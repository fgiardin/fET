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4B8A733" w14:textId="5017C40F" w:rsidR="0080627D" w:rsidRPr="00975F55" w:rsidRDefault="0080627D" w:rsidP="001A310E">
      <w:pPr>
        <w:pStyle w:val="Body"/>
        <w:spacing w:line="276" w:lineRule="auto"/>
        <w:rPr>
          <w:rFonts w:ascii="Times" w:hAnsi="Times"/>
          <w:b/>
          <w:bCs/>
          <w:sz w:val="32"/>
          <w:szCs w:val="32"/>
        </w:rPr>
      </w:pPr>
      <w:r w:rsidRPr="00975F55">
        <w:rPr>
          <w:rFonts w:ascii="Times" w:hAnsi="Times"/>
          <w:b/>
          <w:bCs/>
          <w:sz w:val="32"/>
          <w:szCs w:val="32"/>
        </w:rPr>
        <w:t xml:space="preserve">Plant access to belowground moisture allows sustained evapotranspiration during drought </w:t>
      </w:r>
    </w:p>
    <w:p w14:paraId="5618E8EA" w14:textId="77777777" w:rsidR="0080627D" w:rsidRPr="00975F55" w:rsidRDefault="0080627D" w:rsidP="001A310E">
      <w:pPr>
        <w:pStyle w:val="Body"/>
        <w:spacing w:line="276" w:lineRule="auto"/>
        <w:rPr>
          <w:rFonts w:ascii="Times" w:hAnsi="Times"/>
          <w:b/>
          <w:bCs/>
          <w:sz w:val="32"/>
          <w:szCs w:val="32"/>
        </w:rPr>
      </w:pPr>
    </w:p>
    <w:p w14:paraId="2D753404" w14:textId="4E007C64" w:rsidR="0080627D" w:rsidRPr="0025075D" w:rsidRDefault="0080627D" w:rsidP="007225A4">
      <w:pPr>
        <w:spacing w:line="276" w:lineRule="auto"/>
        <w:rPr>
          <w:rFonts w:ascii="Times" w:hAnsi="Times"/>
          <w:lang w:val="it-CH"/>
        </w:rPr>
      </w:pPr>
      <w:r w:rsidRPr="0025075D">
        <w:rPr>
          <w:rFonts w:ascii="Times" w:hAnsi="Times"/>
          <w:lang w:val="it-CH"/>
        </w:rPr>
        <w:t>Francesco Giardina</w:t>
      </w:r>
      <w:r w:rsidR="00634C45" w:rsidRPr="0025075D">
        <w:rPr>
          <w:rFonts w:ascii="Times" w:hAnsi="Times"/>
          <w:vertAlign w:val="superscript"/>
          <w:lang w:val="it-CH"/>
        </w:rPr>
        <w:t>1,2</w:t>
      </w:r>
    </w:p>
    <w:p w14:paraId="0459519A" w14:textId="30AA55BB" w:rsidR="0080627D" w:rsidRPr="0025075D" w:rsidRDefault="00BA5A9E" w:rsidP="001A310E">
      <w:pPr>
        <w:spacing w:line="276" w:lineRule="auto"/>
        <w:rPr>
          <w:rFonts w:ascii="Times" w:hAnsi="Times"/>
          <w:lang w:val="it-CH"/>
        </w:rPr>
      </w:pPr>
      <w:r w:rsidRPr="0025075D">
        <w:rPr>
          <w:rFonts w:ascii="Times" w:hAnsi="Times"/>
          <w:lang w:val="it-CH"/>
        </w:rPr>
        <w:t>Corresponding author</w:t>
      </w:r>
      <w:r w:rsidR="0080627D" w:rsidRPr="0025075D">
        <w:rPr>
          <w:rFonts w:ascii="Times" w:hAnsi="Times"/>
          <w:lang w:val="it-CH"/>
        </w:rPr>
        <w:t xml:space="preserve">: </w:t>
      </w:r>
      <w:r w:rsidR="00964C22" w:rsidRPr="0025075D">
        <w:rPr>
          <w:rFonts w:ascii="Times" w:hAnsi="Times"/>
          <w:lang w:val="it-CH"/>
        </w:rPr>
        <w:t xml:space="preserve">fgiardina@ethz.ch </w:t>
      </w:r>
      <w:r w:rsidR="0080627D" w:rsidRPr="0025075D">
        <w:rPr>
          <w:rFonts w:ascii="Times" w:hAnsi="Times"/>
          <w:lang w:val="it-CH"/>
        </w:rPr>
        <w:t xml:space="preserve">/ </w:t>
      </w:r>
      <w:bdo w:val="ltr">
        <w:r w:rsidR="00377C12" w:rsidRPr="0025075D">
          <w:rPr>
            <w:rFonts w:ascii="Times" w:hAnsi="Times"/>
            <w:lang w:val="it-CH"/>
          </w:rPr>
          <w:t>+1 (646) 243-0925</w:t>
        </w:r>
        <w:r w:rsidR="00377C12" w:rsidRPr="0025075D">
          <w:rPr>
            <w:rFonts w:ascii="MS Mincho" w:eastAsia="MS Mincho" w:hAnsi="MS Mincho" w:cs="MS Mincho" w:hint="eastAsia"/>
            <w:lang w:val="it-CH"/>
          </w:rPr>
          <w:t>‬</w:t>
        </w:r>
        <w:r w:rsidR="0080627D" w:rsidRPr="0025075D">
          <w:rPr>
            <w:rFonts w:ascii="MS Mincho" w:eastAsia="MS Mincho" w:hAnsi="MS Mincho" w:cs="MS Mincho" w:hint="eastAsia"/>
            <w:lang w:val="it-CH"/>
          </w:rPr>
          <w:t>‬</w:t>
        </w:r>
        <w:r w:rsidR="0080627D" w:rsidRPr="0025075D">
          <w:rPr>
            <w:rFonts w:ascii="MS Mincho" w:eastAsia="MS Mincho" w:hAnsi="MS Mincho" w:cs="MS Mincho" w:hint="eastAsia"/>
            <w:lang w:val="it-CH"/>
          </w:rPr>
          <w:t>‬</w:t>
        </w:r>
        <w:r w:rsidRPr="0025075D">
          <w:rPr>
            <w:rFonts w:ascii="MS Mincho" w:eastAsia="MS Mincho" w:hAnsi="MS Mincho" w:cs="MS Mincho" w:hint="eastAsia"/>
            <w:lang w:val="it-CH"/>
          </w:rPr>
          <w:t>‬</w:t>
        </w:r>
        <w:r w:rsidRPr="0025075D">
          <w:rPr>
            <w:rFonts w:ascii="MS Mincho" w:eastAsia="MS Mincho" w:hAnsi="MS Mincho" w:cs="MS Mincho" w:hint="eastAsia"/>
            <w:lang w:val="it-CH"/>
          </w:rPr>
          <w:t>‬</w:t>
        </w:r>
        <w:r w:rsidRPr="0025075D">
          <w:rPr>
            <w:rFonts w:ascii="MS Mincho" w:eastAsia="MS Mincho" w:hAnsi="MS Mincho" w:cs="MS Mincho" w:hint="eastAsia"/>
            <w:lang w:val="it-CH"/>
          </w:rPr>
          <w:t>‬</w:t>
        </w:r>
        <w:r w:rsidRPr="0025075D">
          <w:rPr>
            <w:rFonts w:ascii="MS Mincho" w:eastAsia="MS Mincho" w:hAnsi="MS Mincho" w:cs="MS Mincho" w:hint="eastAsia"/>
            <w:lang w:val="it-CH"/>
          </w:rPr>
          <w:t>‬</w:t>
        </w:r>
        <w:r w:rsidRPr="0025075D">
          <w:rPr>
            <w:rFonts w:ascii="MS Mincho" w:eastAsia="MS Mincho" w:hAnsi="MS Mincho" w:cs="MS Mincho" w:hint="eastAsia"/>
            <w:lang w:val="it-CH"/>
          </w:rPr>
          <w:t>‬</w:t>
        </w:r>
        <w:r w:rsidRPr="0025075D">
          <w:rPr>
            <w:lang w:val="it-CH"/>
          </w:rPr>
          <w:t>‬</w:t>
        </w:r>
        <w:r w:rsidRPr="0025075D">
          <w:rPr>
            <w:lang w:val="it-CH"/>
          </w:rPr>
          <w:t>‬</w:t>
        </w:r>
        <w:r w:rsidRPr="0025075D">
          <w:rPr>
            <w:lang w:val="it-CH"/>
          </w:rPr>
          <w:t>‬</w:t>
        </w:r>
        <w:r w:rsidR="00165728" w:rsidRPr="0025075D">
          <w:rPr>
            <w:lang w:val="it-CH"/>
          </w:rPr>
          <w:t>‬</w:t>
        </w:r>
        <w:r w:rsidR="003F1BEF" w:rsidRPr="0025075D">
          <w:rPr>
            <w:lang w:val="it-CH"/>
          </w:rPr>
          <w:t>‬</w:t>
        </w:r>
        <w:r w:rsidR="002C18F7" w:rsidRPr="0025075D">
          <w:rPr>
            <w:lang w:val="it-CH"/>
          </w:rPr>
          <w:t>‬</w:t>
        </w:r>
        <w:r w:rsidR="00CC5AAF" w:rsidRPr="0025075D">
          <w:rPr>
            <w:lang w:val="it-CH"/>
          </w:rPr>
          <w:t>‬</w:t>
        </w:r>
        <w:r w:rsidR="008E3F1C" w:rsidRPr="0025075D">
          <w:rPr>
            <w:lang w:val="it-CH"/>
          </w:rPr>
          <w:t>‬</w:t>
        </w:r>
        <w:r w:rsidR="00B3376F" w:rsidRPr="0025075D">
          <w:rPr>
            <w:lang w:val="it-CH"/>
          </w:rPr>
          <w:t>‬</w:t>
        </w:r>
        <w:r w:rsidR="00B76911" w:rsidRPr="0025075D">
          <w:rPr>
            <w:lang w:val="it-CH"/>
          </w:rPr>
          <w:t>‬</w:t>
        </w:r>
        <w:r w:rsidRPr="0025075D">
          <w:rPr>
            <w:lang w:val="it-CH"/>
          </w:rPr>
          <w:t>‬</w:t>
        </w:r>
        <w:r w:rsidR="008E09DC" w:rsidRPr="0025075D">
          <w:rPr>
            <w:lang w:val="it-CH"/>
          </w:rPr>
          <w:t>‬</w:t>
        </w:r>
        <w:r w:rsidRPr="0025075D">
          <w:rPr>
            <w:lang w:val="it-CH"/>
          </w:rPr>
          <w:t>‬</w:t>
        </w:r>
        <w:r w:rsidRPr="0025075D">
          <w:rPr>
            <w:lang w:val="it-CH"/>
          </w:rPr>
          <w:t>‬</w:t>
        </w:r>
        <w:r w:rsidRPr="0025075D">
          <w:rPr>
            <w:lang w:val="it-CH"/>
          </w:rPr>
          <w:t>‬</w:t>
        </w:r>
        <w:r w:rsidRPr="0025075D">
          <w:rPr>
            <w:lang w:val="it-CH"/>
          </w:rPr>
          <w:t>‬</w:t>
        </w:r>
        <w:r w:rsidRPr="0025075D">
          <w:rPr>
            <w:lang w:val="it-CH"/>
          </w:rPr>
          <w:t>‬</w:t>
        </w:r>
        <w:r w:rsidR="000D27AB" w:rsidRPr="0025075D">
          <w:rPr>
            <w:lang w:val="it-CH"/>
          </w:rPr>
          <w:t>‬</w:t>
        </w:r>
        <w:r>
          <w:t>‬</w:t>
        </w:r>
        <w:r>
          <w:t>‬</w:t>
        </w:r>
        <w:r>
          <w:t>‬</w:t>
        </w:r>
        <w:r>
          <w:t>‬</w:t>
        </w:r>
        <w:r w:rsidR="00000000">
          <w:t>‬</w:t>
        </w:r>
      </w:bdo>
    </w:p>
    <w:p w14:paraId="53FEB177" w14:textId="00AC6349" w:rsidR="00964C22" w:rsidRPr="0025075D" w:rsidRDefault="00964C22" w:rsidP="001A310E">
      <w:pPr>
        <w:spacing w:line="276" w:lineRule="auto"/>
        <w:rPr>
          <w:rFonts w:ascii="Times" w:hAnsi="Times"/>
          <w:lang w:val="it-CH"/>
        </w:rPr>
      </w:pPr>
      <w:r w:rsidRPr="0025075D">
        <w:rPr>
          <w:rFonts w:ascii="Times" w:hAnsi="Times"/>
          <w:lang w:val="it-CH"/>
        </w:rPr>
        <w:t>ORCID: 0000-0002-8359-809X</w:t>
      </w:r>
    </w:p>
    <w:p w14:paraId="719C33BE" w14:textId="77777777" w:rsidR="0080627D" w:rsidRPr="0025075D" w:rsidRDefault="0080627D" w:rsidP="001A310E">
      <w:pPr>
        <w:spacing w:line="276" w:lineRule="auto"/>
        <w:rPr>
          <w:rFonts w:ascii="Times" w:hAnsi="Times"/>
          <w:lang w:val="it-CH"/>
        </w:rPr>
      </w:pPr>
    </w:p>
    <w:p w14:paraId="107A0613" w14:textId="534940FF" w:rsidR="0080627D" w:rsidRPr="0025075D" w:rsidRDefault="0080627D" w:rsidP="001A310E">
      <w:pPr>
        <w:spacing w:line="276" w:lineRule="auto"/>
        <w:rPr>
          <w:rFonts w:ascii="Times" w:hAnsi="Times"/>
          <w:vertAlign w:val="superscript"/>
          <w:lang w:val="it-CH"/>
        </w:rPr>
      </w:pPr>
      <w:r w:rsidRPr="0025075D">
        <w:rPr>
          <w:rFonts w:ascii="Times" w:hAnsi="Times"/>
          <w:lang w:val="it-CH"/>
        </w:rPr>
        <w:t>Pierre Gentine</w:t>
      </w:r>
      <w:r w:rsidR="003E3B05" w:rsidRPr="0025075D">
        <w:rPr>
          <w:rFonts w:ascii="Times" w:hAnsi="Times"/>
          <w:vertAlign w:val="superscript"/>
          <w:lang w:val="it-CH"/>
        </w:rPr>
        <w:t>3,4</w:t>
      </w:r>
    </w:p>
    <w:p w14:paraId="6B6A5FCC" w14:textId="176B57A8" w:rsidR="00BA5A9E" w:rsidRPr="0025075D" w:rsidRDefault="0006293C" w:rsidP="001A310E">
      <w:pPr>
        <w:spacing w:line="276" w:lineRule="auto"/>
        <w:rPr>
          <w:rFonts w:ascii="Times" w:hAnsi="Times"/>
          <w:lang w:val="it-CH"/>
        </w:rPr>
      </w:pPr>
      <w:r w:rsidRPr="0025075D">
        <w:rPr>
          <w:rFonts w:ascii="Times" w:hAnsi="Times"/>
          <w:lang w:val="it-CH"/>
        </w:rPr>
        <w:t>pg2328@columbia.edu</w:t>
      </w:r>
    </w:p>
    <w:p w14:paraId="548B8F98" w14:textId="74747C7A" w:rsidR="00964C22" w:rsidRPr="0025075D" w:rsidRDefault="00964C22" w:rsidP="001A310E">
      <w:pPr>
        <w:spacing w:line="276" w:lineRule="auto"/>
        <w:rPr>
          <w:rFonts w:ascii="Times" w:hAnsi="Times"/>
          <w:lang w:val="it-CH"/>
        </w:rPr>
      </w:pPr>
      <w:r w:rsidRPr="0025075D">
        <w:rPr>
          <w:rFonts w:ascii="Times" w:hAnsi="Times"/>
          <w:lang w:val="it-CH"/>
        </w:rPr>
        <w:t xml:space="preserve">ORCID: </w:t>
      </w:r>
      <w:r w:rsidR="00E41C6D" w:rsidRPr="0025075D">
        <w:rPr>
          <w:rFonts w:ascii="Times" w:hAnsi="Times"/>
          <w:lang w:val="it-CH"/>
        </w:rPr>
        <w:t>0000-0002-0845-8345</w:t>
      </w:r>
    </w:p>
    <w:p w14:paraId="50116670" w14:textId="77777777" w:rsidR="0080627D" w:rsidRPr="0025075D" w:rsidRDefault="0080627D" w:rsidP="001A310E">
      <w:pPr>
        <w:spacing w:line="276" w:lineRule="auto"/>
        <w:rPr>
          <w:rFonts w:ascii="Times" w:hAnsi="Times"/>
          <w:lang w:val="it-CH"/>
        </w:rPr>
      </w:pPr>
    </w:p>
    <w:p w14:paraId="4693C309" w14:textId="5592EE0F" w:rsidR="0080627D" w:rsidRPr="0025075D" w:rsidRDefault="0080627D" w:rsidP="001A310E">
      <w:pPr>
        <w:spacing w:line="276" w:lineRule="auto"/>
        <w:rPr>
          <w:rFonts w:ascii="Times" w:hAnsi="Times"/>
          <w:vertAlign w:val="superscript"/>
          <w:lang w:val="it-CH"/>
        </w:rPr>
      </w:pPr>
      <w:r w:rsidRPr="0025075D">
        <w:rPr>
          <w:rFonts w:ascii="Times" w:hAnsi="Times"/>
          <w:lang w:val="it-CH"/>
        </w:rPr>
        <w:t>Alexandra G. Konings</w:t>
      </w:r>
      <w:r w:rsidR="003E3B05" w:rsidRPr="0025075D">
        <w:rPr>
          <w:rFonts w:ascii="Times" w:hAnsi="Times"/>
          <w:vertAlign w:val="superscript"/>
          <w:lang w:val="it-CH"/>
        </w:rPr>
        <w:t>5</w:t>
      </w:r>
    </w:p>
    <w:p w14:paraId="00C38F84" w14:textId="33C579B1" w:rsidR="00C91156" w:rsidRPr="0025075D" w:rsidRDefault="003F1F84" w:rsidP="001A310E">
      <w:pPr>
        <w:spacing w:line="276" w:lineRule="auto"/>
        <w:rPr>
          <w:rFonts w:ascii="Times" w:hAnsi="Times"/>
          <w:lang w:val="it-CH"/>
        </w:rPr>
      </w:pPr>
      <w:r w:rsidRPr="0025075D">
        <w:rPr>
          <w:rFonts w:ascii="Times" w:hAnsi="Times"/>
          <w:lang w:val="it-CH"/>
        </w:rPr>
        <w:t>konings@stanford.edu</w:t>
      </w:r>
    </w:p>
    <w:p w14:paraId="0A388C92" w14:textId="45ADA2CE" w:rsidR="00E41C6D" w:rsidRPr="0025075D" w:rsidRDefault="00E41C6D" w:rsidP="001A310E">
      <w:pPr>
        <w:spacing w:line="276" w:lineRule="auto"/>
        <w:rPr>
          <w:rFonts w:ascii="Times" w:hAnsi="Times"/>
          <w:lang w:val="it-CH"/>
        </w:rPr>
      </w:pPr>
      <w:r w:rsidRPr="0025075D">
        <w:rPr>
          <w:rFonts w:ascii="Times" w:hAnsi="Times"/>
          <w:lang w:val="it-CH"/>
        </w:rPr>
        <w:t>ORCID: 0000-0002-2810-1722</w:t>
      </w:r>
    </w:p>
    <w:p w14:paraId="06C6FCDE" w14:textId="77777777" w:rsidR="0080627D" w:rsidRPr="0025075D" w:rsidRDefault="0080627D" w:rsidP="001A310E">
      <w:pPr>
        <w:spacing w:line="276" w:lineRule="auto"/>
        <w:rPr>
          <w:rFonts w:ascii="Times" w:hAnsi="Times"/>
          <w:lang w:val="it-CH"/>
        </w:rPr>
      </w:pPr>
    </w:p>
    <w:p w14:paraId="1ADF8853" w14:textId="4703C301" w:rsidR="0080627D" w:rsidRPr="0025075D" w:rsidRDefault="0080627D" w:rsidP="001A310E">
      <w:pPr>
        <w:spacing w:line="276" w:lineRule="auto"/>
        <w:rPr>
          <w:rFonts w:ascii="Times" w:hAnsi="Times"/>
          <w:vertAlign w:val="superscript"/>
          <w:lang w:val="it-CH"/>
        </w:rPr>
      </w:pPr>
      <w:r w:rsidRPr="0025075D">
        <w:rPr>
          <w:rFonts w:ascii="Times" w:hAnsi="Times"/>
          <w:lang w:val="it-CH"/>
        </w:rPr>
        <w:t>Benjamin D. Stocker</w:t>
      </w:r>
      <w:r w:rsidR="003E3B05" w:rsidRPr="0025075D">
        <w:rPr>
          <w:rFonts w:ascii="Times" w:hAnsi="Times"/>
          <w:vertAlign w:val="superscript"/>
          <w:lang w:val="it-CH"/>
        </w:rPr>
        <w:t>1,2</w:t>
      </w:r>
    </w:p>
    <w:p w14:paraId="25C1B1C3" w14:textId="1B7ADA65" w:rsidR="0006293C" w:rsidRPr="0025075D" w:rsidRDefault="0006293C" w:rsidP="001A310E">
      <w:pPr>
        <w:spacing w:line="276" w:lineRule="auto"/>
        <w:rPr>
          <w:rFonts w:ascii="Times" w:hAnsi="Times"/>
          <w:lang w:val="it-CH"/>
        </w:rPr>
      </w:pPr>
      <w:r w:rsidRPr="0025075D">
        <w:rPr>
          <w:rFonts w:ascii="Times" w:hAnsi="Times"/>
          <w:lang w:val="it-CH"/>
        </w:rPr>
        <w:t>benjamin.stocker@giub.unibe.ch</w:t>
      </w:r>
    </w:p>
    <w:p w14:paraId="29112AA7" w14:textId="60B531DC" w:rsidR="00E41C6D" w:rsidRPr="004C6D53" w:rsidRDefault="00E41C6D" w:rsidP="001A310E">
      <w:pPr>
        <w:spacing w:line="276" w:lineRule="auto"/>
        <w:rPr>
          <w:rFonts w:ascii="Times" w:hAnsi="Times"/>
          <w:lang w:val="it-CH"/>
        </w:rPr>
      </w:pPr>
      <w:r w:rsidRPr="004C6D53">
        <w:rPr>
          <w:rFonts w:ascii="Times" w:hAnsi="Times"/>
          <w:lang w:val="it-CH"/>
        </w:rPr>
        <w:t>ORCID: 0000-0003-2697-9096</w:t>
      </w:r>
    </w:p>
    <w:p w14:paraId="1AD55B95" w14:textId="65871C29" w:rsidR="0080627D" w:rsidRPr="004C6D53" w:rsidRDefault="0080627D" w:rsidP="00D77B90">
      <w:pPr>
        <w:spacing w:line="360" w:lineRule="auto"/>
        <w:rPr>
          <w:rFonts w:ascii="Times" w:hAnsi="Times"/>
          <w:sz w:val="20"/>
          <w:szCs w:val="20"/>
          <w:lang w:val="it-CH"/>
        </w:rPr>
      </w:pPr>
    </w:p>
    <w:p w14:paraId="0B503C6C" w14:textId="77777777" w:rsidR="00F315D9" w:rsidRPr="004C6D53" w:rsidRDefault="00F315D9" w:rsidP="00D77B90">
      <w:pPr>
        <w:spacing w:line="360" w:lineRule="auto"/>
        <w:rPr>
          <w:rFonts w:ascii="Times" w:hAnsi="Times"/>
          <w:sz w:val="20"/>
          <w:szCs w:val="20"/>
          <w:lang w:val="it-CH"/>
        </w:rPr>
      </w:pPr>
    </w:p>
    <w:p w14:paraId="20BF6A18" w14:textId="52D75097" w:rsidR="007225A4" w:rsidRPr="00975F55" w:rsidRDefault="007225A4" w:rsidP="007225A4">
      <w:pPr>
        <w:spacing w:line="276" w:lineRule="auto"/>
        <w:rPr>
          <w:rFonts w:ascii="Times" w:hAnsi="Times"/>
        </w:rPr>
      </w:pPr>
      <w:r w:rsidRPr="00975F55">
        <w:rPr>
          <w:rFonts w:ascii="Times" w:hAnsi="Times"/>
          <w:vertAlign w:val="superscript"/>
        </w:rPr>
        <w:t>1</w:t>
      </w:r>
      <w:r w:rsidRPr="00975F55">
        <w:rPr>
          <w:rFonts w:ascii="Times" w:hAnsi="Times"/>
        </w:rPr>
        <w:t>Department of Environmental Systems Science, ETH Zürich, CH-8092 Zürich, Switzerland</w:t>
      </w:r>
    </w:p>
    <w:p w14:paraId="6A55DC6E" w14:textId="30CAD92E" w:rsidR="007225A4" w:rsidRPr="00975F55" w:rsidRDefault="007225A4" w:rsidP="007225A4">
      <w:pPr>
        <w:spacing w:line="276" w:lineRule="auto"/>
        <w:rPr>
          <w:rFonts w:ascii="Times" w:hAnsi="Times"/>
        </w:rPr>
      </w:pPr>
      <w:r w:rsidRPr="00975F55">
        <w:rPr>
          <w:rFonts w:ascii="Times" w:hAnsi="Times"/>
          <w:vertAlign w:val="superscript"/>
        </w:rPr>
        <w:t>2</w:t>
      </w:r>
      <w:r w:rsidRPr="00975F55">
        <w:rPr>
          <w:rFonts w:ascii="Times" w:hAnsi="Times"/>
        </w:rPr>
        <w:t xml:space="preserve">Swiss Federal Institute for Forest, Snow and Landscape Research WSL, CH-8903 </w:t>
      </w:r>
      <w:proofErr w:type="spellStart"/>
      <w:r w:rsidRPr="00975F55">
        <w:rPr>
          <w:rFonts w:ascii="Times" w:hAnsi="Times"/>
        </w:rPr>
        <w:t>Birmensdorf</w:t>
      </w:r>
      <w:proofErr w:type="spellEnd"/>
      <w:r w:rsidRPr="00975F55">
        <w:rPr>
          <w:rFonts w:ascii="Times" w:hAnsi="Times"/>
        </w:rPr>
        <w:t>, Switzerland</w:t>
      </w:r>
    </w:p>
    <w:p w14:paraId="5460A368" w14:textId="77777777" w:rsidR="007225A4" w:rsidRPr="00975F55" w:rsidRDefault="007225A4" w:rsidP="007225A4">
      <w:pPr>
        <w:spacing w:line="276" w:lineRule="auto"/>
        <w:rPr>
          <w:rFonts w:ascii="Times" w:hAnsi="Times"/>
        </w:rPr>
      </w:pPr>
      <w:r w:rsidRPr="00975F55">
        <w:rPr>
          <w:rFonts w:ascii="Times" w:hAnsi="Times"/>
          <w:vertAlign w:val="superscript"/>
        </w:rPr>
        <w:t>3</w:t>
      </w:r>
      <w:r w:rsidRPr="00975F55">
        <w:rPr>
          <w:rFonts w:ascii="Times" w:hAnsi="Times"/>
        </w:rPr>
        <w:t>Department of Earth and Environmental Engineering, Columbia University, New York, New York 10027, USA</w:t>
      </w:r>
    </w:p>
    <w:p w14:paraId="1A69B8C1" w14:textId="4B9A85C6" w:rsidR="007225A4" w:rsidRPr="00975F55" w:rsidRDefault="007225A4" w:rsidP="007225A4">
      <w:pPr>
        <w:spacing w:line="276" w:lineRule="auto"/>
        <w:rPr>
          <w:rFonts w:ascii="Times" w:hAnsi="Times"/>
        </w:rPr>
      </w:pPr>
      <w:r w:rsidRPr="00975F55">
        <w:rPr>
          <w:rFonts w:ascii="Times" w:hAnsi="Times"/>
          <w:vertAlign w:val="superscript"/>
        </w:rPr>
        <w:t>4</w:t>
      </w:r>
      <w:r w:rsidRPr="00975F55">
        <w:rPr>
          <w:rFonts w:ascii="Times" w:hAnsi="Times"/>
        </w:rPr>
        <w:t>Center for Learning the Earth with Artificial intelligence and Physics (LEAP), Columbia University, New York, New York 10027, USA</w:t>
      </w:r>
    </w:p>
    <w:p w14:paraId="7745398F" w14:textId="77777777" w:rsidR="007225A4" w:rsidRPr="00975F55" w:rsidRDefault="007225A4" w:rsidP="007225A4">
      <w:pPr>
        <w:spacing w:line="276" w:lineRule="auto"/>
        <w:rPr>
          <w:rFonts w:ascii="Times" w:hAnsi="Times"/>
        </w:rPr>
      </w:pPr>
      <w:r w:rsidRPr="00975F55">
        <w:rPr>
          <w:rFonts w:ascii="Times" w:hAnsi="Times"/>
          <w:vertAlign w:val="superscript"/>
        </w:rPr>
        <w:t>5</w:t>
      </w:r>
      <w:r w:rsidRPr="00975F55">
        <w:rPr>
          <w:rFonts w:ascii="Times" w:hAnsi="Times"/>
        </w:rPr>
        <w:t>Department of Earth System Science, Stanford University, Stanford, California 94305, USA</w:t>
      </w:r>
    </w:p>
    <w:p w14:paraId="35BE2328" w14:textId="77777777" w:rsidR="007225A4" w:rsidRPr="00975F55" w:rsidRDefault="007225A4" w:rsidP="007225A4">
      <w:pPr>
        <w:spacing w:line="276" w:lineRule="auto"/>
        <w:rPr>
          <w:rFonts w:ascii="Times" w:hAnsi="Times"/>
          <w:lang w:val="de-CH"/>
        </w:rPr>
      </w:pPr>
      <w:r w:rsidRPr="00975F55">
        <w:rPr>
          <w:rFonts w:ascii="Times" w:hAnsi="Times"/>
          <w:lang w:val="de-CH"/>
        </w:rPr>
        <w:t>konings@stanford.edu</w:t>
      </w:r>
    </w:p>
    <w:p w14:paraId="020AE6CF" w14:textId="77777777" w:rsidR="007225A4" w:rsidRPr="00975F55" w:rsidRDefault="007225A4" w:rsidP="007225A4">
      <w:pPr>
        <w:spacing w:line="276" w:lineRule="auto"/>
        <w:rPr>
          <w:rFonts w:ascii="Times" w:hAnsi="Times"/>
        </w:rPr>
      </w:pPr>
    </w:p>
    <w:p w14:paraId="70FA7B7F" w14:textId="77777777" w:rsidR="007225A4" w:rsidRPr="00975F55" w:rsidRDefault="007225A4" w:rsidP="007225A4">
      <w:pPr>
        <w:spacing w:line="276" w:lineRule="auto"/>
        <w:rPr>
          <w:rFonts w:ascii="Times" w:hAnsi="Times"/>
        </w:rPr>
      </w:pPr>
    </w:p>
    <w:p w14:paraId="34A7B45F" w14:textId="77777777" w:rsidR="007225A4" w:rsidRPr="00975F55" w:rsidRDefault="007225A4" w:rsidP="00D77B90">
      <w:pPr>
        <w:spacing w:line="360" w:lineRule="auto"/>
        <w:rPr>
          <w:rFonts w:ascii="Times" w:hAnsi="Times"/>
          <w:sz w:val="20"/>
          <w:szCs w:val="20"/>
        </w:rPr>
      </w:pPr>
    </w:p>
    <w:p w14:paraId="0627297E" w14:textId="77777777" w:rsidR="0080627D" w:rsidRPr="00975F55" w:rsidRDefault="0080627D" w:rsidP="00D77B90">
      <w:pPr>
        <w:spacing w:line="360" w:lineRule="auto"/>
        <w:rPr>
          <w:rFonts w:ascii="Times" w:hAnsi="Times"/>
          <w:sz w:val="20"/>
          <w:szCs w:val="20"/>
        </w:rPr>
      </w:pPr>
    </w:p>
    <w:p w14:paraId="276F6964" w14:textId="77777777" w:rsidR="0080627D" w:rsidRPr="00975F55" w:rsidRDefault="0080627D" w:rsidP="00D77B90">
      <w:pPr>
        <w:spacing w:line="360" w:lineRule="auto"/>
        <w:rPr>
          <w:rFonts w:ascii="Times" w:hAnsi="Times"/>
          <w:sz w:val="20"/>
          <w:szCs w:val="20"/>
        </w:rPr>
      </w:pPr>
    </w:p>
    <w:p w14:paraId="782AF804" w14:textId="77777777" w:rsidR="0080627D" w:rsidRPr="00975F55" w:rsidRDefault="0080627D" w:rsidP="00D77B90">
      <w:pPr>
        <w:spacing w:line="360" w:lineRule="auto"/>
        <w:rPr>
          <w:rFonts w:ascii="Times" w:hAnsi="Times"/>
          <w:sz w:val="20"/>
          <w:szCs w:val="20"/>
        </w:rPr>
      </w:pPr>
    </w:p>
    <w:p w14:paraId="2379B7BA" w14:textId="77777777" w:rsidR="0080627D" w:rsidRPr="00975F55" w:rsidRDefault="0080627D" w:rsidP="00D77B90">
      <w:pPr>
        <w:pStyle w:val="Body"/>
        <w:spacing w:line="360" w:lineRule="auto"/>
        <w:rPr>
          <w:rFonts w:ascii="Times" w:hAnsi="Times"/>
          <w:b/>
          <w:bCs/>
          <w:sz w:val="32"/>
          <w:szCs w:val="32"/>
        </w:rPr>
      </w:pPr>
    </w:p>
    <w:p w14:paraId="6407F8F5" w14:textId="698F45BB" w:rsidR="0080627D" w:rsidRPr="00975F55" w:rsidRDefault="0080627D" w:rsidP="00D77B90">
      <w:pPr>
        <w:spacing w:line="360" w:lineRule="auto"/>
        <w:rPr>
          <w:rFonts w:ascii="Times" w:hAnsi="Times"/>
          <w:b/>
          <w:bCs/>
          <w:sz w:val="32"/>
          <w:szCs w:val="32"/>
        </w:rPr>
      </w:pPr>
    </w:p>
    <w:p w14:paraId="20E6AE3D" w14:textId="77777777" w:rsidR="0080627D" w:rsidRPr="00975F55" w:rsidRDefault="0080627D" w:rsidP="00D77B90">
      <w:pPr>
        <w:spacing w:line="360" w:lineRule="auto"/>
        <w:rPr>
          <w:rFonts w:ascii="Times" w:hAnsi="Times"/>
          <w:b/>
          <w:bCs/>
          <w:sz w:val="32"/>
          <w:szCs w:val="32"/>
        </w:rPr>
      </w:pPr>
    </w:p>
    <w:p w14:paraId="4CB72ED4" w14:textId="1F32B023" w:rsidR="0080627D" w:rsidRPr="00975F55" w:rsidRDefault="0080627D" w:rsidP="00D77B90">
      <w:pPr>
        <w:spacing w:line="360" w:lineRule="auto"/>
        <w:rPr>
          <w:rFonts w:ascii="Times" w:hAnsi="Times"/>
          <w:b/>
          <w:bCs/>
          <w:sz w:val="32"/>
          <w:szCs w:val="32"/>
        </w:rPr>
      </w:pPr>
    </w:p>
    <w:p w14:paraId="482BF597" w14:textId="77777777" w:rsidR="006C4ACD" w:rsidRPr="00975F55" w:rsidRDefault="006C4ACD" w:rsidP="00D77B90">
      <w:pPr>
        <w:spacing w:line="360" w:lineRule="auto"/>
        <w:rPr>
          <w:rFonts w:ascii="Times" w:hAnsi="Times"/>
          <w:b/>
          <w:bCs/>
          <w:sz w:val="32"/>
          <w:szCs w:val="32"/>
        </w:rPr>
        <w:sectPr w:rsidR="006C4ACD" w:rsidRPr="00975F55" w:rsidSect="00B83FF5">
          <w:footerReference w:type="even" r:id="rId8"/>
          <w:footerReference w:type="default" r:id="rId9"/>
          <w:pgSz w:w="11906" w:h="16838"/>
          <w:pgMar w:top="1440" w:right="1440" w:bottom="1440" w:left="1440" w:header="709" w:footer="709" w:gutter="0"/>
          <w:cols w:space="708"/>
          <w:docGrid w:linePitch="360"/>
        </w:sectPr>
      </w:pPr>
    </w:p>
    <w:p w14:paraId="36CDA240" w14:textId="3C440666" w:rsidR="00884825" w:rsidRPr="00975F55" w:rsidRDefault="00D02B5C" w:rsidP="00B50FF8">
      <w:pPr>
        <w:spacing w:line="360" w:lineRule="auto"/>
        <w:rPr>
          <w:rFonts w:ascii="Times" w:hAnsi="Times"/>
          <w:b/>
          <w:bCs/>
          <w:sz w:val="32"/>
          <w:szCs w:val="32"/>
        </w:rPr>
      </w:pPr>
      <w:r w:rsidRPr="00975F55">
        <w:rPr>
          <w:rFonts w:ascii="Times" w:hAnsi="Times"/>
          <w:b/>
          <w:bCs/>
          <w:sz w:val="32"/>
          <w:szCs w:val="32"/>
        </w:rPr>
        <w:lastRenderedPageBreak/>
        <w:t>Summary</w:t>
      </w:r>
    </w:p>
    <w:p w14:paraId="2C554D5F" w14:textId="327433ED" w:rsidR="002E78D7" w:rsidRPr="00975F55" w:rsidRDefault="00B76911" w:rsidP="000E4841">
      <w:pPr>
        <w:pStyle w:val="ListParagraph"/>
        <w:numPr>
          <w:ilvl w:val="0"/>
          <w:numId w:val="24"/>
        </w:numPr>
        <w:spacing w:line="360" w:lineRule="auto"/>
        <w:jc w:val="both"/>
        <w:rPr>
          <w:rFonts w:ascii="Times" w:hAnsi="Times" w:cs="Arial"/>
        </w:rPr>
      </w:pPr>
      <w:r>
        <w:rPr>
          <w:rFonts w:ascii="Times" w:hAnsi="Times" w:cs="Arial"/>
        </w:rPr>
        <w:t>Accounting for s</w:t>
      </w:r>
      <w:r w:rsidR="0080627D" w:rsidRPr="00975F55">
        <w:rPr>
          <w:rFonts w:ascii="Times" w:hAnsi="Times" w:cs="Arial"/>
        </w:rPr>
        <w:t>ubsurface water limitation is key to determin</w:t>
      </w:r>
      <w:r>
        <w:rPr>
          <w:rFonts w:ascii="Times" w:hAnsi="Times" w:cs="Arial"/>
        </w:rPr>
        <w:t>ing</w:t>
      </w:r>
      <w:r w:rsidR="0080627D" w:rsidRPr="00975F55">
        <w:rPr>
          <w:rFonts w:ascii="Times" w:hAnsi="Times" w:cs="Arial"/>
        </w:rPr>
        <w:t xml:space="preserve"> vegetation sensitivity to drought. </w:t>
      </w:r>
      <w:r w:rsidR="007F2316">
        <w:rPr>
          <w:rFonts w:ascii="Times" w:hAnsi="Times" w:cs="Arial"/>
        </w:rPr>
        <w:t>There is evidence</w:t>
      </w:r>
      <w:r w:rsidR="00045EF1">
        <w:rPr>
          <w:rFonts w:ascii="Times" w:hAnsi="Times" w:cs="Arial"/>
        </w:rPr>
        <w:t xml:space="preserve"> </w:t>
      </w:r>
      <w:r w:rsidR="0080627D" w:rsidRPr="00975F55">
        <w:rPr>
          <w:rFonts w:ascii="Times" w:hAnsi="Times" w:cs="Arial"/>
        </w:rPr>
        <w:t>that water sources deeper than soil moisture exert</w:t>
      </w:r>
      <w:r w:rsidR="000B50BD">
        <w:rPr>
          <w:rFonts w:ascii="Times" w:hAnsi="Times" w:cs="Arial"/>
        </w:rPr>
        <w:t xml:space="preserve"> </w:t>
      </w:r>
      <w:r w:rsidR="007F2316">
        <w:rPr>
          <w:rFonts w:ascii="Times" w:hAnsi="Times" w:cs="Arial"/>
        </w:rPr>
        <w:t xml:space="preserve">a </w:t>
      </w:r>
      <w:r w:rsidR="0080627D" w:rsidRPr="00975F55">
        <w:rPr>
          <w:rFonts w:ascii="Times" w:hAnsi="Times" w:cs="Arial"/>
        </w:rPr>
        <w:t xml:space="preserve">control on evapotranspiration (ET). However, </w:t>
      </w:r>
      <w:r w:rsidR="007F2316">
        <w:rPr>
          <w:rFonts w:ascii="Times" w:hAnsi="Times" w:cs="Arial"/>
        </w:rPr>
        <w:t>these effects</w:t>
      </w:r>
      <w:r w:rsidR="001044AD" w:rsidRPr="00975F55">
        <w:rPr>
          <w:rFonts w:ascii="Times" w:hAnsi="Times" w:cs="Arial"/>
        </w:rPr>
        <w:t xml:space="preserve"> </w:t>
      </w:r>
      <w:r w:rsidR="003F551C">
        <w:rPr>
          <w:rFonts w:ascii="Times" w:hAnsi="Times" w:cs="Arial"/>
        </w:rPr>
        <w:t>are</w:t>
      </w:r>
      <w:r w:rsidR="000E4841">
        <w:rPr>
          <w:rFonts w:ascii="Times" w:hAnsi="Times" w:cs="Arial"/>
        </w:rPr>
        <w:t xml:space="preserve"> difficult to quantify.</w:t>
      </w:r>
    </w:p>
    <w:p w14:paraId="58644AF3" w14:textId="5C03CF5E" w:rsidR="00AF716D" w:rsidRPr="000823CD" w:rsidRDefault="0080627D" w:rsidP="002E78D7">
      <w:pPr>
        <w:pStyle w:val="ListParagraph"/>
        <w:numPr>
          <w:ilvl w:val="0"/>
          <w:numId w:val="24"/>
        </w:numPr>
        <w:spacing w:line="360" w:lineRule="auto"/>
        <w:jc w:val="both"/>
        <w:rPr>
          <w:rFonts w:ascii="Times" w:hAnsi="Times" w:cs="Arial"/>
        </w:rPr>
      </w:pPr>
      <w:r w:rsidRPr="00975F55">
        <w:rPr>
          <w:rFonts w:ascii="Times" w:hAnsi="Times" w:cs="Arial"/>
        </w:rPr>
        <w:t xml:space="preserve">Here, we </w:t>
      </w:r>
      <w:r w:rsidR="0084795F">
        <w:rPr>
          <w:rFonts w:ascii="Times" w:hAnsi="Times" w:cs="Arial"/>
        </w:rPr>
        <w:t xml:space="preserve">train deep neural networks using flux measurements to study the </w:t>
      </w:r>
      <w:r w:rsidR="0084795F" w:rsidRPr="00975F55">
        <w:rPr>
          <w:rFonts w:ascii="Times" w:hAnsi="Times" w:cs="Arial"/>
        </w:rPr>
        <w:t>impact of belowground water limitation on ET</w:t>
      </w:r>
      <w:r w:rsidR="0084795F">
        <w:rPr>
          <w:rFonts w:ascii="Times" w:hAnsi="Times" w:cs="Arial"/>
        </w:rPr>
        <w:t xml:space="preserve"> in progressing droughts. </w:t>
      </w:r>
      <w:r w:rsidR="00A05965" w:rsidRPr="0084795F">
        <w:rPr>
          <w:rFonts w:ascii="Times" w:hAnsi="Times" w:cs="Arial"/>
        </w:rPr>
        <w:t>W</w:t>
      </w:r>
      <w:r w:rsidRPr="0084795F">
        <w:rPr>
          <w:rFonts w:ascii="Times" w:hAnsi="Times" w:cs="Arial"/>
        </w:rPr>
        <w:t xml:space="preserve">e </w:t>
      </w:r>
      <w:r w:rsidR="00557CD4" w:rsidRPr="0084795F">
        <w:rPr>
          <w:rFonts w:ascii="Times" w:hAnsi="Times" w:cs="Arial"/>
        </w:rPr>
        <w:t>determine</w:t>
      </w:r>
      <w:r w:rsidRPr="0084795F">
        <w:rPr>
          <w:rFonts w:ascii="Times" w:hAnsi="Times" w:cs="Arial"/>
        </w:rPr>
        <w:t xml:space="preserve"> a belowground water stress factor (</w:t>
      </w:r>
      <w:proofErr w:type="spellStart"/>
      <w:r w:rsidRPr="0084795F">
        <w:rPr>
          <w:rFonts w:ascii="Times" w:hAnsi="Times" w:cs="Arial"/>
        </w:rPr>
        <w:t>fET</w:t>
      </w:r>
      <w:proofErr w:type="spellEnd"/>
      <w:r w:rsidRPr="0084795F">
        <w:rPr>
          <w:rFonts w:ascii="Times" w:hAnsi="Times" w:cs="Arial"/>
        </w:rPr>
        <w:t>) that isolates ET reduction</w:t>
      </w:r>
      <w:r w:rsidR="00083697" w:rsidRPr="0084795F">
        <w:rPr>
          <w:rFonts w:ascii="Times" w:hAnsi="Times" w:cs="Arial"/>
        </w:rPr>
        <w:t>s</w:t>
      </w:r>
      <w:r w:rsidRPr="0084795F">
        <w:rPr>
          <w:rFonts w:ascii="Times" w:hAnsi="Times" w:cs="Arial"/>
        </w:rPr>
        <w:t xml:space="preserve"> </w:t>
      </w:r>
      <w:r w:rsidR="0062244D" w:rsidRPr="0084795F">
        <w:rPr>
          <w:rFonts w:ascii="Times" w:hAnsi="Times" w:cs="Arial"/>
        </w:rPr>
        <w:t xml:space="preserve">from </w:t>
      </w:r>
      <w:r w:rsidR="001F0F2B" w:rsidRPr="0084795F">
        <w:rPr>
          <w:rFonts w:ascii="Times" w:hAnsi="Times" w:cs="Arial"/>
        </w:rPr>
        <w:t>effects by</w:t>
      </w:r>
      <w:r w:rsidR="008E3F1C" w:rsidRPr="0084795F">
        <w:rPr>
          <w:rFonts w:ascii="Times" w:hAnsi="Times" w:cs="Arial"/>
        </w:rPr>
        <w:t xml:space="preserve"> </w:t>
      </w:r>
      <w:r w:rsidRPr="0084795F">
        <w:rPr>
          <w:rFonts w:ascii="Times" w:hAnsi="Times" w:cs="Arial"/>
        </w:rPr>
        <w:t>atmospheric aridity</w:t>
      </w:r>
      <w:r w:rsidR="002E6684" w:rsidRPr="0084795F">
        <w:rPr>
          <w:rFonts w:ascii="Times" w:hAnsi="Times" w:cs="Arial"/>
        </w:rPr>
        <w:t xml:space="preserve"> and </w:t>
      </w:r>
      <w:r w:rsidR="002E6684" w:rsidRPr="0084795F">
        <w:rPr>
          <w:rFonts w:ascii="Times" w:hAnsi="Times" w:cs="Arial"/>
          <w:iCs/>
        </w:rPr>
        <w:t>other co-varying drivers</w:t>
      </w:r>
      <w:r w:rsidRPr="0084795F">
        <w:rPr>
          <w:rFonts w:ascii="Times" w:hAnsi="Times" w:cs="Arial"/>
        </w:rPr>
        <w:t xml:space="preserve">. </w:t>
      </w:r>
      <w:r w:rsidR="000823CD">
        <w:rPr>
          <w:rFonts w:ascii="Times" w:hAnsi="Times" w:cs="Arial"/>
        </w:rPr>
        <w:t xml:space="preserve">We regress </w:t>
      </w:r>
      <w:proofErr w:type="spellStart"/>
      <w:r w:rsidR="000823CD" w:rsidRPr="00975F55">
        <w:rPr>
          <w:rFonts w:ascii="Times" w:hAnsi="Times" w:cs="Arial"/>
        </w:rPr>
        <w:t>fET</w:t>
      </w:r>
      <w:proofErr w:type="spellEnd"/>
      <w:r w:rsidR="000823CD" w:rsidRPr="00975F55">
        <w:rPr>
          <w:rFonts w:ascii="Times" w:hAnsi="Times" w:cs="Arial"/>
        </w:rPr>
        <w:t xml:space="preserve"> against the cumulative water deficit (CWD)</w:t>
      </w:r>
      <w:r w:rsidR="000823CD">
        <w:rPr>
          <w:rFonts w:ascii="Times" w:hAnsi="Times" w:cs="Arial"/>
        </w:rPr>
        <w:t xml:space="preserve">, which </w:t>
      </w:r>
      <w:r w:rsidR="003C7C7C" w:rsidRPr="000823CD">
        <w:rPr>
          <w:rFonts w:ascii="Times" w:hAnsi="Times" w:cs="Arial"/>
        </w:rPr>
        <w:t>reveals</w:t>
      </w:r>
      <w:r w:rsidR="00292C27" w:rsidRPr="000823CD">
        <w:rPr>
          <w:rFonts w:ascii="Times" w:hAnsi="Times" w:cs="Arial"/>
        </w:rPr>
        <w:t xml:space="preserve"> </w:t>
      </w:r>
      <w:r w:rsidR="00843A1F" w:rsidRPr="000823CD">
        <w:rPr>
          <w:rFonts w:ascii="Times" w:hAnsi="Times" w:cs="Arial"/>
        </w:rPr>
        <w:t>the control of</w:t>
      </w:r>
      <w:r w:rsidR="003C7C7C" w:rsidRPr="000823CD">
        <w:rPr>
          <w:rFonts w:ascii="Times" w:hAnsi="Times" w:cs="Arial"/>
        </w:rPr>
        <w:t xml:space="preserve"> </w:t>
      </w:r>
      <w:r w:rsidR="00A23334" w:rsidRPr="000823CD">
        <w:rPr>
          <w:rFonts w:ascii="Times" w:hAnsi="Times" w:cs="Arial"/>
        </w:rPr>
        <w:t xml:space="preserve">belowground moisture </w:t>
      </w:r>
      <w:r w:rsidR="00843A1F" w:rsidRPr="000823CD">
        <w:rPr>
          <w:rFonts w:ascii="Times" w:hAnsi="Times" w:cs="Arial"/>
        </w:rPr>
        <w:t>availability</w:t>
      </w:r>
      <w:r w:rsidR="000823CD" w:rsidRPr="000823CD">
        <w:rPr>
          <w:rFonts w:ascii="Times" w:hAnsi="Times" w:cs="Arial"/>
        </w:rPr>
        <w:t>.</w:t>
      </w:r>
      <w:ins w:id="0" w:author="Stocker, Benjamin David (GIUB)" w:date="2022-10-24T10:00:00Z">
        <w:r w:rsidR="00F4282B" w:rsidRPr="000823CD">
          <w:rPr>
            <w:rFonts w:ascii="Times" w:hAnsi="Times" w:cs="Arial"/>
          </w:rPr>
          <w:t xml:space="preserve"> </w:t>
        </w:r>
      </w:ins>
    </w:p>
    <w:p w14:paraId="53299513" w14:textId="0017F73B" w:rsidR="000823CD" w:rsidRPr="003C7BCA" w:rsidRDefault="000823CD" w:rsidP="004D09C1">
      <w:pPr>
        <w:pStyle w:val="ListParagraph"/>
        <w:numPr>
          <w:ilvl w:val="0"/>
          <w:numId w:val="25"/>
        </w:numPr>
        <w:spacing w:line="360" w:lineRule="auto"/>
        <w:jc w:val="both"/>
        <w:rPr>
          <w:rFonts w:ascii="Times" w:hAnsi="Times" w:cs="Arial"/>
        </w:rPr>
      </w:pPr>
      <w:r w:rsidRPr="00975F55">
        <w:rPr>
          <w:rFonts w:ascii="Times" w:hAnsi="Times" w:cs="Arial"/>
        </w:rPr>
        <w:t xml:space="preserve">We find </w:t>
      </w:r>
      <w:r w:rsidR="00FB09D1">
        <w:rPr>
          <w:rFonts w:ascii="Times" w:hAnsi="Times" w:cs="Arial"/>
        </w:rPr>
        <w:t>rapid</w:t>
      </w:r>
      <w:r w:rsidRPr="00975F55">
        <w:rPr>
          <w:rFonts w:ascii="Times" w:hAnsi="Times" w:cs="Arial"/>
        </w:rPr>
        <w:t xml:space="preserve"> declines of </w:t>
      </w:r>
      <w:proofErr w:type="spellStart"/>
      <w:r w:rsidRPr="00975F55">
        <w:rPr>
          <w:rFonts w:ascii="Times" w:hAnsi="Times" w:cs="Arial"/>
        </w:rPr>
        <w:t>fET</w:t>
      </w:r>
      <w:proofErr w:type="spellEnd"/>
      <w:r w:rsidRPr="00975F55">
        <w:rPr>
          <w:rFonts w:ascii="Times" w:hAnsi="Times" w:cs="Arial"/>
        </w:rPr>
        <w:t xml:space="preserve"> down to 10% of its water-unlimited rate in savannahs and grasslands, </w:t>
      </w:r>
      <w:r>
        <w:rPr>
          <w:rFonts w:ascii="Times" w:hAnsi="Times" w:cs="Arial"/>
        </w:rPr>
        <w:t xml:space="preserve">and </w:t>
      </w:r>
      <w:r w:rsidRPr="00975F55">
        <w:rPr>
          <w:rFonts w:ascii="Times" w:hAnsi="Times" w:cs="Arial"/>
        </w:rPr>
        <w:t xml:space="preserve">negligible </w:t>
      </w:r>
      <w:proofErr w:type="spellStart"/>
      <w:r w:rsidRPr="00975F55">
        <w:rPr>
          <w:rFonts w:ascii="Times" w:hAnsi="Times" w:cs="Arial"/>
        </w:rPr>
        <w:t>fET</w:t>
      </w:r>
      <w:proofErr w:type="spellEnd"/>
      <w:r w:rsidRPr="00975F55">
        <w:rPr>
          <w:rFonts w:ascii="Times" w:hAnsi="Times" w:cs="Arial"/>
        </w:rPr>
        <w:t xml:space="preserve"> reductions</w:t>
      </w:r>
      <w:r>
        <w:rPr>
          <w:rFonts w:ascii="Times" w:hAnsi="Times" w:cs="Arial"/>
        </w:rPr>
        <w:t xml:space="preserve"> </w:t>
      </w:r>
      <w:r w:rsidRPr="00975F55">
        <w:rPr>
          <w:rFonts w:ascii="Times" w:hAnsi="Times" w:cs="Arial"/>
        </w:rPr>
        <w:t>in forests</w:t>
      </w:r>
      <w:r>
        <w:rPr>
          <w:rFonts w:ascii="Times" w:hAnsi="Times" w:cs="Arial"/>
        </w:rPr>
        <w:t>, in spite of substantial water deficits</w:t>
      </w:r>
      <w:r w:rsidRPr="00975F55">
        <w:rPr>
          <w:rFonts w:ascii="Times" w:hAnsi="Times" w:cs="Arial"/>
        </w:rPr>
        <w:t xml:space="preserve">. </w:t>
      </w:r>
      <w:r w:rsidRPr="00975F55">
        <w:rPr>
          <w:rFonts w:ascii="Times" w:hAnsi="Times"/>
        </w:rPr>
        <w:t>In both cases, ET is almost never completely shut off during drought</w:t>
      </w:r>
      <w:r>
        <w:rPr>
          <w:rFonts w:ascii="Times" w:hAnsi="Times"/>
        </w:rPr>
        <w:t>s. The response across sites is regulated by climate type.</w:t>
      </w:r>
    </w:p>
    <w:p w14:paraId="6ECFA19B" w14:textId="56F34C2E" w:rsidR="0080627D" w:rsidRPr="00975F55" w:rsidRDefault="003D4353" w:rsidP="002E78D7">
      <w:pPr>
        <w:pStyle w:val="ListParagraph"/>
        <w:numPr>
          <w:ilvl w:val="0"/>
          <w:numId w:val="25"/>
        </w:numPr>
        <w:spacing w:line="360" w:lineRule="auto"/>
        <w:jc w:val="both"/>
        <w:rPr>
          <w:rFonts w:ascii="Times" w:hAnsi="Times" w:cs="Arial"/>
        </w:rPr>
      </w:pPr>
      <w:r w:rsidRPr="001946AF">
        <w:rPr>
          <w:rFonts w:ascii="Times" w:hAnsi="Times"/>
        </w:rPr>
        <w:t xml:space="preserve">Access to belowground water </w:t>
      </w:r>
      <w:r w:rsidR="00D64883" w:rsidRPr="001946AF">
        <w:rPr>
          <w:rFonts w:ascii="Times" w:hAnsi="Times"/>
        </w:rPr>
        <w:t>reservoirs</w:t>
      </w:r>
      <w:r w:rsidRPr="001946AF">
        <w:rPr>
          <w:rFonts w:ascii="Times" w:hAnsi="Times"/>
        </w:rPr>
        <w:t xml:space="preserve"> could explain the </w:t>
      </w:r>
      <w:r w:rsidR="001D5966" w:rsidRPr="001946AF">
        <w:rPr>
          <w:rFonts w:ascii="Times" w:hAnsi="Times"/>
        </w:rPr>
        <w:t xml:space="preserve">different </w:t>
      </w:r>
      <w:r w:rsidRPr="001946AF">
        <w:rPr>
          <w:rFonts w:ascii="Times" w:hAnsi="Times"/>
        </w:rPr>
        <w:t>behavior</w:t>
      </w:r>
      <w:r w:rsidR="001D5966" w:rsidRPr="001946AF">
        <w:rPr>
          <w:rFonts w:ascii="Times" w:hAnsi="Times"/>
        </w:rPr>
        <w:t>s</w:t>
      </w:r>
      <w:r w:rsidRPr="001946AF">
        <w:rPr>
          <w:rFonts w:ascii="Times" w:hAnsi="Times"/>
        </w:rPr>
        <w:t xml:space="preserve"> observed across sites.</w:t>
      </w:r>
      <w:r w:rsidRPr="00975F55">
        <w:rPr>
          <w:rFonts w:ascii="Times" w:hAnsi="Times"/>
        </w:rPr>
        <w:t xml:space="preserve"> </w:t>
      </w:r>
      <w:r w:rsidR="001D5966" w:rsidRPr="00975F55">
        <w:rPr>
          <w:rFonts w:ascii="Times" w:hAnsi="Times" w:cs="Arial"/>
        </w:rPr>
        <w:t xml:space="preserve">This variety of responses is not captured by a state-of-the-art land surface model, </w:t>
      </w:r>
      <w:r w:rsidR="00EA6019" w:rsidRPr="00975F55">
        <w:rPr>
          <w:rFonts w:ascii="Times" w:hAnsi="Times" w:cs="Arial"/>
        </w:rPr>
        <w:t>likely reflecting simplifications in its representation of belowground water storage.</w:t>
      </w:r>
      <w:r w:rsidR="002A6BBA" w:rsidRPr="00975F55">
        <w:rPr>
          <w:rFonts w:ascii="Times" w:hAnsi="Times" w:cs="Arial"/>
        </w:rPr>
        <w:t xml:space="preserve"> </w:t>
      </w:r>
      <w:r w:rsidR="001946AF" w:rsidRPr="00975F55">
        <w:rPr>
          <w:rFonts w:ascii="Times" w:hAnsi="Times"/>
        </w:rPr>
        <w:t>Our findings illuminate the understanding of vegetation sensitivity to drought and provide insight into modelling water stress effects.</w:t>
      </w:r>
    </w:p>
    <w:p w14:paraId="22928E82" w14:textId="77777777" w:rsidR="003A0CBA" w:rsidRPr="00975F55" w:rsidRDefault="003A0CBA" w:rsidP="00D77B90">
      <w:pPr>
        <w:spacing w:line="360" w:lineRule="auto"/>
        <w:jc w:val="both"/>
        <w:rPr>
          <w:rFonts w:ascii="Times" w:hAnsi="Times"/>
        </w:rPr>
      </w:pPr>
    </w:p>
    <w:p w14:paraId="5AAB9519" w14:textId="5C4DCF49" w:rsidR="00F81A80" w:rsidRPr="00975F55" w:rsidRDefault="0080627D" w:rsidP="00D77B90">
      <w:pPr>
        <w:spacing w:line="360" w:lineRule="auto"/>
        <w:rPr>
          <w:rFonts w:ascii="Times" w:hAnsi="Times"/>
        </w:rPr>
      </w:pPr>
      <w:r w:rsidRPr="00975F55">
        <w:rPr>
          <w:rFonts w:ascii="Times" w:hAnsi="Times"/>
          <w:b/>
          <w:bCs/>
        </w:rPr>
        <w:t>Keywords</w:t>
      </w:r>
      <w:r w:rsidRPr="00975F55">
        <w:rPr>
          <w:rFonts w:ascii="Times" w:hAnsi="Times"/>
        </w:rPr>
        <w:t xml:space="preserve">: </w:t>
      </w:r>
      <w:r w:rsidR="001C6CD8" w:rsidRPr="00975F55">
        <w:rPr>
          <w:rFonts w:ascii="Times" w:hAnsi="Times"/>
        </w:rPr>
        <w:t xml:space="preserve">climate change, data science, deep learning, groundwater, rock moisture, root zone water storage capacity, soil moisture, </w:t>
      </w:r>
      <w:r w:rsidR="00176D18" w:rsidRPr="00975F55">
        <w:rPr>
          <w:rFonts w:ascii="Times" w:hAnsi="Times"/>
        </w:rPr>
        <w:t xml:space="preserve">vapor pressure deficit </w:t>
      </w:r>
      <w:r w:rsidR="001C6CD8" w:rsidRPr="00975F55">
        <w:rPr>
          <w:rFonts w:ascii="Times" w:hAnsi="Times"/>
        </w:rPr>
        <w:t>(VPD)</w:t>
      </w:r>
    </w:p>
    <w:p w14:paraId="71B3CB0E" w14:textId="1981D5BE" w:rsidR="00F81A80" w:rsidRPr="00975F55" w:rsidRDefault="00F81A80" w:rsidP="00D77B90">
      <w:pPr>
        <w:spacing w:line="360" w:lineRule="auto"/>
        <w:rPr>
          <w:rFonts w:ascii="Times" w:hAnsi="Times"/>
        </w:rPr>
      </w:pPr>
    </w:p>
    <w:p w14:paraId="24F1A507" w14:textId="6554D090" w:rsidR="00F81A80" w:rsidRPr="00975F55" w:rsidRDefault="00F81A80" w:rsidP="00D77B90">
      <w:pPr>
        <w:spacing w:line="360" w:lineRule="auto"/>
        <w:rPr>
          <w:rFonts w:ascii="Times" w:hAnsi="Times"/>
        </w:rPr>
      </w:pPr>
    </w:p>
    <w:p w14:paraId="01D2080C" w14:textId="718B5EC4" w:rsidR="00F81A80" w:rsidRPr="00975F55" w:rsidRDefault="00F81A80" w:rsidP="00D77B90">
      <w:pPr>
        <w:spacing w:line="360" w:lineRule="auto"/>
        <w:rPr>
          <w:rFonts w:ascii="Times" w:hAnsi="Times"/>
        </w:rPr>
      </w:pPr>
    </w:p>
    <w:p w14:paraId="0ABF7E12" w14:textId="454C5DE8" w:rsidR="00F81A80" w:rsidRPr="00975F55" w:rsidRDefault="00F81A80" w:rsidP="00D77B90">
      <w:pPr>
        <w:spacing w:line="360" w:lineRule="auto"/>
        <w:rPr>
          <w:rFonts w:ascii="Times" w:hAnsi="Times"/>
        </w:rPr>
      </w:pPr>
    </w:p>
    <w:p w14:paraId="1DBB57B0" w14:textId="51092879" w:rsidR="00B660A7" w:rsidRPr="00975F55" w:rsidRDefault="00B660A7" w:rsidP="00D77B90">
      <w:pPr>
        <w:spacing w:line="360" w:lineRule="auto"/>
        <w:rPr>
          <w:rFonts w:ascii="Times" w:hAnsi="Times"/>
        </w:rPr>
      </w:pPr>
    </w:p>
    <w:p w14:paraId="5B7BCB55" w14:textId="56A4AF2F" w:rsidR="00B660A7" w:rsidRPr="00975F55" w:rsidRDefault="00B660A7" w:rsidP="00D77B90">
      <w:pPr>
        <w:spacing w:line="360" w:lineRule="auto"/>
        <w:rPr>
          <w:rFonts w:ascii="Times" w:hAnsi="Times"/>
        </w:rPr>
      </w:pPr>
    </w:p>
    <w:p w14:paraId="06E17DE9" w14:textId="66C73FBB" w:rsidR="00B660A7" w:rsidRDefault="00B660A7" w:rsidP="00D77B90">
      <w:pPr>
        <w:spacing w:line="360" w:lineRule="auto"/>
        <w:rPr>
          <w:rFonts w:ascii="Times" w:hAnsi="Times"/>
        </w:rPr>
      </w:pPr>
    </w:p>
    <w:p w14:paraId="04E4E83E" w14:textId="5CAE36F0" w:rsidR="00176D18" w:rsidRDefault="00176D18" w:rsidP="00D77B90">
      <w:pPr>
        <w:spacing w:line="360" w:lineRule="auto"/>
        <w:rPr>
          <w:rFonts w:ascii="Times" w:hAnsi="Times"/>
        </w:rPr>
      </w:pPr>
    </w:p>
    <w:p w14:paraId="227E79AB" w14:textId="77777777" w:rsidR="00176D18" w:rsidRPr="00975F55" w:rsidRDefault="00176D18" w:rsidP="00D77B90">
      <w:pPr>
        <w:spacing w:line="360" w:lineRule="auto"/>
        <w:rPr>
          <w:rFonts w:ascii="Times" w:hAnsi="Times"/>
        </w:rPr>
      </w:pPr>
    </w:p>
    <w:p w14:paraId="08C8028C" w14:textId="77777777" w:rsidR="00F81A80" w:rsidRPr="00975F55" w:rsidRDefault="00F81A80" w:rsidP="00D77B90">
      <w:pPr>
        <w:spacing w:line="360" w:lineRule="auto"/>
        <w:rPr>
          <w:rFonts w:ascii="Times" w:hAnsi="Times"/>
        </w:rPr>
      </w:pPr>
    </w:p>
    <w:p w14:paraId="32A07909" w14:textId="38ED3546" w:rsidR="00176D18" w:rsidRDefault="0080627D" w:rsidP="00176D18">
      <w:pPr>
        <w:pStyle w:val="Heading1"/>
      </w:pPr>
      <w:r w:rsidRPr="00975F55">
        <w:lastRenderedPageBreak/>
        <w:t>Int</w:t>
      </w:r>
      <w:r w:rsidR="00045BE3">
        <w:t>r</w:t>
      </w:r>
      <w:r w:rsidRPr="00975F55">
        <w:t>oduction</w:t>
      </w:r>
    </w:p>
    <w:p w14:paraId="644AE03B" w14:textId="45853068" w:rsidR="004B24D4" w:rsidRPr="00975F55" w:rsidRDefault="0080627D" w:rsidP="00D77B90">
      <w:pPr>
        <w:spacing w:after="120" w:line="360" w:lineRule="auto"/>
        <w:jc w:val="both"/>
        <w:rPr>
          <w:rFonts w:ascii="Times" w:hAnsi="Times" w:cs="Arial"/>
          <w:iCs/>
        </w:rPr>
      </w:pPr>
      <w:r w:rsidRPr="00975F55">
        <w:rPr>
          <w:rFonts w:ascii="Times" w:hAnsi="Times" w:cs="Arial"/>
          <w:color w:val="000000" w:themeColor="text1"/>
        </w:rPr>
        <w:t xml:space="preserve">Water availability controls evapotranspiration (ET) over most of the vegetated land surface </w:t>
      </w:r>
      <w:sdt>
        <w:sdtPr>
          <w:rPr>
            <w:rFonts w:ascii="Times" w:hAnsi="Times" w:cs="Arial"/>
            <w:color w:val="000000"/>
          </w:rPr>
          <w:tag w:val="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"/>
          <w:id w:val="1075324902"/>
          <w:placeholder>
            <w:docPart w:val="DefaultPlaceholder_-1854013440"/>
          </w:placeholder>
        </w:sdtPr>
        <w:sdtEndPr>
          <w:rPr>
            <w:rFonts w:cs="Times New Roman"/>
          </w:rPr>
        </w:sdtEndPr>
        <w:sdtContent>
          <w:r w:rsidR="006160D4" w:rsidRPr="006160D4">
            <w:rPr>
              <w:rFonts w:ascii="Times" w:hAnsi="Times"/>
              <w:color w:val="000000"/>
            </w:rPr>
            <w:t>(</w:t>
          </w:r>
          <w:proofErr w:type="spellStart"/>
          <w:r w:rsidR="006160D4" w:rsidRPr="006160D4">
            <w:rPr>
              <w:rFonts w:ascii="Times" w:hAnsi="Times"/>
              <w:color w:val="000000"/>
            </w:rPr>
            <w:t>Ahlström</w:t>
          </w:r>
          <w:proofErr w:type="spellEnd"/>
          <w:r w:rsidR="006160D4" w:rsidRPr="006160D4">
            <w:rPr>
              <w:rFonts w:ascii="Times" w:hAnsi="Times"/>
              <w:color w:val="000000"/>
            </w:rPr>
            <w:t xml:space="preserve"> et al., 2015; Beer et al., 2010; </w:t>
          </w:r>
          <w:proofErr w:type="spellStart"/>
          <w:r w:rsidR="006160D4" w:rsidRPr="006160D4">
            <w:rPr>
              <w:rFonts w:ascii="Times" w:hAnsi="Times"/>
              <w:color w:val="000000"/>
            </w:rPr>
            <w:t>Schwalm</w:t>
          </w:r>
          <w:proofErr w:type="spellEnd"/>
          <w:r w:rsidR="006160D4" w:rsidRPr="006160D4">
            <w:rPr>
              <w:rFonts w:ascii="Times" w:hAnsi="Times"/>
              <w:color w:val="000000"/>
            </w:rPr>
            <w:t xml:space="preserve"> et al., 2010; Seneviratne et al., 2010)</w:t>
          </w:r>
        </w:sdtContent>
      </w:sdt>
      <w:r w:rsidRPr="00975F55">
        <w:rPr>
          <w:rFonts w:ascii="Times" w:hAnsi="Times" w:cs="Arial"/>
          <w:color w:val="000000" w:themeColor="text1"/>
        </w:rPr>
        <w:t xml:space="preserve">. </w:t>
      </w:r>
      <w:r w:rsidRPr="00975F55">
        <w:rPr>
          <w:rFonts w:ascii="Times" w:hAnsi="Times" w:cs="Arial"/>
          <w:iCs/>
        </w:rPr>
        <w:t xml:space="preserve">Under </w:t>
      </w:r>
      <w:r w:rsidR="00A450D3" w:rsidRPr="00975F55">
        <w:rPr>
          <w:rFonts w:ascii="Times" w:hAnsi="Times" w:cs="Arial"/>
          <w:iCs/>
        </w:rPr>
        <w:t>prolonged rain-free periods</w:t>
      </w:r>
      <w:r w:rsidRPr="00975F55">
        <w:rPr>
          <w:rFonts w:ascii="Times" w:hAnsi="Times" w:cs="Arial"/>
          <w:iCs/>
        </w:rPr>
        <w:t xml:space="preserve">, plants can depend on belowground water reservoirs </w:t>
      </w:r>
      <w:sdt>
        <w:sdtPr>
          <w:rPr>
            <w:rFonts w:ascii="Times" w:hAnsi="Times" w:cs="Arial"/>
            <w:iCs/>
            <w:color w:val="000000"/>
          </w:rPr>
          <w:tag w:val="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"/>
          <w:id w:val="-1074576141"/>
          <w:placeholder>
            <w:docPart w:val="A4329CC21A6A5B4DA063223B915A4485"/>
          </w:placeholder>
        </w:sdtPr>
        <w:sdtEndPr>
          <w:rPr>
            <w:rFonts w:cs="Times New Roman"/>
            <w:iCs w:val="0"/>
          </w:rPr>
        </w:sdtEndPr>
        <w:sdtContent>
          <w:r w:rsidR="006160D4" w:rsidRPr="006160D4">
            <w:rPr>
              <w:rFonts w:ascii="Times" w:hAnsi="Times"/>
              <w:color w:val="000000"/>
            </w:rPr>
            <w:t>(</w:t>
          </w:r>
          <w:proofErr w:type="spellStart"/>
          <w:r w:rsidR="006160D4" w:rsidRPr="006160D4">
            <w:rPr>
              <w:rFonts w:ascii="Times" w:hAnsi="Times"/>
              <w:color w:val="000000"/>
            </w:rPr>
            <w:t>Hahm</w:t>
          </w:r>
          <w:proofErr w:type="spellEnd"/>
          <w:r w:rsidR="006160D4" w:rsidRPr="006160D4">
            <w:rPr>
              <w:rFonts w:ascii="Times" w:hAnsi="Times"/>
              <w:color w:val="000000"/>
            </w:rPr>
            <w:t xml:space="preserve"> et al., 2019; McCormick et al., 2021; Milly, 1994)</w:t>
          </w:r>
        </w:sdtContent>
      </w:sdt>
      <w:r w:rsidR="001E4D21" w:rsidRPr="00975F55">
        <w:rPr>
          <w:rFonts w:ascii="Times" w:hAnsi="Times" w:cs="Arial"/>
          <w:iCs/>
        </w:rPr>
        <w:t xml:space="preserve"> or rely on very resistant xylem </w:t>
      </w:r>
      <w:sdt>
        <w:sdtPr>
          <w:rPr>
            <w:rFonts w:ascii="Times" w:hAnsi="Times" w:cs="Arial"/>
            <w:iCs/>
            <w:color w:val="000000"/>
          </w:rPr>
          <w:tag w:val="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"/>
          <w:id w:val="-1197920874"/>
          <w:placeholder>
            <w:docPart w:val="DF958D3844776C41B7CA3012DA41B20B"/>
          </w:placeholder>
        </w:sdtPr>
        <w:sdtEndPr>
          <w:rPr>
            <w:rFonts w:cs="Times New Roman"/>
            <w:iCs w:val="0"/>
          </w:rPr>
        </w:sdtEndPr>
        <w:sdtContent>
          <w:r w:rsidR="006160D4" w:rsidRPr="006160D4">
            <w:rPr>
              <w:rFonts w:ascii="Times" w:hAnsi="Times"/>
              <w:color w:val="000000"/>
            </w:rPr>
            <w:t xml:space="preserve">(Mackay et al., 2015; </w:t>
          </w:r>
          <w:proofErr w:type="spellStart"/>
          <w:r w:rsidR="006160D4" w:rsidRPr="006160D4">
            <w:rPr>
              <w:rFonts w:ascii="Times" w:hAnsi="Times"/>
              <w:color w:val="000000"/>
            </w:rPr>
            <w:t>Plaut</w:t>
          </w:r>
          <w:proofErr w:type="spellEnd"/>
          <w:r w:rsidR="006160D4" w:rsidRPr="006160D4">
            <w:rPr>
              <w:rFonts w:ascii="Times" w:hAnsi="Times"/>
              <w:color w:val="000000"/>
            </w:rPr>
            <w:t xml:space="preserve"> et al., 2012)</w:t>
          </w:r>
        </w:sdtContent>
      </w:sdt>
      <w:r w:rsidR="001E4D21" w:rsidRPr="00975F55">
        <w:rPr>
          <w:rFonts w:ascii="Times" w:hAnsi="Times" w:cs="Arial"/>
          <w:iCs/>
        </w:rPr>
        <w:t xml:space="preserve"> </w:t>
      </w:r>
      <w:r w:rsidRPr="00975F55">
        <w:rPr>
          <w:rFonts w:ascii="Times" w:hAnsi="Times" w:cs="Arial"/>
          <w:iCs/>
        </w:rPr>
        <w:t xml:space="preserve">to sustain their </w:t>
      </w:r>
      <w:r w:rsidR="00176D18">
        <w:rPr>
          <w:rFonts w:ascii="Times" w:hAnsi="Times" w:cs="Arial"/>
          <w:iCs/>
        </w:rPr>
        <w:t>fu</w:t>
      </w:r>
      <w:r w:rsidR="00584E4F">
        <w:rPr>
          <w:rFonts w:ascii="Times" w:hAnsi="Times" w:cs="Arial"/>
          <w:iCs/>
        </w:rPr>
        <w:t>nction and growth</w:t>
      </w:r>
      <w:r w:rsidR="001E4D21" w:rsidRPr="00975F55">
        <w:rPr>
          <w:rFonts w:ascii="Times" w:hAnsi="Times" w:cs="Arial"/>
          <w:iCs/>
        </w:rPr>
        <w:t xml:space="preserve">. </w:t>
      </w:r>
      <w:r w:rsidR="004F5950" w:rsidRPr="00975F55">
        <w:rPr>
          <w:rFonts w:ascii="Times" w:hAnsi="Times" w:cs="Arial"/>
        </w:rPr>
        <w:t xml:space="preserve">As droughts may become more severe and frequent in the future </w:t>
      </w:r>
      <w:sdt>
        <w:sdtPr>
          <w:rPr>
            <w:rFonts w:ascii="Times" w:hAnsi="Times" w:cs="Arial"/>
            <w:color w:val="000000"/>
          </w:rPr>
          <w:tag w:val="MENDELEY_CITATION_v3_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"/>
          <w:id w:val="1136059008"/>
          <w:placeholder>
            <w:docPart w:val="8E7AB98829B7A044A60F63465E864F79"/>
          </w:placeholder>
        </w:sdtPr>
        <w:sdtEndPr>
          <w:rPr>
            <w:rFonts w:cs="Times New Roman"/>
          </w:rPr>
        </w:sdtEndPr>
        <w:sdtContent>
          <w:r w:rsidR="006160D4" w:rsidRPr="006160D4">
            <w:rPr>
              <w:rFonts w:ascii="Times" w:hAnsi="Times"/>
              <w:color w:val="000000"/>
            </w:rPr>
            <w:t>(Seneviratne et al., 2021)</w:t>
          </w:r>
        </w:sdtContent>
      </w:sdt>
      <w:r w:rsidR="004F5950" w:rsidRPr="00975F55">
        <w:rPr>
          <w:rFonts w:ascii="Times" w:hAnsi="Times" w:cs="Arial"/>
        </w:rPr>
        <w:t xml:space="preserve">, it is crucial to understand how plant function links </w:t>
      </w:r>
      <w:r w:rsidR="00BB59D0" w:rsidRPr="00975F55">
        <w:rPr>
          <w:rFonts w:ascii="Times" w:hAnsi="Times" w:cs="Arial"/>
        </w:rPr>
        <w:t xml:space="preserve">ecosystem evapotranspiration (ET) and </w:t>
      </w:r>
      <w:r w:rsidR="00C55F44" w:rsidRPr="00975F55">
        <w:rPr>
          <w:rFonts w:ascii="Times" w:hAnsi="Times" w:cs="Arial"/>
        </w:rPr>
        <w:t>subsurface</w:t>
      </w:r>
      <w:r w:rsidR="004F5950" w:rsidRPr="00975F55">
        <w:rPr>
          <w:rFonts w:ascii="Times" w:hAnsi="Times" w:cs="Arial"/>
        </w:rPr>
        <w:t xml:space="preserve"> water limitation. </w:t>
      </w:r>
      <w:r w:rsidRPr="00975F55">
        <w:rPr>
          <w:rFonts w:ascii="Times" w:hAnsi="Times" w:cs="Arial"/>
        </w:rPr>
        <w:t xml:space="preserve">Here, we identify 'droughts' </w:t>
      </w:r>
      <w:r w:rsidR="005077DD" w:rsidRPr="00975F55">
        <w:rPr>
          <w:rFonts w:ascii="Times" w:hAnsi="Times" w:cs="Arial"/>
        </w:rPr>
        <w:t>by</w:t>
      </w:r>
      <w:r w:rsidR="00106F69" w:rsidRPr="00975F55">
        <w:rPr>
          <w:rFonts w:ascii="Times" w:hAnsi="Times" w:cs="Arial"/>
        </w:rPr>
        <w:t xml:space="preserve"> </w:t>
      </w:r>
      <w:r w:rsidR="006F628E" w:rsidRPr="00975F55">
        <w:rPr>
          <w:rFonts w:ascii="Times" w:hAnsi="Times" w:cs="Arial"/>
        </w:rPr>
        <w:t xml:space="preserve">the effects of water balance deficits </w:t>
      </w:r>
      <w:r w:rsidRPr="00975F55">
        <w:rPr>
          <w:rFonts w:ascii="Times" w:hAnsi="Times" w:cs="Arial"/>
        </w:rPr>
        <w:t xml:space="preserve">on </w:t>
      </w:r>
      <w:r w:rsidR="00CA146B">
        <w:rPr>
          <w:rFonts w:ascii="Times" w:hAnsi="Times" w:cs="Arial"/>
        </w:rPr>
        <w:t>vegetation productivity</w:t>
      </w:r>
      <w:r w:rsidRPr="00975F55">
        <w:rPr>
          <w:rFonts w:ascii="Times" w:hAnsi="Times" w:cs="Arial"/>
        </w:rPr>
        <w:t xml:space="preserve"> </w:t>
      </w:r>
      <w:sdt>
        <w:sdtPr>
          <w:rPr>
            <w:rFonts w:ascii="Times" w:hAnsi="Times" w:cs="Arial"/>
            <w:color w:val="000000"/>
          </w:rPr>
          <w:tag w:val="MENDELEY_CITATION_v3_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"/>
          <w:id w:val="-1708561926"/>
          <w:placeholder>
            <w:docPart w:val="DefaultPlaceholder_-1854013440"/>
          </w:placeholder>
        </w:sdtPr>
        <w:sdtEndPr>
          <w:rPr>
            <w:rFonts w:cs="Times New Roman"/>
          </w:rPr>
        </w:sdtEndPr>
        <w:sdtContent>
          <w:r w:rsidR="006160D4" w:rsidRPr="006160D4">
            <w:rPr>
              <w:rFonts w:ascii="Times" w:hAnsi="Times"/>
              <w:color w:val="000000"/>
            </w:rPr>
            <w:t>(Seneviratne et al., 2021)</w:t>
          </w:r>
        </w:sdtContent>
      </w:sdt>
      <w:r w:rsidRPr="00975F55">
        <w:rPr>
          <w:rFonts w:ascii="Times" w:hAnsi="Times" w:cs="Arial"/>
        </w:rPr>
        <w:t xml:space="preserve">. </w:t>
      </w:r>
      <w:r w:rsidRPr="00975F55">
        <w:rPr>
          <w:rFonts w:ascii="Times" w:hAnsi="Times" w:cs="Arial"/>
          <w:iCs/>
        </w:rPr>
        <w:t xml:space="preserve">Quantifying belowground water limitation effects on ET is challenged by the heterogeneity of the soil and bedrock structure, both vertically along the rooting zone and laterally across the landscape </w:t>
      </w:r>
      <w:sdt>
        <w:sdtPr>
          <w:rPr>
            <w:rFonts w:ascii="Times" w:hAnsi="Times" w:cs="Arial"/>
            <w:iCs/>
            <w:color w:val="000000"/>
          </w:rPr>
          <w:tag w:val="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"/>
          <w:id w:val="157580847"/>
          <w:placeholder>
            <w:docPart w:val="DefaultPlaceholder_-1854013440"/>
          </w:placeholder>
        </w:sdtPr>
        <w:sdtEndPr>
          <w:rPr>
            <w:rFonts w:cs="Times New Roman"/>
            <w:iCs w:val="0"/>
          </w:rPr>
        </w:sdtEndPr>
        <w:sdtContent>
          <w:r w:rsidR="006160D4" w:rsidRPr="006160D4">
            <w:rPr>
              <w:rFonts w:ascii="Times" w:hAnsi="Times"/>
              <w:color w:val="000000"/>
            </w:rPr>
            <w:t>(</w:t>
          </w:r>
          <w:proofErr w:type="spellStart"/>
          <w:r w:rsidR="006160D4" w:rsidRPr="006160D4">
            <w:rPr>
              <w:rFonts w:ascii="Times" w:hAnsi="Times"/>
              <w:color w:val="000000"/>
            </w:rPr>
            <w:t>Dralle</w:t>
          </w:r>
          <w:proofErr w:type="spellEnd"/>
          <w:r w:rsidR="006160D4" w:rsidRPr="006160D4">
            <w:rPr>
              <w:rFonts w:ascii="Times" w:hAnsi="Times"/>
              <w:color w:val="000000"/>
            </w:rPr>
            <w:t xml:space="preserve"> et al., 2020; Gao et al., 2014; Thompson et al., 2011)</w:t>
          </w:r>
        </w:sdtContent>
      </w:sdt>
      <w:r w:rsidRPr="00975F55">
        <w:rPr>
          <w:rFonts w:ascii="Times" w:hAnsi="Times" w:cs="Arial"/>
          <w:iCs/>
        </w:rPr>
        <w:t>.</w:t>
      </w:r>
    </w:p>
    <w:p w14:paraId="3A2C1704" w14:textId="61A3405C" w:rsidR="005E55D6" w:rsidRPr="00975F55" w:rsidRDefault="001E4D21" w:rsidP="004B24D4">
      <w:pPr>
        <w:spacing w:after="120" w:line="360" w:lineRule="auto"/>
        <w:jc w:val="both"/>
        <w:rPr>
          <w:rFonts w:ascii="Times" w:hAnsi="Times" w:cs="Arial"/>
          <w:iCs/>
        </w:rPr>
      </w:pPr>
      <w:r w:rsidRPr="00975F55">
        <w:rPr>
          <w:rFonts w:ascii="Times" w:hAnsi="Times" w:cs="Arial"/>
          <w:iCs/>
        </w:rPr>
        <w:t>The root zone water storage capacity (S</w:t>
      </w:r>
      <w:r w:rsidRPr="00975F55">
        <w:rPr>
          <w:rFonts w:ascii="Times" w:hAnsi="Times" w:cs="Arial"/>
          <w:iCs/>
          <w:vertAlign w:val="subscript"/>
        </w:rPr>
        <w:t>0</w:t>
      </w:r>
      <w:r w:rsidRPr="00975F55">
        <w:rPr>
          <w:rFonts w:ascii="Times" w:hAnsi="Times" w:cs="Arial"/>
          <w:iCs/>
        </w:rPr>
        <w:t>) defines the maximum amount of soil moisture that plants can access for transpiration</w:t>
      </w:r>
      <w:r w:rsidR="008E3F1C">
        <w:rPr>
          <w:rFonts w:ascii="Times" w:hAnsi="Times" w:cs="Arial"/>
          <w:iCs/>
        </w:rPr>
        <w:t xml:space="preserve"> (and thus, the amount of soil moisture that affects ET)</w:t>
      </w:r>
      <w:r w:rsidRPr="00975F55">
        <w:rPr>
          <w:rFonts w:ascii="Times" w:hAnsi="Times" w:cs="Arial"/>
          <w:iCs/>
        </w:rPr>
        <w:t>.</w:t>
      </w:r>
      <w:r w:rsidR="005E6830" w:rsidRPr="00975F55">
        <w:rPr>
          <w:rFonts w:ascii="Times" w:hAnsi="Times" w:cs="Arial"/>
          <w:iCs/>
        </w:rPr>
        <w:t xml:space="preserve"> </w:t>
      </w:r>
      <w:r w:rsidR="0080627D" w:rsidRPr="00975F55">
        <w:rPr>
          <w:rFonts w:ascii="Times" w:hAnsi="Times" w:cs="Arial"/>
        </w:rPr>
        <w:t xml:space="preserve">A </w:t>
      </w:r>
      <w:r w:rsidR="0080627D" w:rsidRPr="00975F55">
        <w:rPr>
          <w:rFonts w:ascii="Times" w:hAnsi="Times" w:cs="Arial"/>
          <w:iCs/>
        </w:rPr>
        <w:t>large S</w:t>
      </w:r>
      <w:r w:rsidR="0080627D" w:rsidRPr="00975F55">
        <w:rPr>
          <w:rFonts w:ascii="Times" w:hAnsi="Times" w:cs="Arial"/>
          <w:iCs/>
          <w:vertAlign w:val="subscript"/>
        </w:rPr>
        <w:t>0</w:t>
      </w:r>
      <w:r w:rsidR="0080627D" w:rsidRPr="00975F55">
        <w:rPr>
          <w:rFonts w:ascii="Times" w:hAnsi="Times" w:cs="Arial"/>
          <w:iCs/>
        </w:rPr>
        <w:t xml:space="preserve"> has been linked to a higher plant resistance</w:t>
      </w:r>
      <w:r w:rsidR="00270A6D" w:rsidRPr="00975F55">
        <w:rPr>
          <w:rFonts w:ascii="Times" w:hAnsi="Times" w:cs="Arial"/>
          <w:iCs/>
        </w:rPr>
        <w:t xml:space="preserve"> </w:t>
      </w:r>
      <w:r w:rsidR="0047655A" w:rsidRPr="00975F55">
        <w:rPr>
          <w:rFonts w:ascii="Times" w:hAnsi="Times" w:cs="Arial"/>
          <w:iCs/>
        </w:rPr>
        <w:t>to drought</w:t>
      </w:r>
      <w:r w:rsidR="0080627D" w:rsidRPr="00975F55">
        <w:rPr>
          <w:rFonts w:ascii="Times" w:hAnsi="Times" w:cs="Arial"/>
          <w:iCs/>
        </w:rPr>
        <w:t xml:space="preserve">, sustained ET, and persistent vegetation cover during </w:t>
      </w:r>
      <w:r w:rsidR="0080627D" w:rsidRPr="00975F55">
        <w:rPr>
          <w:rFonts w:ascii="Times" w:hAnsi="Times"/>
        </w:rPr>
        <w:t xml:space="preserve">rain-free periods </w:t>
      </w:r>
      <w:sdt>
        <w:sdtPr>
          <w:rPr>
            <w:rFonts w:ascii="Times" w:hAnsi="Times"/>
            <w:color w:val="000000"/>
          </w:rPr>
          <w:tag w:val="MENDELEY_CITATION_v3_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"/>
          <w:id w:val="422077931"/>
          <w:placeholder>
            <w:docPart w:val="DefaultPlaceholder_-1854013440"/>
          </w:placeholder>
        </w:sdtPr>
        <w:sdtContent>
          <w:r w:rsidR="006160D4" w:rsidRPr="006160D4">
            <w:rPr>
              <w:rFonts w:ascii="Times" w:hAnsi="Times"/>
              <w:color w:val="000000"/>
            </w:rPr>
            <w:t xml:space="preserve">(Gao et al., 2014; </w:t>
          </w:r>
          <w:proofErr w:type="spellStart"/>
          <w:r w:rsidR="006160D4" w:rsidRPr="006160D4">
            <w:rPr>
              <w:rFonts w:ascii="Times" w:hAnsi="Times"/>
              <w:color w:val="000000"/>
            </w:rPr>
            <w:t>Teuling</w:t>
          </w:r>
          <w:proofErr w:type="spellEnd"/>
          <w:r w:rsidR="006160D4" w:rsidRPr="006160D4">
            <w:rPr>
              <w:rFonts w:ascii="Times" w:hAnsi="Times"/>
              <w:color w:val="000000"/>
            </w:rPr>
            <w:t xml:space="preserve"> et al., 2006)</w:t>
          </w:r>
        </w:sdtContent>
      </w:sdt>
      <w:r w:rsidR="0080627D" w:rsidRPr="00975F55">
        <w:rPr>
          <w:rFonts w:ascii="Times" w:hAnsi="Times" w:cs="Arial"/>
          <w:iCs/>
        </w:rPr>
        <w:t>. Recent studies have identified locally important contributions to S</w:t>
      </w:r>
      <w:r w:rsidR="0080627D" w:rsidRPr="00975F55">
        <w:rPr>
          <w:rFonts w:ascii="Times" w:hAnsi="Times" w:cs="Arial"/>
          <w:iCs/>
          <w:vertAlign w:val="subscript"/>
        </w:rPr>
        <w:t>0</w:t>
      </w:r>
      <w:r w:rsidR="0080627D" w:rsidRPr="00975F55">
        <w:rPr>
          <w:rFonts w:ascii="Times" w:hAnsi="Times" w:cs="Arial"/>
          <w:iCs/>
        </w:rPr>
        <w:t xml:space="preserve"> by water reservoirs below the soil layer, </w:t>
      </w:r>
      <w:r w:rsidR="00F86EBD">
        <w:rPr>
          <w:rFonts w:ascii="Times" w:hAnsi="Times" w:cs="Arial"/>
          <w:iCs/>
        </w:rPr>
        <w:t>such as</w:t>
      </w:r>
      <w:r w:rsidR="0080627D" w:rsidRPr="00975F55">
        <w:rPr>
          <w:rFonts w:ascii="Times" w:hAnsi="Times" w:cs="Arial"/>
          <w:iCs/>
        </w:rPr>
        <w:t xml:space="preserve"> in fractured bedrock </w:t>
      </w:r>
      <w:sdt>
        <w:sdtPr>
          <w:rPr>
            <w:rFonts w:ascii="Times" w:hAnsi="Times" w:cs="Arial"/>
            <w:iCs/>
          </w:rPr>
          <w:tag w:val="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"/>
          <w:id w:val="-899750302"/>
          <w:placeholder>
            <w:docPart w:val="DefaultPlaceholder_-1854013440"/>
          </w:placeholder>
        </w:sdtPr>
        <w:sdtEndPr>
          <w:rPr>
            <w:rFonts w:cs="Times New Roman"/>
            <w:iCs w:val="0"/>
          </w:rPr>
        </w:sdtEndPr>
        <w:sdtContent>
          <w:r w:rsidR="006160D4">
            <w:t>(Dawson et al., 2020; McCormick et al., 2021; Rempe &amp; Dietrich, 2018; Stocker et al., 2021)</w:t>
          </w:r>
        </w:sdtContent>
      </w:sdt>
      <w:r w:rsidR="0080627D" w:rsidRPr="00975F55">
        <w:rPr>
          <w:rFonts w:ascii="Times" w:hAnsi="Times" w:cs="Arial"/>
          <w:iCs/>
        </w:rPr>
        <w:t xml:space="preserve"> or groundwater</w:t>
      </w:r>
      <w:r w:rsidR="00F359EE" w:rsidRPr="00975F55">
        <w:rPr>
          <w:rFonts w:ascii="Times" w:hAnsi="Times"/>
          <w:color w:val="000000"/>
        </w:rPr>
        <w:t xml:space="preserve"> </w:t>
      </w:r>
      <w:sdt>
        <w:sdtPr>
          <w:rPr>
            <w:rFonts w:ascii="Times" w:hAnsi="Times"/>
            <w:color w:val="000000"/>
          </w:rPr>
          <w:tag w:val="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"/>
          <w:id w:val="1752005044"/>
          <w:placeholder>
            <w:docPart w:val="DefaultPlaceholder_-1854013440"/>
          </w:placeholder>
        </w:sdtPr>
        <w:sdtContent>
          <w:r w:rsidR="006160D4" w:rsidRPr="006160D4">
            <w:rPr>
              <w:rFonts w:ascii="Times" w:hAnsi="Times"/>
              <w:color w:val="000000"/>
            </w:rPr>
            <w:t>(Fan et al., 2017; Hain et al., 2015; Thompson et al., 2011)</w:t>
          </w:r>
        </w:sdtContent>
      </w:sdt>
      <w:r w:rsidR="0080627D" w:rsidRPr="00975F55">
        <w:rPr>
          <w:rFonts w:ascii="Times" w:hAnsi="Times" w:cs="Arial"/>
          <w:iCs/>
        </w:rPr>
        <w:t>.</w:t>
      </w:r>
      <w:r w:rsidR="00270A6D" w:rsidRPr="00975F55">
        <w:rPr>
          <w:rFonts w:ascii="Times" w:hAnsi="Times" w:cs="Arial"/>
          <w:iCs/>
        </w:rPr>
        <w:t xml:space="preserve"> </w:t>
      </w:r>
      <w:r w:rsidR="0080627D" w:rsidRPr="00975F55">
        <w:rPr>
          <w:rFonts w:ascii="Times" w:hAnsi="Times" w:cs="Arial"/>
          <w:iCs/>
        </w:rPr>
        <w:t xml:space="preserve">In settings with pronounced topographical gradients </w:t>
      </w:r>
      <w:r w:rsidR="006974BE" w:rsidRPr="00975F55">
        <w:rPr>
          <w:rFonts w:ascii="Times" w:hAnsi="Times" w:cs="Arial"/>
          <w:iCs/>
        </w:rPr>
        <w:t xml:space="preserve">and local subsurface water flow convergence, or </w:t>
      </w:r>
      <w:r w:rsidR="0080627D" w:rsidRPr="00975F55">
        <w:rPr>
          <w:rFonts w:ascii="Times" w:hAnsi="Times" w:cs="Arial"/>
          <w:iCs/>
        </w:rPr>
        <w:t>in the proximity of water bodies, water-saturated zones can be within the reach of roots</w:t>
      </w:r>
      <w:r w:rsidR="00A868F4" w:rsidRPr="00975F55">
        <w:rPr>
          <w:rFonts w:ascii="Times" w:hAnsi="Times"/>
          <w:color w:val="000000"/>
        </w:rPr>
        <w:t xml:space="preserve"> </w:t>
      </w:r>
      <w:sdt>
        <w:sdtPr>
          <w:rPr>
            <w:rFonts w:ascii="Times" w:hAnsi="Times"/>
            <w:color w:val="000000"/>
          </w:rPr>
          <w:tag w:val="MENDELEY_CITATION_v3_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"/>
          <w:id w:val="-731464854"/>
          <w:placeholder>
            <w:docPart w:val="DefaultPlaceholder_-1854013440"/>
          </w:placeholder>
        </w:sdtPr>
        <w:sdtContent>
          <w:r w:rsidR="006160D4" w:rsidRPr="006160D4">
            <w:rPr>
              <w:rFonts w:ascii="Times" w:hAnsi="Times"/>
              <w:color w:val="000000"/>
            </w:rPr>
            <w:t>(Fan et al., 2013, 2017)</w:t>
          </w:r>
        </w:sdtContent>
      </w:sdt>
      <w:r w:rsidR="0080627D" w:rsidRPr="00975F55">
        <w:rPr>
          <w:rFonts w:ascii="Times" w:hAnsi="Times" w:cs="Arial"/>
          <w:iCs/>
        </w:rPr>
        <w:t>.</w:t>
      </w:r>
      <w:r w:rsidR="00A868F4" w:rsidRPr="00975F55">
        <w:rPr>
          <w:rFonts w:ascii="Times" w:hAnsi="Times" w:cs="Arial"/>
          <w:iCs/>
        </w:rPr>
        <w:t xml:space="preserve"> </w:t>
      </w:r>
      <w:r w:rsidR="0080627D" w:rsidRPr="00975F55">
        <w:rPr>
          <w:rFonts w:ascii="Times" w:hAnsi="Times" w:cs="Arial"/>
          <w:iCs/>
        </w:rPr>
        <w:t xml:space="preserve">This implies large </w:t>
      </w:r>
      <w:r w:rsidR="003B6A63" w:rsidRPr="00975F55">
        <w:rPr>
          <w:rFonts w:ascii="Times" w:hAnsi="Times" w:cs="Arial"/>
          <w:iCs/>
        </w:rPr>
        <w:t>variations</w:t>
      </w:r>
      <w:r w:rsidR="0080627D" w:rsidRPr="00975F55">
        <w:rPr>
          <w:rFonts w:ascii="Times" w:hAnsi="Times" w:cs="Arial"/>
          <w:iCs/>
        </w:rPr>
        <w:t xml:space="preserve"> in plant access to belowground water stores</w:t>
      </w:r>
      <w:r w:rsidR="0043699B" w:rsidRPr="00975F55">
        <w:rPr>
          <w:rFonts w:ascii="Times" w:hAnsi="Times" w:cs="Arial"/>
          <w:iCs/>
        </w:rPr>
        <w:t xml:space="preserve"> at multiple scales</w:t>
      </w:r>
      <w:r w:rsidR="0080627D" w:rsidRPr="00975F55">
        <w:rPr>
          <w:rFonts w:ascii="Times" w:hAnsi="Times" w:cs="Arial"/>
          <w:iCs/>
        </w:rPr>
        <w:t xml:space="preserve">, as </w:t>
      </w:r>
      <w:r w:rsidR="00F86EBD">
        <w:rPr>
          <w:rFonts w:ascii="Times" w:hAnsi="Times" w:cs="Arial"/>
          <w:iCs/>
        </w:rPr>
        <w:t xml:space="preserve">also </w:t>
      </w:r>
      <w:r w:rsidR="0080627D" w:rsidRPr="00975F55">
        <w:rPr>
          <w:rFonts w:ascii="Times" w:hAnsi="Times" w:cs="Arial"/>
          <w:iCs/>
        </w:rPr>
        <w:t>suggested by inverse modelling</w:t>
      </w:r>
      <w:r w:rsidR="00A868F4" w:rsidRPr="00975F55">
        <w:rPr>
          <w:rFonts w:ascii="Times" w:hAnsi="Times" w:cs="Arial"/>
          <w:iCs/>
        </w:rPr>
        <w:t xml:space="preserve"> </w:t>
      </w:r>
      <w:sdt>
        <w:sdtPr>
          <w:rPr>
            <w:rFonts w:ascii="Times" w:hAnsi="Times" w:cs="Arial"/>
            <w:iCs/>
            <w:color w:val="000000"/>
          </w:rPr>
          <w:tag w:val="MENDELEY_CITATION_v3_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"/>
          <w:id w:val="199056583"/>
          <w:placeholder>
            <w:docPart w:val="DefaultPlaceholder_-1854013440"/>
          </w:placeholder>
        </w:sdtPr>
        <w:sdtContent>
          <w:r w:rsidR="006160D4" w:rsidRPr="006160D4">
            <w:rPr>
              <w:rFonts w:ascii="Times" w:hAnsi="Times" w:cs="Arial"/>
              <w:iCs/>
              <w:color w:val="000000"/>
            </w:rPr>
            <w:t>(Fan et al., 2017; Hain et al., 2015)</w:t>
          </w:r>
        </w:sdtContent>
      </w:sdt>
      <w:r w:rsidR="00A868F4" w:rsidRPr="00975F55">
        <w:rPr>
          <w:rFonts w:ascii="Times" w:hAnsi="Times"/>
          <w:color w:val="000000"/>
        </w:rPr>
        <w:t xml:space="preserve">. </w:t>
      </w:r>
      <w:r w:rsidR="0080627D" w:rsidRPr="00975F55">
        <w:rPr>
          <w:rFonts w:ascii="Times" w:hAnsi="Times" w:cs="Arial"/>
          <w:iCs/>
        </w:rPr>
        <w:t xml:space="preserve">However, </w:t>
      </w:r>
      <w:r w:rsidR="00BA5986" w:rsidRPr="00975F55">
        <w:rPr>
          <w:rFonts w:ascii="Times" w:hAnsi="Times" w:cs="Arial"/>
          <w:iCs/>
        </w:rPr>
        <w:t xml:space="preserve">direct </w:t>
      </w:r>
      <w:r w:rsidR="00D240A1" w:rsidRPr="00975F55">
        <w:rPr>
          <w:rFonts w:ascii="Times" w:hAnsi="Times" w:cs="Arial"/>
          <w:iCs/>
        </w:rPr>
        <w:t xml:space="preserve">observations of the contributions of </w:t>
      </w:r>
      <w:r w:rsidR="00C55F44" w:rsidRPr="00975F55">
        <w:rPr>
          <w:rFonts w:ascii="Times" w:hAnsi="Times" w:cs="Arial"/>
        </w:rPr>
        <w:t>subsurface</w:t>
      </w:r>
      <w:r w:rsidR="004247E3" w:rsidRPr="00975F55">
        <w:rPr>
          <w:rFonts w:ascii="Times" w:hAnsi="Times" w:cs="Arial"/>
        </w:rPr>
        <w:t xml:space="preserve"> </w:t>
      </w:r>
      <w:r w:rsidR="00D240A1" w:rsidRPr="00975F55">
        <w:rPr>
          <w:rFonts w:ascii="Times" w:hAnsi="Times" w:cs="Arial"/>
          <w:iCs/>
        </w:rPr>
        <w:t>moisture to</w:t>
      </w:r>
      <w:r w:rsidR="005F349F" w:rsidRPr="00975F55">
        <w:rPr>
          <w:rFonts w:ascii="Times" w:hAnsi="Times" w:cs="Arial"/>
          <w:iCs/>
        </w:rPr>
        <w:t xml:space="preserve"> </w:t>
      </w:r>
      <w:r w:rsidR="00D240A1" w:rsidRPr="00975F55">
        <w:rPr>
          <w:rFonts w:ascii="Times" w:hAnsi="Times" w:cs="Arial"/>
          <w:iCs/>
        </w:rPr>
        <w:t>land-atmosphere exchange</w:t>
      </w:r>
      <w:r w:rsidR="00FD089D" w:rsidRPr="00975F55">
        <w:rPr>
          <w:rFonts w:ascii="Times" w:hAnsi="Times" w:cs="Arial"/>
          <w:iCs/>
        </w:rPr>
        <w:t>s</w:t>
      </w:r>
      <w:r w:rsidR="006D24A6" w:rsidRPr="00975F55">
        <w:rPr>
          <w:rFonts w:ascii="Times" w:hAnsi="Times" w:cs="Arial"/>
          <w:iCs/>
        </w:rPr>
        <w:t xml:space="preserve"> </w:t>
      </w:r>
      <w:r w:rsidR="0080627D" w:rsidRPr="00975F55">
        <w:rPr>
          <w:rFonts w:ascii="Times" w:hAnsi="Times" w:cs="Arial"/>
          <w:iCs/>
        </w:rPr>
        <w:t xml:space="preserve">are sparse and limited to a small number </w:t>
      </w:r>
      <w:r w:rsidR="00BA5986" w:rsidRPr="00975F55">
        <w:rPr>
          <w:rFonts w:ascii="Times" w:hAnsi="Times" w:cs="Arial"/>
          <w:iCs/>
        </w:rPr>
        <w:t xml:space="preserve">of individual field sites  </w:t>
      </w:r>
      <w:sdt>
        <w:sdtPr>
          <w:rPr>
            <w:rFonts w:ascii="Times" w:hAnsi="Times" w:cs="Arial"/>
            <w:iCs/>
            <w:color w:val="000000"/>
          </w:rPr>
          <w:tag w:val="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"/>
          <w:id w:val="-1395735978"/>
          <w:placeholder>
            <w:docPart w:val="DefaultPlaceholder_-1854013440"/>
          </w:placeholder>
        </w:sdtPr>
        <w:sdtEndPr>
          <w:rPr>
            <w:rFonts w:cs="Times New Roman"/>
            <w:iCs w:val="0"/>
          </w:rPr>
        </w:sdtEndPr>
        <w:sdtContent>
          <w:r w:rsidR="006160D4">
            <w:t>(Rempe &amp; Dietrich, 2018)</w:t>
          </w:r>
        </w:sdtContent>
      </w:sdt>
      <w:r w:rsidR="0080627D" w:rsidRPr="00975F55">
        <w:rPr>
          <w:rFonts w:ascii="Times" w:hAnsi="Times" w:cs="Arial"/>
          <w:iCs/>
        </w:rPr>
        <w:t>.</w:t>
      </w:r>
      <w:r w:rsidR="005F349F" w:rsidRPr="00975F55">
        <w:rPr>
          <w:rFonts w:ascii="Times" w:hAnsi="Times" w:cs="Arial"/>
          <w:iCs/>
        </w:rPr>
        <w:t xml:space="preserve"> </w:t>
      </w:r>
    </w:p>
    <w:p w14:paraId="058F79F7" w14:textId="50BA1AE2" w:rsidR="00FE6BE8" w:rsidRPr="002657CA" w:rsidRDefault="00F86EBD" w:rsidP="00D77B90">
      <w:pPr>
        <w:spacing w:after="120" w:line="360" w:lineRule="auto"/>
        <w:jc w:val="both"/>
        <w:rPr>
          <w:rFonts w:ascii="Times" w:hAnsi="Times" w:cs="Arial"/>
          <w:iCs/>
        </w:rPr>
      </w:pPr>
      <w:r>
        <w:rPr>
          <w:rFonts w:ascii="Times" w:hAnsi="Times" w:cs="Arial"/>
          <w:iCs/>
        </w:rPr>
        <w:t>The</w:t>
      </w:r>
      <w:r w:rsidR="005E55D6" w:rsidRPr="00975F55">
        <w:rPr>
          <w:rFonts w:ascii="Times" w:hAnsi="Times" w:cs="Arial"/>
          <w:iCs/>
        </w:rPr>
        <w:t xml:space="preserve"> role of plant access to belowground water stores and its importance for ecosystem fluxes across vegetation types and climate zones has remained</w:t>
      </w:r>
      <w:r w:rsidR="00C46BB8" w:rsidRPr="00975F55">
        <w:rPr>
          <w:rFonts w:ascii="Times" w:hAnsi="Times" w:cs="Arial"/>
          <w:iCs/>
        </w:rPr>
        <w:t xml:space="preserve"> </w:t>
      </w:r>
      <w:r>
        <w:rPr>
          <w:rFonts w:ascii="Times" w:hAnsi="Times" w:cs="Arial"/>
          <w:iCs/>
        </w:rPr>
        <w:t>poorly understood</w:t>
      </w:r>
      <w:r w:rsidR="005E55D6" w:rsidRPr="00975F55">
        <w:rPr>
          <w:rFonts w:ascii="Times" w:hAnsi="Times" w:cs="Arial"/>
          <w:iCs/>
        </w:rPr>
        <w:t>.</w:t>
      </w:r>
      <w:r w:rsidR="00CB6F33" w:rsidRPr="00975F55">
        <w:rPr>
          <w:rFonts w:ascii="Times" w:hAnsi="Times" w:cs="Arial"/>
          <w:iCs/>
        </w:rPr>
        <w:t xml:space="preserve"> </w:t>
      </w:r>
      <w:r w:rsidR="0080627D" w:rsidRPr="00975F55">
        <w:rPr>
          <w:rFonts w:ascii="Times" w:hAnsi="Times" w:cs="Arial"/>
          <w:iCs/>
        </w:rPr>
        <w:t xml:space="preserve">This is partly due to challenges in separating partial effects on ecosystem fluxes from multiple covarying drivers. In particular, soil moisture </w:t>
      </w:r>
      <w:r w:rsidR="00FE6BE8">
        <w:rPr>
          <w:rFonts w:ascii="Times" w:hAnsi="Times" w:cs="Arial"/>
          <w:iCs/>
        </w:rPr>
        <w:t xml:space="preserve">(which is correlated to </w:t>
      </w:r>
      <w:r w:rsidR="00644176">
        <w:rPr>
          <w:rFonts w:ascii="Times" w:hAnsi="Times" w:cs="Arial"/>
          <w:iCs/>
        </w:rPr>
        <w:t>subsurface</w:t>
      </w:r>
      <w:r w:rsidR="00FE6BE8">
        <w:rPr>
          <w:rFonts w:ascii="Times" w:hAnsi="Times" w:cs="Arial"/>
          <w:iCs/>
        </w:rPr>
        <w:t xml:space="preserve"> moisture</w:t>
      </w:r>
      <w:r w:rsidR="002657CA">
        <w:rPr>
          <w:rFonts w:ascii="Times" w:hAnsi="Times" w:cs="Arial"/>
          <w:iCs/>
        </w:rPr>
        <w:t xml:space="preserve"> </w:t>
      </w:r>
      <w:sdt>
        <w:sdtPr>
          <w:rPr>
            <w:rFonts w:ascii="Times" w:hAnsi="Times" w:cs="Arial"/>
            <w:iCs/>
            <w:color w:val="000000"/>
          </w:rPr>
          <w:tag w:val="MENDELEY_CITATION_v3_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"/>
          <w:id w:val="987985970"/>
          <w:placeholder>
            <w:docPart w:val="DefaultPlaceholder_-1854013440"/>
          </w:placeholder>
        </w:sdtPr>
        <w:sdtContent>
          <w:r w:rsidR="006160D4">
            <w:t>(</w:t>
          </w:r>
          <w:proofErr w:type="spellStart"/>
          <w:r w:rsidR="006160D4">
            <w:t>Qiu</w:t>
          </w:r>
          <w:proofErr w:type="spellEnd"/>
          <w:r w:rsidR="006160D4">
            <w:t xml:space="preserve"> et al., 2016; </w:t>
          </w:r>
          <w:proofErr w:type="spellStart"/>
          <w:r w:rsidR="006160D4">
            <w:t>Salvucci</w:t>
          </w:r>
          <w:proofErr w:type="spellEnd"/>
          <w:r w:rsidR="006160D4">
            <w:t xml:space="preserve"> &amp; </w:t>
          </w:r>
          <w:proofErr w:type="spellStart"/>
          <w:r w:rsidR="006160D4">
            <w:t>Entekhabi</w:t>
          </w:r>
          <w:proofErr w:type="spellEnd"/>
          <w:r w:rsidR="006160D4">
            <w:t>, 1994)</w:t>
          </w:r>
        </w:sdtContent>
      </w:sdt>
      <w:r w:rsidR="00FE6BE8">
        <w:rPr>
          <w:rFonts w:ascii="Times" w:hAnsi="Times" w:cs="Arial"/>
          <w:iCs/>
        </w:rPr>
        <w:t xml:space="preserve">) </w:t>
      </w:r>
      <w:r w:rsidR="0080627D" w:rsidRPr="00975F55">
        <w:rPr>
          <w:rFonts w:ascii="Times" w:hAnsi="Times" w:cs="Arial"/>
          <w:iCs/>
        </w:rPr>
        <w:t>and vapor pressure deficit</w:t>
      </w:r>
      <w:r w:rsidR="000762C8" w:rsidRPr="00975F55">
        <w:rPr>
          <w:rFonts w:ascii="Times" w:hAnsi="Times" w:cs="Arial"/>
          <w:iCs/>
        </w:rPr>
        <w:t xml:space="preserve"> (VPD)</w:t>
      </w:r>
      <w:r w:rsidR="0080627D" w:rsidRPr="00975F55">
        <w:rPr>
          <w:rFonts w:ascii="Times" w:hAnsi="Times" w:cs="Arial"/>
          <w:iCs/>
        </w:rPr>
        <w:t xml:space="preserve"> jointly affect ET</w:t>
      </w:r>
      <w:r w:rsidR="00167C50">
        <w:rPr>
          <w:rFonts w:ascii="Times" w:hAnsi="Times" w:cs="Arial"/>
          <w:iCs/>
        </w:rPr>
        <w:t>,</w:t>
      </w:r>
      <w:r w:rsidR="0080627D" w:rsidRPr="00975F55">
        <w:rPr>
          <w:rFonts w:ascii="Times" w:hAnsi="Times" w:cs="Arial"/>
          <w:iCs/>
        </w:rPr>
        <w:t xml:space="preserve"> but tend to </w:t>
      </w:r>
      <w:r w:rsidR="0080627D" w:rsidRPr="00975F55">
        <w:rPr>
          <w:rFonts w:ascii="Times" w:hAnsi="Times" w:cs="Arial"/>
          <w:iCs/>
        </w:rPr>
        <w:lastRenderedPageBreak/>
        <w:t>covary</w:t>
      </w:r>
      <w:r w:rsidR="006D24A6" w:rsidRPr="00975F55">
        <w:rPr>
          <w:rFonts w:ascii="Times" w:hAnsi="Times" w:cs="Arial"/>
          <w:iCs/>
        </w:rPr>
        <w:t xml:space="preserve"> </w:t>
      </w:r>
      <w:sdt>
        <w:sdtPr>
          <w:rPr>
            <w:rFonts w:ascii="Times" w:hAnsi="Times" w:cs="Arial"/>
            <w:iCs/>
            <w:color w:val="000000"/>
          </w:rPr>
          <w:tag w:val="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"/>
          <w:id w:val="646017507"/>
          <w:placeholder>
            <w:docPart w:val="DefaultPlaceholder_-1854013440"/>
          </w:placeholder>
        </w:sdtPr>
        <w:sdtContent>
          <w:r w:rsidR="006160D4" w:rsidRPr="006160D4">
            <w:rPr>
              <w:rFonts w:ascii="Times" w:hAnsi="Times" w:cs="Arial"/>
              <w:iCs/>
              <w:color w:val="000000"/>
            </w:rPr>
            <w:t>(Giardina et al., 2018; Liu et al., 2020; Novick et al., 2016; Zhou et al., 2019)</w:t>
          </w:r>
        </w:sdtContent>
      </w:sdt>
      <w:r w:rsidR="006D24A6" w:rsidRPr="00975F55">
        <w:rPr>
          <w:rFonts w:ascii="Times" w:hAnsi="Times" w:cs="Arial"/>
          <w:iCs/>
        </w:rPr>
        <w:t>.</w:t>
      </w:r>
      <w:r w:rsidR="0080627D" w:rsidRPr="00975F55">
        <w:rPr>
          <w:rFonts w:ascii="Times" w:hAnsi="Times" w:cs="Arial"/>
          <w:iCs/>
        </w:rPr>
        <w:t xml:space="preserve"> </w:t>
      </w:r>
      <w:r w:rsidR="00FE6BE8">
        <w:rPr>
          <w:rFonts w:ascii="Times" w:hAnsi="Times" w:cs="Arial"/>
          <w:iCs/>
        </w:rPr>
        <w:t xml:space="preserve"> </w:t>
      </w:r>
      <w:r w:rsidR="00DE6893" w:rsidRPr="00975F55">
        <w:rPr>
          <w:rFonts w:ascii="Times" w:hAnsi="Times" w:cs="Arial"/>
        </w:rPr>
        <w:t xml:space="preserve">This limits what can be inferred from flux measurements to characterize the role of belowground water stores across </w:t>
      </w:r>
      <w:r w:rsidR="003C471D" w:rsidRPr="00975F55">
        <w:rPr>
          <w:rFonts w:ascii="Times" w:hAnsi="Times" w:cs="Arial"/>
        </w:rPr>
        <w:t>biomes</w:t>
      </w:r>
      <w:r w:rsidR="00DA5B60">
        <w:rPr>
          <w:rFonts w:ascii="Times" w:hAnsi="Times" w:cs="Arial"/>
        </w:rPr>
        <w:t xml:space="preserve"> and climates</w:t>
      </w:r>
      <w:r w:rsidR="00DE6893" w:rsidRPr="00975F55">
        <w:rPr>
          <w:rFonts w:ascii="Times" w:hAnsi="Times" w:cs="Arial"/>
        </w:rPr>
        <w:t xml:space="preserve">, and </w:t>
      </w:r>
      <w:r w:rsidR="00DA5B60">
        <w:rPr>
          <w:rFonts w:ascii="Times" w:hAnsi="Times" w:cs="Arial"/>
        </w:rPr>
        <w:t>whether</w:t>
      </w:r>
      <w:r w:rsidR="00DA5B60" w:rsidRPr="00975F55">
        <w:rPr>
          <w:rFonts w:ascii="Times" w:hAnsi="Times" w:cs="Arial"/>
        </w:rPr>
        <w:t xml:space="preserve"> </w:t>
      </w:r>
      <w:r w:rsidR="00DE6893" w:rsidRPr="00975F55">
        <w:rPr>
          <w:rFonts w:ascii="Times" w:hAnsi="Times" w:cs="Arial"/>
        </w:rPr>
        <w:t xml:space="preserve">generalizations can be found to inform models across a wide range of conditions. </w:t>
      </w:r>
    </w:p>
    <w:p w14:paraId="1A19273A" w14:textId="39C6BAE7" w:rsidR="0080627D" w:rsidRPr="00975F55" w:rsidRDefault="001A34C4" w:rsidP="00D77B90">
      <w:pPr>
        <w:spacing w:after="120" w:line="360" w:lineRule="auto"/>
        <w:jc w:val="both"/>
        <w:rPr>
          <w:rFonts w:ascii="Times" w:hAnsi="Times" w:cs="Arial"/>
        </w:rPr>
      </w:pPr>
      <w:r>
        <w:rPr>
          <w:rFonts w:ascii="Times" w:hAnsi="Times" w:cs="Arial"/>
          <w:iCs/>
        </w:rPr>
        <w:t>T</w:t>
      </w:r>
      <w:r w:rsidR="0080627D" w:rsidRPr="00975F55">
        <w:rPr>
          <w:rFonts w:ascii="Times" w:hAnsi="Times" w:cs="Arial"/>
          <w:iCs/>
        </w:rPr>
        <w:t xml:space="preserve">he complexity of </w:t>
      </w:r>
      <w:r w:rsidR="0051290C" w:rsidRPr="00975F55">
        <w:rPr>
          <w:rFonts w:ascii="Times" w:hAnsi="Times" w:cs="Arial"/>
        </w:rPr>
        <w:t>subsurface</w:t>
      </w:r>
      <w:r w:rsidR="0051290C" w:rsidRPr="00975F55">
        <w:rPr>
          <w:rFonts w:ascii="Times" w:hAnsi="Times" w:cs="Arial"/>
          <w:iCs/>
        </w:rPr>
        <w:t xml:space="preserve"> water storage </w:t>
      </w:r>
      <w:r w:rsidR="0080627D" w:rsidRPr="00975F55">
        <w:rPr>
          <w:rFonts w:ascii="Times" w:hAnsi="Times" w:cs="Arial"/>
          <w:iCs/>
        </w:rPr>
        <w:t xml:space="preserve">contrasts with </w:t>
      </w:r>
      <w:r w:rsidR="0051290C" w:rsidRPr="00975F55">
        <w:rPr>
          <w:rFonts w:ascii="Times" w:hAnsi="Times" w:cs="Arial"/>
          <w:iCs/>
        </w:rPr>
        <w:t>its</w:t>
      </w:r>
      <w:r w:rsidR="0080627D" w:rsidRPr="00975F55">
        <w:rPr>
          <w:rFonts w:ascii="Times" w:hAnsi="Times" w:cs="Arial"/>
          <w:iCs/>
        </w:rPr>
        <w:t xml:space="preserve"> typical representation in land surface models (LSMs)</w:t>
      </w:r>
      <w:r w:rsidR="00451D9E" w:rsidRPr="00975F55">
        <w:rPr>
          <w:rFonts w:ascii="Times" w:hAnsi="Times" w:cs="Arial"/>
          <w:iCs/>
          <w:color w:val="000000"/>
        </w:rPr>
        <w:t xml:space="preserve"> </w:t>
      </w:r>
      <w:sdt>
        <w:sdtPr>
          <w:rPr>
            <w:rFonts w:ascii="Times" w:hAnsi="Times" w:cs="Arial"/>
            <w:iCs/>
            <w:color w:val="000000"/>
          </w:rPr>
          <w:tag w:val="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"/>
          <w:id w:val="-339090757"/>
          <w:placeholder>
            <w:docPart w:val="DefaultPlaceholder_-1854013440"/>
          </w:placeholder>
        </w:sdtPr>
        <w:sdtContent>
          <w:r w:rsidR="006160D4" w:rsidRPr="006160D4">
            <w:rPr>
              <w:rFonts w:ascii="Times" w:hAnsi="Times" w:cs="Arial"/>
              <w:iCs/>
              <w:color w:val="000000"/>
            </w:rPr>
            <w:t>(Fan et al., 2019)</w:t>
          </w:r>
        </w:sdtContent>
      </w:sdt>
      <w:r w:rsidR="00560422" w:rsidRPr="00975F55">
        <w:rPr>
          <w:rFonts w:ascii="Times" w:hAnsi="Times" w:cs="Arial"/>
          <w:iCs/>
          <w:color w:val="000000"/>
        </w:rPr>
        <w:t xml:space="preserve">. </w:t>
      </w:r>
      <w:r w:rsidR="0080627D" w:rsidRPr="00975F55">
        <w:rPr>
          <w:rFonts w:ascii="Times" w:hAnsi="Times" w:cs="Arial"/>
          <w:iCs/>
        </w:rPr>
        <w:t xml:space="preserve">With a few exceptions, LSMs represent the land surface as a flat surface </w:t>
      </w:r>
      <w:sdt>
        <w:sdtPr>
          <w:rPr>
            <w:rFonts w:ascii="Times" w:hAnsi="Times" w:cs="Arial"/>
            <w:iCs/>
            <w:color w:val="000000"/>
          </w:rPr>
          <w:tag w:val="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"/>
          <w:id w:val="-1822032918"/>
          <w:placeholder>
            <w:docPart w:val="DefaultPlaceholder_-1854013440"/>
          </w:placeholder>
        </w:sdtPr>
        <w:sdtEndPr>
          <w:rPr>
            <w:rFonts w:cs="Times New Roman"/>
            <w:iCs w:val="0"/>
          </w:rPr>
        </w:sdtEndPr>
        <w:sdtContent>
          <w:r w:rsidR="006160D4" w:rsidRPr="006160D4">
            <w:rPr>
              <w:rFonts w:ascii="Times" w:hAnsi="Times"/>
              <w:color w:val="000000"/>
            </w:rPr>
            <w:t>(Fan et al., 2019; Prentice et al., 2015)</w:t>
          </w:r>
        </w:sdtContent>
      </w:sdt>
      <w:r w:rsidR="0080627D" w:rsidRPr="00975F55">
        <w:rPr>
          <w:rFonts w:ascii="Times" w:hAnsi="Times" w:cs="Arial"/>
          <w:iCs/>
        </w:rPr>
        <w:t xml:space="preserve">, assume free drainage from the bottom soil layer which prevents the formation of water-saturated zones </w:t>
      </w:r>
      <w:sdt>
        <w:sdtPr>
          <w:rPr>
            <w:rFonts w:ascii="Times" w:hAnsi="Times" w:cs="Arial"/>
            <w:iCs/>
            <w:color w:val="000000"/>
          </w:rPr>
          <w:tag w:val="MENDELEY_CITATION_v3_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"/>
          <w:id w:val="-1158148421"/>
          <w:placeholder>
            <w:docPart w:val="DefaultPlaceholder_-1854013440"/>
          </w:placeholder>
        </w:sdtPr>
        <w:sdtEndPr>
          <w:rPr>
            <w:rFonts w:cs="Times New Roman"/>
            <w:iCs w:val="0"/>
          </w:rPr>
        </w:sdtEndPr>
        <w:sdtContent>
          <w:r w:rsidR="006160D4" w:rsidRPr="006160D4">
            <w:rPr>
              <w:rFonts w:ascii="Times" w:hAnsi="Times"/>
              <w:color w:val="000000"/>
            </w:rPr>
            <w:t>(Liang et al., 1994; Schlemmer et al., 2018)</w:t>
          </w:r>
        </w:sdtContent>
      </w:sdt>
      <w:r w:rsidR="0080627D" w:rsidRPr="00975F55">
        <w:rPr>
          <w:rFonts w:ascii="Times" w:hAnsi="Times" w:cs="Arial"/>
          <w:iCs/>
        </w:rPr>
        <w:t xml:space="preserve">, and do not account for the variety of bedrock lithology and its role as a moisture storage component </w:t>
      </w:r>
      <w:sdt>
        <w:sdtPr>
          <w:rPr>
            <w:rFonts w:ascii="Times" w:hAnsi="Times" w:cs="Arial"/>
            <w:iCs/>
            <w:color w:val="000000"/>
          </w:rPr>
          <w:tag w:val="MENDELEY_CITATION_v3_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"/>
          <w:id w:val="-1622606165"/>
          <w:placeholder>
            <w:docPart w:val="DefaultPlaceholder_-1854013440"/>
          </w:placeholder>
        </w:sdtPr>
        <w:sdtEndPr>
          <w:rPr>
            <w:rFonts w:cs="Times New Roman"/>
            <w:iCs w:val="0"/>
          </w:rPr>
        </w:sdtEndPr>
        <w:sdtContent>
          <w:r w:rsidR="006160D4" w:rsidRPr="006160D4">
            <w:rPr>
              <w:rFonts w:ascii="Times" w:hAnsi="Times"/>
              <w:color w:val="000000"/>
            </w:rPr>
            <w:t>(McCormick et al., 2021)</w:t>
          </w:r>
        </w:sdtContent>
      </w:sdt>
      <w:r w:rsidR="0080627D" w:rsidRPr="00975F55">
        <w:rPr>
          <w:rFonts w:ascii="Times" w:hAnsi="Times" w:cs="Arial"/>
          <w:iCs/>
        </w:rPr>
        <w:t>. Spatial variations of S</w:t>
      </w:r>
      <w:r w:rsidR="0080627D" w:rsidRPr="00975F55">
        <w:rPr>
          <w:rFonts w:ascii="Times" w:hAnsi="Times" w:cs="Arial"/>
          <w:iCs/>
          <w:vertAlign w:val="subscript"/>
        </w:rPr>
        <w:t>0</w:t>
      </w:r>
      <w:r w:rsidR="0080627D" w:rsidRPr="00975F55">
        <w:rPr>
          <w:rFonts w:ascii="Times" w:hAnsi="Times" w:cs="Arial"/>
          <w:iCs/>
        </w:rPr>
        <w:t xml:space="preserve"> are typically represented in models based on variations in soil type and in plant rooting depth </w:t>
      </w:r>
      <w:r w:rsidR="00C056BD" w:rsidRPr="00975F55">
        <w:rPr>
          <w:rFonts w:ascii="Times" w:hAnsi="Times" w:cs="Arial"/>
          <w:iCs/>
        </w:rPr>
        <w:t xml:space="preserve">that are </w:t>
      </w:r>
      <w:r w:rsidR="00E211FB">
        <w:rPr>
          <w:rFonts w:ascii="Times" w:hAnsi="Times" w:cs="Arial"/>
          <w:iCs/>
        </w:rPr>
        <w:t xml:space="preserve">assumed fixed and </w:t>
      </w:r>
      <w:r w:rsidR="0080627D" w:rsidRPr="00975F55">
        <w:rPr>
          <w:rFonts w:ascii="Times" w:hAnsi="Times" w:cs="Arial"/>
          <w:iCs/>
        </w:rPr>
        <w:t xml:space="preserve">assigned to plant functional types (PFTs) </w:t>
      </w:r>
      <w:sdt>
        <w:sdtPr>
          <w:rPr>
            <w:rFonts w:ascii="Times" w:hAnsi="Times" w:cs="Arial"/>
            <w:iCs/>
            <w:color w:val="000000"/>
          </w:rPr>
          <w:tag w:val="MENDELEY_CITATION_v3_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"/>
          <w:id w:val="-279109905"/>
          <w:placeholder>
            <w:docPart w:val="DefaultPlaceholder_-1854013440"/>
          </w:placeholder>
        </w:sdtPr>
        <w:sdtEndPr>
          <w:rPr>
            <w:rFonts w:cs="Times New Roman"/>
            <w:iCs w:val="0"/>
          </w:rPr>
        </w:sdtEndPr>
        <w:sdtContent>
          <w:r w:rsidR="006160D4" w:rsidRPr="006160D4">
            <w:rPr>
              <w:rFonts w:ascii="Times" w:hAnsi="Times"/>
              <w:color w:val="000000"/>
            </w:rPr>
            <w:t>(</w:t>
          </w:r>
          <w:proofErr w:type="spellStart"/>
          <w:r w:rsidR="006160D4" w:rsidRPr="006160D4">
            <w:rPr>
              <w:rFonts w:ascii="Times" w:hAnsi="Times"/>
              <w:color w:val="000000"/>
            </w:rPr>
            <w:t>Drewniak</w:t>
          </w:r>
          <w:proofErr w:type="spellEnd"/>
          <w:r w:rsidR="006160D4" w:rsidRPr="006160D4">
            <w:rPr>
              <w:rFonts w:ascii="Times" w:hAnsi="Times"/>
              <w:color w:val="000000"/>
            </w:rPr>
            <w:t xml:space="preserve">, 2019; </w:t>
          </w:r>
          <w:proofErr w:type="spellStart"/>
          <w:r w:rsidR="006160D4" w:rsidRPr="006160D4">
            <w:rPr>
              <w:rFonts w:ascii="Times" w:hAnsi="Times"/>
              <w:color w:val="000000"/>
            </w:rPr>
            <w:t>Tumber-Dávila</w:t>
          </w:r>
          <w:proofErr w:type="spellEnd"/>
          <w:r w:rsidR="006160D4" w:rsidRPr="006160D4">
            <w:rPr>
              <w:rFonts w:ascii="Times" w:hAnsi="Times"/>
              <w:color w:val="000000"/>
            </w:rPr>
            <w:t xml:space="preserve"> et al., 2022)</w:t>
          </w:r>
        </w:sdtContent>
      </w:sdt>
      <w:r w:rsidR="0080627D" w:rsidRPr="00975F55">
        <w:rPr>
          <w:rFonts w:ascii="Times" w:hAnsi="Times" w:cs="Arial"/>
          <w:iCs/>
        </w:rPr>
        <w:t xml:space="preserve">. These simplifications affect the accuracy at predicting water limitation effects on ET, particularly under drought conditions </w:t>
      </w:r>
      <w:sdt>
        <w:sdtPr>
          <w:rPr>
            <w:rFonts w:ascii="Times" w:hAnsi="Times" w:cs="Arial"/>
            <w:iCs/>
            <w:color w:val="000000"/>
          </w:rPr>
          <w:tag w:val="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"/>
          <w:id w:val="-213893130"/>
          <w:placeholder>
            <w:docPart w:val="DefaultPlaceholder_-1854013440"/>
          </w:placeholder>
        </w:sdtPr>
        <w:sdtEndPr>
          <w:rPr>
            <w:rFonts w:cs="Times New Roman"/>
            <w:iCs w:val="0"/>
          </w:rPr>
        </w:sdtEndPr>
        <w:sdtContent>
          <w:r w:rsidR="006160D4" w:rsidRPr="006160D4">
            <w:rPr>
              <w:rFonts w:ascii="Times" w:hAnsi="Times"/>
              <w:color w:val="000000"/>
            </w:rPr>
            <w:t>(Green et al., 2017; Kennedy et al., 2019; K. Zhang et al., 2016)</w:t>
          </w:r>
        </w:sdtContent>
      </w:sdt>
      <w:r w:rsidR="00F918EE">
        <w:rPr>
          <w:rFonts w:ascii="Times" w:hAnsi="Times" w:cs="Arial"/>
          <w:iCs/>
        </w:rPr>
        <w:t xml:space="preserve">. </w:t>
      </w:r>
      <w:r w:rsidR="0080627D" w:rsidRPr="00975F55">
        <w:rPr>
          <w:rFonts w:ascii="Times" w:hAnsi="Times"/>
        </w:rPr>
        <w:t xml:space="preserve">Taken together, this highlights the need to develop observational benchmarks for the role of belowground moisture limitation, </w:t>
      </w:r>
      <w:r w:rsidR="0080627D" w:rsidRPr="00975F55">
        <w:rPr>
          <w:rFonts w:ascii="Times" w:hAnsi="Times" w:cs="Arial"/>
          <w:iCs/>
        </w:rPr>
        <w:t xml:space="preserve">separated from atmospheric aridity and other co-varying drivers </w:t>
      </w:r>
      <w:sdt>
        <w:sdtPr>
          <w:rPr>
            <w:rFonts w:ascii="Times" w:hAnsi="Times" w:cs="Arial"/>
            <w:iCs/>
            <w:color w:val="000000"/>
          </w:rPr>
          <w:tag w:val="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"/>
          <w:id w:val="-1467358196"/>
          <w:placeholder>
            <w:docPart w:val="DefaultPlaceholder_-1854013440"/>
          </w:placeholder>
        </w:sdtPr>
        <w:sdtEndPr>
          <w:rPr>
            <w:rFonts w:cs="Times New Roman"/>
            <w:iCs w:val="0"/>
          </w:rPr>
        </w:sdtEndPr>
        <w:sdtContent>
          <w:r w:rsidR="006160D4" w:rsidRPr="006160D4">
            <w:rPr>
              <w:rFonts w:ascii="Times" w:hAnsi="Times"/>
              <w:color w:val="000000"/>
            </w:rPr>
            <w:t>(Giardina et al., 2018; Novick et al., 2016; Zhou et al., 2019)</w:t>
          </w:r>
        </w:sdtContent>
      </w:sdt>
      <w:r w:rsidR="0080627D" w:rsidRPr="00975F55">
        <w:rPr>
          <w:rFonts w:ascii="Times" w:hAnsi="Times"/>
        </w:rPr>
        <w:t>, for reliable ET modelling under a wide range of water limitation levels.</w:t>
      </w:r>
    </w:p>
    <w:p w14:paraId="1FB5E5D6" w14:textId="1072C3D2" w:rsidR="00FB4F5B" w:rsidRDefault="00AA14CB" w:rsidP="00D77B90">
      <w:pPr>
        <w:pStyle w:val="NoSpacing"/>
        <w:spacing w:after="120" w:line="360" w:lineRule="auto"/>
        <w:jc w:val="both"/>
        <w:rPr>
          <w:rFonts w:ascii="Times" w:hAnsi="Times" w:cs="Arial"/>
          <w:sz w:val="24"/>
          <w:szCs w:val="24"/>
          <w:lang w:val="en-US"/>
        </w:rPr>
      </w:pPr>
      <w:r>
        <w:rPr>
          <w:rFonts w:ascii="Times" w:hAnsi="Times" w:cs="Arial"/>
          <w:iCs/>
          <w:sz w:val="24"/>
          <w:szCs w:val="24"/>
          <w:lang w:val="en-US"/>
        </w:rPr>
        <w:t>Here, u</w:t>
      </w:r>
      <w:r w:rsidR="00D00D10" w:rsidRPr="00975F55">
        <w:rPr>
          <w:rFonts w:ascii="Times" w:hAnsi="Times" w:cs="Arial"/>
          <w:iCs/>
          <w:sz w:val="24"/>
          <w:szCs w:val="24"/>
          <w:lang w:val="en-US"/>
        </w:rPr>
        <w:t>sing site-specific deep neural network (DNN) models, we estimate the fractional reduction in ET (</w:t>
      </w:r>
      <w:proofErr w:type="spellStart"/>
      <w:r w:rsidR="00D00D10" w:rsidRPr="00975F55">
        <w:rPr>
          <w:rFonts w:ascii="Times" w:hAnsi="Times" w:cs="Arial"/>
          <w:iCs/>
          <w:sz w:val="24"/>
          <w:szCs w:val="24"/>
          <w:lang w:val="en-US"/>
        </w:rPr>
        <w:t>fET</w:t>
      </w:r>
      <w:proofErr w:type="spellEnd"/>
      <w:r w:rsidR="00D00D10" w:rsidRPr="00975F55">
        <w:rPr>
          <w:rFonts w:ascii="Times" w:hAnsi="Times" w:cs="Arial"/>
          <w:iCs/>
          <w:sz w:val="24"/>
          <w:szCs w:val="24"/>
          <w:lang w:val="en-US"/>
        </w:rPr>
        <w:t xml:space="preserve">) </w:t>
      </w:r>
      <w:r w:rsidR="00D00D10" w:rsidRPr="00975F55">
        <w:rPr>
          <w:rFonts w:ascii="Times" w:eastAsia="Times New Roman" w:hAnsi="Times" w:cs="Times New Roman"/>
          <w:sz w:val="24"/>
          <w:szCs w:val="24"/>
          <w:lang w:val="en-US"/>
        </w:rPr>
        <w:t>at eddy-covariance sites</w:t>
      </w:r>
      <w:r w:rsidR="00255F70">
        <w:rPr>
          <w:rFonts w:ascii="Times" w:eastAsia="Times New Roman" w:hAnsi="Times" w:cs="Times New Roman"/>
          <w:sz w:val="24"/>
          <w:szCs w:val="24"/>
          <w:lang w:val="en-US"/>
        </w:rPr>
        <w:t xml:space="preserve"> compared to its potential rate</w:t>
      </w:r>
      <w:r w:rsidR="00D00D10" w:rsidRPr="00975F55">
        <w:rPr>
          <w:rFonts w:ascii="Times" w:hAnsi="Times" w:cs="Arial"/>
          <w:iCs/>
          <w:sz w:val="24"/>
          <w:szCs w:val="24"/>
          <w:lang w:val="en-US"/>
        </w:rPr>
        <w:t xml:space="preserve">. </w:t>
      </w:r>
      <w:r w:rsidR="0080627D" w:rsidRPr="00975F55">
        <w:rPr>
          <w:rFonts w:ascii="Times" w:eastAsia="Times New Roman" w:hAnsi="Times" w:cs="Times New Roman"/>
          <w:sz w:val="24"/>
          <w:szCs w:val="24"/>
          <w:lang w:val="en-US"/>
        </w:rPr>
        <w:t>We use</w:t>
      </w:r>
      <w:r w:rsidR="00557CD4" w:rsidRPr="00975F55">
        <w:rPr>
          <w:rFonts w:ascii="Times" w:eastAsia="Times New Roman" w:hAnsi="Times" w:cs="Times New Roman"/>
          <w:sz w:val="24"/>
          <w:szCs w:val="24"/>
          <w:lang w:val="en-US"/>
        </w:rPr>
        <w:t xml:space="preserve"> 88,000 site-days of</w:t>
      </w:r>
      <w:r w:rsidR="0080627D" w:rsidRPr="00975F55">
        <w:rPr>
          <w:rFonts w:ascii="Times" w:hAnsi="Times" w:cs="Arial"/>
          <w:iCs/>
          <w:color w:val="auto"/>
          <w:sz w:val="24"/>
          <w:szCs w:val="24"/>
          <w:lang w:val="en-US"/>
        </w:rPr>
        <w:t xml:space="preserve"> ecosystem-scale ET measurements</w:t>
      </w:r>
      <w:r w:rsidR="00807F24" w:rsidRPr="00975F55">
        <w:rPr>
          <w:rFonts w:ascii="Times" w:hAnsi="Times" w:cs="Arial"/>
          <w:iCs/>
          <w:color w:val="auto"/>
          <w:sz w:val="24"/>
          <w:szCs w:val="24"/>
          <w:lang w:val="en-US"/>
        </w:rPr>
        <w:t xml:space="preserve">, </w:t>
      </w:r>
      <w:r w:rsidR="0080627D" w:rsidRPr="00975F55">
        <w:rPr>
          <w:rFonts w:ascii="Times" w:hAnsi="Times" w:cs="Arial"/>
          <w:iCs/>
          <w:color w:val="auto"/>
          <w:sz w:val="24"/>
          <w:szCs w:val="24"/>
          <w:lang w:val="en-US"/>
        </w:rPr>
        <w:t xml:space="preserve">complemented by </w:t>
      </w:r>
      <w:r w:rsidR="0080627D" w:rsidRPr="00975F55">
        <w:rPr>
          <w:rFonts w:ascii="Times" w:hAnsi="Times" w:cs="Arial"/>
          <w:iCs/>
          <w:sz w:val="24"/>
          <w:szCs w:val="24"/>
          <w:lang w:val="en-US"/>
        </w:rPr>
        <w:t>meteorological measurements, multiple soil moisture datasets and a remotely sensed greenness index</w:t>
      </w:r>
      <w:r w:rsidR="0080627D" w:rsidRPr="00975F55">
        <w:rPr>
          <w:rFonts w:ascii="Times" w:hAnsi="Times" w:cs="Arial"/>
          <w:iCs/>
          <w:color w:val="auto"/>
          <w:sz w:val="24"/>
          <w:szCs w:val="24"/>
          <w:lang w:val="en-US"/>
        </w:rPr>
        <w:t xml:space="preserve">. </w:t>
      </w:r>
      <w:r w:rsidR="00060231" w:rsidRPr="00975F55">
        <w:rPr>
          <w:rFonts w:ascii="Times" w:hAnsi="Times" w:cs="Arial"/>
          <w:sz w:val="24"/>
          <w:szCs w:val="24"/>
          <w:lang w:val="en-US"/>
        </w:rPr>
        <w:t>Our method</w:t>
      </w:r>
      <w:r w:rsidR="0080627D" w:rsidRPr="00975F55">
        <w:rPr>
          <w:rFonts w:ascii="Times" w:hAnsi="Times" w:cs="Arial"/>
          <w:sz w:val="24"/>
          <w:szCs w:val="24"/>
          <w:lang w:val="en-US"/>
        </w:rPr>
        <w:t xml:space="preserve"> </w:t>
      </w:r>
      <w:r w:rsidR="0080627D" w:rsidRPr="00975F55">
        <w:rPr>
          <w:rFonts w:ascii="Times" w:hAnsi="Times" w:cs="Arial"/>
          <w:iCs/>
          <w:sz w:val="24"/>
          <w:szCs w:val="24"/>
          <w:lang w:val="en-US"/>
        </w:rPr>
        <w:t>isolates the control of belowground water availability on ET, factoring out effects of VPD and other drivers, i.e., vegetation greenness, air temperature and net radiation (R</w:t>
      </w:r>
      <w:r w:rsidR="0080627D" w:rsidRPr="00975F55">
        <w:rPr>
          <w:rFonts w:ascii="Times" w:hAnsi="Times" w:cs="Arial"/>
          <w:iCs/>
          <w:sz w:val="24"/>
          <w:szCs w:val="24"/>
          <w:vertAlign w:val="subscript"/>
          <w:lang w:val="en-US"/>
        </w:rPr>
        <w:t>n</w:t>
      </w:r>
      <w:r w:rsidR="0080627D" w:rsidRPr="00975F55">
        <w:rPr>
          <w:rFonts w:ascii="Times" w:hAnsi="Times" w:cs="Arial"/>
          <w:iCs/>
          <w:sz w:val="24"/>
          <w:szCs w:val="24"/>
          <w:lang w:val="en-US"/>
        </w:rPr>
        <w:t xml:space="preserve">). We evaluate </w:t>
      </w:r>
      <w:proofErr w:type="spellStart"/>
      <w:r w:rsidR="0080627D" w:rsidRPr="00975F55">
        <w:rPr>
          <w:rFonts w:ascii="Times" w:hAnsi="Times" w:cs="Arial"/>
          <w:iCs/>
          <w:sz w:val="24"/>
          <w:szCs w:val="24"/>
          <w:lang w:val="en-US"/>
        </w:rPr>
        <w:t>fET</w:t>
      </w:r>
      <w:proofErr w:type="spellEnd"/>
      <w:r w:rsidR="0080627D" w:rsidRPr="00975F55">
        <w:rPr>
          <w:rFonts w:ascii="Times" w:hAnsi="Times" w:cs="Arial"/>
          <w:iCs/>
          <w:sz w:val="24"/>
          <w:szCs w:val="24"/>
          <w:lang w:val="en-US"/>
        </w:rPr>
        <w:t xml:space="preserve"> reductions due to belowground water availability by regressing it against the cumulative water deficit (CWD, the cumulative difference between observed ET and precipitation).</w:t>
      </w:r>
      <w:r w:rsidR="0080627D" w:rsidRPr="00975F55">
        <w:rPr>
          <w:rFonts w:ascii="Times" w:hAnsi="Times" w:cs="Arial"/>
          <w:sz w:val="24"/>
          <w:szCs w:val="24"/>
          <w:lang w:val="en-US"/>
        </w:rPr>
        <w:t xml:space="preserve"> </w:t>
      </w:r>
      <w:r w:rsidR="0080627D" w:rsidRPr="00975F55">
        <w:rPr>
          <w:rFonts w:ascii="Times" w:hAnsi="Times" w:cs="Arial"/>
          <w:iCs/>
          <w:sz w:val="24"/>
          <w:szCs w:val="24"/>
          <w:lang w:val="en-US"/>
        </w:rPr>
        <w:t xml:space="preserve">In contrast to evaluating </w:t>
      </w:r>
      <w:proofErr w:type="spellStart"/>
      <w:r w:rsidR="0080627D" w:rsidRPr="00975F55">
        <w:rPr>
          <w:rFonts w:ascii="Times" w:hAnsi="Times" w:cs="Arial"/>
          <w:iCs/>
          <w:sz w:val="24"/>
          <w:szCs w:val="24"/>
          <w:lang w:val="en-US"/>
        </w:rPr>
        <w:t>fET</w:t>
      </w:r>
      <w:proofErr w:type="spellEnd"/>
      <w:r w:rsidR="0080627D" w:rsidRPr="00975F55">
        <w:rPr>
          <w:rFonts w:ascii="Times" w:hAnsi="Times" w:cs="Arial"/>
          <w:iCs/>
          <w:sz w:val="24"/>
          <w:szCs w:val="24"/>
          <w:lang w:val="en-US"/>
        </w:rPr>
        <w:t xml:space="preserve"> against surface soil moisture</w:t>
      </w:r>
      <w:r w:rsidR="0023725F" w:rsidRPr="00975F55">
        <w:rPr>
          <w:rFonts w:ascii="Times" w:hAnsi="Times" w:cs="Arial"/>
          <w:iCs/>
          <w:sz w:val="24"/>
          <w:szCs w:val="24"/>
          <w:lang w:val="en-US"/>
        </w:rPr>
        <w:t xml:space="preserve">, </w:t>
      </w:r>
      <w:r w:rsidR="00AE1200" w:rsidRPr="00975F55">
        <w:rPr>
          <w:rFonts w:ascii="Times" w:hAnsi="Times" w:cs="Arial"/>
          <w:iCs/>
          <w:sz w:val="24"/>
          <w:szCs w:val="24"/>
          <w:lang w:val="en-US"/>
        </w:rPr>
        <w:t>assessment</w:t>
      </w:r>
      <w:r w:rsidR="0080627D" w:rsidRPr="00975F55">
        <w:rPr>
          <w:rFonts w:ascii="Times" w:hAnsi="Times" w:cs="Arial"/>
          <w:iCs/>
          <w:sz w:val="24"/>
          <w:szCs w:val="24"/>
          <w:lang w:val="en-US"/>
        </w:rPr>
        <w:t xml:space="preserve"> against CWD reveals </w:t>
      </w:r>
      <w:r w:rsidR="0080627D" w:rsidRPr="00975F55">
        <w:rPr>
          <w:rFonts w:ascii="Times" w:hAnsi="Times" w:cs="Arial"/>
          <w:sz w:val="24"/>
          <w:szCs w:val="24"/>
          <w:lang w:val="en-US"/>
        </w:rPr>
        <w:t>patterns of water stress effects</w:t>
      </w:r>
      <w:r w:rsidR="00E03B09" w:rsidRPr="00E03B09">
        <w:rPr>
          <w:rFonts w:ascii="Times" w:hAnsi="Times" w:cs="Arial"/>
          <w:sz w:val="24"/>
          <w:szCs w:val="24"/>
          <w:lang w:val="en-US"/>
        </w:rPr>
        <w:t xml:space="preserve"> </w:t>
      </w:r>
      <w:r w:rsidR="00E03B09" w:rsidRPr="00975F55">
        <w:rPr>
          <w:rFonts w:ascii="Times" w:hAnsi="Times" w:cs="Arial"/>
          <w:sz w:val="24"/>
          <w:szCs w:val="24"/>
          <w:lang w:val="en-US"/>
        </w:rPr>
        <w:t>below the relatively shallow soil layers</w:t>
      </w:r>
      <w:r w:rsidR="00E03B09">
        <w:rPr>
          <w:rFonts w:ascii="Times" w:hAnsi="Times" w:cs="Arial"/>
          <w:sz w:val="24"/>
          <w:szCs w:val="24"/>
          <w:lang w:val="en-US"/>
        </w:rPr>
        <w:t>.</w:t>
      </w:r>
    </w:p>
    <w:p w14:paraId="7920A7CA" w14:textId="3222B549" w:rsidR="00994A27" w:rsidRDefault="00994A27" w:rsidP="00D77B90">
      <w:pPr>
        <w:pStyle w:val="NoSpacing"/>
        <w:spacing w:after="120" w:line="360" w:lineRule="auto"/>
        <w:jc w:val="both"/>
        <w:rPr>
          <w:rFonts w:ascii="Times" w:hAnsi="Times" w:cs="Arial"/>
          <w:sz w:val="24"/>
          <w:szCs w:val="24"/>
          <w:lang w:val="en-US"/>
        </w:rPr>
      </w:pPr>
    </w:p>
    <w:p w14:paraId="7891891C" w14:textId="77777777" w:rsidR="0077257F" w:rsidRPr="00975F55" w:rsidRDefault="0077257F" w:rsidP="00D77B90">
      <w:pPr>
        <w:pStyle w:val="NoSpacing"/>
        <w:spacing w:after="120" w:line="360" w:lineRule="auto"/>
        <w:jc w:val="both"/>
        <w:rPr>
          <w:rFonts w:ascii="Times" w:hAnsi="Times" w:cs="Arial"/>
          <w:sz w:val="24"/>
          <w:szCs w:val="24"/>
          <w:lang w:val="en-US"/>
        </w:rPr>
      </w:pPr>
    </w:p>
    <w:p w14:paraId="728AEF27" w14:textId="50558DAA" w:rsidR="0080627D" w:rsidRPr="00975F55" w:rsidRDefault="00233B09" w:rsidP="00D77B90">
      <w:pPr>
        <w:pStyle w:val="Heading1"/>
      </w:pPr>
      <w:r w:rsidRPr="00975F55">
        <w:lastRenderedPageBreak/>
        <w:t>Description</w:t>
      </w:r>
    </w:p>
    <w:p w14:paraId="5705986A" w14:textId="77777777" w:rsidR="0080627D" w:rsidRPr="00975F55" w:rsidRDefault="0080627D" w:rsidP="00D77B90">
      <w:pPr>
        <w:pStyle w:val="Heading2"/>
        <w:spacing w:line="360" w:lineRule="auto"/>
      </w:pPr>
      <w:r w:rsidRPr="00975F55">
        <w:t>Overview</w:t>
      </w:r>
    </w:p>
    <w:p w14:paraId="185D1062" w14:textId="630AA31C" w:rsidR="0029257F" w:rsidRPr="00975F55" w:rsidRDefault="00844502" w:rsidP="00D77B90">
      <w:pPr>
        <w:spacing w:after="120" w:line="360" w:lineRule="auto"/>
        <w:jc w:val="both"/>
        <w:rPr>
          <w:rFonts w:ascii="Times" w:hAnsi="Times" w:cs="Arial"/>
        </w:rPr>
      </w:pPr>
      <w:r>
        <w:rPr>
          <w:rFonts w:ascii="Times" w:hAnsi="Times"/>
        </w:rPr>
        <w:t xml:space="preserve">We started by </w:t>
      </w:r>
      <w:r w:rsidR="0077257F" w:rsidRPr="00975F55">
        <w:rPr>
          <w:rFonts w:ascii="Times" w:hAnsi="Times"/>
        </w:rPr>
        <w:t>estimat</w:t>
      </w:r>
      <w:r>
        <w:rPr>
          <w:rFonts w:ascii="Times" w:hAnsi="Times"/>
        </w:rPr>
        <w:t>ing</w:t>
      </w:r>
      <w:r w:rsidR="0077257F" w:rsidRPr="00975F55">
        <w:rPr>
          <w:rFonts w:ascii="Times" w:hAnsi="Times"/>
        </w:rPr>
        <w:t xml:space="preserve"> potential and actual evapotranspiration (PET and ET, respectively)</w:t>
      </w:r>
      <w:r w:rsidR="0077257F">
        <w:rPr>
          <w:rFonts w:ascii="Times" w:hAnsi="Times"/>
        </w:rPr>
        <w:t xml:space="preserve"> </w:t>
      </w:r>
      <w:r>
        <w:rPr>
          <w:rFonts w:ascii="Times" w:hAnsi="Times"/>
        </w:rPr>
        <w:t xml:space="preserve">across a large set of sites. </w:t>
      </w:r>
      <w:r w:rsidRPr="00975F55">
        <w:rPr>
          <w:rFonts w:ascii="Times" w:hAnsi="Times"/>
        </w:rPr>
        <w:t xml:space="preserve">PET is defined here as </w:t>
      </w:r>
      <w:r>
        <w:rPr>
          <w:rFonts w:ascii="Times" w:hAnsi="Times"/>
        </w:rPr>
        <w:t xml:space="preserve">equal to </w:t>
      </w:r>
      <w:r w:rsidRPr="00975F55">
        <w:rPr>
          <w:rFonts w:ascii="Times" w:hAnsi="Times"/>
        </w:rPr>
        <w:t xml:space="preserve">ET in </w:t>
      </w:r>
      <w:r>
        <w:rPr>
          <w:rFonts w:ascii="Times" w:hAnsi="Times"/>
        </w:rPr>
        <w:t xml:space="preserve">the </w:t>
      </w:r>
      <w:r w:rsidRPr="00975F55">
        <w:rPr>
          <w:rFonts w:ascii="Times" w:hAnsi="Times"/>
        </w:rPr>
        <w:t>absence of belowground water limitations.</w:t>
      </w:r>
      <w:r>
        <w:rPr>
          <w:rFonts w:ascii="Times" w:hAnsi="Times"/>
        </w:rPr>
        <w:t xml:space="preserve"> </w:t>
      </w:r>
      <w:r w:rsidR="004E2F33" w:rsidRPr="004E2F33">
        <w:rPr>
          <w:rFonts w:ascii="Times" w:hAnsi="Times"/>
        </w:rPr>
        <w:t>For each site</w:t>
      </w:r>
      <w:r w:rsidR="004E2F33">
        <w:rPr>
          <w:rFonts w:ascii="Times" w:hAnsi="Times"/>
        </w:rPr>
        <w:t xml:space="preserve"> </w:t>
      </w:r>
      <w:r>
        <w:rPr>
          <w:rFonts w:ascii="Times" w:hAnsi="Times"/>
        </w:rPr>
        <w:t xml:space="preserve">we </w:t>
      </w:r>
      <w:r w:rsidR="0080627D" w:rsidRPr="00975F55">
        <w:rPr>
          <w:rFonts w:ascii="Times" w:hAnsi="Times"/>
        </w:rPr>
        <w:t xml:space="preserve">defined two separate </w:t>
      </w:r>
      <w:r w:rsidR="000C7F89" w:rsidRPr="00975F55">
        <w:rPr>
          <w:rFonts w:ascii="Times" w:hAnsi="Times"/>
        </w:rPr>
        <w:t xml:space="preserve">deep neural network </w:t>
      </w:r>
      <w:r w:rsidR="0080627D" w:rsidRPr="00975F55">
        <w:rPr>
          <w:rFonts w:ascii="Times" w:hAnsi="Times"/>
        </w:rPr>
        <w:t>models (DNN</w:t>
      </w:r>
      <w:r w:rsidR="0080627D" w:rsidRPr="00975F55">
        <w:rPr>
          <w:rFonts w:ascii="Times" w:hAnsi="Times"/>
          <w:vertAlign w:val="subscript"/>
        </w:rPr>
        <w:t>PET</w:t>
      </w:r>
      <w:r w:rsidR="0080627D" w:rsidRPr="00975F55">
        <w:rPr>
          <w:rFonts w:ascii="Times" w:hAnsi="Times"/>
        </w:rPr>
        <w:t xml:space="preserve"> and DNN</w:t>
      </w:r>
      <w:r w:rsidR="0080627D" w:rsidRPr="00975F55">
        <w:rPr>
          <w:rFonts w:ascii="Times" w:hAnsi="Times"/>
          <w:vertAlign w:val="subscript"/>
        </w:rPr>
        <w:t>ET</w:t>
      </w:r>
      <w:r w:rsidR="0080627D" w:rsidRPr="00975F55">
        <w:rPr>
          <w:rFonts w:ascii="Times" w:hAnsi="Times"/>
        </w:rPr>
        <w:t>, respectively)</w:t>
      </w:r>
      <w:r w:rsidR="000C7F89" w:rsidRPr="00975F55">
        <w:rPr>
          <w:rFonts w:ascii="Times" w:hAnsi="Times"/>
        </w:rPr>
        <w:t xml:space="preserve">. </w:t>
      </w:r>
      <w:r w:rsidR="0080627D" w:rsidRPr="00975F55">
        <w:rPr>
          <w:rFonts w:ascii="Times" w:hAnsi="Times"/>
        </w:rPr>
        <w:t>The key difference between the two models is that DNN</w:t>
      </w:r>
      <w:r w:rsidR="0080627D" w:rsidRPr="00975F55">
        <w:rPr>
          <w:rFonts w:ascii="Times" w:hAnsi="Times"/>
          <w:vertAlign w:val="subscript"/>
        </w:rPr>
        <w:t xml:space="preserve">PET </w:t>
      </w:r>
      <w:r w:rsidR="0080627D" w:rsidRPr="00975F55">
        <w:rPr>
          <w:rFonts w:ascii="Times" w:hAnsi="Times"/>
        </w:rPr>
        <w:t xml:space="preserve">was trained using </w:t>
      </w:r>
      <w:r w:rsidR="006C4DAD" w:rsidRPr="00975F55">
        <w:rPr>
          <w:rFonts w:ascii="Times" w:hAnsi="Times"/>
        </w:rPr>
        <w:t xml:space="preserve">data from </w:t>
      </w:r>
      <w:r w:rsidR="0080627D" w:rsidRPr="00975F55">
        <w:rPr>
          <w:rFonts w:ascii="Times" w:hAnsi="Times"/>
        </w:rPr>
        <w:t>days with high soil moisture only, whereas DNN</w:t>
      </w:r>
      <w:r w:rsidR="0080627D" w:rsidRPr="00975F55">
        <w:rPr>
          <w:rFonts w:ascii="Times" w:hAnsi="Times"/>
          <w:vertAlign w:val="subscript"/>
        </w:rPr>
        <w:t>ET</w:t>
      </w:r>
      <w:r w:rsidR="0080627D" w:rsidRPr="00975F55">
        <w:rPr>
          <w:rFonts w:ascii="Times" w:hAnsi="Times"/>
        </w:rPr>
        <w:t xml:space="preserve"> was trained using all available </w:t>
      </w:r>
      <w:r w:rsidR="00267A2D" w:rsidRPr="00975F55">
        <w:rPr>
          <w:rFonts w:ascii="Times" w:hAnsi="Times"/>
        </w:rPr>
        <w:t>data</w:t>
      </w:r>
      <w:r w:rsidR="0080627D" w:rsidRPr="00975F55">
        <w:rPr>
          <w:rFonts w:ascii="Times" w:hAnsi="Times"/>
        </w:rPr>
        <w:t xml:space="preserve"> (see </w:t>
      </w:r>
      <w:r w:rsidR="00CB271E" w:rsidRPr="00975F55">
        <w:rPr>
          <w:rFonts w:ascii="Times" w:hAnsi="Times"/>
        </w:rPr>
        <w:t xml:space="preserve">section </w:t>
      </w:r>
      <w:r w:rsidR="00CB271E" w:rsidRPr="00975F55">
        <w:rPr>
          <w:rFonts w:ascii="Times" w:hAnsi="Times"/>
        </w:rPr>
        <w:fldChar w:fldCharType="begin"/>
      </w:r>
      <w:r w:rsidR="00CB271E" w:rsidRPr="00975F55">
        <w:rPr>
          <w:rFonts w:ascii="Times" w:hAnsi="Times"/>
        </w:rPr>
        <w:instrText xml:space="preserve"> REF _Ref108710257 \r \h </w:instrText>
      </w:r>
      <w:r w:rsidR="00CB271E" w:rsidRPr="00975F55">
        <w:rPr>
          <w:rFonts w:ascii="Times" w:hAnsi="Times"/>
        </w:rPr>
      </w:r>
      <w:r w:rsidR="00CB271E" w:rsidRPr="00975F55">
        <w:rPr>
          <w:rFonts w:ascii="Times" w:hAnsi="Times"/>
        </w:rPr>
        <w:fldChar w:fldCharType="separate"/>
      </w:r>
      <w:r w:rsidR="00CB271E" w:rsidRPr="00975F55">
        <w:rPr>
          <w:rFonts w:ascii="Times" w:hAnsi="Times"/>
        </w:rPr>
        <w:t>2.2</w:t>
      </w:r>
      <w:r w:rsidR="00CB271E" w:rsidRPr="00975F55">
        <w:rPr>
          <w:rFonts w:ascii="Times" w:hAnsi="Times"/>
        </w:rPr>
        <w:fldChar w:fldCharType="end"/>
      </w:r>
      <w:r w:rsidR="0080627D" w:rsidRPr="00975F55">
        <w:rPr>
          <w:rFonts w:ascii="Times" w:hAnsi="Times"/>
        </w:rPr>
        <w:t xml:space="preserve">). </w:t>
      </w:r>
      <w:r w:rsidR="00AF0967" w:rsidRPr="00975F55">
        <w:rPr>
          <w:rFonts w:ascii="Times" w:hAnsi="Times"/>
        </w:rPr>
        <w:t xml:space="preserve">We defined a </w:t>
      </w:r>
      <w:r w:rsidR="00AF0967" w:rsidRPr="00975F55">
        <w:rPr>
          <w:rFonts w:ascii="Times" w:hAnsi="Times" w:cs="Arial"/>
          <w:iCs/>
        </w:rPr>
        <w:t>normalized measure of belowground moisture effects on ET (referred to as '</w:t>
      </w:r>
      <w:proofErr w:type="spellStart"/>
      <w:r w:rsidR="00AF0967" w:rsidRPr="00975F55">
        <w:rPr>
          <w:rFonts w:ascii="Times" w:hAnsi="Times" w:cs="Arial"/>
          <w:iCs/>
        </w:rPr>
        <w:t>fET</w:t>
      </w:r>
      <w:proofErr w:type="spellEnd"/>
      <w:r w:rsidR="00AF0967" w:rsidRPr="00975F55">
        <w:rPr>
          <w:rFonts w:ascii="Times" w:hAnsi="Times" w:cs="Arial"/>
          <w:iCs/>
        </w:rPr>
        <w:t>') by dividing the neural network estimate of ET (</w:t>
      </w:r>
      <w:r w:rsidR="00AF0967" w:rsidRPr="00975F55">
        <w:rPr>
          <w:rFonts w:ascii="Times" w:hAnsi="Times"/>
        </w:rPr>
        <w:t>ET</w:t>
      </w:r>
      <w:r w:rsidR="00AF0967" w:rsidRPr="00975F55">
        <w:rPr>
          <w:rFonts w:ascii="Times" w:hAnsi="Times"/>
          <w:vertAlign w:val="subscript"/>
        </w:rPr>
        <w:t>NN</w:t>
      </w:r>
      <w:r w:rsidR="00AF0967" w:rsidRPr="00975F55">
        <w:rPr>
          <w:rFonts w:ascii="Times" w:hAnsi="Times"/>
        </w:rPr>
        <w:t>)</w:t>
      </w:r>
      <w:r w:rsidR="00AF0967" w:rsidRPr="00975F55">
        <w:rPr>
          <w:rFonts w:ascii="Times" w:hAnsi="Times" w:cs="Arial"/>
          <w:iCs/>
        </w:rPr>
        <w:t xml:space="preserve"> by the neural network estimate of PET (PET</w:t>
      </w:r>
      <w:r w:rsidR="00AF0967" w:rsidRPr="00975F55">
        <w:rPr>
          <w:rFonts w:ascii="Times" w:hAnsi="Times" w:cs="Arial"/>
          <w:iCs/>
          <w:vertAlign w:val="subscript"/>
        </w:rPr>
        <w:t>NN</w:t>
      </w:r>
      <w:r w:rsidR="00AF0967" w:rsidRPr="00975F55">
        <w:rPr>
          <w:rFonts w:ascii="Times" w:hAnsi="Times" w:cs="Arial"/>
          <w:iCs/>
        </w:rPr>
        <w:t xml:space="preserve">). </w:t>
      </w:r>
      <w:r w:rsidR="0080627D" w:rsidRPr="00975F55">
        <w:rPr>
          <w:rFonts w:ascii="Times" w:hAnsi="Times" w:cs="Arial"/>
          <w:iCs/>
        </w:rPr>
        <w:t xml:space="preserve">We then analyzed how </w:t>
      </w:r>
      <w:proofErr w:type="spellStart"/>
      <w:r w:rsidR="0080627D" w:rsidRPr="00975F55">
        <w:rPr>
          <w:rFonts w:ascii="Times" w:hAnsi="Times" w:cs="Arial"/>
          <w:iCs/>
        </w:rPr>
        <w:t>fET</w:t>
      </w:r>
      <w:proofErr w:type="spellEnd"/>
      <w:r w:rsidR="0080627D" w:rsidRPr="00975F55">
        <w:rPr>
          <w:rFonts w:ascii="Times" w:hAnsi="Times" w:cs="Arial"/>
          <w:iCs/>
        </w:rPr>
        <w:t xml:space="preserve"> evolves with increasing water stress by regressing it against the observed </w:t>
      </w:r>
      <w:r w:rsidR="0080627D" w:rsidRPr="00975F55">
        <w:rPr>
          <w:rFonts w:ascii="Times" w:hAnsi="Times" w:cs="Arial"/>
        </w:rPr>
        <w:t>cumulative water deficit (CWD)</w:t>
      </w:r>
      <w:r w:rsidR="002E6684" w:rsidRPr="00975F55">
        <w:rPr>
          <w:rFonts w:ascii="Times" w:hAnsi="Times" w:cs="Arial"/>
        </w:rPr>
        <w:t>, a measure of whole-column water availability</w:t>
      </w:r>
      <w:r w:rsidR="0080627D" w:rsidRPr="00975F55">
        <w:rPr>
          <w:rFonts w:ascii="Times" w:hAnsi="Times" w:cs="Arial"/>
        </w:rPr>
        <w:t xml:space="preserve">. Since the CWD is the integration of the </w:t>
      </w:r>
      <w:r w:rsidR="00521AA9">
        <w:rPr>
          <w:rFonts w:ascii="Times" w:hAnsi="Times" w:cs="Arial"/>
        </w:rPr>
        <w:t xml:space="preserve">observed </w:t>
      </w:r>
      <w:r w:rsidR="0080627D" w:rsidRPr="00975F55">
        <w:rPr>
          <w:rFonts w:ascii="Times" w:hAnsi="Times" w:cs="Arial"/>
        </w:rPr>
        <w:t xml:space="preserve">water balance over time (see section </w:t>
      </w:r>
      <w:r w:rsidR="0080627D" w:rsidRPr="00975F55">
        <w:rPr>
          <w:rFonts w:ascii="Times" w:hAnsi="Times" w:cs="Arial"/>
        </w:rPr>
        <w:fldChar w:fldCharType="begin"/>
      </w:r>
      <w:r w:rsidR="0080627D" w:rsidRPr="00975F55">
        <w:rPr>
          <w:rFonts w:ascii="Times" w:hAnsi="Times" w:cs="Arial"/>
        </w:rPr>
        <w:instrText xml:space="preserve"> REF _Ref105616012 \r \h </w:instrText>
      </w:r>
      <w:r w:rsidR="0080627D" w:rsidRPr="00975F55">
        <w:rPr>
          <w:rFonts w:ascii="Times" w:hAnsi="Times" w:cs="Arial"/>
        </w:rPr>
      </w:r>
      <w:r w:rsidR="0080627D" w:rsidRPr="00975F55">
        <w:rPr>
          <w:rFonts w:ascii="Times" w:hAnsi="Times" w:cs="Arial"/>
        </w:rPr>
        <w:fldChar w:fldCharType="separate"/>
      </w:r>
      <w:r w:rsidR="0080627D" w:rsidRPr="00975F55">
        <w:rPr>
          <w:rFonts w:ascii="Times" w:hAnsi="Times" w:cs="Arial"/>
        </w:rPr>
        <w:t>2.5</w:t>
      </w:r>
      <w:r w:rsidR="0080627D" w:rsidRPr="00975F55">
        <w:rPr>
          <w:rFonts w:ascii="Times" w:hAnsi="Times" w:cs="Arial"/>
        </w:rPr>
        <w:fldChar w:fldCharType="end"/>
      </w:r>
      <w:r w:rsidR="0080627D" w:rsidRPr="00975F55">
        <w:rPr>
          <w:rFonts w:ascii="Times" w:hAnsi="Times" w:cs="Arial"/>
        </w:rPr>
        <w:t>), it constitutes a proxy for</w:t>
      </w:r>
      <w:r w:rsidR="00E621C8" w:rsidRPr="00975F55">
        <w:rPr>
          <w:rFonts w:ascii="Times" w:hAnsi="Times" w:cs="Arial"/>
        </w:rPr>
        <w:t xml:space="preserve"> the depletion of</w:t>
      </w:r>
      <w:r w:rsidR="0080627D" w:rsidRPr="00975F55">
        <w:rPr>
          <w:rFonts w:ascii="Times" w:hAnsi="Times" w:cs="Arial"/>
        </w:rPr>
        <w:t xml:space="preserve"> </w:t>
      </w:r>
      <w:r w:rsidR="00521AA9">
        <w:rPr>
          <w:rFonts w:ascii="Times" w:hAnsi="Times" w:cs="Arial"/>
        </w:rPr>
        <w:t xml:space="preserve">total </w:t>
      </w:r>
      <w:r w:rsidR="0080627D" w:rsidRPr="00975F55">
        <w:rPr>
          <w:rFonts w:ascii="Times" w:hAnsi="Times" w:cs="Arial"/>
        </w:rPr>
        <w:t xml:space="preserve">belowground </w:t>
      </w:r>
      <w:r w:rsidR="00394523" w:rsidRPr="00975F55">
        <w:rPr>
          <w:rFonts w:ascii="Times" w:hAnsi="Times" w:cs="Arial"/>
        </w:rPr>
        <w:t>moisture</w:t>
      </w:r>
      <w:r w:rsidR="00407A8D" w:rsidRPr="00975F55">
        <w:rPr>
          <w:rFonts w:ascii="Times" w:hAnsi="Times" w:cs="Arial"/>
        </w:rPr>
        <w:t xml:space="preserve">. By definition, the CWD is independent from assumptions regarding soil depth or the total </w:t>
      </w:r>
      <w:r w:rsidR="00EC317F" w:rsidRPr="00975F55">
        <w:rPr>
          <w:rFonts w:ascii="Times" w:hAnsi="Times" w:cs="Arial"/>
        </w:rPr>
        <w:t xml:space="preserve">water </w:t>
      </w:r>
      <w:r w:rsidR="00407A8D" w:rsidRPr="00975F55">
        <w:rPr>
          <w:rFonts w:ascii="Times" w:hAnsi="Times" w:cs="Arial"/>
        </w:rPr>
        <w:t>storage capacity</w:t>
      </w:r>
      <w:r w:rsidR="00715545" w:rsidRPr="00975F55">
        <w:rPr>
          <w:rFonts w:ascii="Times" w:hAnsi="Times" w:cs="Arial"/>
        </w:rPr>
        <w:t xml:space="preserve">. It therefore implicitly includes contributions from both soil and </w:t>
      </w:r>
      <w:r w:rsidR="004247E3" w:rsidRPr="00975F55">
        <w:rPr>
          <w:rFonts w:ascii="Times" w:hAnsi="Times" w:cs="Arial"/>
        </w:rPr>
        <w:t xml:space="preserve">subsurface </w:t>
      </w:r>
      <w:r w:rsidR="00715545" w:rsidRPr="00975F55">
        <w:rPr>
          <w:rFonts w:ascii="Times" w:hAnsi="Times" w:cs="Arial"/>
        </w:rPr>
        <w:t xml:space="preserve">water storage. </w:t>
      </w:r>
      <w:r w:rsidR="00A95183" w:rsidRPr="00975F55">
        <w:rPr>
          <w:rFonts w:ascii="Times" w:hAnsi="Times" w:cs="Arial"/>
        </w:rPr>
        <w:t xml:space="preserve">We then grouped sites based on their </w:t>
      </w:r>
      <w:proofErr w:type="spellStart"/>
      <w:r w:rsidR="00A95183" w:rsidRPr="00975F55">
        <w:rPr>
          <w:rFonts w:ascii="Times" w:hAnsi="Times" w:cs="Arial"/>
        </w:rPr>
        <w:t>fET</w:t>
      </w:r>
      <w:proofErr w:type="spellEnd"/>
      <w:r w:rsidR="00A95183" w:rsidRPr="00975F55">
        <w:rPr>
          <w:rFonts w:ascii="Times" w:hAnsi="Times" w:cs="Arial"/>
        </w:rPr>
        <w:t xml:space="preserve">-CWD relationship and analyzed </w:t>
      </w:r>
      <w:r w:rsidR="001554C4">
        <w:rPr>
          <w:rFonts w:ascii="Times" w:hAnsi="Times" w:cs="Arial"/>
        </w:rPr>
        <w:t xml:space="preserve">how </w:t>
      </w:r>
      <w:r w:rsidR="0029257F">
        <w:rPr>
          <w:rFonts w:ascii="Times" w:hAnsi="Times" w:cs="Arial"/>
        </w:rPr>
        <w:t>the site groups</w:t>
      </w:r>
      <w:r w:rsidR="001554C4">
        <w:rPr>
          <w:rFonts w:ascii="Times" w:hAnsi="Times" w:cs="Arial"/>
        </w:rPr>
        <w:t xml:space="preserve"> vary with</w:t>
      </w:r>
      <w:r w:rsidR="00F712AE" w:rsidRPr="00975F55">
        <w:rPr>
          <w:rFonts w:ascii="Times" w:hAnsi="Times" w:cs="Arial"/>
        </w:rPr>
        <w:t xml:space="preserve"> </w:t>
      </w:r>
      <w:r w:rsidR="000352EE" w:rsidRPr="000352EE">
        <w:rPr>
          <w:rFonts w:ascii="Times" w:hAnsi="Times" w:cs="Arial"/>
        </w:rPr>
        <w:t xml:space="preserve">soil texture, vegetation classes, aridity index, </w:t>
      </w:r>
      <w:r w:rsidR="00A45773">
        <w:rPr>
          <w:rFonts w:ascii="Times" w:hAnsi="Times" w:cs="Arial"/>
        </w:rPr>
        <w:t>topographical context of the site</w:t>
      </w:r>
      <w:r w:rsidR="000352EE" w:rsidRPr="000352EE">
        <w:rPr>
          <w:rFonts w:ascii="Times" w:hAnsi="Times" w:cs="Arial"/>
        </w:rPr>
        <w:t xml:space="preserve">, </w:t>
      </w:r>
      <w:r w:rsidR="00A45773">
        <w:rPr>
          <w:rFonts w:ascii="Times" w:hAnsi="Times" w:cs="Arial"/>
        </w:rPr>
        <w:t>m</w:t>
      </w:r>
      <w:r w:rsidR="00A45773" w:rsidRPr="000352EE">
        <w:rPr>
          <w:rFonts w:ascii="Times" w:hAnsi="Times" w:cs="Arial"/>
        </w:rPr>
        <w:t xml:space="preserve">ean </w:t>
      </w:r>
      <w:r w:rsidR="00A45773">
        <w:rPr>
          <w:rFonts w:ascii="Times" w:hAnsi="Times" w:cs="Arial"/>
        </w:rPr>
        <w:t>a</w:t>
      </w:r>
      <w:r w:rsidR="00A45773" w:rsidRPr="000352EE">
        <w:rPr>
          <w:rFonts w:ascii="Times" w:hAnsi="Times" w:cs="Arial"/>
        </w:rPr>
        <w:t xml:space="preserve">nnual </w:t>
      </w:r>
      <w:r w:rsidR="00A45773">
        <w:rPr>
          <w:rFonts w:ascii="Times" w:hAnsi="Times" w:cs="Arial"/>
        </w:rPr>
        <w:t>p</w:t>
      </w:r>
      <w:r w:rsidR="000352EE" w:rsidRPr="000352EE">
        <w:rPr>
          <w:rFonts w:ascii="Times" w:hAnsi="Times" w:cs="Arial"/>
        </w:rPr>
        <w:t>recipitation</w:t>
      </w:r>
      <w:r w:rsidR="000352EE">
        <w:rPr>
          <w:rFonts w:ascii="Times" w:hAnsi="Times" w:cs="Arial"/>
        </w:rPr>
        <w:t xml:space="preserve"> and </w:t>
      </w:r>
      <w:r w:rsidR="00A45773">
        <w:rPr>
          <w:rFonts w:ascii="Times" w:hAnsi="Times" w:cs="Arial"/>
        </w:rPr>
        <w:t>m</w:t>
      </w:r>
      <w:r w:rsidR="00A45773" w:rsidRPr="000352EE">
        <w:rPr>
          <w:rFonts w:ascii="Times" w:hAnsi="Times" w:cs="Arial"/>
        </w:rPr>
        <w:t xml:space="preserve">ean </w:t>
      </w:r>
      <w:r w:rsidR="00A45773">
        <w:rPr>
          <w:rFonts w:ascii="Times" w:hAnsi="Times" w:cs="Arial"/>
        </w:rPr>
        <w:t>a</w:t>
      </w:r>
      <w:r w:rsidR="00A45773" w:rsidRPr="000352EE">
        <w:rPr>
          <w:rFonts w:ascii="Times" w:hAnsi="Times" w:cs="Arial"/>
        </w:rPr>
        <w:t xml:space="preserve">nnual </w:t>
      </w:r>
      <w:r w:rsidR="00A45773">
        <w:rPr>
          <w:rFonts w:ascii="Times" w:hAnsi="Times" w:cs="Arial"/>
        </w:rPr>
        <w:t>t</w:t>
      </w:r>
      <w:r w:rsidR="00A45773" w:rsidRPr="000352EE">
        <w:rPr>
          <w:rFonts w:ascii="Times" w:hAnsi="Times" w:cs="Arial"/>
        </w:rPr>
        <w:t>emperature</w:t>
      </w:r>
      <w:r w:rsidR="00A45773">
        <w:rPr>
          <w:rFonts w:ascii="Times" w:hAnsi="Times"/>
        </w:rPr>
        <w:t xml:space="preserve"> </w:t>
      </w:r>
      <w:r w:rsidR="00A95183" w:rsidRPr="00975F55">
        <w:rPr>
          <w:rFonts w:ascii="Times" w:hAnsi="Times" w:cs="Arial"/>
        </w:rPr>
        <w:t xml:space="preserve">within each group. </w:t>
      </w:r>
    </w:p>
    <w:p w14:paraId="449A5CF0" w14:textId="450A443B" w:rsidR="0080627D" w:rsidRPr="00975F55" w:rsidRDefault="0080627D" w:rsidP="00D77B90">
      <w:pPr>
        <w:pStyle w:val="Heading2"/>
        <w:spacing w:line="360" w:lineRule="auto"/>
      </w:pPr>
      <w:bookmarkStart w:id="1" w:name="_Ref108710257"/>
      <w:r w:rsidRPr="00975F55">
        <w:t xml:space="preserve">Estimating </w:t>
      </w:r>
      <w:r w:rsidR="00E87109" w:rsidRPr="00975F55">
        <w:t>p</w:t>
      </w:r>
      <w:r w:rsidRPr="00975F55">
        <w:t>otential ET</w:t>
      </w:r>
      <w:bookmarkEnd w:id="1"/>
    </w:p>
    <w:p w14:paraId="70EC384E" w14:textId="7488FE16" w:rsidR="0080627D" w:rsidRPr="00975F55" w:rsidRDefault="0080627D" w:rsidP="00D77B90">
      <w:pPr>
        <w:spacing w:after="120" w:line="360" w:lineRule="auto"/>
        <w:jc w:val="both"/>
        <w:rPr>
          <w:rFonts w:ascii="Times" w:hAnsi="Times"/>
        </w:rPr>
      </w:pPr>
      <w:r w:rsidRPr="00975F55">
        <w:rPr>
          <w:rFonts w:ascii="Times" w:hAnsi="Times"/>
        </w:rPr>
        <w:t>Our approach was based on a</w:t>
      </w:r>
      <w:r w:rsidR="00933FB5" w:rsidRPr="00975F55">
        <w:rPr>
          <w:rFonts w:ascii="Times" w:hAnsi="Times"/>
        </w:rPr>
        <w:t xml:space="preserve"> published </w:t>
      </w:r>
      <w:r w:rsidRPr="00975F55">
        <w:rPr>
          <w:rFonts w:ascii="Times" w:hAnsi="Times"/>
        </w:rPr>
        <w:t xml:space="preserve">method that separates soil moisture effects on </w:t>
      </w:r>
      <w:r w:rsidRPr="00975F55">
        <w:rPr>
          <w:rFonts w:ascii="Times" w:hAnsi="Times" w:cs="Arial"/>
        </w:rPr>
        <w:t xml:space="preserve">light-use efficiency </w:t>
      </w:r>
      <w:r w:rsidRPr="00975F55">
        <w:rPr>
          <w:rFonts w:ascii="Times" w:hAnsi="Times"/>
        </w:rPr>
        <w:t xml:space="preserve">using FLUXNET2015 data </w:t>
      </w:r>
      <w:sdt>
        <w:sdtPr>
          <w:rPr>
            <w:rFonts w:ascii="Times" w:hAnsi="Times"/>
            <w:color w:val="000000"/>
          </w:rPr>
          <w:tag w:val="MENDELEY_CITATION_v3_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"/>
          <w:id w:val="-288816868"/>
          <w:placeholder>
            <w:docPart w:val="DefaultPlaceholder_-1854013440"/>
          </w:placeholder>
        </w:sdtPr>
        <w:sdtContent>
          <w:r w:rsidR="006160D4" w:rsidRPr="006160D4">
            <w:rPr>
              <w:rFonts w:ascii="Times" w:hAnsi="Times"/>
              <w:color w:val="000000"/>
            </w:rPr>
            <w:t>(Stocker et al., 2018)</w:t>
          </w:r>
        </w:sdtContent>
      </w:sdt>
      <w:r w:rsidRPr="00975F55">
        <w:rPr>
          <w:rFonts w:ascii="Times" w:hAnsi="Times"/>
        </w:rPr>
        <w:t>. Here, ET</w:t>
      </w:r>
      <w:r w:rsidRPr="00975F55">
        <w:rPr>
          <w:rFonts w:ascii="Times" w:hAnsi="Times"/>
          <w:vertAlign w:val="subscript"/>
        </w:rPr>
        <w:t>NN</w:t>
      </w:r>
      <w:r w:rsidRPr="00975F55">
        <w:rPr>
          <w:rFonts w:ascii="Times" w:hAnsi="Times"/>
        </w:rPr>
        <w:t xml:space="preserve"> was estimated using observational ET (</w:t>
      </w:r>
      <w:proofErr w:type="spellStart"/>
      <w:r w:rsidRPr="00975F55">
        <w:rPr>
          <w:rFonts w:ascii="Times" w:hAnsi="Times"/>
        </w:rPr>
        <w:t>ET</w:t>
      </w:r>
      <w:r w:rsidRPr="00975F55">
        <w:rPr>
          <w:rFonts w:ascii="Times" w:hAnsi="Times"/>
          <w:vertAlign w:val="subscript"/>
        </w:rPr>
        <w:t>obs</w:t>
      </w:r>
      <w:proofErr w:type="spellEnd"/>
      <w:r w:rsidRPr="00975F55">
        <w:rPr>
          <w:rFonts w:ascii="Times" w:hAnsi="Times"/>
        </w:rPr>
        <w:t xml:space="preserve">) as </w:t>
      </w:r>
      <w:r w:rsidR="00816E31">
        <w:rPr>
          <w:rFonts w:ascii="Times" w:hAnsi="Times"/>
        </w:rPr>
        <w:t xml:space="preserve">the </w:t>
      </w:r>
      <w:r w:rsidRPr="00975F55">
        <w:rPr>
          <w:rFonts w:ascii="Times" w:hAnsi="Times"/>
        </w:rPr>
        <w:t>target variable and soil moisture, R</w:t>
      </w:r>
      <w:r w:rsidRPr="00975F55">
        <w:rPr>
          <w:rFonts w:ascii="Times" w:hAnsi="Times"/>
          <w:vertAlign w:val="subscript"/>
        </w:rPr>
        <w:t>n</w:t>
      </w:r>
      <w:r w:rsidRPr="00975F55">
        <w:rPr>
          <w:rFonts w:ascii="Times" w:hAnsi="Times"/>
        </w:rPr>
        <w:t xml:space="preserve">, VPD, air temperature (T) and </w:t>
      </w:r>
      <w:r w:rsidR="005D5156">
        <w:rPr>
          <w:rFonts w:ascii="Times" w:hAnsi="Times"/>
        </w:rPr>
        <w:t xml:space="preserve">the </w:t>
      </w:r>
      <w:r w:rsidR="000762C8" w:rsidRPr="00975F55">
        <w:rPr>
          <w:rFonts w:ascii="Times" w:hAnsi="Times"/>
        </w:rPr>
        <w:t>enhanced vegetation index (</w:t>
      </w:r>
      <w:r w:rsidRPr="00975F55">
        <w:rPr>
          <w:rFonts w:ascii="Times" w:hAnsi="Times"/>
        </w:rPr>
        <w:t>EVI</w:t>
      </w:r>
      <w:r w:rsidR="000762C8" w:rsidRPr="00975F55">
        <w:rPr>
          <w:rFonts w:ascii="Times" w:hAnsi="Times"/>
        </w:rPr>
        <w:t>)</w:t>
      </w:r>
      <w:r w:rsidRPr="00975F55">
        <w:rPr>
          <w:rFonts w:ascii="Times" w:hAnsi="Times"/>
        </w:rPr>
        <w:t xml:space="preserve"> as predictors:</w:t>
      </w:r>
    </w:p>
    <w:p w14:paraId="3138EF5D" w14:textId="77777777" w:rsidR="0080627D" w:rsidRPr="00975F55" w:rsidRDefault="00000000" w:rsidP="00D77B90">
      <w:pPr>
        <w:spacing w:after="120" w:line="360" w:lineRule="auto"/>
        <w:jc w:val="both"/>
        <w:rPr>
          <w:rFonts w:ascii="Times" w:hAnsi="Times"/>
          <w:iCs/>
        </w:rPr>
      </w:pPr>
      <m:oMathPara>
        <m:oMath>
          <m:sSub>
            <m:sSubPr>
              <m:ctrlPr>
                <w:rPr>
                  <w:rFonts w:ascii="Cambria Math" w:hAnsi="Cambria Math"/>
                  <w:iCs/>
                </w:rPr>
              </m:ctrlPr>
            </m:sSubPr>
            <m:e>
              <m:r>
                <m:rPr>
                  <m:sty m:val="p"/>
                </m:rPr>
                <w:rPr>
                  <w:rFonts w:ascii="Cambria Math" w:hAnsi="Cambria Math"/>
                </w:rPr>
                <m:t>ET</m:t>
              </m:r>
            </m:e>
            <m:sub>
              <m:r>
                <m:rPr>
                  <m:sty m:val="p"/>
                </m:rPr>
                <w:rPr>
                  <w:rFonts w:ascii="Cambria Math" w:hAnsi="Cambria Math"/>
                </w:rPr>
                <m:t>NN</m:t>
              </m:r>
            </m:sub>
          </m:sSub>
          <m:r>
            <m:rPr>
              <m:sty m:val="p"/>
            </m:rPr>
            <w:rPr>
              <w:rFonts w:ascii="Cambria Math" w:hAnsi="Cambria Math"/>
            </w:rPr>
            <m:t xml:space="preserve">= </m:t>
          </m:r>
          <m:sSub>
            <m:sSubPr>
              <m:ctrlPr>
                <w:rPr>
                  <w:rFonts w:ascii="Cambria Math" w:hAnsi="Cambria Math"/>
                  <w:iCs/>
                </w:rPr>
              </m:ctrlPr>
            </m:sSubPr>
            <m:e>
              <m:r>
                <m:rPr>
                  <m:sty m:val="p"/>
                </m:rPr>
                <w:rPr>
                  <w:rFonts w:ascii="Cambria Math" w:hAnsi="Cambria Math"/>
                </w:rPr>
                <m:t>DNN</m:t>
              </m:r>
            </m:e>
            <m:sub>
              <m:r>
                <m:rPr>
                  <m:sty m:val="p"/>
                </m:rPr>
                <w:rPr>
                  <w:rFonts w:ascii="Cambria Math" w:hAnsi="Cambria Math"/>
                </w:rPr>
                <m:t>ET</m:t>
              </m:r>
            </m:sub>
          </m:sSub>
          <m:r>
            <m:rPr>
              <m:sty m:val="p"/>
            </m:rPr>
            <w:rPr>
              <w:rFonts w:ascii="Cambria Math" w:hAnsi="Cambria Math"/>
            </w:rPr>
            <m:t>(</m:t>
          </m:r>
          <m:sSub>
            <m:sSubPr>
              <m:ctrlPr>
                <w:rPr>
                  <w:rFonts w:ascii="Cambria Math" w:hAnsi="Cambria Math"/>
                  <w:iCs/>
                </w:rPr>
              </m:ctrlPr>
            </m:sSubPr>
            <m:e>
              <m:r>
                <m:rPr>
                  <m:sty m:val="p"/>
                </m:rPr>
                <w:rPr>
                  <w:rFonts w:ascii="Cambria Math" w:hAnsi="Cambria Math"/>
                </w:rPr>
                <m:t>R</m:t>
              </m:r>
            </m:e>
            <m:sub>
              <m:r>
                <m:rPr>
                  <m:sty m:val="p"/>
                </m:rPr>
                <w:rPr>
                  <w:rFonts w:ascii="Cambria Math" w:hAnsi="Cambria Math"/>
                </w:rPr>
                <m:t>n</m:t>
              </m:r>
            </m:sub>
          </m:sSub>
          <m:r>
            <m:rPr>
              <m:sty m:val="p"/>
            </m:rPr>
            <w:rPr>
              <w:rFonts w:ascii="Cambria Math" w:hAnsi="Cambria Math"/>
            </w:rPr>
            <m:t xml:space="preserve">, VPD, T, EVI, </m:t>
          </m:r>
          <m:r>
            <m:rPr>
              <m:sty m:val="p"/>
            </m:rPr>
            <w:rPr>
              <w:rFonts w:ascii="Cambria Math" w:hAnsi="Cambria Math"/>
              <w:color w:val="C00000"/>
            </w:rPr>
            <m:t>soil moisture</m:t>
          </m:r>
          <m:r>
            <m:rPr>
              <m:sty m:val="p"/>
            </m:rPr>
            <w:rPr>
              <w:rFonts w:ascii="Cambria Math" w:hAnsi="Cambria Math"/>
            </w:rPr>
            <m:t>).                                                                       Eq. 1</m:t>
          </m:r>
        </m:oMath>
      </m:oMathPara>
    </w:p>
    <w:p w14:paraId="70439355" w14:textId="103EFD6D" w:rsidR="0080627D" w:rsidRPr="00975F55" w:rsidRDefault="0080627D" w:rsidP="00D77B90">
      <w:pPr>
        <w:spacing w:after="120" w:line="360" w:lineRule="auto"/>
        <w:jc w:val="both"/>
        <w:rPr>
          <w:rFonts w:ascii="Times" w:hAnsi="Times"/>
        </w:rPr>
      </w:pPr>
      <w:r w:rsidRPr="00975F55">
        <w:rPr>
          <w:rFonts w:ascii="Times" w:hAnsi="Times"/>
          <w:iCs/>
        </w:rPr>
        <w:t>PET</w:t>
      </w:r>
      <w:r w:rsidRPr="00975F55">
        <w:rPr>
          <w:rFonts w:ascii="Times" w:hAnsi="Times"/>
          <w:iCs/>
          <w:vertAlign w:val="subscript"/>
        </w:rPr>
        <w:t>NN</w:t>
      </w:r>
      <w:r w:rsidRPr="00975F55">
        <w:rPr>
          <w:rFonts w:ascii="Times" w:hAnsi="Times"/>
          <w:iCs/>
        </w:rPr>
        <w:t xml:space="preserve"> was estimated using </w:t>
      </w:r>
      <w:proofErr w:type="spellStart"/>
      <w:r w:rsidRPr="00975F55">
        <w:rPr>
          <w:rFonts w:ascii="Times" w:hAnsi="Times"/>
          <w:iCs/>
        </w:rPr>
        <w:t>ET</w:t>
      </w:r>
      <w:r w:rsidRPr="00975F55">
        <w:rPr>
          <w:rFonts w:ascii="Times" w:hAnsi="Times"/>
          <w:iCs/>
          <w:vertAlign w:val="subscript"/>
        </w:rPr>
        <w:t>obs</w:t>
      </w:r>
      <w:proofErr w:type="spellEnd"/>
      <w:r w:rsidRPr="00975F55">
        <w:rPr>
          <w:rFonts w:ascii="Times" w:hAnsi="Times"/>
          <w:iCs/>
        </w:rPr>
        <w:t xml:space="preserve"> as target variable and </w:t>
      </w:r>
      <w:r w:rsidR="00750EFC">
        <w:rPr>
          <w:rFonts w:ascii="Times" w:hAnsi="Times"/>
          <w:iCs/>
        </w:rPr>
        <w:t xml:space="preserve">again </w:t>
      </w:r>
      <w:r w:rsidRPr="00975F55">
        <w:rPr>
          <w:rFonts w:ascii="Times" w:hAnsi="Times"/>
        </w:rPr>
        <w:t>R</w:t>
      </w:r>
      <w:r w:rsidRPr="00975F55">
        <w:rPr>
          <w:rFonts w:ascii="Times" w:hAnsi="Times"/>
          <w:vertAlign w:val="subscript"/>
        </w:rPr>
        <w:t>n</w:t>
      </w:r>
      <w:r w:rsidRPr="00975F55">
        <w:rPr>
          <w:rFonts w:ascii="Times" w:hAnsi="Times"/>
        </w:rPr>
        <w:t>, VPD, T and EVI as predictors</w:t>
      </w:r>
      <w:r w:rsidR="00750EFC">
        <w:rPr>
          <w:rFonts w:ascii="Times" w:hAnsi="Times"/>
        </w:rPr>
        <w:t>, but no longer considering soil moisture</w:t>
      </w:r>
      <w:r w:rsidRPr="00975F55">
        <w:rPr>
          <w:rFonts w:ascii="Times" w:hAnsi="Times"/>
        </w:rPr>
        <w:t>:</w:t>
      </w:r>
    </w:p>
    <w:p w14:paraId="6B7807D5" w14:textId="77777777" w:rsidR="0080627D" w:rsidRPr="00975F55" w:rsidRDefault="00000000" w:rsidP="00D77B90">
      <w:pPr>
        <w:spacing w:after="120" w:line="360" w:lineRule="auto"/>
        <w:jc w:val="both"/>
        <w:rPr>
          <w:rFonts w:ascii="Times" w:hAnsi="Times"/>
          <w:iCs/>
        </w:rPr>
      </w:pPr>
      <m:oMathPara>
        <m:oMath>
          <m:sSub>
            <m:sSubPr>
              <m:ctrlPr>
                <w:rPr>
                  <w:rFonts w:ascii="Cambria Math" w:hAnsi="Cambria Math"/>
                  <w:iCs/>
                </w:rPr>
              </m:ctrlPr>
            </m:sSubPr>
            <m:e>
              <m:r>
                <m:rPr>
                  <m:sty m:val="p"/>
                </m:rPr>
                <w:rPr>
                  <w:rFonts w:ascii="Cambria Math" w:hAnsi="Cambria Math"/>
                </w:rPr>
                <m:t>PET</m:t>
              </m:r>
            </m:e>
            <m:sub>
              <m:r>
                <m:rPr>
                  <m:sty m:val="p"/>
                </m:rPr>
                <w:rPr>
                  <w:rFonts w:ascii="Cambria Math" w:hAnsi="Cambria Math"/>
                </w:rPr>
                <m:t>NN</m:t>
              </m:r>
            </m:sub>
          </m:sSub>
          <m:r>
            <m:rPr>
              <m:sty m:val="p"/>
            </m:rPr>
            <w:rPr>
              <w:rFonts w:ascii="Cambria Math" w:hAnsi="Cambria Math"/>
            </w:rPr>
            <m:t xml:space="preserve">= </m:t>
          </m:r>
          <m:sSub>
            <m:sSubPr>
              <m:ctrlPr>
                <w:rPr>
                  <w:rFonts w:ascii="Cambria Math" w:hAnsi="Cambria Math"/>
                  <w:iCs/>
                </w:rPr>
              </m:ctrlPr>
            </m:sSubPr>
            <m:e>
              <m:r>
                <m:rPr>
                  <m:sty m:val="p"/>
                </m:rPr>
                <w:rPr>
                  <w:rFonts w:ascii="Cambria Math" w:hAnsi="Cambria Math"/>
                </w:rPr>
                <m:t>DNN</m:t>
              </m:r>
            </m:e>
            <m:sub>
              <m:r>
                <m:rPr>
                  <m:sty m:val="p"/>
                </m:rPr>
                <w:rPr>
                  <w:rFonts w:ascii="Cambria Math" w:hAnsi="Cambria Math"/>
                </w:rPr>
                <m:t>PET</m:t>
              </m:r>
            </m:sub>
          </m:sSub>
          <m:r>
            <m:rPr>
              <m:sty m:val="p"/>
            </m:rPr>
            <w:rPr>
              <w:rFonts w:ascii="Cambria Math" w:hAnsi="Cambria Math"/>
            </w:rPr>
            <m:t>(</m:t>
          </m:r>
          <m:sSub>
            <m:sSubPr>
              <m:ctrlPr>
                <w:rPr>
                  <w:rFonts w:ascii="Cambria Math" w:hAnsi="Cambria Math"/>
                  <w:iCs/>
                </w:rPr>
              </m:ctrlPr>
            </m:sSubPr>
            <m:e>
              <m:r>
                <m:rPr>
                  <m:sty m:val="p"/>
                </m:rPr>
                <w:rPr>
                  <w:rFonts w:ascii="Cambria Math" w:hAnsi="Cambria Math"/>
                </w:rPr>
                <m:t>R</m:t>
              </m:r>
            </m:e>
            <m:sub>
              <m:r>
                <m:rPr>
                  <m:sty m:val="p"/>
                </m:rPr>
                <w:rPr>
                  <w:rFonts w:ascii="Cambria Math" w:hAnsi="Cambria Math"/>
                </w:rPr>
                <m:t>n</m:t>
              </m:r>
            </m:sub>
          </m:sSub>
          <m:r>
            <m:rPr>
              <m:sty m:val="p"/>
            </m:rPr>
            <w:rPr>
              <w:rFonts w:ascii="Cambria Math" w:hAnsi="Cambria Math"/>
            </w:rPr>
            <m:t>, VPD, T, EVI).                                                                                             Eq. 2</m:t>
          </m:r>
        </m:oMath>
      </m:oMathPara>
    </w:p>
    <w:p w14:paraId="32137EC9" w14:textId="1301FFD9" w:rsidR="003F0A57" w:rsidRPr="00975F55" w:rsidRDefault="0080627D" w:rsidP="00D77B90">
      <w:pPr>
        <w:keepNext/>
        <w:spacing w:after="120" w:line="360" w:lineRule="auto"/>
        <w:jc w:val="both"/>
        <w:rPr>
          <w:rFonts w:ascii="Times" w:hAnsi="Times"/>
        </w:rPr>
      </w:pPr>
      <w:r w:rsidRPr="00975F55">
        <w:rPr>
          <w:rFonts w:ascii="Times" w:hAnsi="Times"/>
        </w:rPr>
        <w:t xml:space="preserve">The choice of predictors was limited to a small number representing known environmental controls on ET and PET </w:t>
      </w:r>
      <w:sdt>
        <w:sdtPr>
          <w:rPr>
            <w:rFonts w:ascii="Times" w:hAnsi="Times"/>
            <w:color w:val="000000"/>
          </w:rPr>
          <w:tag w:val="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"/>
          <w:id w:val="1601682769"/>
          <w:placeholder>
            <w:docPart w:val="DefaultPlaceholder_-1854013440"/>
          </w:placeholder>
        </w:sdtPr>
        <w:sdtContent>
          <w:r w:rsidR="006160D4" w:rsidRPr="006160D4">
            <w:rPr>
              <w:rFonts w:ascii="Times" w:hAnsi="Times"/>
              <w:color w:val="000000"/>
            </w:rPr>
            <w:t>(</w:t>
          </w:r>
          <w:proofErr w:type="spellStart"/>
          <w:r w:rsidR="006160D4" w:rsidRPr="006160D4">
            <w:rPr>
              <w:rFonts w:ascii="Times" w:hAnsi="Times"/>
              <w:color w:val="000000"/>
            </w:rPr>
            <w:t>Maes</w:t>
          </w:r>
          <w:proofErr w:type="spellEnd"/>
          <w:r w:rsidR="006160D4" w:rsidRPr="006160D4">
            <w:rPr>
              <w:rFonts w:ascii="Times" w:hAnsi="Times"/>
              <w:color w:val="000000"/>
            </w:rPr>
            <w:t xml:space="preserve"> et al., 2019; </w:t>
          </w:r>
          <w:proofErr w:type="spellStart"/>
          <w:r w:rsidR="006160D4" w:rsidRPr="006160D4">
            <w:rPr>
              <w:rFonts w:ascii="Times" w:hAnsi="Times"/>
              <w:color w:val="000000"/>
            </w:rPr>
            <w:t>Miralles</w:t>
          </w:r>
          <w:proofErr w:type="spellEnd"/>
          <w:r w:rsidR="006160D4" w:rsidRPr="006160D4">
            <w:rPr>
              <w:rFonts w:ascii="Times" w:hAnsi="Times"/>
              <w:color w:val="000000"/>
            </w:rPr>
            <w:t xml:space="preserve"> et al., 2019)</w:t>
          </w:r>
        </w:sdtContent>
      </w:sdt>
      <w:r w:rsidRPr="00975F55">
        <w:rPr>
          <w:rFonts w:ascii="Times" w:hAnsi="Times"/>
        </w:rPr>
        <w:t>. PET</w:t>
      </w:r>
      <w:r w:rsidRPr="00975F55">
        <w:rPr>
          <w:rFonts w:ascii="Times" w:hAnsi="Times"/>
          <w:vertAlign w:val="subscript"/>
        </w:rPr>
        <w:t>NN</w:t>
      </w:r>
      <w:r w:rsidRPr="00975F55">
        <w:rPr>
          <w:rFonts w:ascii="Times" w:hAnsi="Times"/>
        </w:rPr>
        <w:t xml:space="preserve"> was derived by training the model with data from days when soil moisture was relatively high </w:t>
      </w:r>
      <w:r w:rsidR="00750EFC">
        <w:rPr>
          <w:rFonts w:ascii="Times" w:hAnsi="Times"/>
        </w:rPr>
        <w:t>(</w:t>
      </w:r>
      <w:r w:rsidR="001002D4">
        <w:rPr>
          <w:rFonts w:ascii="Times" w:hAnsi="Times"/>
        </w:rPr>
        <w:t>i.e.,</w:t>
      </w:r>
      <w:r w:rsidR="00750EFC">
        <w:rPr>
          <w:rFonts w:ascii="Times" w:hAnsi="Times"/>
        </w:rPr>
        <w:t xml:space="preserve"> above a </w:t>
      </w:r>
      <w:r w:rsidR="00750EFC">
        <w:rPr>
          <w:rFonts w:ascii="Times" w:hAnsi="Times"/>
        </w:rPr>
        <w:lastRenderedPageBreak/>
        <w:t xml:space="preserve">site-specific threshold) </w:t>
      </w:r>
      <w:r w:rsidR="00D9532A" w:rsidRPr="00975F55">
        <w:rPr>
          <w:rFonts w:ascii="Times" w:hAnsi="Times"/>
        </w:rPr>
        <w:t>at the specific</w:t>
      </w:r>
      <w:r w:rsidRPr="00975F55">
        <w:rPr>
          <w:rFonts w:ascii="Times" w:hAnsi="Times"/>
        </w:rPr>
        <w:t xml:space="preserve"> site (‘moist days’). </w:t>
      </w:r>
      <w:r w:rsidR="004C1004" w:rsidRPr="00975F55">
        <w:rPr>
          <w:rFonts w:ascii="Times" w:hAnsi="Times"/>
        </w:rPr>
        <w:t>We thus defined PET</w:t>
      </w:r>
      <w:r w:rsidR="004C1004" w:rsidRPr="00975F55">
        <w:rPr>
          <w:rFonts w:ascii="Times" w:hAnsi="Times"/>
          <w:vertAlign w:val="subscript"/>
        </w:rPr>
        <w:t>NN</w:t>
      </w:r>
      <w:r w:rsidR="004C1004" w:rsidRPr="00975F55">
        <w:rPr>
          <w:rFonts w:ascii="Times" w:hAnsi="Times"/>
        </w:rPr>
        <w:t xml:space="preserve"> as a soil-moisture</w:t>
      </w:r>
      <w:r w:rsidR="00CE2D72">
        <w:rPr>
          <w:rFonts w:ascii="Times" w:hAnsi="Times"/>
        </w:rPr>
        <w:t>-</w:t>
      </w:r>
      <w:r w:rsidR="004C1004" w:rsidRPr="00975F55">
        <w:rPr>
          <w:rFonts w:ascii="Times" w:hAnsi="Times"/>
        </w:rPr>
        <w:t>unlimited ET</w:t>
      </w:r>
      <w:r w:rsidRPr="00975F55">
        <w:rPr>
          <w:rFonts w:ascii="Times" w:hAnsi="Times"/>
        </w:rPr>
        <w:t>. The method was only applied for sites where sufficient data above and below the soil moisture threshold were available. In contrast, the model for predicting ET</w:t>
      </w:r>
      <w:r w:rsidRPr="00975F55">
        <w:rPr>
          <w:rFonts w:ascii="Times" w:hAnsi="Times"/>
          <w:vertAlign w:val="subscript"/>
        </w:rPr>
        <w:t>NN</w:t>
      </w:r>
      <w:r w:rsidRPr="00975F55">
        <w:rPr>
          <w:rFonts w:ascii="Times" w:hAnsi="Times"/>
        </w:rPr>
        <w:t xml:space="preserve"> was trained using all data and with soil moisture as an additional predictor. </w:t>
      </w:r>
    </w:p>
    <w:p w14:paraId="76D15C34" w14:textId="744ADD70" w:rsidR="0080627D" w:rsidRPr="00975F55" w:rsidRDefault="0080627D" w:rsidP="00D77B90">
      <w:pPr>
        <w:keepNext/>
        <w:spacing w:after="120" w:line="360" w:lineRule="auto"/>
        <w:jc w:val="both"/>
        <w:rPr>
          <w:rFonts w:ascii="Times" w:hAnsi="Times"/>
        </w:rPr>
      </w:pPr>
      <w:r w:rsidRPr="00975F55">
        <w:rPr>
          <w:rFonts w:ascii="Times" w:hAnsi="Times"/>
        </w:rPr>
        <w:t xml:space="preserve">The threshold to divide data into ‘moist’ and ‘dry’ days was </w:t>
      </w:r>
      <w:r w:rsidR="00B63F36">
        <w:rPr>
          <w:rFonts w:ascii="Times" w:hAnsi="Times"/>
        </w:rPr>
        <w:t>determined</w:t>
      </w:r>
      <w:r w:rsidR="00B63F36" w:rsidRPr="00975F55">
        <w:rPr>
          <w:rFonts w:ascii="Times" w:hAnsi="Times"/>
        </w:rPr>
        <w:t xml:space="preserve"> </w:t>
      </w:r>
      <w:r w:rsidRPr="00975F55">
        <w:rPr>
          <w:rFonts w:ascii="Times" w:hAnsi="Times"/>
        </w:rPr>
        <w:t>by running the</w:t>
      </w:r>
      <w:r w:rsidR="00322985">
        <w:rPr>
          <w:rFonts w:ascii="Times" w:hAnsi="Times"/>
        </w:rPr>
        <w:t xml:space="preserve"> site-specific models </w:t>
      </w:r>
      <w:r w:rsidRPr="00975F55">
        <w:rPr>
          <w:rFonts w:ascii="Times" w:hAnsi="Times"/>
        </w:rPr>
        <w:t xml:space="preserve">for a sequence of soil moisture thresholds. For each threshold, we calculated the median of the ratio </w:t>
      </w:r>
      <m:oMath>
        <m:f>
          <m:fPr>
            <m:ctrlPr>
              <w:rPr>
                <w:rFonts w:ascii="Cambria Math" w:hAnsi="Cambria Math"/>
                <w:iCs/>
              </w:rPr>
            </m:ctrlPr>
          </m:fPr>
          <m:num>
            <m:r>
              <m:rPr>
                <m:sty m:val="p"/>
              </m:rPr>
              <w:rPr>
                <w:rFonts w:ascii="Cambria Math" w:hAnsi="Cambria Math"/>
              </w:rPr>
              <m:t>PE</m:t>
            </m:r>
            <m:sSub>
              <m:sSubPr>
                <m:ctrlPr>
                  <w:rPr>
                    <w:rFonts w:ascii="Cambria Math" w:hAnsi="Cambria Math"/>
                    <w:iCs/>
                  </w:rPr>
                </m:ctrlPr>
              </m:sSubPr>
              <m:e>
                <m:r>
                  <m:rPr>
                    <m:sty m:val="p"/>
                  </m:rPr>
                  <w:rPr>
                    <w:rFonts w:ascii="Cambria Math" w:hAnsi="Cambria Math"/>
                  </w:rPr>
                  <m:t>T</m:t>
                </m:r>
              </m:e>
              <m:sub>
                <m:r>
                  <m:rPr>
                    <m:sty m:val="p"/>
                  </m:rPr>
                  <w:rPr>
                    <w:rFonts w:ascii="Cambria Math" w:hAnsi="Cambria Math"/>
                  </w:rPr>
                  <m:t>NN</m:t>
                </m:r>
              </m:sub>
            </m:sSub>
          </m:num>
          <m:den>
            <m:r>
              <m:rPr>
                <m:sty m:val="p"/>
              </m:rPr>
              <w:rPr>
                <w:rFonts w:ascii="Cambria Math" w:hAnsi="Cambria Math"/>
              </w:rPr>
              <m:t>E</m:t>
            </m:r>
            <m:sSub>
              <m:sSubPr>
                <m:ctrlPr>
                  <w:rPr>
                    <w:rFonts w:ascii="Cambria Math" w:hAnsi="Cambria Math"/>
                    <w:iCs/>
                  </w:rPr>
                </m:ctrlPr>
              </m:sSubPr>
              <m:e>
                <m:r>
                  <m:rPr>
                    <m:sty m:val="p"/>
                  </m:rPr>
                  <w:rPr>
                    <w:rFonts w:ascii="Cambria Math" w:hAnsi="Cambria Math"/>
                  </w:rPr>
                  <m:t>T</m:t>
                </m:r>
              </m:e>
              <m:sub>
                <m:r>
                  <m:rPr>
                    <m:sty m:val="p"/>
                  </m:rPr>
                  <w:rPr>
                    <w:rFonts w:ascii="Cambria Math" w:hAnsi="Cambria Math"/>
                  </w:rPr>
                  <m:t>obs</m:t>
                </m:r>
              </m:sub>
            </m:sSub>
          </m:den>
        </m:f>
      </m:oMath>
      <w:r w:rsidRPr="00975F55">
        <w:rPr>
          <w:rFonts w:ascii="Times" w:hAnsi="Times"/>
        </w:rPr>
        <w:t xml:space="preserve"> in moist and dry days</w:t>
      </w:r>
      <w:r w:rsidR="000B4964" w:rsidRPr="00975F55">
        <w:rPr>
          <w:rFonts w:ascii="Times" w:hAnsi="Times"/>
        </w:rPr>
        <w:t xml:space="preserve"> </w:t>
      </w:r>
      <w:r w:rsidRPr="00975F55">
        <w:rPr>
          <w:rFonts w:ascii="Times" w:hAnsi="Times"/>
        </w:rPr>
        <w:t xml:space="preserve">and determined the three models with the highest difference between these two ratios. Among these three models, the one with the smallest variance in </w:t>
      </w:r>
      <w:proofErr w:type="spellStart"/>
      <w:r w:rsidRPr="00975F55">
        <w:rPr>
          <w:rFonts w:ascii="Times" w:hAnsi="Times"/>
        </w:rPr>
        <w:t>fET</w:t>
      </w:r>
      <w:proofErr w:type="spellEnd"/>
      <w:r w:rsidRPr="00975F55">
        <w:rPr>
          <w:rFonts w:ascii="Times" w:hAnsi="Times"/>
        </w:rPr>
        <w:t xml:space="preserve"> during moist days was chosen. </w:t>
      </w:r>
    </w:p>
    <w:p w14:paraId="58CB3166" w14:textId="77777777" w:rsidR="0080627D" w:rsidRPr="00975F55" w:rsidRDefault="0080627D" w:rsidP="00D77B90">
      <w:pPr>
        <w:spacing w:after="120" w:line="360" w:lineRule="auto"/>
        <w:jc w:val="both"/>
        <w:rPr>
          <w:rFonts w:ascii="Times" w:hAnsi="Times"/>
        </w:rPr>
      </w:pPr>
      <w:r w:rsidRPr="00975F55">
        <w:rPr>
          <w:rFonts w:ascii="Times" w:hAnsi="Times"/>
        </w:rPr>
        <w:t xml:space="preserve">We derived the </w:t>
      </w:r>
      <w:r w:rsidRPr="00975F55">
        <w:rPr>
          <w:rFonts w:ascii="Times" w:hAnsi="Times" w:cs="Arial"/>
        </w:rPr>
        <w:t xml:space="preserve">belowground water stress factor </w:t>
      </w:r>
      <w:r w:rsidRPr="00975F55">
        <w:rPr>
          <w:rFonts w:ascii="Times" w:hAnsi="Times"/>
        </w:rPr>
        <w:t>(</w:t>
      </w:r>
      <w:proofErr w:type="spellStart"/>
      <w:r w:rsidRPr="00975F55">
        <w:rPr>
          <w:rFonts w:ascii="Times" w:hAnsi="Times"/>
        </w:rPr>
        <w:t>fET</w:t>
      </w:r>
      <w:proofErr w:type="spellEnd"/>
      <w:r w:rsidRPr="00975F55">
        <w:rPr>
          <w:rFonts w:ascii="Times" w:hAnsi="Times"/>
        </w:rPr>
        <w:t>) 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88"/>
        <w:gridCol w:w="1938"/>
      </w:tblGrid>
      <w:tr w:rsidR="0080627D" w:rsidRPr="00975F55" w14:paraId="5196A98C" w14:textId="77777777" w:rsidTr="00937178">
        <w:tc>
          <w:tcPr>
            <w:tcW w:w="7088" w:type="dxa"/>
            <w:vAlign w:val="center"/>
          </w:tcPr>
          <w:p w14:paraId="0632EF4C" w14:textId="77777777" w:rsidR="0080627D" w:rsidRPr="00975F55" w:rsidRDefault="0080627D" w:rsidP="00D77B90">
            <w:pPr>
              <w:spacing w:after="120" w:line="360" w:lineRule="auto"/>
              <w:jc w:val="center"/>
              <w:rPr>
                <w:rFonts w:ascii="Times" w:hAnsi="Times"/>
                <w:iCs/>
              </w:rPr>
            </w:pPr>
            <m:oMathPara>
              <m:oMathParaPr>
                <m:jc m:val="left"/>
              </m:oMathParaPr>
              <m:oMath>
                <m:r>
                  <m:rPr>
                    <m:sty m:val="p"/>
                  </m:rPr>
                  <w:rPr>
                    <w:rFonts w:ascii="Cambria Math" w:hAnsi="Cambria Math"/>
                  </w:rPr>
                  <m:t xml:space="preserve">fET= </m:t>
                </m:r>
                <m:f>
                  <m:fPr>
                    <m:ctrlPr>
                      <w:rPr>
                        <w:rFonts w:ascii="Cambria Math" w:hAnsi="Cambria Math"/>
                        <w:iCs/>
                      </w:rPr>
                    </m:ctrlPr>
                  </m:fPr>
                  <m:num>
                    <m:sSub>
                      <m:sSubPr>
                        <m:ctrlPr>
                          <w:rPr>
                            <w:rFonts w:ascii="Cambria Math" w:hAnsi="Cambria Math"/>
                            <w:iCs/>
                          </w:rPr>
                        </m:ctrlPr>
                      </m:sSubPr>
                      <m:e>
                        <m:r>
                          <m:rPr>
                            <m:sty m:val="p"/>
                          </m:rPr>
                          <w:rPr>
                            <w:rFonts w:ascii="Cambria Math" w:hAnsi="Cambria Math"/>
                          </w:rPr>
                          <m:t>ET</m:t>
                        </m:r>
                      </m:e>
                      <m:sub>
                        <m:r>
                          <m:rPr>
                            <m:sty m:val="p"/>
                          </m:rPr>
                          <w:rPr>
                            <w:rFonts w:ascii="Cambria Math" w:hAnsi="Cambria Math"/>
                          </w:rPr>
                          <m:t>NN</m:t>
                        </m:r>
                      </m:sub>
                    </m:sSub>
                  </m:num>
                  <m:den>
                    <m:sSub>
                      <m:sSubPr>
                        <m:ctrlPr>
                          <w:rPr>
                            <w:rFonts w:ascii="Cambria Math" w:hAnsi="Cambria Math"/>
                          </w:rPr>
                        </m:ctrlPr>
                      </m:sSubPr>
                      <m:e>
                        <m:r>
                          <m:rPr>
                            <m:sty m:val="p"/>
                          </m:rPr>
                          <w:rPr>
                            <w:rFonts w:ascii="Cambria Math" w:hAnsi="Cambria Math"/>
                          </w:rPr>
                          <m:t>PET</m:t>
                        </m:r>
                      </m:e>
                      <m:sub>
                        <m:r>
                          <m:rPr>
                            <m:sty m:val="p"/>
                          </m:rPr>
                          <w:rPr>
                            <w:rFonts w:ascii="Cambria Math" w:hAnsi="Cambria Math"/>
                          </w:rPr>
                          <m:t>NN</m:t>
                        </m:r>
                      </m:sub>
                    </m:sSub>
                  </m:den>
                </m:f>
              </m:oMath>
            </m:oMathPara>
          </w:p>
        </w:tc>
        <w:tc>
          <w:tcPr>
            <w:tcW w:w="1938" w:type="dxa"/>
            <w:vAlign w:val="center"/>
          </w:tcPr>
          <w:p w14:paraId="6B12F6E5" w14:textId="77777777" w:rsidR="0080627D" w:rsidRPr="00975F55" w:rsidRDefault="0080627D" w:rsidP="00D77B90">
            <w:pPr>
              <w:pStyle w:val="Caption"/>
              <w:spacing w:after="120" w:line="360" w:lineRule="auto"/>
              <w:jc w:val="right"/>
              <w:rPr>
                <w:rFonts w:ascii="Times" w:hAnsi="Times"/>
                <w:i w:val="0"/>
                <w:iCs w:val="0"/>
              </w:rPr>
            </w:pPr>
            <w:bookmarkStart w:id="2" w:name="_Ref78541834"/>
            <w:r w:rsidRPr="00975F55">
              <w:rPr>
                <w:rFonts w:ascii="Times" w:hAnsi="Times"/>
                <w:i w:val="0"/>
                <w:iCs w:val="0"/>
                <w:color w:val="auto"/>
                <w:sz w:val="24"/>
                <w:szCs w:val="24"/>
              </w:rPr>
              <w:t xml:space="preserve">Eq. </w:t>
            </w:r>
            <w:bookmarkEnd w:id="2"/>
            <w:r w:rsidRPr="00975F55">
              <w:rPr>
                <w:rFonts w:ascii="Times" w:hAnsi="Times"/>
                <w:i w:val="0"/>
                <w:iCs w:val="0"/>
                <w:color w:val="auto"/>
                <w:sz w:val="24"/>
                <w:szCs w:val="24"/>
              </w:rPr>
              <w:t>3</w:t>
            </w:r>
          </w:p>
        </w:tc>
      </w:tr>
    </w:tbl>
    <w:p w14:paraId="361F83AD" w14:textId="5CD4AEC5" w:rsidR="00697D18" w:rsidRDefault="0080627D" w:rsidP="00D77B90">
      <w:pPr>
        <w:keepNext/>
        <w:spacing w:after="120" w:line="360" w:lineRule="auto"/>
        <w:jc w:val="both"/>
        <w:rPr>
          <w:rFonts w:ascii="Times" w:hAnsi="Times"/>
        </w:rPr>
      </w:pPr>
      <w:r w:rsidRPr="00975F55">
        <w:rPr>
          <w:rFonts w:ascii="Times" w:hAnsi="Times"/>
        </w:rPr>
        <w:t>Using this method, we quantif</w:t>
      </w:r>
      <w:r w:rsidR="00750EFC">
        <w:rPr>
          <w:rFonts w:ascii="Times" w:hAnsi="Times"/>
        </w:rPr>
        <w:t>ied</w:t>
      </w:r>
      <w:r w:rsidRPr="00975F55">
        <w:rPr>
          <w:rFonts w:ascii="Times" w:hAnsi="Times"/>
        </w:rPr>
        <w:t xml:space="preserve"> the control of belowground water reservoirs on ET, separated from other predictors (net radiation, VPD, vegetation greenness and air temperature)</w:t>
      </w:r>
      <w:r w:rsidR="00F62858">
        <w:rPr>
          <w:rFonts w:ascii="Times" w:hAnsi="Times"/>
        </w:rPr>
        <w:t xml:space="preserve"> without needing explicit information about the amount or distribution of root-accessible water</w:t>
      </w:r>
      <w:r w:rsidR="00FE6BE8">
        <w:rPr>
          <w:rFonts w:ascii="Times" w:hAnsi="Times"/>
        </w:rPr>
        <w:t xml:space="preserve">. </w:t>
      </w:r>
      <w:r w:rsidR="00F62858">
        <w:rPr>
          <w:rFonts w:ascii="Times" w:hAnsi="Times"/>
        </w:rPr>
        <w:t>The only water availability information used was the surface soil moisture values (which are correlated to deeper soil moisture</w:t>
      </w:r>
      <w:r w:rsidR="001E66CB">
        <w:rPr>
          <w:rFonts w:ascii="Times" w:hAnsi="Times"/>
        </w:rPr>
        <w:t xml:space="preserve"> </w:t>
      </w:r>
      <w:sdt>
        <w:sdtPr>
          <w:rPr>
            <w:rFonts w:ascii="Times" w:hAnsi="Times"/>
          </w:rPr>
          <w:tag w:val="MENDELEY_CITATION_v3_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"/>
          <w:id w:val="1215160555"/>
          <w:placeholder>
            <w:docPart w:val="DefaultPlaceholder_-1854013440"/>
          </w:placeholder>
        </w:sdtPr>
        <w:sdtContent>
          <w:r w:rsidR="006160D4">
            <w:t>(</w:t>
          </w:r>
          <w:proofErr w:type="spellStart"/>
          <w:r w:rsidR="006160D4">
            <w:t>Qiu</w:t>
          </w:r>
          <w:proofErr w:type="spellEnd"/>
          <w:r w:rsidR="006160D4">
            <w:t xml:space="preserve"> et al., 2016; </w:t>
          </w:r>
          <w:proofErr w:type="spellStart"/>
          <w:r w:rsidR="006160D4">
            <w:t>Salvucci</w:t>
          </w:r>
          <w:proofErr w:type="spellEnd"/>
          <w:r w:rsidR="006160D4">
            <w:t xml:space="preserve"> &amp; </w:t>
          </w:r>
          <w:proofErr w:type="spellStart"/>
          <w:r w:rsidR="006160D4">
            <w:t>Entekhabi</w:t>
          </w:r>
          <w:proofErr w:type="spellEnd"/>
          <w:r w:rsidR="006160D4">
            <w:t>, 1994)</w:t>
          </w:r>
        </w:sdtContent>
      </w:sdt>
      <w:r w:rsidR="001E66CB">
        <w:rPr>
          <w:rFonts w:ascii="Times" w:hAnsi="Times"/>
        </w:rPr>
        <w:t xml:space="preserve">) </w:t>
      </w:r>
      <w:r w:rsidR="00F62858">
        <w:rPr>
          <w:rFonts w:ascii="Times" w:hAnsi="Times"/>
        </w:rPr>
        <w:t>used to determine the 'moist' days</w:t>
      </w:r>
      <w:r w:rsidR="00A94B6C">
        <w:rPr>
          <w:rFonts w:ascii="Times" w:hAnsi="Times"/>
        </w:rPr>
        <w:t xml:space="preserve">, </w:t>
      </w:r>
      <w:proofErr w:type="gramStart"/>
      <w:r w:rsidR="00A94B6C">
        <w:rPr>
          <w:rFonts w:ascii="Times" w:hAnsi="Times"/>
        </w:rPr>
        <w:t>i.e.</w:t>
      </w:r>
      <w:proofErr w:type="gramEnd"/>
      <w:r w:rsidR="00A94B6C">
        <w:rPr>
          <w:rFonts w:ascii="Times" w:hAnsi="Times"/>
        </w:rPr>
        <w:t xml:space="preserve"> the days</w:t>
      </w:r>
      <w:r w:rsidR="00F62858">
        <w:rPr>
          <w:rFonts w:ascii="Times" w:hAnsi="Times"/>
        </w:rPr>
        <w:t xml:space="preserve"> when ET = PET.</w:t>
      </w:r>
      <w:r w:rsidR="00697D18">
        <w:rPr>
          <w:rFonts w:ascii="Times" w:hAnsi="Times"/>
        </w:rPr>
        <w:t xml:space="preserve"> </w:t>
      </w:r>
      <w:r w:rsidR="00697D18">
        <w:rPr>
          <w:rFonts w:ascii="Times" w:hAnsi="Times"/>
          <w:color w:val="000000"/>
        </w:rPr>
        <w:t xml:space="preserve"> </w:t>
      </w:r>
    </w:p>
    <w:p w14:paraId="27E81309" w14:textId="57FA3617" w:rsidR="00A237B9" w:rsidRPr="00975F55" w:rsidRDefault="00697D18" w:rsidP="00D77B90">
      <w:pPr>
        <w:keepNext/>
        <w:spacing w:after="120" w:line="360" w:lineRule="auto"/>
        <w:jc w:val="both"/>
        <w:rPr>
          <w:rFonts w:ascii="Times" w:hAnsi="Times"/>
        </w:rPr>
      </w:pPr>
      <w:r>
        <w:rPr>
          <w:rFonts w:ascii="Times" w:hAnsi="Times"/>
        </w:rPr>
        <w:t>T</w:t>
      </w:r>
      <w:r w:rsidR="0080627D" w:rsidRPr="00975F55">
        <w:rPr>
          <w:rFonts w:ascii="Times" w:hAnsi="Times"/>
        </w:rPr>
        <w:t xml:space="preserve">he use of this </w:t>
      </w:r>
      <w:r w:rsidR="001347A3" w:rsidRPr="00975F55">
        <w:rPr>
          <w:rFonts w:ascii="Times" w:hAnsi="Times"/>
        </w:rPr>
        <w:t>neural</w:t>
      </w:r>
      <w:r w:rsidR="00655C1A">
        <w:rPr>
          <w:rFonts w:ascii="Times" w:hAnsi="Times"/>
        </w:rPr>
        <w:t>-</w:t>
      </w:r>
      <w:r w:rsidR="001347A3" w:rsidRPr="00975F55">
        <w:rPr>
          <w:rFonts w:ascii="Times" w:hAnsi="Times"/>
        </w:rPr>
        <w:t>network</w:t>
      </w:r>
      <w:r w:rsidR="001347A3">
        <w:rPr>
          <w:rFonts w:ascii="Times" w:hAnsi="Times"/>
        </w:rPr>
        <w:t>-</w:t>
      </w:r>
      <w:r w:rsidR="0080627D" w:rsidRPr="00975F55">
        <w:rPr>
          <w:rFonts w:ascii="Times" w:hAnsi="Times"/>
        </w:rPr>
        <w:t xml:space="preserve">based approach avoided the necessity to determine PET </w:t>
      </w:r>
      <w:r w:rsidR="0080627D" w:rsidRPr="00655C1A">
        <w:rPr>
          <w:rFonts w:ascii="Times" w:hAnsi="Times"/>
          <w:i/>
          <w:iCs/>
        </w:rPr>
        <w:t>a priori</w:t>
      </w:r>
      <w:r w:rsidR="0080627D" w:rsidRPr="00975F55">
        <w:rPr>
          <w:rFonts w:ascii="Times" w:hAnsi="Times"/>
        </w:rPr>
        <w:t xml:space="preserve"> based on theoretical estimations</w:t>
      </w:r>
      <w:r w:rsidR="00FF39ED" w:rsidRPr="00975F55">
        <w:rPr>
          <w:rFonts w:ascii="Times" w:hAnsi="Times"/>
        </w:rPr>
        <w:t xml:space="preserve"> that are difficult to parameterize</w:t>
      </w:r>
      <w:r w:rsidR="0080627D" w:rsidRPr="00975F55">
        <w:rPr>
          <w:rFonts w:ascii="Times" w:hAnsi="Times"/>
        </w:rPr>
        <w:t xml:space="preserve"> </w:t>
      </w:r>
      <w:sdt>
        <w:sdtPr>
          <w:rPr>
            <w:rFonts w:ascii="Times" w:hAnsi="Times"/>
            <w:color w:val="000000"/>
          </w:rPr>
          <w:tag w:val="MENDELEY_CITATION_v3_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"/>
          <w:id w:val="-2105563020"/>
          <w:placeholder>
            <w:docPart w:val="DefaultPlaceholder_-1854013440"/>
          </w:placeholder>
        </w:sdtPr>
        <w:sdtContent>
          <w:r w:rsidR="006160D4" w:rsidRPr="006160D4">
            <w:rPr>
              <w:rFonts w:ascii="Times" w:hAnsi="Times"/>
              <w:color w:val="000000"/>
            </w:rPr>
            <w:t>(</w:t>
          </w:r>
          <w:proofErr w:type="spellStart"/>
          <w:r w:rsidR="006160D4" w:rsidRPr="006160D4">
            <w:rPr>
              <w:rFonts w:ascii="Times" w:hAnsi="Times"/>
              <w:color w:val="000000"/>
            </w:rPr>
            <w:t>Maes</w:t>
          </w:r>
          <w:proofErr w:type="spellEnd"/>
          <w:r w:rsidR="006160D4" w:rsidRPr="006160D4">
            <w:rPr>
              <w:rFonts w:ascii="Times" w:hAnsi="Times"/>
              <w:color w:val="000000"/>
            </w:rPr>
            <w:t xml:space="preserve"> et al., 2019)</w:t>
          </w:r>
        </w:sdtContent>
      </w:sdt>
      <w:r w:rsidR="0080627D" w:rsidRPr="00975F55">
        <w:rPr>
          <w:rFonts w:ascii="Times" w:hAnsi="Times"/>
        </w:rPr>
        <w:t>.</w:t>
      </w:r>
      <w:r w:rsidR="000E59CF" w:rsidRPr="00975F55">
        <w:rPr>
          <w:rFonts w:ascii="Times" w:hAnsi="Times"/>
        </w:rPr>
        <w:t xml:space="preserve"> </w:t>
      </w:r>
      <w:r w:rsidR="0080627D" w:rsidRPr="00975F55">
        <w:rPr>
          <w:rFonts w:ascii="Times" w:hAnsi="Times"/>
        </w:rPr>
        <w:t>Using ET</w:t>
      </w:r>
      <w:r w:rsidR="0080627D" w:rsidRPr="00975F55">
        <w:rPr>
          <w:rFonts w:ascii="Times" w:hAnsi="Times"/>
          <w:vertAlign w:val="subscript"/>
        </w:rPr>
        <w:t xml:space="preserve">NN </w:t>
      </w:r>
      <w:r w:rsidR="0080627D" w:rsidRPr="00975F55">
        <w:rPr>
          <w:rFonts w:ascii="Times" w:hAnsi="Times"/>
        </w:rPr>
        <w:t xml:space="preserve">instead of </w:t>
      </w:r>
      <w:proofErr w:type="spellStart"/>
      <w:r w:rsidR="0080627D" w:rsidRPr="00975F55">
        <w:rPr>
          <w:rFonts w:ascii="Times" w:hAnsi="Times"/>
        </w:rPr>
        <w:t>ET</w:t>
      </w:r>
      <w:r w:rsidR="0080627D" w:rsidRPr="00975F55">
        <w:rPr>
          <w:rFonts w:ascii="Times" w:hAnsi="Times"/>
          <w:vertAlign w:val="subscript"/>
        </w:rPr>
        <w:t>obs</w:t>
      </w:r>
      <w:proofErr w:type="spellEnd"/>
      <w:r w:rsidR="0080627D" w:rsidRPr="00975F55">
        <w:rPr>
          <w:rFonts w:ascii="Times" w:hAnsi="Times"/>
        </w:rPr>
        <w:t xml:space="preserve"> in </w:t>
      </w:r>
      <w:r w:rsidR="0080627D" w:rsidRPr="00975F55">
        <w:rPr>
          <w:rFonts w:ascii="Times" w:hAnsi="Times"/>
        </w:rPr>
        <w:fldChar w:fldCharType="begin"/>
      </w:r>
      <w:r w:rsidR="0080627D" w:rsidRPr="00975F55">
        <w:rPr>
          <w:rFonts w:ascii="Times" w:hAnsi="Times"/>
        </w:rPr>
        <w:instrText xml:space="preserve"> REF _Ref78541834 \h  \* MERGEFORMAT </w:instrText>
      </w:r>
      <w:r w:rsidR="0080627D" w:rsidRPr="00975F55">
        <w:rPr>
          <w:rFonts w:ascii="Times" w:hAnsi="Times"/>
        </w:rPr>
      </w:r>
      <w:r w:rsidR="0080627D" w:rsidRPr="00975F55">
        <w:rPr>
          <w:rFonts w:ascii="Times" w:hAnsi="Times"/>
        </w:rPr>
        <w:fldChar w:fldCharType="separate"/>
      </w:r>
      <w:r w:rsidR="0080627D" w:rsidRPr="00975F55">
        <w:rPr>
          <w:rFonts w:ascii="Times" w:hAnsi="Times"/>
        </w:rPr>
        <w:t xml:space="preserve">Eq. </w:t>
      </w:r>
      <w:r w:rsidR="0080627D" w:rsidRPr="00975F55">
        <w:rPr>
          <w:rFonts w:ascii="Times" w:hAnsi="Times"/>
        </w:rPr>
        <w:fldChar w:fldCharType="end"/>
      </w:r>
      <w:r w:rsidR="0080627D" w:rsidRPr="00975F55">
        <w:rPr>
          <w:rFonts w:ascii="Times" w:hAnsi="Times"/>
        </w:rPr>
        <w:t xml:space="preserve">3 </w:t>
      </w:r>
      <w:r w:rsidR="007542C2" w:rsidRPr="00975F55">
        <w:rPr>
          <w:rFonts w:ascii="Times" w:hAnsi="Times"/>
        </w:rPr>
        <w:t xml:space="preserve">resulted </w:t>
      </w:r>
      <w:r w:rsidR="0080627D" w:rsidRPr="00975F55">
        <w:rPr>
          <w:rFonts w:ascii="Times" w:hAnsi="Times"/>
        </w:rPr>
        <w:t xml:space="preserve">in less noisy </w:t>
      </w:r>
      <w:proofErr w:type="spellStart"/>
      <w:r w:rsidR="00C85F86" w:rsidRPr="00975F55">
        <w:rPr>
          <w:rFonts w:ascii="Times" w:hAnsi="Times"/>
        </w:rPr>
        <w:t>fET</w:t>
      </w:r>
      <w:proofErr w:type="spellEnd"/>
      <w:r w:rsidR="00C85F86" w:rsidRPr="00975F55">
        <w:rPr>
          <w:rFonts w:ascii="Times" w:hAnsi="Times"/>
        </w:rPr>
        <w:t xml:space="preserve"> </w:t>
      </w:r>
      <w:r w:rsidR="0080627D" w:rsidRPr="00975F55">
        <w:rPr>
          <w:rFonts w:ascii="Times" w:hAnsi="Times"/>
        </w:rPr>
        <w:t>estimates, as ET</w:t>
      </w:r>
      <w:r w:rsidR="0080627D" w:rsidRPr="00975F55">
        <w:rPr>
          <w:rFonts w:ascii="Times" w:hAnsi="Times"/>
          <w:vertAlign w:val="subscript"/>
        </w:rPr>
        <w:t>NN</w:t>
      </w:r>
      <w:r w:rsidR="0080627D" w:rsidRPr="00975F55">
        <w:rPr>
          <w:rFonts w:ascii="Times" w:hAnsi="Times"/>
        </w:rPr>
        <w:t xml:space="preserve"> and PET</w:t>
      </w:r>
      <w:r w:rsidR="0080627D" w:rsidRPr="00975F55">
        <w:rPr>
          <w:rFonts w:ascii="Times" w:hAnsi="Times"/>
          <w:vertAlign w:val="subscript"/>
        </w:rPr>
        <w:t>NN</w:t>
      </w:r>
      <w:r w:rsidR="0080627D" w:rsidRPr="00975F55">
        <w:rPr>
          <w:rFonts w:ascii="Times" w:hAnsi="Times"/>
        </w:rPr>
        <w:t xml:space="preserve"> were affected by similar prediction errors, such as varying footprint and incorrect instantaneous energy balance closure. By definition, PET</w:t>
      </w:r>
      <w:r w:rsidR="0080627D" w:rsidRPr="00975F55">
        <w:rPr>
          <w:rFonts w:ascii="Times" w:hAnsi="Times"/>
          <w:vertAlign w:val="subscript"/>
        </w:rPr>
        <w:t>NN</w:t>
      </w:r>
      <w:r w:rsidR="0080627D" w:rsidRPr="00975F55">
        <w:rPr>
          <w:rFonts w:ascii="Times" w:hAnsi="Times"/>
        </w:rPr>
        <w:t xml:space="preserve"> should agree with </w:t>
      </w:r>
      <w:proofErr w:type="spellStart"/>
      <w:r w:rsidR="0080627D" w:rsidRPr="00975F55">
        <w:rPr>
          <w:rFonts w:ascii="Times" w:hAnsi="Times"/>
        </w:rPr>
        <w:t>ET</w:t>
      </w:r>
      <w:r w:rsidR="0080627D" w:rsidRPr="00975F55">
        <w:rPr>
          <w:rFonts w:ascii="Times" w:hAnsi="Times"/>
          <w:vertAlign w:val="subscript"/>
        </w:rPr>
        <w:t>obs</w:t>
      </w:r>
      <w:proofErr w:type="spellEnd"/>
      <w:r w:rsidR="0080627D" w:rsidRPr="00975F55">
        <w:rPr>
          <w:rFonts w:ascii="Times" w:hAnsi="Times"/>
        </w:rPr>
        <w:t xml:space="preserve"> during ‘moist </w:t>
      </w:r>
      <w:proofErr w:type="gramStart"/>
      <w:r w:rsidR="0080627D" w:rsidRPr="00975F55">
        <w:rPr>
          <w:rFonts w:ascii="Times" w:hAnsi="Times"/>
        </w:rPr>
        <w:t>days’</w:t>
      </w:r>
      <w:proofErr w:type="gramEnd"/>
      <w:r w:rsidR="00C23508" w:rsidRPr="00975F55">
        <w:rPr>
          <w:rFonts w:ascii="Times" w:hAnsi="Times"/>
        </w:rPr>
        <w:t xml:space="preserve">. </w:t>
      </w:r>
      <w:r w:rsidR="0080627D" w:rsidRPr="00975F55">
        <w:rPr>
          <w:rFonts w:ascii="Times" w:hAnsi="Times"/>
        </w:rPr>
        <w:t>On the contrary, PET</w:t>
      </w:r>
      <w:r w:rsidR="0080627D" w:rsidRPr="00975F55">
        <w:rPr>
          <w:rFonts w:ascii="Times" w:hAnsi="Times"/>
          <w:vertAlign w:val="subscript"/>
        </w:rPr>
        <w:t>NN</w:t>
      </w:r>
      <w:r w:rsidR="0080627D" w:rsidRPr="00975F55">
        <w:rPr>
          <w:rFonts w:ascii="Times" w:hAnsi="Times"/>
        </w:rPr>
        <w:t xml:space="preserve"> was expected to overestimate </w:t>
      </w:r>
      <w:proofErr w:type="spellStart"/>
      <w:r w:rsidR="0080627D" w:rsidRPr="00975F55">
        <w:rPr>
          <w:rFonts w:ascii="Times" w:hAnsi="Times"/>
        </w:rPr>
        <w:t>ET</w:t>
      </w:r>
      <w:r w:rsidR="0080627D" w:rsidRPr="00975F55">
        <w:rPr>
          <w:rFonts w:ascii="Times" w:hAnsi="Times"/>
          <w:vertAlign w:val="subscript"/>
        </w:rPr>
        <w:t>obs</w:t>
      </w:r>
      <w:proofErr w:type="spellEnd"/>
      <w:r w:rsidR="0080627D" w:rsidRPr="00975F55">
        <w:rPr>
          <w:rFonts w:ascii="Times" w:hAnsi="Times"/>
        </w:rPr>
        <w:t xml:space="preserve"> during ‘dry days’, as the former was trained on ‘moist days’ data only (Fig. </w:t>
      </w:r>
      <w:r w:rsidR="009D529C" w:rsidRPr="00975F55">
        <w:rPr>
          <w:rFonts w:ascii="Times" w:hAnsi="Times"/>
        </w:rPr>
        <w:t>S</w:t>
      </w:r>
      <w:r w:rsidR="0080627D" w:rsidRPr="00975F55">
        <w:rPr>
          <w:rFonts w:ascii="Times" w:hAnsi="Times"/>
        </w:rPr>
        <w:t xml:space="preserve">1). </w:t>
      </w:r>
    </w:p>
    <w:p w14:paraId="1423C2DF" w14:textId="66E6F54A" w:rsidR="00B60EAC" w:rsidRDefault="00B863D9" w:rsidP="00D77B90">
      <w:pPr>
        <w:keepNext/>
        <w:spacing w:after="120" w:line="360" w:lineRule="auto"/>
        <w:jc w:val="both"/>
        <w:rPr>
          <w:rFonts w:ascii="Times" w:hAnsi="Times"/>
        </w:rPr>
      </w:pPr>
      <w:r w:rsidRPr="00975F55">
        <w:rPr>
          <w:rFonts w:ascii="Times" w:hAnsi="Times"/>
        </w:rPr>
        <w:t>We evaluated PET</w:t>
      </w:r>
      <w:r w:rsidRPr="00975F55">
        <w:rPr>
          <w:rFonts w:ascii="Times" w:hAnsi="Times"/>
          <w:vertAlign w:val="subscript"/>
        </w:rPr>
        <w:t>NN</w:t>
      </w:r>
      <w:r w:rsidRPr="00975F55">
        <w:rPr>
          <w:rFonts w:ascii="Times" w:hAnsi="Times"/>
        </w:rPr>
        <w:t xml:space="preserve"> against an empirical Priestley-Taylor estimate of PET (PET</w:t>
      </w:r>
      <w:r w:rsidRPr="00975F55">
        <w:rPr>
          <w:rFonts w:ascii="Times" w:hAnsi="Times"/>
          <w:vertAlign w:val="subscript"/>
        </w:rPr>
        <w:t>PT</w:t>
      </w:r>
      <w:r w:rsidRPr="00975F55">
        <w:rPr>
          <w:rFonts w:ascii="Times" w:hAnsi="Times"/>
        </w:rPr>
        <w:t xml:space="preserve">) obtained from the SPLASH model </w:t>
      </w:r>
      <w:sdt>
        <w:sdtPr>
          <w:rPr>
            <w:rFonts w:ascii="Times" w:hAnsi="Times"/>
            <w:color w:val="000000"/>
          </w:rPr>
          <w:tag w:val="MENDELEY_CITATION_v3_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"/>
          <w:id w:val="-1730210589"/>
          <w:placeholder>
            <w:docPart w:val="C35707277531314C8F0D0180C5BDCED8"/>
          </w:placeholder>
        </w:sdtPr>
        <w:sdtContent>
          <w:r w:rsidR="006160D4" w:rsidRPr="006160D4">
            <w:rPr>
              <w:rFonts w:ascii="Times" w:hAnsi="Times"/>
              <w:color w:val="000000"/>
            </w:rPr>
            <w:t>(Davis et al., 2017)</w:t>
          </w:r>
        </w:sdtContent>
      </w:sdt>
      <w:r w:rsidRPr="00975F55">
        <w:rPr>
          <w:rFonts w:ascii="Times" w:hAnsi="Times"/>
        </w:rPr>
        <w:t xml:space="preserve"> and against a linear model (</w:t>
      </w:r>
      <w:proofErr w:type="spellStart"/>
      <w:r w:rsidRPr="00975F55">
        <w:rPr>
          <w:rFonts w:ascii="Times" w:hAnsi="Times"/>
        </w:rPr>
        <w:t>lm</w:t>
      </w:r>
      <w:proofErr w:type="spellEnd"/>
      <w:r w:rsidRPr="00975F55">
        <w:rPr>
          <w:rFonts w:ascii="Times" w:hAnsi="Times"/>
        </w:rPr>
        <w:t>) estimate of PET (</w:t>
      </w:r>
      <w:proofErr w:type="spellStart"/>
      <w:r w:rsidRPr="00975F55">
        <w:rPr>
          <w:rFonts w:ascii="Times" w:hAnsi="Times"/>
        </w:rPr>
        <w:t>PET</w:t>
      </w:r>
      <w:r w:rsidRPr="00975F55">
        <w:rPr>
          <w:rFonts w:ascii="Times" w:hAnsi="Times"/>
          <w:vertAlign w:val="subscript"/>
        </w:rPr>
        <w:t>lm</w:t>
      </w:r>
      <w:proofErr w:type="spellEnd"/>
      <w:r w:rsidRPr="00975F55">
        <w:rPr>
          <w:rFonts w:ascii="Times" w:hAnsi="Times"/>
        </w:rPr>
        <w:t xml:space="preserve">). The site-specific linear regression models were defined as </w:t>
      </w:r>
      <w:proofErr w:type="spellStart"/>
      <w:r w:rsidRPr="00975F55">
        <w:rPr>
          <w:rFonts w:ascii="Times" w:hAnsi="Times"/>
        </w:rPr>
        <w:t>PET</w:t>
      </w:r>
      <w:r w:rsidRPr="00975F55">
        <w:rPr>
          <w:rFonts w:ascii="Times" w:hAnsi="Times"/>
          <w:vertAlign w:val="subscript"/>
        </w:rPr>
        <w:t>lm</w:t>
      </w:r>
      <w:proofErr w:type="spellEnd"/>
      <w:r w:rsidRPr="00975F55">
        <w:rPr>
          <w:rFonts w:ascii="Times" w:hAnsi="Times"/>
        </w:rPr>
        <w:t>=k*R</w:t>
      </w:r>
      <w:r w:rsidRPr="00975F55">
        <w:rPr>
          <w:rFonts w:ascii="Times" w:hAnsi="Times"/>
          <w:vertAlign w:val="subscript"/>
        </w:rPr>
        <w:t>n</w:t>
      </w:r>
      <w:r w:rsidRPr="00975F55">
        <w:rPr>
          <w:rFonts w:ascii="Times" w:hAnsi="Times"/>
        </w:rPr>
        <w:t>, where R</w:t>
      </w:r>
      <w:r w:rsidRPr="00975F55">
        <w:rPr>
          <w:rFonts w:ascii="Times" w:hAnsi="Times"/>
          <w:vertAlign w:val="subscript"/>
        </w:rPr>
        <w:t>n</w:t>
      </w:r>
      <w:r w:rsidRPr="00975F55">
        <w:rPr>
          <w:rFonts w:ascii="Times" w:hAnsi="Times"/>
        </w:rPr>
        <w:t xml:space="preserve"> was </w:t>
      </w:r>
      <w:r w:rsidRPr="00975F55">
        <w:rPr>
          <w:rFonts w:ascii="Times" w:hAnsi="Times"/>
        </w:rPr>
        <w:lastRenderedPageBreak/>
        <w:t>converted to mass units (mm d</w:t>
      </w:r>
      <w:r w:rsidRPr="00975F55">
        <w:rPr>
          <w:rFonts w:ascii="Times" w:hAnsi="Times"/>
          <w:vertAlign w:val="superscript"/>
        </w:rPr>
        <w:t>-1</w:t>
      </w:r>
      <w:r w:rsidRPr="00975F55">
        <w:rPr>
          <w:rFonts w:ascii="Times" w:hAnsi="Times"/>
        </w:rPr>
        <w:t>) and k is a site-specific constant that scales R</w:t>
      </w:r>
      <w:r w:rsidRPr="00975F55">
        <w:rPr>
          <w:rFonts w:ascii="Times" w:hAnsi="Times"/>
          <w:vertAlign w:val="subscript"/>
        </w:rPr>
        <w:t>n</w:t>
      </w:r>
      <w:r w:rsidRPr="00975F55">
        <w:rPr>
          <w:rFonts w:ascii="Times" w:hAnsi="Times"/>
        </w:rPr>
        <w:t xml:space="preserve">, calibrated against </w:t>
      </w:r>
      <w:proofErr w:type="spellStart"/>
      <w:r w:rsidRPr="00975F55">
        <w:rPr>
          <w:rFonts w:ascii="Times" w:hAnsi="Times"/>
        </w:rPr>
        <w:t>ET</w:t>
      </w:r>
      <w:r w:rsidRPr="00975F55">
        <w:rPr>
          <w:rFonts w:ascii="Times" w:hAnsi="Times"/>
          <w:vertAlign w:val="subscript"/>
        </w:rPr>
        <w:t>obs</w:t>
      </w:r>
      <w:proofErr w:type="spellEnd"/>
      <w:r w:rsidRPr="00975F55">
        <w:rPr>
          <w:rFonts w:ascii="Times" w:hAnsi="Times"/>
        </w:rPr>
        <w:t>.</w:t>
      </w:r>
    </w:p>
    <w:p w14:paraId="4CFC2E37" w14:textId="77777777" w:rsidR="00B60EAC" w:rsidRPr="00975F55" w:rsidRDefault="00B60EAC" w:rsidP="00D77B90">
      <w:pPr>
        <w:keepNext/>
        <w:spacing w:after="120" w:line="360" w:lineRule="auto"/>
        <w:jc w:val="both"/>
        <w:rPr>
          <w:rFonts w:ascii="Times" w:hAnsi="Times"/>
        </w:rPr>
      </w:pPr>
    </w:p>
    <w:p w14:paraId="61C8F62C" w14:textId="599F8C89" w:rsidR="0080627D" w:rsidRPr="00975F55" w:rsidRDefault="00772ACF" w:rsidP="00D77B90">
      <w:pPr>
        <w:pStyle w:val="Heading2"/>
        <w:spacing w:line="360" w:lineRule="auto"/>
      </w:pPr>
      <w:bookmarkStart w:id="3" w:name="_Ref110516419"/>
      <w:r w:rsidRPr="00975F55">
        <w:t xml:space="preserve">Deep </w:t>
      </w:r>
      <w:r w:rsidR="005158AE" w:rsidRPr="00975F55">
        <w:t>neural network</w:t>
      </w:r>
      <w:r w:rsidR="00E87109" w:rsidRPr="00975F55">
        <w:t xml:space="preserve"> model</w:t>
      </w:r>
      <w:r w:rsidR="00F52BBB" w:rsidRPr="00975F55">
        <w:t>s</w:t>
      </w:r>
      <w:r w:rsidR="00E87109" w:rsidRPr="00975F55">
        <w:t xml:space="preserve"> architecture</w:t>
      </w:r>
      <w:bookmarkEnd w:id="3"/>
    </w:p>
    <w:p w14:paraId="7598F00A" w14:textId="2739C7A2" w:rsidR="0080627D" w:rsidRPr="00975F55" w:rsidRDefault="0080627D" w:rsidP="00D77B90">
      <w:pPr>
        <w:spacing w:after="120" w:line="360" w:lineRule="auto"/>
        <w:jc w:val="both"/>
        <w:rPr>
          <w:rFonts w:ascii="Times" w:hAnsi="Times"/>
        </w:rPr>
      </w:pPr>
      <w:r w:rsidRPr="00975F55">
        <w:rPr>
          <w:rFonts w:ascii="Times" w:hAnsi="Times"/>
        </w:rPr>
        <w:t xml:space="preserve">The </w:t>
      </w:r>
      <w:r w:rsidR="00967360" w:rsidRPr="00975F55">
        <w:rPr>
          <w:rFonts w:ascii="Times" w:hAnsi="Times"/>
        </w:rPr>
        <w:t xml:space="preserve">site-specific </w:t>
      </w:r>
      <w:r w:rsidRPr="00975F55">
        <w:rPr>
          <w:rFonts w:ascii="Times" w:hAnsi="Times"/>
        </w:rPr>
        <w:t xml:space="preserve">DNN models were built as feed-forward deep neural networks, implemented using R packages </w:t>
      </w:r>
      <w:proofErr w:type="spellStart"/>
      <w:r w:rsidRPr="00975F55">
        <w:rPr>
          <w:rFonts w:ascii="Times" w:hAnsi="Times"/>
        </w:rPr>
        <w:t>Tensorflow</w:t>
      </w:r>
      <w:proofErr w:type="spellEnd"/>
      <w:r w:rsidRPr="00975F55">
        <w:rPr>
          <w:rFonts w:ascii="Times" w:hAnsi="Times"/>
        </w:rPr>
        <w:t xml:space="preserve"> </w:t>
      </w:r>
      <w:sdt>
        <w:sdtPr>
          <w:rPr>
            <w:rFonts w:ascii="Times" w:hAnsi="Times"/>
            <w:color w:val="000000"/>
          </w:rPr>
          <w:tag w:val="MENDELEY_CITATION_v3_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"/>
          <w:id w:val="733273684"/>
          <w:placeholder>
            <w:docPart w:val="DefaultPlaceholder_-1854013440"/>
          </w:placeholder>
        </w:sdtPr>
        <w:sdtContent>
          <w:r w:rsidR="006160D4" w:rsidRPr="006160D4">
            <w:rPr>
              <w:rFonts w:ascii="Times" w:hAnsi="Times"/>
              <w:color w:val="000000"/>
            </w:rPr>
            <w:t>(</w:t>
          </w:r>
          <w:proofErr w:type="spellStart"/>
          <w:r w:rsidR="006160D4" w:rsidRPr="006160D4">
            <w:rPr>
              <w:rFonts w:ascii="Times" w:hAnsi="Times"/>
              <w:color w:val="000000"/>
            </w:rPr>
            <w:t>Falbel</w:t>
          </w:r>
          <w:proofErr w:type="spellEnd"/>
          <w:r w:rsidR="006160D4" w:rsidRPr="006160D4">
            <w:rPr>
              <w:rFonts w:ascii="Times" w:hAnsi="Times"/>
              <w:color w:val="000000"/>
            </w:rPr>
            <w:t xml:space="preserve"> et al., 2022)</w:t>
          </w:r>
        </w:sdtContent>
      </w:sdt>
      <w:r w:rsidRPr="00975F55">
        <w:rPr>
          <w:rFonts w:ascii="Times" w:hAnsi="Times"/>
        </w:rPr>
        <w:t xml:space="preserve"> and </w:t>
      </w:r>
      <w:proofErr w:type="spellStart"/>
      <w:r w:rsidRPr="00975F55">
        <w:rPr>
          <w:rFonts w:ascii="Times" w:hAnsi="Times"/>
        </w:rPr>
        <w:t>Keras</w:t>
      </w:r>
      <w:proofErr w:type="spellEnd"/>
      <w:r w:rsidRPr="00975F55">
        <w:rPr>
          <w:rFonts w:ascii="Times" w:hAnsi="Times"/>
        </w:rPr>
        <w:t xml:space="preserve"> </w:t>
      </w:r>
      <w:sdt>
        <w:sdtPr>
          <w:rPr>
            <w:rFonts w:ascii="Times" w:hAnsi="Times"/>
            <w:color w:val="000000"/>
          </w:rPr>
          <w:tag w:val="MENDELEY_CITATION_v3_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"/>
          <w:id w:val="-1853410066"/>
          <w:placeholder>
            <w:docPart w:val="DefaultPlaceholder_-1854013440"/>
          </w:placeholder>
        </w:sdtPr>
        <w:sdtContent>
          <w:r w:rsidR="006160D4" w:rsidRPr="006160D4">
            <w:rPr>
              <w:rFonts w:ascii="Times" w:hAnsi="Times"/>
              <w:color w:val="000000"/>
            </w:rPr>
            <w:t>(</w:t>
          </w:r>
          <w:proofErr w:type="spellStart"/>
          <w:r w:rsidR="006160D4" w:rsidRPr="006160D4">
            <w:rPr>
              <w:rFonts w:ascii="Times" w:hAnsi="Times"/>
              <w:color w:val="000000"/>
            </w:rPr>
            <w:t>Falbel</w:t>
          </w:r>
          <w:proofErr w:type="spellEnd"/>
          <w:r w:rsidR="006160D4" w:rsidRPr="006160D4">
            <w:rPr>
              <w:rFonts w:ascii="Times" w:hAnsi="Times"/>
              <w:color w:val="000000"/>
            </w:rPr>
            <w:t>, Allaire, Chollet, et al., 2021)</w:t>
          </w:r>
        </w:sdtContent>
      </w:sdt>
      <w:r w:rsidRPr="00975F55">
        <w:rPr>
          <w:rFonts w:ascii="Times" w:hAnsi="Times"/>
        </w:rPr>
        <w:t>. The hyperparameter tuning was performed on the number of neurons per hidden layer (sampled among 8, 16, 32, 64), the number of hidden layers (sampled from 1 to 5), the optimizer (sampled among ‘</w:t>
      </w:r>
      <w:proofErr w:type="spellStart"/>
      <w:r w:rsidRPr="00975F55">
        <w:rPr>
          <w:rFonts w:ascii="Times" w:hAnsi="Times"/>
        </w:rPr>
        <w:t>adam</w:t>
      </w:r>
      <w:proofErr w:type="spellEnd"/>
      <w:r w:rsidRPr="00975F55">
        <w:rPr>
          <w:rFonts w:ascii="Times" w:hAnsi="Times"/>
        </w:rPr>
        <w:t>’ or ‘</w:t>
      </w:r>
      <w:proofErr w:type="spellStart"/>
      <w:r w:rsidRPr="00975F55">
        <w:rPr>
          <w:rFonts w:ascii="Times" w:hAnsi="Times"/>
        </w:rPr>
        <w:t>rmsprop</w:t>
      </w:r>
      <w:proofErr w:type="spellEnd"/>
      <w:r w:rsidRPr="00975F55">
        <w:rPr>
          <w:rFonts w:ascii="Times" w:hAnsi="Times"/>
        </w:rPr>
        <w:t>’), the activation function (“</w:t>
      </w:r>
      <w:proofErr w:type="spellStart"/>
      <w:r w:rsidRPr="00975F55">
        <w:rPr>
          <w:rFonts w:ascii="Times" w:hAnsi="Times"/>
        </w:rPr>
        <w:t>relu</w:t>
      </w:r>
      <w:proofErr w:type="spellEnd"/>
      <w:r w:rsidRPr="00975F55">
        <w:rPr>
          <w:rFonts w:ascii="Times" w:hAnsi="Times"/>
        </w:rPr>
        <w:t>”, “</w:t>
      </w:r>
      <w:proofErr w:type="spellStart"/>
      <w:r w:rsidRPr="00975F55">
        <w:rPr>
          <w:rFonts w:ascii="Times" w:hAnsi="Times"/>
        </w:rPr>
        <w:t>leaky_relu</w:t>
      </w:r>
      <w:proofErr w:type="spellEnd"/>
      <w:r w:rsidRPr="00975F55">
        <w:rPr>
          <w:rFonts w:ascii="Times" w:hAnsi="Times"/>
        </w:rPr>
        <w:t>”, “linear”), the batch size (sampled among 16, 32, 64, 128, 256) and the learning rate (sampled among 0.01, 0.001, 0.0001) using the R packages ‘</w:t>
      </w:r>
      <w:proofErr w:type="spellStart"/>
      <w:r w:rsidRPr="00975F55">
        <w:rPr>
          <w:rFonts w:ascii="Times" w:hAnsi="Times"/>
        </w:rPr>
        <w:t>tfruns</w:t>
      </w:r>
      <w:proofErr w:type="spellEnd"/>
      <w:r w:rsidRPr="00975F55">
        <w:rPr>
          <w:rFonts w:ascii="Times" w:hAnsi="Times"/>
        </w:rPr>
        <w:t>’ and ‘</w:t>
      </w:r>
      <w:proofErr w:type="spellStart"/>
      <w:r w:rsidRPr="00975F55">
        <w:rPr>
          <w:rFonts w:ascii="Times" w:hAnsi="Times"/>
        </w:rPr>
        <w:t>tfestimators</w:t>
      </w:r>
      <w:proofErr w:type="spellEnd"/>
      <w:r w:rsidRPr="00975F55">
        <w:rPr>
          <w:rFonts w:ascii="Times" w:hAnsi="Times"/>
        </w:rPr>
        <w:t xml:space="preserve">’ </w:t>
      </w:r>
      <w:sdt>
        <w:sdtPr>
          <w:rPr>
            <w:rFonts w:ascii="Times" w:hAnsi="Times"/>
            <w:color w:val="000000"/>
          </w:rPr>
          <w:tag w:val="MENDELEY_CITATION_v3_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"/>
          <w:id w:val="1593818960"/>
          <w:placeholder>
            <w:docPart w:val="DefaultPlaceholder_-1854013440"/>
          </w:placeholder>
        </w:sdtPr>
        <w:sdtContent>
          <w:r w:rsidR="006160D4" w:rsidRPr="006160D4">
            <w:rPr>
              <w:rFonts w:ascii="Times" w:hAnsi="Times"/>
              <w:color w:val="000000"/>
            </w:rPr>
            <w:t xml:space="preserve">(Allaire et al., 2018; </w:t>
          </w:r>
          <w:proofErr w:type="spellStart"/>
          <w:r w:rsidR="006160D4" w:rsidRPr="006160D4">
            <w:rPr>
              <w:rFonts w:ascii="Times" w:hAnsi="Times"/>
              <w:color w:val="000000"/>
            </w:rPr>
            <w:t>Falbel</w:t>
          </w:r>
          <w:proofErr w:type="spellEnd"/>
          <w:r w:rsidR="006160D4" w:rsidRPr="006160D4">
            <w:rPr>
              <w:rFonts w:ascii="Times" w:hAnsi="Times"/>
              <w:color w:val="000000"/>
            </w:rPr>
            <w:t>, Allaire, Bostock, et al., 2021)</w:t>
          </w:r>
        </w:sdtContent>
      </w:sdt>
      <w:r w:rsidRPr="00975F55">
        <w:rPr>
          <w:rFonts w:ascii="Times" w:hAnsi="Times"/>
        </w:rPr>
        <w:t>.</w:t>
      </w:r>
      <w:r w:rsidRPr="00975F55">
        <w:rPr>
          <w:rFonts w:ascii="Times" w:hAnsi="Times"/>
          <w:color w:val="FF0000"/>
        </w:rPr>
        <w:t xml:space="preserve"> </w:t>
      </w:r>
      <w:r w:rsidRPr="00975F55">
        <w:rPr>
          <w:rFonts w:ascii="Times" w:hAnsi="Times"/>
        </w:rPr>
        <w:t>We first ran the same tuning algorithm for a limited set of representative sites. To reduce the number of hyperparameters of the DNN, the ones that were giving consistent results from the beginning were removed from the final tuning across all sites, e.g., we retained only the activation function “</w:t>
      </w:r>
      <w:proofErr w:type="spellStart"/>
      <w:r w:rsidRPr="00975F55">
        <w:rPr>
          <w:rFonts w:ascii="Times" w:hAnsi="Times"/>
        </w:rPr>
        <w:t>relu</w:t>
      </w:r>
      <w:proofErr w:type="spellEnd"/>
      <w:r w:rsidRPr="00975F55">
        <w:rPr>
          <w:rFonts w:ascii="Times" w:hAnsi="Times"/>
        </w:rPr>
        <w:t>” as it was clearly outperforming “linear” and “</w:t>
      </w:r>
      <w:proofErr w:type="spellStart"/>
      <w:r w:rsidRPr="00975F55">
        <w:rPr>
          <w:rFonts w:ascii="Times" w:hAnsi="Times"/>
        </w:rPr>
        <w:t>leaky_relu</w:t>
      </w:r>
      <w:proofErr w:type="spellEnd"/>
      <w:r w:rsidRPr="00975F55">
        <w:rPr>
          <w:rFonts w:ascii="Times" w:hAnsi="Times"/>
        </w:rPr>
        <w:t xml:space="preserve">”; we similarly kept a learning rate of 0.01. </w:t>
      </w:r>
    </w:p>
    <w:p w14:paraId="073DABB8" w14:textId="6AB7F80E" w:rsidR="0080627D" w:rsidRPr="00975F55" w:rsidRDefault="0080627D" w:rsidP="00D77B90">
      <w:pPr>
        <w:spacing w:after="120" w:line="360" w:lineRule="auto"/>
        <w:jc w:val="both"/>
        <w:rPr>
          <w:rFonts w:ascii="Times" w:hAnsi="Times"/>
        </w:rPr>
      </w:pPr>
      <w:r w:rsidRPr="00975F55">
        <w:rPr>
          <w:rFonts w:ascii="Times" w:hAnsi="Times"/>
        </w:rPr>
        <w:t>We used the mean square error (MSE) as loss function during model training and the mean absolute percentage error as the error metric during model validation. Other error metrics were tested (e.g., mean absolute error)</w:t>
      </w:r>
      <w:ins w:id="4" w:author="Alexandra Konings" w:date="2022-10-08T16:23:00Z">
        <w:r w:rsidR="00F62858">
          <w:rPr>
            <w:rFonts w:ascii="Times" w:hAnsi="Times"/>
          </w:rPr>
          <w:t>,</w:t>
        </w:r>
      </w:ins>
      <w:r w:rsidRPr="00975F55">
        <w:rPr>
          <w:rFonts w:ascii="Times" w:hAnsi="Times"/>
        </w:rPr>
        <w:t xml:space="preserve"> but resulted in a lower performance. To monitor the validation loss, we used the “</w:t>
      </w:r>
      <w:proofErr w:type="spellStart"/>
      <w:r w:rsidRPr="00975F55">
        <w:rPr>
          <w:rFonts w:ascii="Times" w:hAnsi="Times"/>
        </w:rPr>
        <w:t>EarlyStopping</w:t>
      </w:r>
      <w:proofErr w:type="spellEnd"/>
      <w:r w:rsidRPr="00975F55">
        <w:rPr>
          <w:rFonts w:ascii="Times" w:hAnsi="Times"/>
        </w:rPr>
        <w:t xml:space="preserve">” callback function. This function stopped the training process should the validation loss not improve after five epochs. This </w:t>
      </w:r>
      <w:r w:rsidR="00D82094" w:rsidRPr="00975F55">
        <w:rPr>
          <w:rFonts w:ascii="Times" w:hAnsi="Times"/>
        </w:rPr>
        <w:t>limited</w:t>
      </w:r>
      <w:r w:rsidRPr="00975F55">
        <w:rPr>
          <w:rFonts w:ascii="Times" w:hAnsi="Times"/>
        </w:rPr>
        <w:t xml:space="preserve"> the number of </w:t>
      </w:r>
      <w:r w:rsidR="004444B5" w:rsidRPr="00975F55">
        <w:rPr>
          <w:rFonts w:ascii="Times" w:hAnsi="Times"/>
        </w:rPr>
        <w:t xml:space="preserve">training </w:t>
      </w:r>
      <w:r w:rsidRPr="00975F55">
        <w:rPr>
          <w:rFonts w:ascii="Times" w:hAnsi="Times"/>
        </w:rPr>
        <w:t>epochs and avoided overfitting.</w:t>
      </w:r>
    </w:p>
    <w:p w14:paraId="3D9DD9E9" w14:textId="34C3D610" w:rsidR="0080627D" w:rsidRPr="00975F55" w:rsidRDefault="0080627D" w:rsidP="00D77B90">
      <w:pPr>
        <w:spacing w:after="120" w:line="360" w:lineRule="auto"/>
        <w:jc w:val="both"/>
        <w:rPr>
          <w:rFonts w:ascii="Times" w:hAnsi="Times"/>
        </w:rPr>
      </w:pPr>
      <w:r w:rsidRPr="00975F55">
        <w:rPr>
          <w:rFonts w:ascii="Times" w:hAnsi="Times"/>
        </w:rPr>
        <w:t xml:space="preserve">We ran hyperparameter tuning for a subset of 5% of the total </w:t>
      </w:r>
      <w:r w:rsidR="004444B5" w:rsidRPr="00975F55">
        <w:rPr>
          <w:rFonts w:ascii="Times" w:hAnsi="Times"/>
        </w:rPr>
        <w:t xml:space="preserve">hyperparameter </w:t>
      </w:r>
      <w:r w:rsidRPr="00975F55">
        <w:rPr>
          <w:rFonts w:ascii="Times" w:hAnsi="Times"/>
        </w:rPr>
        <w:t xml:space="preserve">combinations and chose the simplest model (i.e., </w:t>
      </w:r>
      <w:r w:rsidR="004444B5" w:rsidRPr="00975F55">
        <w:rPr>
          <w:rFonts w:ascii="Times" w:hAnsi="Times"/>
        </w:rPr>
        <w:t xml:space="preserve">the model </w:t>
      </w:r>
      <w:r w:rsidRPr="00975F55">
        <w:rPr>
          <w:rFonts w:ascii="Times" w:hAnsi="Times"/>
        </w:rPr>
        <w:t>with the lowest number of total parameters) among the five models with the lowest validation loss. We built one model per site, and the hyperparameters were tuned on a site-by-site basis. We then trained the feed-forward DNNs performing a five-fold cross-validation, with a 75%-25% split between training and validation data, respectively. The model with the lowest root-mean-square error was selected and the same procedure was repeated five times. We retained the mean prediction across the five ensemble neural network members. This was done to consider the variability caused by the inherent randomness of the initialization of the weights of the neural network neurons</w:t>
      </w:r>
      <w:r w:rsidR="0054167A">
        <w:rPr>
          <w:rFonts w:ascii="Times" w:hAnsi="Times"/>
        </w:rPr>
        <w:t>.</w:t>
      </w:r>
    </w:p>
    <w:p w14:paraId="6BBD9FA0" w14:textId="77777777" w:rsidR="0080627D" w:rsidRPr="00975F55" w:rsidRDefault="0080627D" w:rsidP="00D77B90">
      <w:pPr>
        <w:pStyle w:val="Heading2"/>
        <w:spacing w:line="360" w:lineRule="auto"/>
      </w:pPr>
      <w:bookmarkStart w:id="5" w:name="_Ref105686654"/>
      <w:r w:rsidRPr="00975F55">
        <w:lastRenderedPageBreak/>
        <w:t>Data</w:t>
      </w:r>
      <w:bookmarkEnd w:id="5"/>
      <w:r w:rsidRPr="00975F55">
        <w:t xml:space="preserve"> </w:t>
      </w:r>
    </w:p>
    <w:p w14:paraId="64A1B11D" w14:textId="0BD984B0" w:rsidR="0080627D" w:rsidRPr="00975F55" w:rsidRDefault="0080627D" w:rsidP="00D77B90">
      <w:pPr>
        <w:spacing w:after="120" w:line="360" w:lineRule="auto"/>
        <w:jc w:val="both"/>
        <w:rPr>
          <w:rFonts w:ascii="Times" w:hAnsi="Times"/>
        </w:rPr>
      </w:pPr>
      <w:r w:rsidRPr="00975F55">
        <w:rPr>
          <w:rFonts w:ascii="Times" w:hAnsi="Times"/>
        </w:rPr>
        <w:t xml:space="preserve">Half-hourly data </w:t>
      </w:r>
      <w:r w:rsidR="00CE5138" w:rsidRPr="00975F55">
        <w:rPr>
          <w:rFonts w:ascii="Times" w:hAnsi="Times"/>
        </w:rPr>
        <w:t>were</w:t>
      </w:r>
      <w:r w:rsidRPr="00975F55">
        <w:rPr>
          <w:rFonts w:ascii="Times" w:hAnsi="Times"/>
        </w:rPr>
        <w:t xml:space="preserve"> downloaded from the FLUXNET2015 website and filtered to keep only measured values (*_QC = 0) or values gap-filled with high confidence (*_QC = 1) </w:t>
      </w:r>
      <w:sdt>
        <w:sdtPr>
          <w:rPr>
            <w:rFonts w:ascii="Times" w:hAnsi="Times"/>
            <w:color w:val="000000"/>
          </w:rPr>
          <w:tag w:val="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"/>
          <w:id w:val="-1113750079"/>
          <w:placeholder>
            <w:docPart w:val="DefaultPlaceholder_-1854013440"/>
          </w:placeholder>
        </w:sdtPr>
        <w:sdtContent>
          <w:r w:rsidR="006160D4" w:rsidRPr="006160D4">
            <w:rPr>
              <w:rFonts w:ascii="Times" w:hAnsi="Times"/>
              <w:color w:val="000000"/>
            </w:rPr>
            <w:t>(</w:t>
          </w:r>
          <w:proofErr w:type="spellStart"/>
          <w:r w:rsidR="006160D4" w:rsidRPr="006160D4">
            <w:rPr>
              <w:rFonts w:ascii="Times" w:hAnsi="Times"/>
              <w:color w:val="000000"/>
            </w:rPr>
            <w:t>Pastorello</w:t>
          </w:r>
          <w:proofErr w:type="spellEnd"/>
          <w:r w:rsidR="006160D4" w:rsidRPr="006160D4">
            <w:rPr>
              <w:rFonts w:ascii="Times" w:hAnsi="Times"/>
              <w:color w:val="000000"/>
            </w:rPr>
            <w:t xml:space="preserve"> et al., 2020)</w:t>
          </w:r>
        </w:sdtContent>
      </w:sdt>
      <w:r w:rsidRPr="00975F55">
        <w:rPr>
          <w:rFonts w:ascii="Times" w:hAnsi="Times"/>
        </w:rPr>
        <w:t>. The latent heat flux was converted from energy units to mass units (ET)</w:t>
      </w:r>
      <w:r w:rsidR="003905E6">
        <w:rPr>
          <w:rFonts w:ascii="Times" w:hAnsi="Times"/>
        </w:rPr>
        <w:t>,</w:t>
      </w:r>
      <w:r w:rsidRPr="00975F55">
        <w:rPr>
          <w:rFonts w:ascii="Times" w:hAnsi="Times"/>
        </w:rPr>
        <w:t xml:space="preserve"> dividing it by the latent heat of vaporization as a function of air temperature, using the R package ‘Bigleaf’ </w:t>
      </w:r>
      <w:sdt>
        <w:sdtPr>
          <w:rPr>
            <w:rFonts w:ascii="Times" w:hAnsi="Times"/>
            <w:color w:val="000000"/>
          </w:rPr>
          <w:tag w:val="MENDELEY_CITATION_v3_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"/>
          <w:id w:val="462170550"/>
          <w:placeholder>
            <w:docPart w:val="DefaultPlaceholder_-1854013440"/>
          </w:placeholder>
        </w:sdtPr>
        <w:sdtContent>
          <w:r w:rsidR="006160D4" w:rsidRPr="006160D4">
            <w:rPr>
              <w:rFonts w:ascii="Times" w:hAnsi="Times"/>
              <w:color w:val="000000"/>
            </w:rPr>
            <w:t>(Knauer, El-</w:t>
          </w:r>
          <w:proofErr w:type="spellStart"/>
          <w:r w:rsidR="006160D4" w:rsidRPr="006160D4">
            <w:rPr>
              <w:rFonts w:ascii="Times" w:hAnsi="Times"/>
              <w:color w:val="000000"/>
            </w:rPr>
            <w:t>Madany</w:t>
          </w:r>
          <w:proofErr w:type="spellEnd"/>
          <w:r w:rsidR="006160D4" w:rsidRPr="006160D4">
            <w:rPr>
              <w:rFonts w:ascii="Times" w:hAnsi="Times"/>
              <w:color w:val="000000"/>
            </w:rPr>
            <w:t>, et al., 2018)</w:t>
          </w:r>
        </w:sdtContent>
      </w:sdt>
      <w:r w:rsidRPr="00975F55">
        <w:rPr>
          <w:rFonts w:ascii="Times" w:hAnsi="Times"/>
          <w:i/>
          <w:iCs/>
        </w:rPr>
        <w:t>.</w:t>
      </w:r>
      <w:r w:rsidRPr="00975F55">
        <w:rPr>
          <w:rFonts w:ascii="Times" w:hAnsi="Times"/>
        </w:rPr>
        <w:t xml:space="preserve"> </w:t>
      </w:r>
    </w:p>
    <w:p w14:paraId="2A148645" w14:textId="52B4F471" w:rsidR="0080627D" w:rsidRPr="00975F55" w:rsidRDefault="0080627D" w:rsidP="00D77B90">
      <w:pPr>
        <w:spacing w:after="120" w:line="360" w:lineRule="auto"/>
        <w:jc w:val="both"/>
        <w:rPr>
          <w:rFonts w:ascii="Times" w:hAnsi="Times"/>
        </w:rPr>
      </w:pPr>
      <w:r w:rsidRPr="00975F55">
        <w:rPr>
          <w:rFonts w:ascii="Times" w:hAnsi="Times"/>
        </w:rPr>
        <w:t xml:space="preserve">To reduce biases in ET predictions, we applied additional filters to the data, in accordance with other previous studies </w:t>
      </w:r>
      <w:sdt>
        <w:sdtPr>
          <w:rPr>
            <w:rFonts w:ascii="Times" w:hAnsi="Times"/>
            <w:color w:val="000000"/>
          </w:rPr>
          <w:tag w:val="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"/>
          <w:id w:val="217635565"/>
          <w:placeholder>
            <w:docPart w:val="DefaultPlaceholder_-1854013440"/>
          </w:placeholder>
        </w:sdtPr>
        <w:sdtContent>
          <w:r w:rsidR="006160D4" w:rsidRPr="006160D4">
            <w:rPr>
              <w:rFonts w:ascii="Times" w:hAnsi="Times"/>
              <w:color w:val="000000"/>
            </w:rPr>
            <w:t xml:space="preserve">(Li et al., 2019; Liu et al., 2022; </w:t>
          </w:r>
          <w:proofErr w:type="spellStart"/>
          <w:r w:rsidR="006160D4" w:rsidRPr="006160D4">
            <w:rPr>
              <w:rFonts w:ascii="Times" w:hAnsi="Times"/>
              <w:color w:val="000000"/>
            </w:rPr>
            <w:t>Medlyn</w:t>
          </w:r>
          <w:proofErr w:type="spellEnd"/>
          <w:r w:rsidR="006160D4" w:rsidRPr="006160D4">
            <w:rPr>
              <w:rFonts w:ascii="Times" w:hAnsi="Times"/>
              <w:color w:val="000000"/>
            </w:rPr>
            <w:t xml:space="preserve"> et al., 2017; Zhou et al., 2016)</w:t>
          </w:r>
        </w:sdtContent>
      </w:sdt>
      <w:r w:rsidRPr="00975F55">
        <w:rPr>
          <w:rFonts w:ascii="Times" w:hAnsi="Times"/>
        </w:rPr>
        <w:t xml:space="preserve">. We first applied a rainfall filter with a buffer of 6 hours after each rain event to exclude interception evaporation and to avoid sensor saturation with high relative humidity </w:t>
      </w:r>
      <w:sdt>
        <w:sdtPr>
          <w:rPr>
            <w:rFonts w:ascii="Times" w:hAnsi="Times"/>
            <w:color w:val="000000"/>
          </w:rPr>
          <w:tag w:val="MENDELEY_CITATION_v3_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"/>
          <w:id w:val="1286315327"/>
          <w:placeholder>
            <w:docPart w:val="DefaultPlaceholder_-1854013440"/>
          </w:placeholder>
        </w:sdtPr>
        <w:sdtContent>
          <w:r w:rsidR="006160D4" w:rsidRPr="006160D4">
            <w:rPr>
              <w:rFonts w:ascii="Times" w:hAnsi="Times"/>
              <w:color w:val="000000"/>
            </w:rPr>
            <w:t>(Li et al., 2019)</w:t>
          </w:r>
        </w:sdtContent>
      </w:sdt>
      <w:r w:rsidRPr="00975F55">
        <w:rPr>
          <w:rFonts w:ascii="Times" w:hAnsi="Times"/>
        </w:rPr>
        <w:t xml:space="preserve">. We further removed data with relative humidity higher than the 95% quantile to exclude the impact of dew evaporation on ET </w:t>
      </w:r>
      <w:sdt>
        <w:sdtPr>
          <w:rPr>
            <w:rFonts w:ascii="Times" w:hAnsi="Times"/>
            <w:color w:val="000000"/>
          </w:rPr>
          <w:tag w:val="MENDELEY_CITATION_v3_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"/>
          <w:id w:val="-17085571"/>
          <w:placeholder>
            <w:docPart w:val="DefaultPlaceholder_-1854013440"/>
          </w:placeholder>
        </w:sdtPr>
        <w:sdtContent>
          <w:r w:rsidR="006160D4" w:rsidRPr="006160D4">
            <w:rPr>
              <w:rFonts w:ascii="Times" w:hAnsi="Times"/>
              <w:color w:val="000000"/>
            </w:rPr>
            <w:t xml:space="preserve">(Knauer, </w:t>
          </w:r>
          <w:proofErr w:type="spellStart"/>
          <w:r w:rsidR="006160D4" w:rsidRPr="006160D4">
            <w:rPr>
              <w:rFonts w:ascii="Times" w:hAnsi="Times"/>
              <w:color w:val="000000"/>
            </w:rPr>
            <w:t>Zaehle</w:t>
          </w:r>
          <w:proofErr w:type="spellEnd"/>
          <w:r w:rsidR="006160D4" w:rsidRPr="006160D4">
            <w:rPr>
              <w:rFonts w:ascii="Times" w:hAnsi="Times"/>
              <w:color w:val="000000"/>
            </w:rPr>
            <w:t>, et al., 2018)</w:t>
          </w:r>
        </w:sdtContent>
      </w:sdt>
      <w:r w:rsidRPr="00975F55">
        <w:rPr>
          <w:rFonts w:ascii="Times" w:hAnsi="Times"/>
        </w:rPr>
        <w:t>. To avoid stable boundary layer conditions, we excluded data where the sensible heat flux was smaller than 5 W m</w:t>
      </w:r>
      <w:r w:rsidRPr="00975F55">
        <w:rPr>
          <w:rFonts w:ascii="Times" w:hAnsi="Times"/>
          <w:vertAlign w:val="superscript"/>
        </w:rPr>
        <w:t>-2</w:t>
      </w:r>
      <w:r w:rsidRPr="00975F55">
        <w:rPr>
          <w:rFonts w:ascii="Times" w:hAnsi="Times"/>
        </w:rPr>
        <w:t xml:space="preserve"> and incoming shortwave radiation was smaller than 50 W m</w:t>
      </w:r>
      <w:r w:rsidRPr="00975F55">
        <w:rPr>
          <w:rFonts w:ascii="Times" w:hAnsi="Times"/>
          <w:vertAlign w:val="superscript"/>
        </w:rPr>
        <w:t>-2</w:t>
      </w:r>
      <w:r w:rsidRPr="00975F55">
        <w:rPr>
          <w:rFonts w:ascii="Times" w:hAnsi="Times"/>
        </w:rPr>
        <w:t xml:space="preserve">. Finally, only daytime data (GPP, ET and VPD &gt; 0) were considered. Half-hourly data were aggregated into daily data to reduce noise and to avoid the ET-VPD hysteresis effect, observed at sub-daily timescales </w:t>
      </w:r>
      <w:sdt>
        <w:sdtPr>
          <w:rPr>
            <w:rFonts w:ascii="Times" w:hAnsi="Times"/>
            <w:color w:val="000000"/>
          </w:rPr>
          <w:tag w:val="MENDELEY_CITATION_v3_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"/>
          <w:id w:val="818075708"/>
          <w:placeholder>
            <w:docPart w:val="DefaultPlaceholder_-1854013440"/>
          </w:placeholder>
        </w:sdtPr>
        <w:sdtContent>
          <w:r w:rsidR="006160D4" w:rsidRPr="006160D4">
            <w:rPr>
              <w:rFonts w:ascii="Times" w:hAnsi="Times"/>
              <w:color w:val="000000"/>
            </w:rPr>
            <w:t>(Q. Zhang et al., 2014)</w:t>
          </w:r>
        </w:sdtContent>
      </w:sdt>
      <w:r w:rsidR="00106A85" w:rsidRPr="00975F55">
        <w:rPr>
          <w:rFonts w:ascii="Times" w:hAnsi="Times"/>
        </w:rPr>
        <w:t xml:space="preserve">. </w:t>
      </w:r>
      <w:r w:rsidRPr="00975F55">
        <w:rPr>
          <w:rFonts w:ascii="Times" w:hAnsi="Times"/>
        </w:rPr>
        <w:t xml:space="preserve">While aggregating to the daily level, the daily mean was calculated for all variables, except for VPD (for which we calculated the daily maximum), ET and precipitation (for which we used the daily sum). We only retained daily estimates with at least 8 measured half-hourly points, as in </w:t>
      </w:r>
      <w:sdt>
        <w:sdtPr>
          <w:rPr>
            <w:rFonts w:ascii="Times" w:hAnsi="Times"/>
            <w:color w:val="000000"/>
          </w:rPr>
          <w:tag w:val="MENDELEY_CITATION_v3_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"/>
          <w:id w:val="-1740477457"/>
          <w:placeholder>
            <w:docPart w:val="DefaultPlaceholder_-1854013440"/>
          </w:placeholder>
        </w:sdtPr>
        <w:sdtContent>
          <w:r w:rsidR="006160D4" w:rsidRPr="006160D4">
            <w:rPr>
              <w:rFonts w:ascii="Times" w:hAnsi="Times"/>
              <w:color w:val="000000"/>
            </w:rPr>
            <w:t>(Li et al., 2019)</w:t>
          </w:r>
        </w:sdtContent>
      </w:sdt>
      <w:r w:rsidRPr="00975F55">
        <w:rPr>
          <w:rFonts w:ascii="Times" w:hAnsi="Times"/>
        </w:rPr>
        <w:t>.</w:t>
      </w:r>
    </w:p>
    <w:p w14:paraId="706FCBA5" w14:textId="118A675E" w:rsidR="0080627D" w:rsidRPr="00975F55" w:rsidRDefault="006F6B23" w:rsidP="00D77B90">
      <w:pPr>
        <w:spacing w:after="120" w:line="360" w:lineRule="auto"/>
        <w:jc w:val="both"/>
        <w:rPr>
          <w:rFonts w:ascii="Times" w:hAnsi="Times"/>
          <w:bCs/>
          <w:strike/>
          <w:color w:val="FF0000"/>
        </w:rPr>
      </w:pPr>
      <w:r w:rsidRPr="00975F55">
        <w:rPr>
          <w:rFonts w:ascii="Times" w:hAnsi="Times"/>
        </w:rPr>
        <w:t xml:space="preserve">The evaporative fraction (EF) </w:t>
      </w:r>
      <w:r w:rsidR="00C72656">
        <w:rPr>
          <w:rFonts w:ascii="Times" w:hAnsi="Times"/>
        </w:rPr>
        <w:t xml:space="preserve">(which was used as a consistency check on typical </w:t>
      </w:r>
      <w:proofErr w:type="spellStart"/>
      <w:r w:rsidR="00C72656">
        <w:rPr>
          <w:rFonts w:ascii="Times" w:hAnsi="Times"/>
        </w:rPr>
        <w:t>fET</w:t>
      </w:r>
      <w:proofErr w:type="spellEnd"/>
      <w:r w:rsidR="00C72656">
        <w:rPr>
          <w:rFonts w:ascii="Times" w:hAnsi="Times"/>
        </w:rPr>
        <w:t xml:space="preserve"> values in our analysis) </w:t>
      </w:r>
      <w:r w:rsidR="0080627D" w:rsidRPr="00975F55">
        <w:rPr>
          <w:rFonts w:ascii="Times" w:hAnsi="Times"/>
        </w:rPr>
        <w:t xml:space="preserve">was calculated using daily aggregates as </w:t>
      </w:r>
      <m:oMath>
        <m:r>
          <w:rPr>
            <w:rFonts w:ascii="Cambria Math" w:hAnsi="Cambria Math"/>
          </w:rPr>
          <m:t>EF=</m:t>
        </m:r>
        <m:f>
          <m:fPr>
            <m:ctrlPr>
              <w:rPr>
                <w:rFonts w:ascii="Cambria Math" w:hAnsi="Cambria Math"/>
                <w:i/>
              </w:rPr>
            </m:ctrlPr>
          </m:fPr>
          <m:num>
            <m:r>
              <w:rPr>
                <w:rFonts w:ascii="Cambria Math" w:hAnsi="Cambria Math"/>
              </w:rPr>
              <m:t>latent heat flux</m:t>
            </m:r>
          </m:num>
          <m:den>
            <m:sSub>
              <m:sSubPr>
                <m:ctrlPr>
                  <w:rPr>
                    <w:rFonts w:ascii="Cambria Math" w:hAnsi="Cambria Math"/>
                  </w:rPr>
                </m:ctrlPr>
              </m:sSubPr>
              <m:e>
                <m:r>
                  <w:rPr>
                    <w:rFonts w:ascii="Cambria Math" w:hAnsi="Cambria Math"/>
                  </w:rPr>
                  <m:t>R</m:t>
                </m:r>
              </m:e>
              <m:sub>
                <m:r>
                  <w:rPr>
                    <w:rFonts w:ascii="Cambria Math" w:hAnsi="Cambria Math"/>
                  </w:rPr>
                  <m:t>n</m:t>
                </m:r>
              </m:sub>
            </m:sSub>
          </m:den>
        </m:f>
      </m:oMath>
      <w:r w:rsidR="0080627D" w:rsidRPr="00975F55">
        <w:rPr>
          <w:rFonts w:ascii="Times" w:hAnsi="Times"/>
        </w:rPr>
        <w:t>.</w:t>
      </w:r>
    </w:p>
    <w:p w14:paraId="0BE47D31" w14:textId="4A9F9701" w:rsidR="0080627D" w:rsidRPr="00975F55" w:rsidRDefault="0080627D" w:rsidP="00D77B90">
      <w:pPr>
        <w:spacing w:after="120" w:line="360" w:lineRule="auto"/>
        <w:jc w:val="both"/>
        <w:rPr>
          <w:rFonts w:ascii="Times" w:hAnsi="Times"/>
          <w:strike/>
        </w:rPr>
      </w:pPr>
      <w:r w:rsidRPr="00975F55">
        <w:rPr>
          <w:rFonts w:ascii="Times" w:hAnsi="Times"/>
        </w:rPr>
        <w:t xml:space="preserve">We used observational soil moisture data as available from the FLUXNET2015 dataset. To be consistent across all sites, we only used soil moisture data from the uppermost layer, as multiple depths were available only for a very limited number of sites. For many FLUXNET2015 sites, we found that observational soil moisture data was unavailable, incomplete, or inconsistent with ET observations. 'Incomplete' meant that the soil moisture timeseries had large data gaps (on the scale of &gt;50% of the data, which made the calculation of CWD not possible). 'Inconsistent with ET observations' referred to the fact that soil moisture was not consistent with the soil water balance calculated using precipitation and latent heat flux, from the same FLUXNET2015 database. For these sites, we simulated soil moisture with SPLASH, a bucket-type soil water balance model </w:t>
      </w:r>
      <w:sdt>
        <w:sdtPr>
          <w:rPr>
            <w:rFonts w:ascii="Times" w:hAnsi="Times"/>
            <w:color w:val="000000"/>
          </w:rPr>
          <w:tag w:val="MENDELEY_CITATION_v3_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"/>
          <w:id w:val="-897427980"/>
          <w:placeholder>
            <w:docPart w:val="DefaultPlaceholder_-1854013440"/>
          </w:placeholder>
        </w:sdtPr>
        <w:sdtContent>
          <w:r w:rsidR="006160D4" w:rsidRPr="006160D4">
            <w:rPr>
              <w:rFonts w:ascii="Times" w:hAnsi="Times"/>
              <w:color w:val="000000"/>
            </w:rPr>
            <w:t>(Davis et al., 2017)</w:t>
          </w:r>
        </w:sdtContent>
      </w:sdt>
      <w:r w:rsidRPr="00975F55">
        <w:rPr>
          <w:rFonts w:ascii="Times" w:hAnsi="Times"/>
        </w:rPr>
        <w:t xml:space="preserve">. This model was based on a Priestley-Taylor </w:t>
      </w:r>
      <w:r w:rsidRPr="00975F55">
        <w:rPr>
          <w:rFonts w:ascii="Times" w:hAnsi="Times"/>
        </w:rPr>
        <w:lastRenderedPageBreak/>
        <w:t xml:space="preserve">formulation for ET estimation. We set the water-holding capacity (‘bucket depth’) to 220 mm </w:t>
      </w:r>
      <w:sdt>
        <w:sdtPr>
          <w:rPr>
            <w:rFonts w:ascii="Times" w:hAnsi="Times"/>
            <w:color w:val="000000"/>
          </w:rPr>
          <w:tag w:val="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"/>
          <w:id w:val="-77059870"/>
          <w:placeholder>
            <w:docPart w:val="DefaultPlaceholder_-1854013440"/>
          </w:placeholder>
        </w:sdtPr>
        <w:sdtContent>
          <w:r w:rsidR="006160D4" w:rsidRPr="006160D4">
            <w:rPr>
              <w:rFonts w:ascii="Times" w:hAnsi="Times"/>
              <w:color w:val="000000"/>
            </w:rPr>
            <w:t>(Davis et al., 2017; Orth et al., 2013)</w:t>
          </w:r>
        </w:sdtContent>
      </w:sdt>
      <w:r w:rsidRPr="00975F55">
        <w:rPr>
          <w:rFonts w:ascii="Times" w:hAnsi="Times"/>
        </w:rPr>
        <w:t xml:space="preserve">. Using a modelled soil moisture represented a potential source of circularity in our analysis, since we were assuming a water-holding capacity specific to a rooting depth. However, we mostly </w:t>
      </w:r>
      <w:r w:rsidR="000B50BD">
        <w:rPr>
          <w:rFonts w:ascii="Times" w:hAnsi="Times"/>
        </w:rPr>
        <w:t>u</w:t>
      </w:r>
      <w:r w:rsidRPr="00975F55">
        <w:rPr>
          <w:rFonts w:ascii="Times" w:hAnsi="Times"/>
        </w:rPr>
        <w:t>sed soil moisture to separate the training data into 'moist' and 'dry' days (see 'Estimating potential ET')</w:t>
      </w:r>
      <w:r w:rsidR="00C72656">
        <w:rPr>
          <w:rFonts w:ascii="Times" w:hAnsi="Times"/>
        </w:rPr>
        <w:t>, so that the exact interpolated values should have only a minimal influence on our results</w:t>
      </w:r>
      <w:r w:rsidRPr="00975F55">
        <w:rPr>
          <w:rFonts w:ascii="Times" w:hAnsi="Times"/>
        </w:rPr>
        <w:t xml:space="preserve">. </w:t>
      </w:r>
    </w:p>
    <w:p w14:paraId="57A38B34" w14:textId="2806EBF3" w:rsidR="0080627D" w:rsidRPr="00975F55" w:rsidRDefault="0080627D" w:rsidP="00D77B90">
      <w:pPr>
        <w:spacing w:after="120" w:line="360" w:lineRule="auto"/>
        <w:jc w:val="both"/>
        <w:rPr>
          <w:rFonts w:ascii="Times" w:hAnsi="Times"/>
        </w:rPr>
      </w:pPr>
      <w:r w:rsidRPr="00975F55">
        <w:rPr>
          <w:rFonts w:ascii="Times" w:hAnsi="Times"/>
        </w:rPr>
        <w:t>We downloaded MODIS EVI (MOD13Q1, Collection 5) with the ‘</w:t>
      </w:r>
      <w:proofErr w:type="spellStart"/>
      <w:r w:rsidRPr="00975F55">
        <w:rPr>
          <w:rFonts w:ascii="Times" w:hAnsi="Times"/>
        </w:rPr>
        <w:t>MODISTools</w:t>
      </w:r>
      <w:proofErr w:type="spellEnd"/>
      <w:r w:rsidRPr="00975F55">
        <w:rPr>
          <w:rFonts w:ascii="Times" w:hAnsi="Times"/>
        </w:rPr>
        <w:t xml:space="preserve">’ R package </w:t>
      </w:r>
      <w:sdt>
        <w:sdtPr>
          <w:rPr>
            <w:rFonts w:ascii="Times" w:hAnsi="Times"/>
            <w:color w:val="000000"/>
          </w:rPr>
          <w:tag w:val="MENDELEY_CITATION_v3_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"/>
          <w:id w:val="1776366386"/>
          <w:placeholder>
            <w:docPart w:val="DefaultPlaceholder_-1854013440"/>
          </w:placeholder>
        </w:sdtPr>
        <w:sdtContent>
          <w:r w:rsidR="006160D4" w:rsidRPr="006160D4">
            <w:rPr>
              <w:rFonts w:ascii="Times" w:hAnsi="Times"/>
              <w:color w:val="000000"/>
            </w:rPr>
            <w:t>(Tuck et al., 2014)</w:t>
          </w:r>
        </w:sdtContent>
      </w:sdt>
      <w:r w:rsidRPr="00975F55">
        <w:rPr>
          <w:rFonts w:ascii="Times" w:hAnsi="Times"/>
        </w:rPr>
        <w:t xml:space="preserve">. </w:t>
      </w:r>
      <w:r w:rsidR="00E822F1" w:rsidRPr="00975F55">
        <w:rPr>
          <w:rFonts w:ascii="Times" w:hAnsi="Times"/>
        </w:rPr>
        <w:t>I</w:t>
      </w:r>
      <w:r w:rsidRPr="00975F55">
        <w:rPr>
          <w:rFonts w:ascii="Times" w:hAnsi="Times"/>
        </w:rPr>
        <w:t xml:space="preserve">mages with clouds, snow, </w:t>
      </w:r>
      <w:proofErr w:type="gramStart"/>
      <w:r w:rsidRPr="00975F55">
        <w:rPr>
          <w:rFonts w:ascii="Times" w:hAnsi="Times"/>
        </w:rPr>
        <w:t>ice</w:t>
      </w:r>
      <w:proofErr w:type="gramEnd"/>
      <w:r w:rsidRPr="00975F55">
        <w:rPr>
          <w:rFonts w:ascii="Times" w:hAnsi="Times"/>
        </w:rPr>
        <w:t xml:space="preserve"> or shadows</w:t>
      </w:r>
      <w:r w:rsidR="001314E6" w:rsidRPr="00975F55">
        <w:rPr>
          <w:rFonts w:ascii="Times" w:hAnsi="Times"/>
        </w:rPr>
        <w:t xml:space="preserve"> were excluded</w:t>
      </w:r>
      <w:r w:rsidRPr="00975F55">
        <w:rPr>
          <w:rFonts w:ascii="Times" w:hAnsi="Times"/>
        </w:rPr>
        <w:t>. To get daily values</w:t>
      </w:r>
      <w:r w:rsidR="00C72656">
        <w:rPr>
          <w:rFonts w:ascii="Times" w:hAnsi="Times"/>
        </w:rPr>
        <w:t xml:space="preserve"> and remove noise</w:t>
      </w:r>
      <w:r w:rsidRPr="00975F55">
        <w:rPr>
          <w:rFonts w:ascii="Times" w:hAnsi="Times"/>
        </w:rPr>
        <w:t xml:space="preserve">, we applied a </w:t>
      </w:r>
      <w:proofErr w:type="spellStart"/>
      <w:r w:rsidRPr="00975F55">
        <w:rPr>
          <w:rFonts w:ascii="Times" w:hAnsi="Times"/>
        </w:rPr>
        <w:t>Savitzky</w:t>
      </w:r>
      <w:proofErr w:type="spellEnd"/>
      <w:r w:rsidRPr="00975F55">
        <w:rPr>
          <w:rFonts w:ascii="Times" w:hAnsi="Times"/>
        </w:rPr>
        <w:t>–</w:t>
      </w:r>
      <w:proofErr w:type="spellStart"/>
      <w:r w:rsidRPr="00975F55">
        <w:rPr>
          <w:rFonts w:ascii="Times" w:hAnsi="Times"/>
        </w:rPr>
        <w:t>Golay</w:t>
      </w:r>
      <w:proofErr w:type="spellEnd"/>
      <w:r w:rsidRPr="00975F55">
        <w:rPr>
          <w:rFonts w:ascii="Times" w:hAnsi="Times"/>
        </w:rPr>
        <w:t xml:space="preserve"> smoothing filter (‘SIGNAL’ R package) with a 3</w:t>
      </w:r>
      <w:r w:rsidRPr="00975F55">
        <w:rPr>
          <w:rFonts w:ascii="Times" w:hAnsi="Times"/>
          <w:vertAlign w:val="superscript"/>
        </w:rPr>
        <w:t>rd</w:t>
      </w:r>
      <w:r w:rsidRPr="00975F55">
        <w:rPr>
          <w:rFonts w:ascii="Times" w:hAnsi="Times"/>
        </w:rPr>
        <w:t xml:space="preserve"> order polynomial and frame length of 31 days. </w:t>
      </w:r>
    </w:p>
    <w:p w14:paraId="382031E4" w14:textId="7CD18378" w:rsidR="0080627D" w:rsidRPr="00975F55" w:rsidRDefault="0080627D" w:rsidP="00D77B90">
      <w:pPr>
        <w:spacing w:after="120" w:line="360" w:lineRule="auto"/>
        <w:jc w:val="both"/>
        <w:rPr>
          <w:rFonts w:ascii="Times" w:hAnsi="Times"/>
        </w:rPr>
      </w:pPr>
      <w:r w:rsidRPr="00975F55">
        <w:rPr>
          <w:rFonts w:ascii="Times" w:hAnsi="Times"/>
        </w:rPr>
        <w:t>Before running the machine learning model, we excluded all NAs</w:t>
      </w:r>
      <w:r w:rsidR="00864066">
        <w:rPr>
          <w:rFonts w:ascii="Times" w:hAnsi="Times"/>
        </w:rPr>
        <w:t>.</w:t>
      </w:r>
      <w:r w:rsidRPr="00975F55">
        <w:rPr>
          <w:rFonts w:ascii="Times" w:hAnsi="Times"/>
        </w:rPr>
        <w:t xml:space="preserve"> </w:t>
      </w:r>
      <w:r w:rsidR="00864066">
        <w:rPr>
          <w:rFonts w:ascii="Times" w:hAnsi="Times"/>
        </w:rPr>
        <w:t>S</w:t>
      </w:r>
      <w:r w:rsidRPr="00975F55">
        <w:rPr>
          <w:rFonts w:ascii="Times" w:hAnsi="Times"/>
        </w:rPr>
        <w:t xml:space="preserve">oil moisture was normalized between 0 and 1 on a site-by-site basis for better comparison across sites. We centered and scaled all variables as part of the resampling process with the R package ‘caret’ </w:t>
      </w:r>
      <w:sdt>
        <w:sdtPr>
          <w:rPr>
            <w:rFonts w:ascii="Times" w:hAnsi="Times"/>
            <w:color w:val="000000"/>
          </w:rPr>
          <w:tag w:val="MENDELEY_CITATION_v3_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"/>
          <w:id w:val="-1762829938"/>
          <w:placeholder>
            <w:docPart w:val="DefaultPlaceholder_-1854013440"/>
          </w:placeholder>
        </w:sdtPr>
        <w:sdtContent>
          <w:r w:rsidR="006160D4" w:rsidRPr="006160D4">
            <w:rPr>
              <w:rFonts w:ascii="Times" w:hAnsi="Times"/>
              <w:color w:val="000000"/>
            </w:rPr>
            <w:t>(Kuhn et al., 2021)</w:t>
          </w:r>
        </w:sdtContent>
      </w:sdt>
      <w:r w:rsidRPr="00975F55">
        <w:rPr>
          <w:rFonts w:ascii="Times" w:hAnsi="Times"/>
        </w:rPr>
        <w:t xml:space="preserve">. </w:t>
      </w:r>
    </w:p>
    <w:p w14:paraId="4626D62A" w14:textId="603EC860" w:rsidR="0080627D" w:rsidRPr="00975F55" w:rsidRDefault="0080627D" w:rsidP="00D77B90">
      <w:pPr>
        <w:spacing w:after="120" w:line="360" w:lineRule="auto"/>
        <w:jc w:val="both"/>
        <w:rPr>
          <w:rFonts w:ascii="Times" w:hAnsi="Times"/>
          <w:bCs/>
        </w:rPr>
      </w:pPr>
      <w:r w:rsidRPr="00975F55">
        <w:rPr>
          <w:rFonts w:ascii="Times" w:hAnsi="Times"/>
        </w:rPr>
        <w:t xml:space="preserve">We downloaded precipitation, </w:t>
      </w:r>
      <w:proofErr w:type="gramStart"/>
      <w:r w:rsidRPr="00975F55">
        <w:rPr>
          <w:rFonts w:ascii="Times" w:hAnsi="Times"/>
        </w:rPr>
        <w:t>ET</w:t>
      </w:r>
      <w:proofErr w:type="gramEnd"/>
      <w:r w:rsidRPr="00975F55">
        <w:rPr>
          <w:rFonts w:ascii="Times" w:hAnsi="Times"/>
        </w:rPr>
        <w:t xml:space="preserve"> and PET estimates of the GLDAS_NOAH025_3H product from the NASA Global Land Data Assimilation System Version 2 (GLDAS-2) </w:t>
      </w:r>
      <w:sdt>
        <w:sdtPr>
          <w:rPr>
            <w:rFonts w:ascii="Times" w:hAnsi="Times"/>
            <w:color w:val="000000"/>
          </w:rPr>
          <w:tag w:val="MENDELEY_CITATION_v3_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"/>
          <w:id w:val="460157523"/>
          <w:placeholder>
            <w:docPart w:val="DefaultPlaceholder_-1854013440"/>
          </w:placeholder>
        </w:sdtPr>
        <w:sdtContent>
          <w:r w:rsidR="006160D4" w:rsidRPr="006160D4">
            <w:rPr>
              <w:rFonts w:ascii="Times" w:hAnsi="Times"/>
              <w:color w:val="000000"/>
            </w:rPr>
            <w:t>(</w:t>
          </w:r>
          <w:proofErr w:type="spellStart"/>
          <w:r w:rsidR="006160D4" w:rsidRPr="006160D4">
            <w:rPr>
              <w:rFonts w:ascii="Times" w:hAnsi="Times"/>
              <w:color w:val="000000"/>
            </w:rPr>
            <w:t>Beaudoing</w:t>
          </w:r>
          <w:proofErr w:type="spellEnd"/>
          <w:r w:rsidR="006160D4" w:rsidRPr="006160D4">
            <w:rPr>
              <w:rFonts w:ascii="Times" w:hAnsi="Times"/>
              <w:color w:val="000000"/>
            </w:rPr>
            <w:t xml:space="preserve"> et al., 2020; </w:t>
          </w:r>
          <w:proofErr w:type="spellStart"/>
          <w:r w:rsidR="006160D4" w:rsidRPr="006160D4">
            <w:rPr>
              <w:rFonts w:ascii="Times" w:hAnsi="Times"/>
              <w:color w:val="000000"/>
            </w:rPr>
            <w:t>Rodell</w:t>
          </w:r>
          <w:proofErr w:type="spellEnd"/>
          <w:r w:rsidR="006160D4" w:rsidRPr="006160D4">
            <w:rPr>
              <w:rFonts w:ascii="Times" w:hAnsi="Times"/>
              <w:color w:val="000000"/>
            </w:rPr>
            <w:t xml:space="preserve"> et al., 2004)</w:t>
          </w:r>
        </w:sdtContent>
      </w:sdt>
      <w:r w:rsidRPr="00975F55">
        <w:rPr>
          <w:rFonts w:ascii="Times" w:hAnsi="Times"/>
        </w:rPr>
        <w:t>. The product is based on an assimilation of ground- and space-based observations to model energy and water exchanges. We referred to ET and PET from this data product as ET</w:t>
      </w:r>
      <w:r w:rsidRPr="00975F55">
        <w:rPr>
          <w:rFonts w:ascii="Times" w:hAnsi="Times"/>
          <w:vertAlign w:val="subscript"/>
        </w:rPr>
        <w:t>GLDAS</w:t>
      </w:r>
      <w:r w:rsidRPr="00975F55">
        <w:rPr>
          <w:rFonts w:ascii="Times" w:hAnsi="Times"/>
        </w:rPr>
        <w:t xml:space="preserve"> and PET</w:t>
      </w:r>
      <w:r w:rsidRPr="00975F55">
        <w:rPr>
          <w:rFonts w:ascii="Times" w:hAnsi="Times"/>
          <w:vertAlign w:val="subscript"/>
        </w:rPr>
        <w:t>GLDAS</w:t>
      </w:r>
      <w:r w:rsidRPr="00975F55">
        <w:rPr>
          <w:rFonts w:ascii="Times" w:hAnsi="Times"/>
        </w:rPr>
        <w:t xml:space="preserve">. </w:t>
      </w:r>
      <w:r w:rsidRPr="00975F55">
        <w:rPr>
          <w:rFonts w:ascii="Times" w:hAnsi="Times"/>
          <w:bCs/>
        </w:rPr>
        <w:t>W</w:t>
      </w:r>
      <w:r w:rsidRPr="00975F55">
        <w:rPr>
          <w:rFonts w:ascii="Times" w:hAnsi="Times"/>
          <w:szCs w:val="22"/>
        </w:rPr>
        <w:t xml:space="preserve">e defined </w:t>
      </w:r>
      <w:proofErr w:type="spellStart"/>
      <w:r w:rsidRPr="00975F55">
        <w:rPr>
          <w:rFonts w:ascii="Times" w:hAnsi="Times"/>
          <w:szCs w:val="22"/>
        </w:rPr>
        <w:t>fET</w:t>
      </w:r>
      <w:r w:rsidRPr="00975F55">
        <w:rPr>
          <w:rFonts w:ascii="Times" w:hAnsi="Times"/>
          <w:szCs w:val="22"/>
          <w:vertAlign w:val="subscript"/>
        </w:rPr>
        <w:t>GLDAS</w:t>
      </w:r>
      <w:proofErr w:type="spellEnd"/>
      <w:r w:rsidRPr="00975F55">
        <w:rPr>
          <w:rFonts w:ascii="Times" w:hAnsi="Times"/>
          <w:szCs w:val="22"/>
          <w:vertAlign w:val="subscript"/>
        </w:rPr>
        <w:t xml:space="preserve"> </w:t>
      </w:r>
      <w:r w:rsidRPr="00975F55">
        <w:rPr>
          <w:rFonts w:ascii="Times" w:hAnsi="Times"/>
          <w:szCs w:val="22"/>
        </w:rPr>
        <w:t>= ET</w:t>
      </w:r>
      <w:r w:rsidRPr="00975F55">
        <w:rPr>
          <w:rFonts w:ascii="Times" w:hAnsi="Times"/>
          <w:szCs w:val="22"/>
          <w:vertAlign w:val="subscript"/>
        </w:rPr>
        <w:t>GLDAS</w:t>
      </w:r>
      <w:r w:rsidRPr="00975F55">
        <w:rPr>
          <w:rFonts w:ascii="Times" w:hAnsi="Times"/>
          <w:szCs w:val="22"/>
        </w:rPr>
        <w:t>/PET</w:t>
      </w:r>
      <w:r w:rsidRPr="00975F55">
        <w:rPr>
          <w:rFonts w:ascii="Times" w:hAnsi="Times"/>
          <w:szCs w:val="22"/>
          <w:vertAlign w:val="subscript"/>
        </w:rPr>
        <w:t>GLDAS</w:t>
      </w:r>
      <w:r w:rsidRPr="00975F55">
        <w:rPr>
          <w:rFonts w:ascii="Times" w:hAnsi="Times"/>
          <w:szCs w:val="22"/>
        </w:rPr>
        <w:t xml:space="preserve"> to compare it with our deep learning estimate of </w:t>
      </w:r>
      <w:proofErr w:type="spellStart"/>
      <w:r w:rsidRPr="00975F55">
        <w:rPr>
          <w:rFonts w:ascii="Times" w:hAnsi="Times"/>
          <w:szCs w:val="22"/>
        </w:rPr>
        <w:t>fET</w:t>
      </w:r>
      <w:proofErr w:type="spellEnd"/>
      <w:r w:rsidRPr="00975F55">
        <w:rPr>
          <w:rFonts w:ascii="Times" w:hAnsi="Times"/>
          <w:szCs w:val="22"/>
        </w:rPr>
        <w:t xml:space="preserve">. </w:t>
      </w:r>
      <w:r w:rsidRPr="00975F55">
        <w:rPr>
          <w:rFonts w:ascii="Times" w:hAnsi="Times"/>
        </w:rPr>
        <w:t xml:space="preserve">The data was originally available at a 3-hour time resolution and at a grid resolution of </w:t>
      </w:r>
      <w:r w:rsidRPr="00975F55">
        <w:rPr>
          <w:rFonts w:ascii="Times" w:hAnsi="Times"/>
          <w:szCs w:val="22"/>
        </w:rPr>
        <w:t>0.25°x0.25°. After extracting the variables at the site level, we calculated daily means</w:t>
      </w:r>
      <w:r w:rsidR="00CB1CE6">
        <w:rPr>
          <w:rFonts w:ascii="Times" w:hAnsi="Times"/>
          <w:szCs w:val="22"/>
        </w:rPr>
        <w:t xml:space="preserve">. </w:t>
      </w:r>
      <w:r w:rsidRPr="00975F55">
        <w:rPr>
          <w:rFonts w:ascii="Times" w:hAnsi="Times"/>
          <w:bCs/>
        </w:rPr>
        <w:t>PET</w:t>
      </w:r>
      <w:r w:rsidRPr="00975F55">
        <w:rPr>
          <w:rFonts w:ascii="Times" w:hAnsi="Times"/>
          <w:bCs/>
          <w:vertAlign w:val="subscript"/>
        </w:rPr>
        <w:t>GLDAS</w:t>
      </w:r>
      <w:r w:rsidRPr="00975F55">
        <w:rPr>
          <w:rFonts w:ascii="Times" w:hAnsi="Times"/>
          <w:bCs/>
        </w:rPr>
        <w:t xml:space="preserve"> displays good correlation with in-situ measurements</w:t>
      </w:r>
      <w:r w:rsidR="00C72656">
        <w:rPr>
          <w:rFonts w:ascii="Times" w:hAnsi="Times"/>
          <w:bCs/>
        </w:rPr>
        <w:t>, although it was found to be biased relative to some satellite products</w:t>
      </w:r>
      <w:r w:rsidRPr="00975F55">
        <w:rPr>
          <w:rFonts w:ascii="Times" w:hAnsi="Times"/>
          <w:bCs/>
        </w:rPr>
        <w:t xml:space="preserve"> </w:t>
      </w:r>
      <w:sdt>
        <w:sdtPr>
          <w:rPr>
            <w:rFonts w:ascii="Times" w:hAnsi="Times"/>
            <w:bCs/>
            <w:color w:val="000000"/>
          </w:rPr>
          <w:tag w:val="MENDELEY_CITATION_v3_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"/>
          <w:id w:val="1399942548"/>
          <w:placeholder>
            <w:docPart w:val="DefaultPlaceholder_-1854013440"/>
          </w:placeholder>
        </w:sdtPr>
        <w:sdtEndPr>
          <w:rPr>
            <w:bCs w:val="0"/>
          </w:rPr>
        </w:sdtEndPr>
        <w:sdtContent>
          <w:r w:rsidR="006160D4" w:rsidRPr="006160D4">
            <w:rPr>
              <w:rFonts w:ascii="Times" w:hAnsi="Times"/>
              <w:color w:val="000000"/>
            </w:rPr>
            <w:t>(Zhan et al., 2019)</w:t>
          </w:r>
        </w:sdtContent>
      </w:sdt>
      <w:r w:rsidRPr="00975F55">
        <w:rPr>
          <w:rFonts w:ascii="Times" w:hAnsi="Times"/>
          <w:bCs/>
        </w:rPr>
        <w:t xml:space="preserve">. </w:t>
      </w:r>
      <w:r w:rsidR="00CB1CE6">
        <w:rPr>
          <w:rFonts w:ascii="Times" w:hAnsi="Times"/>
          <w:bCs/>
        </w:rPr>
        <w:t>F</w:t>
      </w:r>
      <w:r w:rsidRPr="00975F55">
        <w:rPr>
          <w:rFonts w:ascii="Times" w:hAnsi="Times"/>
          <w:bCs/>
        </w:rPr>
        <w:t>or comparison</w:t>
      </w:r>
      <w:r w:rsidR="00F532C4" w:rsidRPr="00975F55">
        <w:rPr>
          <w:rFonts w:ascii="Times" w:hAnsi="Times"/>
          <w:bCs/>
        </w:rPr>
        <w:t xml:space="preserve"> with </w:t>
      </w:r>
      <w:r w:rsidR="00F532C4" w:rsidRPr="00975F55">
        <w:rPr>
          <w:rFonts w:ascii="Times" w:hAnsi="Times"/>
        </w:rPr>
        <w:t>PET</w:t>
      </w:r>
      <w:r w:rsidR="00F532C4" w:rsidRPr="00975F55">
        <w:rPr>
          <w:rFonts w:ascii="Times" w:hAnsi="Times"/>
          <w:vertAlign w:val="subscript"/>
        </w:rPr>
        <w:t>NN</w:t>
      </w:r>
      <w:r w:rsidRPr="00975F55">
        <w:rPr>
          <w:rFonts w:ascii="Times" w:hAnsi="Times"/>
          <w:bCs/>
        </w:rPr>
        <w:t>, PET</w:t>
      </w:r>
      <w:r w:rsidRPr="00975F55">
        <w:rPr>
          <w:rFonts w:ascii="Times" w:hAnsi="Times"/>
          <w:bCs/>
          <w:vertAlign w:val="subscript"/>
        </w:rPr>
        <w:t>GLDAS</w:t>
      </w:r>
      <w:r w:rsidRPr="00975F55">
        <w:rPr>
          <w:rFonts w:ascii="Times" w:hAnsi="Times"/>
          <w:bCs/>
        </w:rPr>
        <w:t xml:space="preserve"> was</w:t>
      </w:r>
      <w:r w:rsidR="00C72656">
        <w:rPr>
          <w:rFonts w:ascii="Times" w:hAnsi="Times"/>
          <w:bCs/>
        </w:rPr>
        <w:t xml:space="preserve"> there</w:t>
      </w:r>
      <w:r w:rsidR="00D27727">
        <w:rPr>
          <w:rFonts w:ascii="Times" w:hAnsi="Times"/>
          <w:bCs/>
        </w:rPr>
        <w:t>fore</w:t>
      </w:r>
      <w:r w:rsidRPr="00975F55">
        <w:rPr>
          <w:rFonts w:ascii="Times" w:hAnsi="Times"/>
          <w:bCs/>
        </w:rPr>
        <w:t xml:space="preserve"> scaled by dividing it by its median value in the lower CWD bin (CWD &lt; 20 mm). This way, </w:t>
      </w:r>
      <w:proofErr w:type="spellStart"/>
      <w:r w:rsidRPr="00975F55">
        <w:rPr>
          <w:rFonts w:ascii="Times" w:hAnsi="Times"/>
          <w:bCs/>
        </w:rPr>
        <w:t>fET</w:t>
      </w:r>
      <w:r w:rsidRPr="00975F55">
        <w:rPr>
          <w:rFonts w:ascii="Times" w:hAnsi="Times"/>
          <w:bCs/>
          <w:vertAlign w:val="subscript"/>
        </w:rPr>
        <w:t>GLDAS</w:t>
      </w:r>
      <w:proofErr w:type="spellEnd"/>
      <w:r w:rsidRPr="00975F55">
        <w:rPr>
          <w:rFonts w:ascii="Times" w:hAnsi="Times"/>
          <w:bCs/>
        </w:rPr>
        <w:t xml:space="preserve"> was visually comparable with </w:t>
      </w:r>
      <w:proofErr w:type="spellStart"/>
      <w:r w:rsidRPr="00975F55">
        <w:rPr>
          <w:rFonts w:ascii="Times" w:hAnsi="Times"/>
          <w:bCs/>
        </w:rPr>
        <w:t>fET</w:t>
      </w:r>
      <w:proofErr w:type="spellEnd"/>
      <w:r w:rsidRPr="00975F55">
        <w:rPr>
          <w:rFonts w:ascii="Times" w:hAnsi="Times"/>
          <w:bCs/>
        </w:rPr>
        <w:t xml:space="preserve"> (roughly comprised between 0 and 1). </w:t>
      </w:r>
    </w:p>
    <w:p w14:paraId="5AF2D708" w14:textId="1E09DB67" w:rsidR="0080627D" w:rsidRPr="00975F55" w:rsidRDefault="00A95183" w:rsidP="00D77B90">
      <w:pPr>
        <w:spacing w:after="120" w:line="360" w:lineRule="auto"/>
        <w:jc w:val="both"/>
        <w:rPr>
          <w:rFonts w:ascii="Times" w:hAnsi="Times"/>
          <w:bCs/>
        </w:rPr>
      </w:pPr>
      <w:r w:rsidRPr="00975F55">
        <w:rPr>
          <w:rFonts w:ascii="Times" w:hAnsi="Times"/>
          <w:bCs/>
        </w:rPr>
        <w:t xml:space="preserve">We extracted </w:t>
      </w:r>
      <w:r w:rsidR="0080627D" w:rsidRPr="00975F55">
        <w:rPr>
          <w:rFonts w:ascii="Times" w:hAnsi="Times"/>
          <w:bCs/>
        </w:rPr>
        <w:t xml:space="preserve">soil texture distribution data at FLUXNET2015 locations from the </w:t>
      </w:r>
      <w:proofErr w:type="spellStart"/>
      <w:r w:rsidR="0080627D" w:rsidRPr="00975F55">
        <w:rPr>
          <w:rFonts w:ascii="Times" w:hAnsi="Times"/>
          <w:bCs/>
        </w:rPr>
        <w:t>Regridded</w:t>
      </w:r>
      <w:proofErr w:type="spellEnd"/>
      <w:r w:rsidR="0080627D" w:rsidRPr="00975F55">
        <w:rPr>
          <w:rFonts w:ascii="Times" w:hAnsi="Times"/>
          <w:bCs/>
        </w:rPr>
        <w:t xml:space="preserve"> Harmonized World Soil Database v1.2 </w:t>
      </w:r>
      <w:sdt>
        <w:sdtPr>
          <w:rPr>
            <w:rFonts w:ascii="Times" w:hAnsi="Times"/>
            <w:bCs/>
            <w:color w:val="000000"/>
          </w:rPr>
          <w:tag w:val="MENDELEY_CITATION_v3_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"/>
          <w:id w:val="1106856713"/>
          <w:placeholder>
            <w:docPart w:val="DefaultPlaceholder_-1854013440"/>
          </w:placeholder>
        </w:sdtPr>
        <w:sdtEndPr>
          <w:rPr>
            <w:bCs w:val="0"/>
          </w:rPr>
        </w:sdtEndPr>
        <w:sdtContent>
          <w:r w:rsidR="006160D4" w:rsidRPr="006160D4">
            <w:rPr>
              <w:rFonts w:ascii="Times" w:hAnsi="Times"/>
              <w:color w:val="000000"/>
            </w:rPr>
            <w:t>(Wieder et al., 2014)</w:t>
          </w:r>
        </w:sdtContent>
      </w:sdt>
      <w:r w:rsidR="0080627D" w:rsidRPr="00975F55">
        <w:rPr>
          <w:rFonts w:ascii="Times" w:hAnsi="Times"/>
          <w:bCs/>
        </w:rPr>
        <w:t xml:space="preserve">. We downloaded mean annual temperature (MAT) and mean annual precipitation (MAP) from </w:t>
      </w:r>
      <w:proofErr w:type="spellStart"/>
      <w:r w:rsidR="0080627D" w:rsidRPr="00975F55">
        <w:rPr>
          <w:rFonts w:ascii="Times" w:hAnsi="Times"/>
          <w:bCs/>
        </w:rPr>
        <w:t>WorldClim</w:t>
      </w:r>
      <w:proofErr w:type="spellEnd"/>
      <w:r w:rsidR="0080627D" w:rsidRPr="00975F55">
        <w:rPr>
          <w:rFonts w:ascii="Times" w:hAnsi="Times"/>
          <w:bCs/>
        </w:rPr>
        <w:t xml:space="preserve"> version 2.1 and extracted their values at FLUXNET2015 sites </w:t>
      </w:r>
      <w:sdt>
        <w:sdtPr>
          <w:rPr>
            <w:rFonts w:ascii="Times" w:hAnsi="Times"/>
            <w:bCs/>
          </w:rPr>
          <w:tag w:val="MENDELEY_CITATION_v3_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"/>
          <w:id w:val="-1150053737"/>
          <w:placeholder>
            <w:docPart w:val="DefaultPlaceholder_-1854013440"/>
          </w:placeholder>
        </w:sdtPr>
        <w:sdtEndPr>
          <w:rPr>
            <w:bCs w:val="0"/>
          </w:rPr>
        </w:sdtEndPr>
        <w:sdtContent>
          <w:r w:rsidR="006160D4">
            <w:t xml:space="preserve">(Fick &amp; </w:t>
          </w:r>
          <w:proofErr w:type="spellStart"/>
          <w:r w:rsidR="006160D4">
            <w:t>Hijmans</w:t>
          </w:r>
          <w:proofErr w:type="spellEnd"/>
          <w:r w:rsidR="006160D4">
            <w:t>, 2017)</w:t>
          </w:r>
        </w:sdtContent>
      </w:sdt>
      <w:r w:rsidR="0080627D" w:rsidRPr="00975F55">
        <w:rPr>
          <w:rFonts w:ascii="Times" w:hAnsi="Times"/>
          <w:bCs/>
        </w:rPr>
        <w:t xml:space="preserve">. </w:t>
      </w:r>
    </w:p>
    <w:p w14:paraId="31303C94" w14:textId="5B7D3FE1" w:rsidR="0080627D" w:rsidRPr="00975F55" w:rsidRDefault="0080627D" w:rsidP="00D77B90">
      <w:pPr>
        <w:spacing w:after="120" w:line="360" w:lineRule="auto"/>
        <w:jc w:val="both"/>
        <w:rPr>
          <w:rFonts w:ascii="Times" w:hAnsi="Times"/>
          <w:bCs/>
        </w:rPr>
      </w:pPr>
      <w:r w:rsidRPr="00975F55">
        <w:rPr>
          <w:rFonts w:ascii="Times" w:hAnsi="Times"/>
          <w:bCs/>
        </w:rPr>
        <w:t xml:space="preserve">The aridity index was calculated </w:t>
      </w:r>
      <w:r w:rsidR="00C56C14" w:rsidRPr="00975F55">
        <w:rPr>
          <w:rFonts w:ascii="Times" w:hAnsi="Times"/>
          <w:bCs/>
        </w:rPr>
        <w:t xml:space="preserve">with FLUXNET2015 data </w:t>
      </w:r>
      <w:r w:rsidRPr="00975F55">
        <w:rPr>
          <w:rFonts w:ascii="Times" w:hAnsi="Times"/>
          <w:bCs/>
        </w:rPr>
        <w:t xml:space="preserve">as the ratio of annual precipitation (P) over potential evapotranspiration (PET), for all years in which data were available for the </w:t>
      </w:r>
      <w:r w:rsidRPr="00975F55">
        <w:rPr>
          <w:rFonts w:ascii="Times" w:hAnsi="Times"/>
          <w:bCs/>
        </w:rPr>
        <w:lastRenderedPageBreak/>
        <w:t>respective sites. Precipitation data are from the FLUXNET 2015 Tier 1 dataset; PET was calculated following the Priestley–Taylor equation (PET</w:t>
      </w:r>
      <w:r w:rsidRPr="00975F55">
        <w:rPr>
          <w:rFonts w:ascii="Times" w:hAnsi="Times"/>
          <w:bCs/>
          <w:vertAlign w:val="subscript"/>
        </w:rPr>
        <w:t>PT</w:t>
      </w:r>
      <w:r w:rsidRPr="00975F55">
        <w:rPr>
          <w:rFonts w:ascii="Times" w:hAnsi="Times"/>
          <w:bCs/>
        </w:rPr>
        <w:t xml:space="preserve">), as implemented in the SPLASH model </w:t>
      </w:r>
      <w:sdt>
        <w:sdtPr>
          <w:rPr>
            <w:rFonts w:ascii="Times" w:hAnsi="Times"/>
            <w:bCs/>
            <w:color w:val="000000"/>
          </w:rPr>
          <w:tag w:val="MENDELEY_CITATION_v3_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"/>
          <w:id w:val="-367680778"/>
          <w:placeholder>
            <w:docPart w:val="DefaultPlaceholder_-1854013440"/>
          </w:placeholder>
        </w:sdtPr>
        <w:sdtEndPr>
          <w:rPr>
            <w:bCs w:val="0"/>
          </w:rPr>
        </w:sdtEndPr>
        <w:sdtContent>
          <w:r w:rsidR="006160D4" w:rsidRPr="006160D4">
            <w:rPr>
              <w:rFonts w:ascii="Times" w:hAnsi="Times"/>
              <w:color w:val="000000"/>
            </w:rPr>
            <w:t>(Davis et al., 2017)</w:t>
          </w:r>
        </w:sdtContent>
      </w:sdt>
      <w:r w:rsidRPr="00975F55">
        <w:rPr>
          <w:rFonts w:ascii="Times" w:hAnsi="Times"/>
          <w:bCs/>
        </w:rPr>
        <w:t>.</w:t>
      </w:r>
    </w:p>
    <w:p w14:paraId="24F3C272" w14:textId="7209BC08" w:rsidR="0080627D" w:rsidRPr="0054167A" w:rsidRDefault="0080627D" w:rsidP="0054167A">
      <w:pPr>
        <w:spacing w:after="120" w:line="360" w:lineRule="auto"/>
        <w:jc w:val="both"/>
        <w:rPr>
          <w:rFonts w:ascii="Times" w:hAnsi="Times"/>
          <w:bCs/>
        </w:rPr>
      </w:pPr>
      <w:r w:rsidRPr="00975F55">
        <w:rPr>
          <w:rFonts w:ascii="Times" w:hAnsi="Times"/>
          <w:bCs/>
        </w:rPr>
        <w:t xml:space="preserve">To investigate the role of topography across sites, Global topographic index (GTI) values were downloaded from a high-resolution dataset and extracted at FLUXNET2015 locations </w:t>
      </w:r>
      <w:sdt>
        <w:sdtPr>
          <w:rPr>
            <w:rFonts w:ascii="Times" w:hAnsi="Times"/>
            <w:bCs/>
            <w:color w:val="000000"/>
          </w:rPr>
          <w:tag w:val="MENDELEY_CITATION_v3_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"/>
          <w:id w:val="841361625"/>
          <w:placeholder>
            <w:docPart w:val="DefaultPlaceholder_-1854013440"/>
          </w:placeholder>
        </w:sdtPr>
        <w:sdtEndPr>
          <w:rPr>
            <w:bCs w:val="0"/>
          </w:rPr>
        </w:sdtEndPr>
        <w:sdtContent>
          <w:r w:rsidR="006160D4" w:rsidRPr="006160D4">
            <w:rPr>
              <w:rFonts w:ascii="Times" w:hAnsi="Times"/>
              <w:color w:val="000000"/>
            </w:rPr>
            <w:t>(</w:t>
          </w:r>
          <w:proofErr w:type="spellStart"/>
          <w:r w:rsidR="006160D4" w:rsidRPr="006160D4">
            <w:rPr>
              <w:rFonts w:ascii="Times" w:hAnsi="Times"/>
              <w:color w:val="000000"/>
            </w:rPr>
            <w:t>Marthews</w:t>
          </w:r>
          <w:proofErr w:type="spellEnd"/>
          <w:r w:rsidR="006160D4" w:rsidRPr="006160D4">
            <w:rPr>
              <w:rFonts w:ascii="Times" w:hAnsi="Times"/>
              <w:color w:val="000000"/>
            </w:rPr>
            <w:t xml:space="preserve"> et al., 2015a, 2015b)</w:t>
          </w:r>
        </w:sdtContent>
      </w:sdt>
      <w:r w:rsidRPr="00975F55">
        <w:rPr>
          <w:rFonts w:ascii="Times" w:hAnsi="Times"/>
          <w:bCs/>
        </w:rPr>
        <w:t xml:space="preserve">. </w:t>
      </w:r>
    </w:p>
    <w:p w14:paraId="367752B3" w14:textId="77777777" w:rsidR="0080627D" w:rsidRPr="00975F55" w:rsidRDefault="0080627D" w:rsidP="00D77B90">
      <w:pPr>
        <w:pStyle w:val="Heading2"/>
        <w:spacing w:line="360" w:lineRule="auto"/>
      </w:pPr>
      <w:bookmarkStart w:id="6" w:name="_Ref105616012"/>
      <w:r w:rsidRPr="00975F55">
        <w:t>Derivation of the cumulative water defici</w:t>
      </w:r>
      <w:bookmarkEnd w:id="6"/>
      <w:r w:rsidRPr="00975F55">
        <w:t>t</w:t>
      </w:r>
    </w:p>
    <w:p w14:paraId="1EDB7C95" w14:textId="26C590E4" w:rsidR="00982E16" w:rsidRPr="00975F55" w:rsidRDefault="0080627D" w:rsidP="00D77B90">
      <w:pPr>
        <w:spacing w:after="120" w:line="360" w:lineRule="auto"/>
        <w:jc w:val="both"/>
        <w:rPr>
          <w:rFonts w:ascii="Times" w:hAnsi="Times"/>
        </w:rPr>
      </w:pPr>
      <w:r w:rsidRPr="00975F55">
        <w:rPr>
          <w:rFonts w:ascii="Times" w:hAnsi="Times"/>
        </w:rPr>
        <w:t>We derived the cumulative water deficit (CWD) as the cumulative difference of the actual evapotranspiration (</w:t>
      </w:r>
      <w:proofErr w:type="spellStart"/>
      <w:r w:rsidRPr="00975F55">
        <w:rPr>
          <w:rFonts w:ascii="Times" w:hAnsi="Times"/>
        </w:rPr>
        <w:t>ET</w:t>
      </w:r>
      <w:r w:rsidRPr="00975F55">
        <w:rPr>
          <w:rFonts w:ascii="Times" w:hAnsi="Times"/>
          <w:vertAlign w:val="subscript"/>
        </w:rPr>
        <w:t>obs</w:t>
      </w:r>
      <w:proofErr w:type="spellEnd"/>
      <w:r w:rsidRPr="00975F55">
        <w:rPr>
          <w:rFonts w:ascii="Times" w:hAnsi="Times"/>
        </w:rPr>
        <w:t xml:space="preserve">) and precipitation (P), considered over continuous dry periods, i.e., periods where the difference </w:t>
      </w:r>
      <w:r w:rsidRPr="00975F55">
        <w:rPr>
          <w:rFonts w:ascii="Times" w:hAnsi="Times"/>
          <w:i/>
          <w:iCs/>
        </w:rPr>
        <w:t xml:space="preserve">P – </w:t>
      </w:r>
      <w:proofErr w:type="spellStart"/>
      <w:r w:rsidRPr="00975F55">
        <w:rPr>
          <w:rFonts w:ascii="Times" w:hAnsi="Times"/>
          <w:i/>
          <w:iCs/>
        </w:rPr>
        <w:t>ET</w:t>
      </w:r>
      <w:r w:rsidRPr="00975F55">
        <w:rPr>
          <w:rFonts w:ascii="Times" w:hAnsi="Times"/>
          <w:i/>
          <w:iCs/>
          <w:vertAlign w:val="subscript"/>
        </w:rPr>
        <w:t>obs</w:t>
      </w:r>
      <w:proofErr w:type="spellEnd"/>
      <w:r w:rsidRPr="00975F55">
        <w:rPr>
          <w:rFonts w:ascii="Times" w:hAnsi="Times"/>
        </w:rPr>
        <w:t xml:space="preserve"> was negative. The summation was stopped when the rain had compensated the water loss due to ET, i.e., the cumulative sum across days was zero (</w:t>
      </w:r>
      <m:oMath>
        <m:nary>
          <m:naryPr>
            <m:chr m:val="∑"/>
            <m:limLoc m:val="undOvr"/>
            <m:ctrlPr>
              <w:rPr>
                <w:rFonts w:ascii="Cambria Math" w:hAnsi="Cambria Math"/>
                <w:i/>
              </w:rPr>
            </m:ctrlPr>
          </m:naryPr>
          <m:sub>
            <m:r>
              <w:rPr>
                <w:rFonts w:ascii="Cambria Math" w:hAnsi="Cambria Math"/>
              </w:rPr>
              <m:t>i=1</m:t>
            </m:r>
          </m:sub>
          <m:sup>
            <m:r>
              <w:rPr>
                <w:rFonts w:ascii="Cambria Math" w:hAnsi="Cambria Math"/>
              </w:rPr>
              <m:t>n days</m:t>
            </m:r>
          </m:sup>
          <m:e>
            <m:r>
              <w:rPr>
                <w:rFonts w:ascii="Cambria Math" w:hAnsi="Cambria Math"/>
              </w:rPr>
              <m:t>(ET -P) =0</m:t>
            </m:r>
          </m:e>
        </m:nary>
      </m:oMath>
      <w:r w:rsidRPr="00975F55">
        <w:rPr>
          <w:rFonts w:ascii="Times" w:hAnsi="Times"/>
        </w:rPr>
        <w:t xml:space="preserve">). We defined a ‘CWD event’ as the period between the start and the end of the summation, i.e., a dry-down event. We assumed that water stress </w:t>
      </w:r>
      <w:r w:rsidR="00D21323" w:rsidRPr="00975F55">
        <w:rPr>
          <w:rFonts w:ascii="Times" w:hAnsi="Times"/>
        </w:rPr>
        <w:t xml:space="preserve">was </w:t>
      </w:r>
      <w:r w:rsidRPr="00975F55">
        <w:rPr>
          <w:rFonts w:ascii="Times" w:hAnsi="Times"/>
        </w:rPr>
        <w:t xml:space="preserve">already mitigated when new precipitation </w:t>
      </w:r>
      <w:r w:rsidR="00D21323" w:rsidRPr="00975F55">
        <w:rPr>
          <w:rFonts w:ascii="Times" w:hAnsi="Times"/>
        </w:rPr>
        <w:t>was</w:t>
      </w:r>
      <w:r w:rsidRPr="00975F55">
        <w:rPr>
          <w:rFonts w:ascii="Times" w:hAnsi="Times"/>
        </w:rPr>
        <w:t xml:space="preserve"> re-wetting the topsoil layers, even before the CWD </w:t>
      </w:r>
      <w:r w:rsidR="00D21323" w:rsidRPr="00975F55">
        <w:rPr>
          <w:rFonts w:ascii="Times" w:hAnsi="Times"/>
        </w:rPr>
        <w:t>was</w:t>
      </w:r>
      <w:r w:rsidRPr="00975F55">
        <w:rPr>
          <w:rFonts w:ascii="Times" w:hAnsi="Times"/>
        </w:rPr>
        <w:t xml:space="preserve"> fully offset.</w:t>
      </w:r>
      <w:r w:rsidR="00916D1A" w:rsidRPr="00975F55">
        <w:rPr>
          <w:rFonts w:ascii="Times" w:hAnsi="Times"/>
        </w:rPr>
        <w:t xml:space="preserve"> </w:t>
      </w:r>
      <w:r w:rsidR="009A4FEC" w:rsidRPr="00975F55">
        <w:rPr>
          <w:rFonts w:ascii="Times" w:hAnsi="Times"/>
        </w:rPr>
        <w:t xml:space="preserve">For this reason, </w:t>
      </w:r>
      <w:r w:rsidR="00F55D6B" w:rsidRPr="00975F55">
        <w:rPr>
          <w:rFonts w:ascii="Times" w:hAnsi="Times"/>
        </w:rPr>
        <w:t>we removed data</w:t>
      </w:r>
      <w:r w:rsidR="009A4FEC" w:rsidRPr="00975F55">
        <w:rPr>
          <w:rFonts w:ascii="Times" w:hAnsi="Times"/>
        </w:rPr>
        <w:t xml:space="preserve"> after rain ha</w:t>
      </w:r>
      <w:r w:rsidR="00D21323" w:rsidRPr="00975F55">
        <w:rPr>
          <w:rFonts w:ascii="Times" w:hAnsi="Times"/>
        </w:rPr>
        <w:t>d</w:t>
      </w:r>
      <w:r w:rsidR="009A4FEC" w:rsidRPr="00975F55">
        <w:rPr>
          <w:rFonts w:ascii="Times" w:hAnsi="Times"/>
        </w:rPr>
        <w:t xml:space="preserve"> reduced the CWD to below 90% of its maximum value within the same </w:t>
      </w:r>
      <w:r w:rsidR="00F55D6B" w:rsidRPr="00975F55">
        <w:rPr>
          <w:rFonts w:ascii="Times" w:hAnsi="Times"/>
        </w:rPr>
        <w:t>‘CWD event’</w:t>
      </w:r>
      <w:r w:rsidR="009A4FEC" w:rsidRPr="00975F55">
        <w:rPr>
          <w:rFonts w:ascii="Times" w:hAnsi="Times"/>
        </w:rPr>
        <w:t>. To eliminate the noise caused by smaller CWD events</w:t>
      </w:r>
      <w:r w:rsidR="004172A6" w:rsidRPr="00975F55">
        <w:rPr>
          <w:rFonts w:ascii="Times" w:hAnsi="Times"/>
        </w:rPr>
        <w:t xml:space="preserve"> and focus on extreme events</w:t>
      </w:r>
      <w:r w:rsidR="009A4FEC" w:rsidRPr="00975F55">
        <w:rPr>
          <w:rFonts w:ascii="Times" w:hAnsi="Times"/>
        </w:rPr>
        <w:t xml:space="preserve">, we </w:t>
      </w:r>
      <w:r w:rsidR="004172A6" w:rsidRPr="00975F55">
        <w:rPr>
          <w:rFonts w:ascii="Times" w:hAnsi="Times"/>
        </w:rPr>
        <w:t xml:space="preserve">only </w:t>
      </w:r>
      <w:r w:rsidR="009A4FEC" w:rsidRPr="00975F55">
        <w:rPr>
          <w:rFonts w:ascii="Times" w:hAnsi="Times"/>
        </w:rPr>
        <w:t xml:space="preserve">retained the single largest CWD event each year. We used latent heat flux and precipitation timeseries from FLUXNET2015 </w:t>
      </w:r>
      <w:r w:rsidR="0088529C" w:rsidRPr="00975F55">
        <w:rPr>
          <w:rFonts w:ascii="Times" w:hAnsi="Times"/>
        </w:rPr>
        <w:t>at the daily time scale</w:t>
      </w:r>
      <w:r w:rsidR="009A4FEC" w:rsidRPr="00975F55">
        <w:rPr>
          <w:rFonts w:ascii="Times" w:hAnsi="Times"/>
        </w:rPr>
        <w:t xml:space="preserve">. </w:t>
      </w:r>
    </w:p>
    <w:p w14:paraId="0B395005" w14:textId="61AA55C3" w:rsidR="009A4FEC" w:rsidRPr="00975F55" w:rsidRDefault="00BC040B" w:rsidP="00D77B90">
      <w:pPr>
        <w:spacing w:after="120" w:line="360" w:lineRule="auto"/>
        <w:jc w:val="both"/>
        <w:rPr>
          <w:rFonts w:ascii="Times" w:hAnsi="Times"/>
        </w:rPr>
      </w:pPr>
      <w:r w:rsidRPr="00975F55">
        <w:rPr>
          <w:rFonts w:ascii="Times" w:hAnsi="Times"/>
        </w:rPr>
        <w:t>When calculating CWD</w:t>
      </w:r>
      <w:r w:rsidR="009A4FEC" w:rsidRPr="00975F55">
        <w:rPr>
          <w:rFonts w:ascii="Times" w:hAnsi="Times"/>
        </w:rPr>
        <w:t xml:space="preserve">, it </w:t>
      </w:r>
      <w:r w:rsidRPr="00975F55">
        <w:rPr>
          <w:rFonts w:ascii="Times" w:hAnsi="Times"/>
        </w:rPr>
        <w:t>was</w:t>
      </w:r>
      <w:r w:rsidR="009A4FEC" w:rsidRPr="00975F55">
        <w:rPr>
          <w:rFonts w:ascii="Times" w:hAnsi="Times"/>
        </w:rPr>
        <w:t xml:space="preserve"> important to focus on high quality observations</w:t>
      </w:r>
      <w:r w:rsidRPr="00975F55">
        <w:rPr>
          <w:rFonts w:ascii="Times" w:hAnsi="Times"/>
        </w:rPr>
        <w:t xml:space="preserve"> and use a continuous time series of ET to avoid gaps</w:t>
      </w:r>
      <w:r w:rsidR="009A4FEC" w:rsidRPr="00975F55">
        <w:rPr>
          <w:rFonts w:ascii="Times" w:hAnsi="Times"/>
        </w:rPr>
        <w:t xml:space="preserve">. </w:t>
      </w:r>
      <w:r w:rsidR="00E91283" w:rsidRPr="00975F55">
        <w:rPr>
          <w:rFonts w:ascii="Times" w:hAnsi="Times"/>
        </w:rPr>
        <w:t>W</w:t>
      </w:r>
      <w:r w:rsidR="009A4FEC" w:rsidRPr="00975F55">
        <w:rPr>
          <w:rFonts w:ascii="Times" w:hAnsi="Times"/>
        </w:rPr>
        <w:t xml:space="preserve">e </w:t>
      </w:r>
      <w:r w:rsidR="00E91283" w:rsidRPr="00975F55">
        <w:rPr>
          <w:rFonts w:ascii="Times" w:hAnsi="Times"/>
        </w:rPr>
        <w:t>therefore</w:t>
      </w:r>
      <w:r w:rsidR="00982E16" w:rsidRPr="00975F55">
        <w:rPr>
          <w:rFonts w:ascii="Times" w:hAnsi="Times"/>
        </w:rPr>
        <w:t xml:space="preserve"> </w:t>
      </w:r>
      <w:r w:rsidR="009D7F93" w:rsidRPr="00975F55">
        <w:rPr>
          <w:rFonts w:ascii="Times" w:hAnsi="Times"/>
        </w:rPr>
        <w:t>processed the</w:t>
      </w:r>
      <w:r w:rsidR="00982E16" w:rsidRPr="00975F55">
        <w:rPr>
          <w:rFonts w:ascii="Times" w:hAnsi="Times"/>
        </w:rPr>
        <w:t xml:space="preserve"> data </w:t>
      </w:r>
      <w:r w:rsidR="009D7F93" w:rsidRPr="00975F55">
        <w:rPr>
          <w:rFonts w:ascii="Times" w:hAnsi="Times"/>
        </w:rPr>
        <w:t xml:space="preserve">in a </w:t>
      </w:r>
      <w:r w:rsidR="009449F1" w:rsidRPr="00975F55">
        <w:rPr>
          <w:rFonts w:ascii="Times" w:hAnsi="Times"/>
        </w:rPr>
        <w:t xml:space="preserve">slightly </w:t>
      </w:r>
      <w:r w:rsidR="009D7F93" w:rsidRPr="00975F55">
        <w:rPr>
          <w:rFonts w:ascii="Times" w:hAnsi="Times"/>
        </w:rPr>
        <w:t xml:space="preserve">different way </w:t>
      </w:r>
      <w:r w:rsidR="00982E16" w:rsidRPr="00975F55">
        <w:rPr>
          <w:rFonts w:ascii="Times" w:hAnsi="Times"/>
        </w:rPr>
        <w:t xml:space="preserve">than the data used for the DNN models. We </w:t>
      </w:r>
      <w:r w:rsidR="009A4FEC" w:rsidRPr="00975F55">
        <w:rPr>
          <w:rFonts w:ascii="Times" w:hAnsi="Times"/>
        </w:rPr>
        <w:t xml:space="preserve">only retained </w:t>
      </w:r>
      <w:r w:rsidR="00982E16" w:rsidRPr="00975F55">
        <w:rPr>
          <w:rFonts w:ascii="Times" w:hAnsi="Times"/>
        </w:rPr>
        <w:t xml:space="preserve">measured </w:t>
      </w:r>
      <w:r w:rsidR="009A4FEC" w:rsidRPr="00975F55">
        <w:rPr>
          <w:rFonts w:ascii="Times" w:hAnsi="Times"/>
        </w:rPr>
        <w:t xml:space="preserve">values </w:t>
      </w:r>
      <w:r w:rsidR="00982E16" w:rsidRPr="00975F55">
        <w:rPr>
          <w:rFonts w:ascii="Times" w:hAnsi="Times"/>
        </w:rPr>
        <w:t>(*_QC = 0) or values gap-filled with high confidence (*_QC = 1)</w:t>
      </w:r>
      <w:r w:rsidR="009449F1" w:rsidRPr="00975F55">
        <w:rPr>
          <w:rFonts w:ascii="Times" w:hAnsi="Times"/>
        </w:rPr>
        <w:t xml:space="preserve"> </w:t>
      </w:r>
      <w:sdt>
        <w:sdtPr>
          <w:rPr>
            <w:rFonts w:ascii="Times" w:hAnsi="Times"/>
            <w:color w:val="000000"/>
          </w:rPr>
          <w:tag w:val="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"/>
          <w:id w:val="1188332126"/>
          <w:placeholder>
            <w:docPart w:val="DefaultPlaceholder_-1854013440"/>
          </w:placeholder>
        </w:sdtPr>
        <w:sdtContent>
          <w:r w:rsidR="006160D4" w:rsidRPr="006160D4">
            <w:rPr>
              <w:rFonts w:ascii="Times" w:hAnsi="Times"/>
              <w:color w:val="000000"/>
            </w:rPr>
            <w:t>(</w:t>
          </w:r>
          <w:proofErr w:type="spellStart"/>
          <w:r w:rsidR="006160D4" w:rsidRPr="006160D4">
            <w:rPr>
              <w:rFonts w:ascii="Times" w:hAnsi="Times"/>
              <w:color w:val="000000"/>
            </w:rPr>
            <w:t>Pastorello</w:t>
          </w:r>
          <w:proofErr w:type="spellEnd"/>
          <w:r w:rsidR="006160D4" w:rsidRPr="006160D4">
            <w:rPr>
              <w:rFonts w:ascii="Times" w:hAnsi="Times"/>
              <w:color w:val="000000"/>
            </w:rPr>
            <w:t xml:space="preserve"> et al., 2020)</w:t>
          </w:r>
        </w:sdtContent>
      </w:sdt>
      <w:r w:rsidR="009A4FEC" w:rsidRPr="00975F55">
        <w:rPr>
          <w:rFonts w:ascii="Times" w:hAnsi="Times"/>
        </w:rPr>
        <w:t>.</w:t>
      </w:r>
      <w:r w:rsidR="00180860" w:rsidRPr="00975F55">
        <w:rPr>
          <w:rFonts w:ascii="Times" w:hAnsi="Times"/>
        </w:rPr>
        <w:t xml:space="preserve"> </w:t>
      </w:r>
      <w:r w:rsidR="00E36922" w:rsidRPr="00975F55">
        <w:rPr>
          <w:rFonts w:ascii="Times" w:hAnsi="Times"/>
        </w:rPr>
        <w:t>We then gap-filled</w:t>
      </w:r>
      <w:r w:rsidR="00180860" w:rsidRPr="00975F55">
        <w:rPr>
          <w:rFonts w:ascii="Times" w:hAnsi="Times"/>
        </w:rPr>
        <w:t xml:space="preserve"> ET based on site-specific </w:t>
      </w:r>
      <w:r w:rsidR="009A4FEC" w:rsidRPr="00975F55">
        <w:rPr>
          <w:rFonts w:ascii="Times" w:hAnsi="Times"/>
        </w:rPr>
        <w:t xml:space="preserve">single-layer neural networks, using temperature, PAR, VPD and ET simulated by the SPLASH model as predictors </w:t>
      </w:r>
      <w:sdt>
        <w:sdtPr>
          <w:rPr>
            <w:rFonts w:ascii="Times" w:hAnsi="Times"/>
            <w:color w:val="000000"/>
          </w:rPr>
          <w:tag w:val="MENDELEY_CITATION_v3_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"/>
          <w:id w:val="-215364449"/>
          <w:placeholder>
            <w:docPart w:val="173C0BB0904D4D4C8377B72A1CF53F8E"/>
          </w:placeholder>
        </w:sdtPr>
        <w:sdtContent>
          <w:r w:rsidR="006160D4" w:rsidRPr="006160D4">
            <w:rPr>
              <w:rFonts w:ascii="Times" w:hAnsi="Times"/>
              <w:color w:val="000000"/>
            </w:rPr>
            <w:t>(Davis et al., 2017)</w:t>
          </w:r>
        </w:sdtContent>
      </w:sdt>
      <w:r w:rsidR="009A4FEC" w:rsidRPr="00975F55">
        <w:rPr>
          <w:rFonts w:ascii="Times" w:hAnsi="Times"/>
        </w:rPr>
        <w:t>. To build this model, we used the R package</w:t>
      </w:r>
      <w:ins w:id="7" w:author="Alexandra Konings" w:date="2022-10-08T16:44:00Z">
        <w:r w:rsidR="00C72656">
          <w:rPr>
            <w:rFonts w:ascii="Times" w:hAnsi="Times"/>
          </w:rPr>
          <w:t>s</w:t>
        </w:r>
      </w:ins>
      <w:r w:rsidR="009A4FEC" w:rsidRPr="00975F55">
        <w:rPr>
          <w:rFonts w:ascii="Times" w:hAnsi="Times"/>
        </w:rPr>
        <w:t xml:space="preserve"> ‘NNET’ </w:t>
      </w:r>
      <w:sdt>
        <w:sdtPr>
          <w:rPr>
            <w:rFonts w:ascii="Times" w:hAnsi="Times"/>
          </w:rPr>
          <w:tag w:val="MENDELEY_CITATION_v3_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"/>
          <w:id w:val="-298389653"/>
          <w:placeholder>
            <w:docPart w:val="173C0BB0904D4D4C8377B72A1CF53F8E"/>
          </w:placeholder>
        </w:sdtPr>
        <w:sdtContent>
          <w:r w:rsidR="006160D4">
            <w:t>(Venables &amp; Ripley, 2002)</w:t>
          </w:r>
        </w:sdtContent>
      </w:sdt>
      <w:r w:rsidR="009A4FEC" w:rsidRPr="00975F55">
        <w:rPr>
          <w:rFonts w:ascii="Times" w:hAnsi="Times"/>
        </w:rPr>
        <w:t xml:space="preserve"> and ‘CARET’ </w:t>
      </w:r>
      <w:sdt>
        <w:sdtPr>
          <w:rPr>
            <w:rFonts w:ascii="Times" w:hAnsi="Times"/>
            <w:color w:val="000000"/>
          </w:rPr>
          <w:tag w:val="MENDELEY_CITATION_v3_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"/>
          <w:id w:val="-1887089924"/>
          <w:placeholder>
            <w:docPart w:val="173C0BB0904D4D4C8377B72A1CF53F8E"/>
          </w:placeholder>
        </w:sdtPr>
        <w:sdtContent>
          <w:r w:rsidR="006160D4" w:rsidRPr="006160D4">
            <w:rPr>
              <w:rFonts w:ascii="Times" w:hAnsi="Times"/>
              <w:color w:val="000000"/>
            </w:rPr>
            <w:t>(Kuhn et al., 2021)</w:t>
          </w:r>
        </w:sdtContent>
      </w:sdt>
      <w:r w:rsidR="009A4FEC" w:rsidRPr="00975F55">
        <w:rPr>
          <w:rFonts w:ascii="Times" w:hAnsi="Times"/>
        </w:rPr>
        <w:t xml:space="preserve">, and used a neural network with a single hidden layer, 20 nodes, 10-fold cross-validated. </w:t>
      </w:r>
      <w:r w:rsidR="00623A31" w:rsidRPr="00975F55">
        <w:rPr>
          <w:rFonts w:ascii="Times" w:hAnsi="Times"/>
        </w:rPr>
        <w:t>W</w:t>
      </w:r>
      <w:r w:rsidR="009A4FEC" w:rsidRPr="00975F55">
        <w:rPr>
          <w:rFonts w:ascii="Times" w:hAnsi="Times"/>
        </w:rPr>
        <w:t>e only used the gap-filled ET to calculate the CWD. Note</w:t>
      </w:r>
      <w:r w:rsidR="00623A31" w:rsidRPr="00975F55">
        <w:rPr>
          <w:rFonts w:ascii="Times" w:hAnsi="Times"/>
        </w:rPr>
        <w:t xml:space="preserve"> </w:t>
      </w:r>
      <w:r w:rsidR="009A4FEC" w:rsidRPr="00975F55">
        <w:rPr>
          <w:rFonts w:ascii="Times" w:hAnsi="Times"/>
        </w:rPr>
        <w:t xml:space="preserve">that this single hidden layer neural network used for gap filling ET is different from the </w:t>
      </w:r>
      <w:r w:rsidR="00623A31" w:rsidRPr="00975F55">
        <w:rPr>
          <w:rFonts w:ascii="Times" w:hAnsi="Times"/>
        </w:rPr>
        <w:t>DNN</w:t>
      </w:r>
      <w:r w:rsidR="009A4FEC" w:rsidRPr="00975F55">
        <w:rPr>
          <w:rFonts w:ascii="Times" w:hAnsi="Times"/>
        </w:rPr>
        <w:t xml:space="preserve"> model defined </w:t>
      </w:r>
      <w:r w:rsidR="00623A31" w:rsidRPr="00975F55">
        <w:rPr>
          <w:rFonts w:ascii="Times" w:hAnsi="Times"/>
        </w:rPr>
        <w:t xml:space="preserve">in </w:t>
      </w:r>
      <w:r w:rsidR="00623A31" w:rsidRPr="00975F55">
        <w:rPr>
          <w:rFonts w:ascii="Times" w:hAnsi="Times"/>
        </w:rPr>
        <w:fldChar w:fldCharType="begin"/>
      </w:r>
      <w:r w:rsidR="00623A31" w:rsidRPr="00975F55">
        <w:rPr>
          <w:rFonts w:ascii="Times" w:hAnsi="Times"/>
        </w:rPr>
        <w:instrText xml:space="preserve"> REF _Ref110516419 \r \h </w:instrText>
      </w:r>
      <w:r w:rsidR="00623A31" w:rsidRPr="00975F55">
        <w:rPr>
          <w:rFonts w:ascii="Times" w:hAnsi="Times"/>
        </w:rPr>
      </w:r>
      <w:r w:rsidR="00623A31" w:rsidRPr="00975F55">
        <w:rPr>
          <w:rFonts w:ascii="Times" w:hAnsi="Times"/>
        </w:rPr>
        <w:fldChar w:fldCharType="separate"/>
      </w:r>
      <w:r w:rsidR="00623A31" w:rsidRPr="00975F55">
        <w:rPr>
          <w:rFonts w:ascii="Times" w:hAnsi="Times"/>
        </w:rPr>
        <w:t>2.3</w:t>
      </w:r>
      <w:r w:rsidR="00623A31" w:rsidRPr="00975F55">
        <w:rPr>
          <w:rFonts w:ascii="Times" w:hAnsi="Times"/>
        </w:rPr>
        <w:fldChar w:fldCharType="end"/>
      </w:r>
      <w:r w:rsidR="00623A31" w:rsidRPr="00975F55">
        <w:rPr>
          <w:rFonts w:ascii="Times" w:hAnsi="Times"/>
        </w:rPr>
        <w:t xml:space="preserve">. </w:t>
      </w:r>
      <w:r w:rsidR="009A4FEC" w:rsidRPr="00975F55">
        <w:rPr>
          <w:rFonts w:ascii="Times" w:hAnsi="Times"/>
        </w:rPr>
        <w:t xml:space="preserve">We trained the </w:t>
      </w:r>
      <w:r w:rsidR="00623A31" w:rsidRPr="00975F55">
        <w:rPr>
          <w:rFonts w:ascii="Times" w:hAnsi="Times"/>
        </w:rPr>
        <w:t>DNN</w:t>
      </w:r>
      <w:r w:rsidR="009A4FEC" w:rsidRPr="00975F55">
        <w:rPr>
          <w:rFonts w:ascii="Times" w:hAnsi="Times"/>
        </w:rPr>
        <w:t xml:space="preserve"> model with the ET timeseries cleaned as described in section </w:t>
      </w:r>
      <w:r w:rsidR="009A4FEC" w:rsidRPr="00975F55">
        <w:rPr>
          <w:rFonts w:ascii="Times" w:hAnsi="Times"/>
        </w:rPr>
        <w:fldChar w:fldCharType="begin"/>
      </w:r>
      <w:r w:rsidR="009A4FEC" w:rsidRPr="00975F55">
        <w:rPr>
          <w:rFonts w:ascii="Times" w:hAnsi="Times"/>
        </w:rPr>
        <w:instrText xml:space="preserve"> REF _Ref105686654 \r \h </w:instrText>
      </w:r>
      <w:r w:rsidR="009A4FEC" w:rsidRPr="00975F55">
        <w:rPr>
          <w:rFonts w:ascii="Times" w:hAnsi="Times"/>
        </w:rPr>
      </w:r>
      <w:r w:rsidR="009A4FEC" w:rsidRPr="00975F55">
        <w:rPr>
          <w:rFonts w:ascii="Times" w:hAnsi="Times"/>
        </w:rPr>
        <w:fldChar w:fldCharType="separate"/>
      </w:r>
      <w:r w:rsidR="009A4FEC" w:rsidRPr="00975F55">
        <w:rPr>
          <w:rFonts w:ascii="Times" w:hAnsi="Times"/>
        </w:rPr>
        <w:t>2.4</w:t>
      </w:r>
      <w:r w:rsidR="009A4FEC" w:rsidRPr="00975F55">
        <w:rPr>
          <w:rFonts w:ascii="Times" w:hAnsi="Times"/>
        </w:rPr>
        <w:fldChar w:fldCharType="end"/>
      </w:r>
      <w:r w:rsidR="009A4FEC" w:rsidRPr="00975F55">
        <w:rPr>
          <w:rFonts w:ascii="Times" w:hAnsi="Times"/>
        </w:rPr>
        <w:t xml:space="preserve"> with no additional gap-filling. </w:t>
      </w:r>
    </w:p>
    <w:p w14:paraId="1C95C4D7" w14:textId="77777777" w:rsidR="0080627D" w:rsidRPr="00975F55" w:rsidRDefault="0080627D" w:rsidP="00D77B90">
      <w:pPr>
        <w:pStyle w:val="Heading2"/>
        <w:spacing w:line="360" w:lineRule="auto"/>
      </w:pPr>
      <w:bookmarkStart w:id="8" w:name="_Ref113634773"/>
      <w:r w:rsidRPr="00975F55">
        <w:lastRenderedPageBreak/>
        <w:t>Site selection and binning</w:t>
      </w:r>
      <w:bookmarkEnd w:id="8"/>
    </w:p>
    <w:p w14:paraId="265B28A7" w14:textId="562AAD56" w:rsidR="000F2B84" w:rsidRPr="002C18F7" w:rsidRDefault="0080627D" w:rsidP="00D77B90">
      <w:pPr>
        <w:pStyle w:val="Body"/>
        <w:spacing w:after="120" w:line="360" w:lineRule="auto"/>
        <w:jc w:val="both"/>
        <w:rPr>
          <w:rFonts w:ascii="Times" w:hAnsi="Times"/>
          <w:color w:val="auto"/>
        </w:rPr>
      </w:pPr>
      <w:r w:rsidRPr="00975F55">
        <w:rPr>
          <w:rFonts w:ascii="Times" w:hAnsi="Times"/>
        </w:rPr>
        <w:t xml:space="preserve">We evaluated </w:t>
      </w:r>
      <w:proofErr w:type="spellStart"/>
      <w:r w:rsidRPr="00975F55">
        <w:rPr>
          <w:rFonts w:ascii="Times" w:hAnsi="Times"/>
        </w:rPr>
        <w:t>fET</w:t>
      </w:r>
      <w:proofErr w:type="spellEnd"/>
      <w:r w:rsidRPr="00975F55">
        <w:rPr>
          <w:rFonts w:ascii="Times" w:hAnsi="Times"/>
        </w:rPr>
        <w:t xml:space="preserve"> for 135 </w:t>
      </w:r>
      <w:r w:rsidR="00C72656">
        <w:rPr>
          <w:rFonts w:ascii="Times" w:hAnsi="Times"/>
        </w:rPr>
        <w:t>sites</w:t>
      </w:r>
      <w:r w:rsidRPr="00975F55">
        <w:rPr>
          <w:rFonts w:ascii="Times" w:hAnsi="Times"/>
        </w:rPr>
        <w:t xml:space="preserve"> </w:t>
      </w:r>
      <w:r w:rsidR="00C01201">
        <w:rPr>
          <w:rFonts w:ascii="Times" w:hAnsi="Times"/>
        </w:rPr>
        <w:t xml:space="preserve">of the </w:t>
      </w:r>
      <w:r w:rsidRPr="00975F55">
        <w:rPr>
          <w:rFonts w:ascii="Times" w:hAnsi="Times"/>
        </w:rPr>
        <w:t>FLUXNET Tier 1 dataset, where modelled soil moisture</w:t>
      </w:r>
      <w:r w:rsidR="00F97A4E">
        <w:rPr>
          <w:rFonts w:ascii="Times" w:hAnsi="Times"/>
        </w:rPr>
        <w:t xml:space="preserve"> (or observational soil moisture where available)</w:t>
      </w:r>
      <w:r w:rsidRPr="00975F55">
        <w:rPr>
          <w:rFonts w:ascii="Times" w:hAnsi="Times"/>
        </w:rPr>
        <w:t xml:space="preserve"> gave consistent results (as defined in section </w:t>
      </w:r>
      <w:r w:rsidRPr="00975F55">
        <w:rPr>
          <w:rFonts w:ascii="Times" w:hAnsi="Times"/>
        </w:rPr>
        <w:fldChar w:fldCharType="begin"/>
      </w:r>
      <w:r w:rsidRPr="00975F55">
        <w:rPr>
          <w:rFonts w:ascii="Times" w:hAnsi="Times"/>
        </w:rPr>
        <w:instrText xml:space="preserve"> REF _Ref105686654 \r \h </w:instrText>
      </w:r>
      <w:r w:rsidRPr="00975F55">
        <w:rPr>
          <w:rFonts w:ascii="Times" w:hAnsi="Times"/>
        </w:rPr>
      </w:r>
      <w:r w:rsidRPr="00975F55">
        <w:rPr>
          <w:rFonts w:ascii="Times" w:hAnsi="Times"/>
        </w:rPr>
        <w:fldChar w:fldCharType="separate"/>
      </w:r>
      <w:r w:rsidRPr="00975F55">
        <w:rPr>
          <w:rFonts w:ascii="Times" w:hAnsi="Times"/>
        </w:rPr>
        <w:t>2.4</w:t>
      </w:r>
      <w:r w:rsidRPr="00975F55">
        <w:rPr>
          <w:rFonts w:ascii="Times" w:hAnsi="Times"/>
        </w:rPr>
        <w:fldChar w:fldCharType="end"/>
      </w:r>
      <w:r w:rsidRPr="00975F55">
        <w:rPr>
          <w:rFonts w:ascii="Times" w:hAnsi="Times"/>
        </w:rPr>
        <w:t xml:space="preserve">). The sites were filtered according to the final number of days after data cleaning (&gt; 300 d) and to the performance of the DNN model. </w:t>
      </w:r>
      <w:r w:rsidRPr="00975F55">
        <w:rPr>
          <w:rFonts w:ascii="Times" w:hAnsi="Times"/>
          <w:color w:val="auto"/>
        </w:rPr>
        <w:t>Mean PET</w:t>
      </w:r>
      <w:r w:rsidRPr="00975F55">
        <w:rPr>
          <w:rFonts w:ascii="Times" w:hAnsi="Times"/>
          <w:color w:val="auto"/>
          <w:vertAlign w:val="subscript"/>
        </w:rPr>
        <w:t>NN</w:t>
      </w:r>
      <w:r w:rsidRPr="00975F55">
        <w:rPr>
          <w:rFonts w:ascii="Times" w:hAnsi="Times"/>
          <w:color w:val="auto"/>
        </w:rPr>
        <w:t xml:space="preserve"> had to be greater than or equal to ET during </w:t>
      </w:r>
      <w:r w:rsidRPr="00975F55">
        <w:rPr>
          <w:rFonts w:ascii="Times" w:hAnsi="Times"/>
          <w:color w:val="auto"/>
          <w:rtl/>
        </w:rPr>
        <w:t>‘</w:t>
      </w:r>
      <w:r w:rsidRPr="00975F55">
        <w:rPr>
          <w:rFonts w:ascii="Times" w:hAnsi="Times"/>
          <w:color w:val="auto"/>
        </w:rPr>
        <w:t>dry days</w:t>
      </w:r>
      <w:r w:rsidRPr="00975F55">
        <w:rPr>
          <w:rFonts w:ascii="Times" w:hAnsi="Times"/>
          <w:color w:val="auto"/>
          <w:rtl/>
        </w:rPr>
        <w:t>’</w:t>
      </w:r>
      <w:r w:rsidRPr="00975F55">
        <w:rPr>
          <w:rFonts w:ascii="Times" w:hAnsi="Times"/>
          <w:color w:val="auto"/>
        </w:rPr>
        <w:t xml:space="preserve"> and the R</w:t>
      </w:r>
      <w:r w:rsidRPr="00975F55">
        <w:rPr>
          <w:rFonts w:ascii="Times" w:hAnsi="Times"/>
          <w:color w:val="auto"/>
          <w:vertAlign w:val="superscript"/>
        </w:rPr>
        <w:t>2</w:t>
      </w:r>
      <w:r w:rsidRPr="00975F55">
        <w:rPr>
          <w:rFonts w:ascii="Times" w:hAnsi="Times"/>
          <w:color w:val="auto"/>
        </w:rPr>
        <w:t xml:space="preserve"> between modelled ET and </w:t>
      </w:r>
      <w:proofErr w:type="spellStart"/>
      <w:r w:rsidRPr="00975F55">
        <w:rPr>
          <w:rFonts w:ascii="Times" w:hAnsi="Times"/>
        </w:rPr>
        <w:t>ET</w:t>
      </w:r>
      <w:r w:rsidRPr="00975F55">
        <w:rPr>
          <w:rFonts w:ascii="Times" w:hAnsi="Times"/>
          <w:vertAlign w:val="subscript"/>
        </w:rPr>
        <w:t>obs</w:t>
      </w:r>
      <w:proofErr w:type="spellEnd"/>
      <w:r w:rsidRPr="00975F55">
        <w:rPr>
          <w:rFonts w:ascii="Times" w:hAnsi="Times"/>
          <w:color w:val="auto"/>
        </w:rPr>
        <w:t xml:space="preserve"> had to be &gt; 0.5, </w:t>
      </w:r>
      <w:r w:rsidR="00EC0BC5" w:rsidRPr="00975F55">
        <w:rPr>
          <w:rFonts w:ascii="Times" w:hAnsi="Times"/>
          <w:color w:val="auto"/>
        </w:rPr>
        <w:t xml:space="preserve">retaining </w:t>
      </w:r>
      <w:r w:rsidRPr="00975F55">
        <w:rPr>
          <w:rFonts w:ascii="Times" w:hAnsi="Times"/>
          <w:color w:val="auto"/>
        </w:rPr>
        <w:t>5</w:t>
      </w:r>
      <w:r w:rsidR="0041024F" w:rsidRPr="00975F55">
        <w:rPr>
          <w:rFonts w:ascii="Times" w:hAnsi="Times"/>
          <w:color w:val="auto"/>
        </w:rPr>
        <w:t>8</w:t>
      </w:r>
      <w:r w:rsidRPr="00975F55">
        <w:rPr>
          <w:rFonts w:ascii="Times" w:hAnsi="Times"/>
          <w:color w:val="auto"/>
        </w:rPr>
        <w:t xml:space="preserve"> sites. </w:t>
      </w:r>
      <w:r w:rsidR="003504AD" w:rsidRPr="00975F55">
        <w:rPr>
          <w:rFonts w:ascii="Times" w:hAnsi="Times"/>
          <w:color w:val="auto"/>
        </w:rPr>
        <w:t>Nine</w:t>
      </w:r>
      <w:r w:rsidRPr="00975F55">
        <w:rPr>
          <w:rFonts w:ascii="Times" w:hAnsi="Times"/>
          <w:color w:val="auto"/>
        </w:rPr>
        <w:t xml:space="preserve"> sites were excluded upon visual inspection of the </w:t>
      </w:r>
      <w:proofErr w:type="spellStart"/>
      <w:r w:rsidRPr="00975F55">
        <w:rPr>
          <w:rFonts w:ascii="Times" w:hAnsi="Times"/>
          <w:color w:val="auto"/>
        </w:rPr>
        <w:t>fET</w:t>
      </w:r>
      <w:proofErr w:type="spellEnd"/>
      <w:r w:rsidRPr="00975F55">
        <w:rPr>
          <w:rFonts w:ascii="Times" w:hAnsi="Times"/>
          <w:color w:val="auto"/>
        </w:rPr>
        <w:t xml:space="preserve"> vs CWD relationship, which was not giving physically </w:t>
      </w:r>
      <w:r w:rsidR="00DA03F8" w:rsidRPr="00975F55">
        <w:rPr>
          <w:rFonts w:ascii="Times" w:hAnsi="Times"/>
          <w:color w:val="auto"/>
        </w:rPr>
        <w:t>consistent</w:t>
      </w:r>
      <w:r w:rsidRPr="00975F55">
        <w:rPr>
          <w:rFonts w:ascii="Times" w:hAnsi="Times"/>
          <w:color w:val="auto"/>
        </w:rPr>
        <w:t xml:space="preserve"> results. </w:t>
      </w:r>
      <w:r w:rsidRPr="00975F55">
        <w:rPr>
          <w:rFonts w:ascii="Times" w:hAnsi="Times"/>
        </w:rPr>
        <w:t xml:space="preserve">The remaining </w:t>
      </w:r>
      <w:r w:rsidR="003504AD" w:rsidRPr="00975F55">
        <w:rPr>
          <w:rFonts w:ascii="Times" w:hAnsi="Times"/>
          <w:color w:val="auto"/>
        </w:rPr>
        <w:t>49 sites</w:t>
      </w:r>
      <w:r w:rsidRPr="00975F55">
        <w:rPr>
          <w:rFonts w:ascii="Times" w:hAnsi="Times"/>
          <w:color w:val="auto"/>
        </w:rPr>
        <w:t xml:space="preserve"> </w:t>
      </w:r>
      <w:r w:rsidR="00C72656">
        <w:rPr>
          <w:rFonts w:ascii="Times" w:hAnsi="Times"/>
          <w:color w:val="auto"/>
        </w:rPr>
        <w:t xml:space="preserve">were used in this study and </w:t>
      </w:r>
      <w:r w:rsidRPr="00975F55">
        <w:rPr>
          <w:rFonts w:ascii="Times" w:hAnsi="Times"/>
        </w:rPr>
        <w:t xml:space="preserve">are listed in Table </w:t>
      </w:r>
      <w:r w:rsidR="00035EA5" w:rsidRPr="00975F55">
        <w:rPr>
          <w:rFonts w:ascii="Times" w:hAnsi="Times"/>
        </w:rPr>
        <w:t>S</w:t>
      </w:r>
      <w:r w:rsidRPr="00975F55">
        <w:rPr>
          <w:rFonts w:ascii="Times" w:hAnsi="Times"/>
        </w:rPr>
        <w:t xml:space="preserve">1. </w:t>
      </w:r>
      <w:r w:rsidRPr="00975F55">
        <w:rPr>
          <w:rFonts w:ascii="Times" w:hAnsi="Times"/>
          <w:color w:val="auto"/>
        </w:rPr>
        <w:t xml:space="preserve">We removed </w:t>
      </w:r>
      <w:proofErr w:type="spellStart"/>
      <w:r w:rsidRPr="00975F55">
        <w:rPr>
          <w:rFonts w:ascii="Times" w:hAnsi="Times"/>
          <w:color w:val="auto"/>
        </w:rPr>
        <w:t>fET</w:t>
      </w:r>
      <w:proofErr w:type="spellEnd"/>
      <w:r w:rsidRPr="00975F55">
        <w:rPr>
          <w:rFonts w:ascii="Times" w:hAnsi="Times"/>
          <w:color w:val="auto"/>
        </w:rPr>
        <w:t xml:space="preserve"> outliers, defined as any value that fell outside of the interval </w:t>
      </w:r>
      <m:oMath>
        <m:acc>
          <m:accPr>
            <m:chr m:val="̅"/>
            <m:ctrlPr>
              <w:rPr>
                <w:rFonts w:ascii="Cambria Math" w:hAnsi="Cambria Math"/>
                <w:iCs/>
                <w:color w:val="auto"/>
              </w:rPr>
            </m:ctrlPr>
          </m:accPr>
          <m:e>
            <m:r>
              <m:rPr>
                <m:sty m:val="p"/>
              </m:rPr>
              <w:rPr>
                <w:rFonts w:ascii="Cambria Math" w:hAnsi="Cambria Math"/>
                <w:color w:val="auto"/>
              </w:rPr>
              <m:t>fET</m:t>
            </m:r>
          </m:e>
        </m:acc>
        <m:r>
          <m:rPr>
            <m:sty m:val="p"/>
          </m:rPr>
          <w:rPr>
            <w:rFonts w:ascii="Cambria Math" w:hAnsi="Cambria Math"/>
            <w:color w:val="auto"/>
          </w:rPr>
          <m:t>±2.5*std(fET)</m:t>
        </m:r>
        <m:r>
          <w:rPr>
            <w:rFonts w:ascii="Cambria Math" w:hAnsi="Cambria Math"/>
            <w:color w:val="auto"/>
          </w:rPr>
          <m:t>.</m:t>
        </m:r>
      </m:oMath>
      <w:r w:rsidRPr="00975F55">
        <w:rPr>
          <w:rFonts w:ascii="Times" w:hAnsi="Times"/>
          <w:color w:val="auto"/>
        </w:rPr>
        <w:t xml:space="preserve"> To categorize the behavior of different sites, we calculated the median of fET in the CWD interval comprised between 125 mm and 175 mm</w:t>
      </w:r>
      <w:r w:rsidR="00C72656">
        <w:rPr>
          <w:rFonts w:ascii="Times" w:hAnsi="Times"/>
          <w:color w:val="auto"/>
        </w:rPr>
        <w:t xml:space="preserve"> for each site</w:t>
      </w:r>
      <w:r w:rsidRPr="00975F55">
        <w:rPr>
          <w:rFonts w:ascii="Times" w:hAnsi="Times"/>
          <w:color w:val="auto"/>
        </w:rPr>
        <w:t xml:space="preserve">. We grouped all sites along this single dimension using a k-means algorithm, with predefined k = 3. We conducted a sensitivity analysis with k = 2 and k = 4. We retained the grouping with k = 3, as it </w:t>
      </w:r>
      <w:r w:rsidR="00FA26FC">
        <w:rPr>
          <w:rFonts w:ascii="Times" w:hAnsi="Times"/>
          <w:color w:val="auto"/>
        </w:rPr>
        <w:t xml:space="preserve">identified clearly the dominant </w:t>
      </w:r>
      <w:proofErr w:type="spellStart"/>
      <w:r w:rsidR="001F5A58">
        <w:rPr>
          <w:rFonts w:ascii="Times" w:hAnsi="Times"/>
          <w:color w:val="auto"/>
        </w:rPr>
        <w:t>fET</w:t>
      </w:r>
      <w:proofErr w:type="spellEnd"/>
      <w:r w:rsidR="001F5A58">
        <w:rPr>
          <w:rFonts w:ascii="Times" w:hAnsi="Times"/>
          <w:color w:val="auto"/>
        </w:rPr>
        <w:t xml:space="preserve"> distributions across sites</w:t>
      </w:r>
      <w:r w:rsidRPr="00975F55">
        <w:rPr>
          <w:rFonts w:ascii="Times" w:hAnsi="Times"/>
          <w:color w:val="auto"/>
        </w:rPr>
        <w:t xml:space="preserve">. The resulting groups </w:t>
      </w:r>
      <w:proofErr w:type="gramStart"/>
      <w:r w:rsidRPr="00975F55">
        <w:rPr>
          <w:rFonts w:ascii="Times" w:hAnsi="Times"/>
          <w:color w:val="auto"/>
        </w:rPr>
        <w:t>were:</w:t>
      </w:r>
      <w:proofErr w:type="gramEnd"/>
      <w:r w:rsidRPr="00975F55">
        <w:rPr>
          <w:rFonts w:ascii="Times" w:hAnsi="Times"/>
          <w:color w:val="auto"/>
        </w:rPr>
        <w:t xml:space="preserve"> high</w:t>
      </w:r>
      <w:r w:rsidR="005172D5" w:rsidRPr="005172D5">
        <w:rPr>
          <w:rFonts w:ascii="Times" w:hAnsi="Times"/>
          <w:color w:val="auto"/>
        </w:rPr>
        <w:t xml:space="preserve"> </w:t>
      </w:r>
      <w:proofErr w:type="spellStart"/>
      <w:r w:rsidR="005172D5" w:rsidRPr="00975F55">
        <w:rPr>
          <w:rFonts w:ascii="Times" w:hAnsi="Times"/>
          <w:color w:val="auto"/>
        </w:rPr>
        <w:t>fET</w:t>
      </w:r>
      <w:proofErr w:type="spellEnd"/>
      <w:r w:rsidR="005172D5" w:rsidRPr="00975F55">
        <w:rPr>
          <w:rFonts w:ascii="Times" w:hAnsi="Times"/>
          <w:color w:val="auto"/>
        </w:rPr>
        <w:t xml:space="preserve"> (</w:t>
      </w:r>
      <w:r w:rsidR="005172D5">
        <w:rPr>
          <w:rFonts w:ascii="Times" w:hAnsi="Times"/>
          <w:color w:val="auto"/>
        </w:rPr>
        <w:t>8</w:t>
      </w:r>
      <w:r w:rsidR="005172D5" w:rsidRPr="00975F55">
        <w:rPr>
          <w:rFonts w:ascii="Times" w:hAnsi="Times"/>
          <w:color w:val="auto"/>
        </w:rPr>
        <w:t xml:space="preserve"> sites), medium </w:t>
      </w:r>
      <w:proofErr w:type="spellStart"/>
      <w:r w:rsidR="005172D5" w:rsidRPr="00975F55">
        <w:rPr>
          <w:rFonts w:ascii="Times" w:hAnsi="Times"/>
          <w:color w:val="auto"/>
        </w:rPr>
        <w:t>fET</w:t>
      </w:r>
      <w:proofErr w:type="spellEnd"/>
      <w:r w:rsidR="005172D5" w:rsidRPr="00975F55">
        <w:rPr>
          <w:rFonts w:ascii="Times" w:hAnsi="Times"/>
          <w:color w:val="auto"/>
        </w:rPr>
        <w:t xml:space="preserve"> (22 sites) and low </w:t>
      </w:r>
      <w:proofErr w:type="spellStart"/>
      <w:r w:rsidR="005172D5" w:rsidRPr="00975F55">
        <w:rPr>
          <w:rFonts w:ascii="Times" w:hAnsi="Times"/>
          <w:color w:val="auto"/>
        </w:rPr>
        <w:t>fET</w:t>
      </w:r>
      <w:proofErr w:type="spellEnd"/>
      <w:r w:rsidR="005172D5" w:rsidRPr="00975F55">
        <w:rPr>
          <w:rFonts w:ascii="Times" w:hAnsi="Times"/>
          <w:color w:val="auto"/>
        </w:rPr>
        <w:t xml:space="preserve"> </w:t>
      </w:r>
      <w:r w:rsidR="00ED728A" w:rsidRPr="00975F55">
        <w:rPr>
          <w:rFonts w:ascii="Times" w:hAnsi="Times"/>
          <w:color w:val="auto"/>
        </w:rPr>
        <w:t>(11 sites)</w:t>
      </w:r>
      <w:r w:rsidRPr="00975F55">
        <w:rPr>
          <w:rFonts w:ascii="Times" w:hAnsi="Times"/>
          <w:color w:val="auto"/>
        </w:rPr>
        <w:t xml:space="preserve">, </w:t>
      </w:r>
      <w:r w:rsidR="00C72656">
        <w:rPr>
          <w:rFonts w:ascii="Times" w:hAnsi="Times"/>
          <w:color w:val="auto"/>
        </w:rPr>
        <w:t>with each group showing a</w:t>
      </w:r>
      <w:r w:rsidRPr="00975F55">
        <w:rPr>
          <w:rFonts w:ascii="Times" w:hAnsi="Times"/>
          <w:color w:val="auto"/>
        </w:rPr>
        <w:t xml:space="preserve"> </w:t>
      </w:r>
      <w:r w:rsidR="001E1FEB">
        <w:rPr>
          <w:rFonts w:ascii="Times" w:hAnsi="Times"/>
          <w:color w:val="auto"/>
        </w:rPr>
        <w:t>similar</w:t>
      </w:r>
      <w:r w:rsidR="001E1FEB" w:rsidRPr="00975F55">
        <w:rPr>
          <w:rFonts w:ascii="Times" w:hAnsi="Times"/>
          <w:color w:val="auto"/>
        </w:rPr>
        <w:t xml:space="preserve"> </w:t>
      </w:r>
      <w:r w:rsidRPr="00975F55">
        <w:rPr>
          <w:rFonts w:ascii="Times" w:hAnsi="Times"/>
          <w:color w:val="auto"/>
        </w:rPr>
        <w:t xml:space="preserve">pattern in the decline of </w:t>
      </w:r>
      <w:proofErr w:type="spellStart"/>
      <w:r w:rsidRPr="00975F55">
        <w:rPr>
          <w:rFonts w:ascii="Times" w:hAnsi="Times"/>
          <w:color w:val="auto"/>
        </w:rPr>
        <w:t>fET</w:t>
      </w:r>
      <w:proofErr w:type="spellEnd"/>
      <w:r w:rsidRPr="00975F55">
        <w:rPr>
          <w:rFonts w:ascii="Times" w:hAnsi="Times"/>
          <w:color w:val="auto"/>
        </w:rPr>
        <w:t xml:space="preserve"> during drought</w:t>
      </w:r>
      <w:r w:rsidR="00C72656">
        <w:rPr>
          <w:rFonts w:ascii="Times" w:hAnsi="Times"/>
          <w:color w:val="auto"/>
        </w:rPr>
        <w:t xml:space="preserve"> (based on visual inspect)</w:t>
      </w:r>
      <w:r w:rsidRPr="00975F55">
        <w:rPr>
          <w:rFonts w:ascii="Times" w:hAnsi="Times"/>
          <w:color w:val="auto"/>
        </w:rPr>
        <w:t xml:space="preserve">. The CWD interval centered at 150 mm was a trade-off between using the largest possible CWD, thus capturing the most divergent responses across sites, and choosing a CWD value attained and exceeded in the largest number of sites. </w:t>
      </w:r>
      <w:r w:rsidR="00D96B12" w:rsidRPr="00975F55">
        <w:rPr>
          <w:rFonts w:ascii="Times" w:hAnsi="Times"/>
          <w:color w:val="auto"/>
        </w:rPr>
        <w:t xml:space="preserve">Sites that </w:t>
      </w:r>
      <w:r w:rsidR="0073655E">
        <w:rPr>
          <w:rFonts w:ascii="Times" w:hAnsi="Times"/>
          <w:color w:val="auto"/>
        </w:rPr>
        <w:t xml:space="preserve">had a maximum CWD lower than 125 mm </w:t>
      </w:r>
      <w:r w:rsidR="00D96B12" w:rsidRPr="00975F55">
        <w:rPr>
          <w:rFonts w:ascii="Times" w:hAnsi="Times"/>
          <w:color w:val="auto"/>
        </w:rPr>
        <w:t xml:space="preserve">were manually assigned to the 'high </w:t>
      </w:r>
      <w:proofErr w:type="spellStart"/>
      <w:r w:rsidR="00D96B12" w:rsidRPr="00975F55">
        <w:rPr>
          <w:rFonts w:ascii="Times" w:hAnsi="Times"/>
          <w:color w:val="auto"/>
        </w:rPr>
        <w:t>fET</w:t>
      </w:r>
      <w:proofErr w:type="spellEnd"/>
      <w:r w:rsidR="00D96B12" w:rsidRPr="00975F55">
        <w:rPr>
          <w:rFonts w:ascii="Times" w:hAnsi="Times"/>
          <w:color w:val="auto"/>
        </w:rPr>
        <w:t>' group</w:t>
      </w:r>
      <w:r w:rsidR="00C35E8A">
        <w:rPr>
          <w:rFonts w:ascii="Times" w:hAnsi="Times"/>
          <w:color w:val="auto"/>
        </w:rPr>
        <w:t xml:space="preserve"> (8 sites)</w:t>
      </w:r>
      <w:r w:rsidR="00D96B12" w:rsidRPr="00975F55">
        <w:rPr>
          <w:rFonts w:ascii="Times" w:hAnsi="Times"/>
          <w:color w:val="auto"/>
        </w:rPr>
        <w:t>, as their behavior was</w:t>
      </w:r>
      <w:r w:rsidR="00FD2FFB">
        <w:rPr>
          <w:rFonts w:ascii="Times" w:hAnsi="Times"/>
          <w:color w:val="auto"/>
        </w:rPr>
        <w:t xml:space="preserve"> visually deemed to be</w:t>
      </w:r>
      <w:r w:rsidR="00D96B12" w:rsidRPr="00975F55">
        <w:rPr>
          <w:rFonts w:ascii="Times" w:hAnsi="Times"/>
          <w:color w:val="auto"/>
        </w:rPr>
        <w:t xml:space="preserve"> consistent with other sites in </w:t>
      </w:r>
      <w:r w:rsidR="00715234">
        <w:rPr>
          <w:rFonts w:ascii="Times" w:hAnsi="Times"/>
          <w:color w:val="auto"/>
        </w:rPr>
        <w:t>the same</w:t>
      </w:r>
      <w:r w:rsidR="00D96B12" w:rsidRPr="00975F55">
        <w:rPr>
          <w:rFonts w:ascii="Times" w:hAnsi="Times"/>
          <w:color w:val="auto"/>
        </w:rPr>
        <w:t xml:space="preserve"> group (Fig. </w:t>
      </w:r>
      <w:r w:rsidR="009D529C" w:rsidRPr="00975F55">
        <w:rPr>
          <w:rFonts w:ascii="Times" w:hAnsi="Times"/>
          <w:color w:val="auto"/>
        </w:rPr>
        <w:t>S</w:t>
      </w:r>
      <w:r w:rsidR="00D96B12" w:rsidRPr="00975F55">
        <w:rPr>
          <w:rFonts w:ascii="Times" w:hAnsi="Times"/>
          <w:color w:val="auto"/>
        </w:rPr>
        <w:t>3).</w:t>
      </w:r>
    </w:p>
    <w:p w14:paraId="73488CE2" w14:textId="77777777" w:rsidR="0080627D" w:rsidRPr="00975F55" w:rsidRDefault="0080627D" w:rsidP="00D77B90">
      <w:pPr>
        <w:pStyle w:val="Heading1"/>
      </w:pPr>
      <w:r w:rsidRPr="00975F55">
        <w:t xml:space="preserve">Results </w:t>
      </w:r>
    </w:p>
    <w:p w14:paraId="41519D28" w14:textId="77777777" w:rsidR="0080627D" w:rsidRPr="00975F55" w:rsidRDefault="0080627D" w:rsidP="00D77B90">
      <w:pPr>
        <w:pStyle w:val="Heading2"/>
        <w:spacing w:line="360" w:lineRule="auto"/>
      </w:pPr>
      <w:r w:rsidRPr="00975F55">
        <w:t>Reliability of the deep neural network</w:t>
      </w:r>
    </w:p>
    <w:p w14:paraId="7306E676" w14:textId="0B39F894" w:rsidR="0080627D" w:rsidRPr="00975F55" w:rsidRDefault="0080627D" w:rsidP="00D77B90">
      <w:pPr>
        <w:spacing w:after="120" w:line="360" w:lineRule="auto"/>
        <w:jc w:val="both"/>
        <w:rPr>
          <w:rFonts w:ascii="Times" w:hAnsi="Times"/>
        </w:rPr>
      </w:pPr>
      <w:r w:rsidRPr="00975F55">
        <w:rPr>
          <w:rFonts w:ascii="Times" w:hAnsi="Times"/>
        </w:rPr>
        <w:t>Across all sites and days, ET</w:t>
      </w:r>
      <w:r w:rsidRPr="00975F55">
        <w:rPr>
          <w:rFonts w:ascii="Times" w:hAnsi="Times"/>
          <w:vertAlign w:val="subscript"/>
        </w:rPr>
        <w:t>NN</w:t>
      </w:r>
      <w:r w:rsidRPr="00975F55">
        <w:rPr>
          <w:rFonts w:ascii="Times" w:hAnsi="Times"/>
        </w:rPr>
        <w:t xml:space="preserve"> achieved consistent results against </w:t>
      </w:r>
      <w:proofErr w:type="spellStart"/>
      <w:r w:rsidRPr="00975F55">
        <w:rPr>
          <w:rFonts w:ascii="Times" w:hAnsi="Times"/>
        </w:rPr>
        <w:t>ET</w:t>
      </w:r>
      <w:r w:rsidRPr="00975F55">
        <w:rPr>
          <w:rFonts w:ascii="Times" w:hAnsi="Times"/>
          <w:vertAlign w:val="subscript"/>
        </w:rPr>
        <w:t>obs</w:t>
      </w:r>
      <w:proofErr w:type="spellEnd"/>
      <w:r w:rsidRPr="00975F55">
        <w:rPr>
          <w:rFonts w:ascii="Times" w:hAnsi="Times"/>
        </w:rPr>
        <w:t xml:space="preserve"> (R</w:t>
      </w:r>
      <w:r w:rsidRPr="00975F55">
        <w:rPr>
          <w:rFonts w:ascii="Times" w:hAnsi="Times"/>
          <w:vertAlign w:val="superscript"/>
        </w:rPr>
        <w:t>2</w:t>
      </w:r>
      <w:r w:rsidRPr="00975F55">
        <w:rPr>
          <w:rFonts w:ascii="Times" w:hAnsi="Times"/>
        </w:rPr>
        <w:t xml:space="preserve"> = 0.78, Fig. 1a). To evaluate the accuracy of PET</w:t>
      </w:r>
      <w:r w:rsidRPr="00975F55">
        <w:rPr>
          <w:rFonts w:ascii="Times" w:hAnsi="Times"/>
          <w:vertAlign w:val="subscript"/>
        </w:rPr>
        <w:t>NN</w:t>
      </w:r>
      <w:r w:rsidRPr="00975F55">
        <w:rPr>
          <w:rFonts w:ascii="Times" w:hAnsi="Times"/>
        </w:rPr>
        <w:t>, we compare</w:t>
      </w:r>
      <w:r w:rsidR="00975F55">
        <w:rPr>
          <w:rFonts w:ascii="Times" w:hAnsi="Times"/>
        </w:rPr>
        <w:t>d</w:t>
      </w:r>
      <w:r w:rsidRPr="00975F55">
        <w:rPr>
          <w:rFonts w:ascii="Times" w:hAnsi="Times"/>
        </w:rPr>
        <w:t xml:space="preserve"> it against </w:t>
      </w:r>
      <w:proofErr w:type="spellStart"/>
      <w:r w:rsidRPr="00975F55">
        <w:rPr>
          <w:rFonts w:ascii="Times" w:hAnsi="Times"/>
        </w:rPr>
        <w:t>ET</w:t>
      </w:r>
      <w:r w:rsidRPr="00975F55">
        <w:rPr>
          <w:rFonts w:ascii="Times" w:hAnsi="Times"/>
          <w:vertAlign w:val="subscript"/>
        </w:rPr>
        <w:t>obs</w:t>
      </w:r>
      <w:proofErr w:type="spellEnd"/>
      <w:r w:rsidRPr="00975F55">
        <w:rPr>
          <w:rFonts w:ascii="Times" w:hAnsi="Times"/>
        </w:rPr>
        <w:t xml:space="preserve"> during moist days only (R</w:t>
      </w:r>
      <w:r w:rsidRPr="00975F55">
        <w:rPr>
          <w:rFonts w:ascii="Times" w:hAnsi="Times"/>
          <w:vertAlign w:val="superscript"/>
        </w:rPr>
        <w:t>2</w:t>
      </w:r>
      <w:r w:rsidRPr="00975F55">
        <w:rPr>
          <w:rFonts w:ascii="Times" w:hAnsi="Times"/>
        </w:rPr>
        <w:t xml:space="preserve"> = 0.7</w:t>
      </w:r>
      <w:r w:rsidR="00232224" w:rsidRPr="00975F55">
        <w:rPr>
          <w:rFonts w:ascii="Times" w:hAnsi="Times"/>
        </w:rPr>
        <w:t>7</w:t>
      </w:r>
      <w:r w:rsidRPr="00975F55">
        <w:rPr>
          <w:rFonts w:ascii="Times" w:hAnsi="Times"/>
        </w:rPr>
        <w:t xml:space="preserve">, Fig. 1b). This method gave better results compared to </w:t>
      </w:r>
      <w:r w:rsidR="00051EAC" w:rsidRPr="00975F55">
        <w:rPr>
          <w:rFonts w:ascii="Times" w:hAnsi="Times"/>
        </w:rPr>
        <w:t>PET</w:t>
      </w:r>
      <w:r w:rsidR="00051EAC" w:rsidRPr="00975F55">
        <w:rPr>
          <w:rFonts w:ascii="Times" w:hAnsi="Times"/>
          <w:vertAlign w:val="subscript"/>
        </w:rPr>
        <w:t xml:space="preserve">PT </w:t>
      </w:r>
      <w:r w:rsidRPr="00975F55">
        <w:rPr>
          <w:rFonts w:ascii="Times" w:hAnsi="Times"/>
        </w:rPr>
        <w:t>(R</w:t>
      </w:r>
      <w:r w:rsidRPr="00975F55">
        <w:rPr>
          <w:rFonts w:ascii="Times" w:hAnsi="Times"/>
          <w:vertAlign w:val="superscript"/>
        </w:rPr>
        <w:t>2</w:t>
      </w:r>
      <w:r w:rsidRPr="00975F55">
        <w:rPr>
          <w:rFonts w:ascii="Times" w:hAnsi="Times"/>
        </w:rPr>
        <w:t xml:space="preserve"> = 0.45, Fig. 1c)</w:t>
      </w:r>
      <w:r w:rsidR="001908A0" w:rsidRPr="00975F55">
        <w:rPr>
          <w:rFonts w:ascii="Times" w:hAnsi="Times"/>
        </w:rPr>
        <w:t xml:space="preserve"> </w:t>
      </w:r>
      <w:r w:rsidRPr="00975F55">
        <w:rPr>
          <w:rFonts w:ascii="Times" w:hAnsi="Times"/>
        </w:rPr>
        <w:t>or</w:t>
      </w:r>
      <w:r w:rsidR="001908A0" w:rsidRPr="00975F55">
        <w:rPr>
          <w:rFonts w:ascii="Times" w:hAnsi="Times"/>
        </w:rPr>
        <w:t xml:space="preserve"> </w:t>
      </w:r>
      <w:proofErr w:type="spellStart"/>
      <w:r w:rsidR="001908A0" w:rsidRPr="00975F55">
        <w:rPr>
          <w:rFonts w:ascii="Times" w:hAnsi="Times"/>
        </w:rPr>
        <w:t>PET</w:t>
      </w:r>
      <w:r w:rsidR="001908A0" w:rsidRPr="00975F55">
        <w:rPr>
          <w:rFonts w:ascii="Times" w:hAnsi="Times"/>
          <w:vertAlign w:val="subscript"/>
        </w:rPr>
        <w:t>lm</w:t>
      </w:r>
      <w:proofErr w:type="spellEnd"/>
      <w:r w:rsidR="001908A0" w:rsidRPr="00975F55">
        <w:rPr>
          <w:rFonts w:ascii="Times" w:hAnsi="Times"/>
        </w:rPr>
        <w:t xml:space="preserve"> </w:t>
      </w:r>
      <w:r w:rsidRPr="00975F55">
        <w:rPr>
          <w:rFonts w:ascii="Times" w:hAnsi="Times"/>
        </w:rPr>
        <w:t>(R</w:t>
      </w:r>
      <w:r w:rsidRPr="00975F55">
        <w:rPr>
          <w:rFonts w:ascii="Times" w:hAnsi="Times"/>
          <w:vertAlign w:val="superscript"/>
        </w:rPr>
        <w:t>2</w:t>
      </w:r>
      <w:r w:rsidRPr="00975F55">
        <w:rPr>
          <w:rFonts w:ascii="Times" w:hAnsi="Times"/>
        </w:rPr>
        <w:t xml:space="preserve"> = 0.40, Fig. 1d)</w:t>
      </w:r>
      <w:r w:rsidR="00266F77" w:rsidRPr="00975F55">
        <w:rPr>
          <w:rFonts w:ascii="Times" w:hAnsi="Times"/>
        </w:rPr>
        <w:t>, both evaluated for moist days only</w:t>
      </w:r>
      <w:r w:rsidRPr="00975F55">
        <w:rPr>
          <w:rFonts w:ascii="Times" w:hAnsi="Times"/>
        </w:rPr>
        <w:t xml:space="preserve">. </w:t>
      </w:r>
      <w:r w:rsidR="001908A0" w:rsidRPr="00975F55">
        <w:rPr>
          <w:rFonts w:ascii="Times" w:hAnsi="Times"/>
        </w:rPr>
        <w:t>A</w:t>
      </w:r>
      <w:r w:rsidRPr="00975F55">
        <w:rPr>
          <w:rFonts w:ascii="Times" w:hAnsi="Times"/>
        </w:rPr>
        <w:t>lthough the general patterns are robust across the three different methods, they emerge clearer when using DNNs for modelling PET. We thus retained PET</w:t>
      </w:r>
      <w:r w:rsidRPr="00975F55">
        <w:rPr>
          <w:rFonts w:ascii="Times" w:hAnsi="Times"/>
          <w:vertAlign w:val="subscript"/>
        </w:rPr>
        <w:t>NN</w:t>
      </w:r>
      <w:r w:rsidRPr="00975F55" w:rsidDel="00C05C2D">
        <w:rPr>
          <w:rFonts w:ascii="Times" w:hAnsi="Times"/>
        </w:rPr>
        <w:t xml:space="preserve"> </w:t>
      </w:r>
      <w:r w:rsidRPr="00975F55">
        <w:rPr>
          <w:rFonts w:ascii="Times" w:hAnsi="Times"/>
        </w:rPr>
        <w:t xml:space="preserve">for further analyses. </w:t>
      </w:r>
    </w:p>
    <w:p w14:paraId="6D0F4494" w14:textId="0DB9B571" w:rsidR="006A330A" w:rsidRPr="00975F55" w:rsidRDefault="006A330A" w:rsidP="00D77B90">
      <w:pPr>
        <w:spacing w:after="120" w:line="360" w:lineRule="auto"/>
        <w:jc w:val="both"/>
        <w:rPr>
          <w:rFonts w:ascii="Times" w:hAnsi="Times"/>
        </w:rPr>
      </w:pPr>
    </w:p>
    <w:tbl>
      <w:tblPr>
        <w:tblW w:w="5000" w:type="pct"/>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ook w:val="04A0" w:firstRow="1" w:lastRow="0" w:firstColumn="1" w:lastColumn="0" w:noHBand="0" w:noVBand="1"/>
      </w:tblPr>
      <w:tblGrid>
        <w:gridCol w:w="4513"/>
        <w:gridCol w:w="4513"/>
      </w:tblGrid>
      <w:tr w:rsidR="006A330A" w:rsidRPr="00975F55" w14:paraId="14342C70" w14:textId="77777777" w:rsidTr="008E3F1C">
        <w:trPr>
          <w:trHeight w:val="4835"/>
        </w:trPr>
        <w:tc>
          <w:tcPr>
            <w:tcW w:w="2498" w:type="pct"/>
            <w:tcBorders>
              <w:top w:val="nil"/>
              <w:left w:val="nil"/>
              <w:bottom w:val="nil"/>
              <w:right w:val="nil"/>
            </w:tcBorders>
            <w:shd w:val="clear" w:color="auto" w:fill="auto"/>
            <w:tcMar>
              <w:top w:w="80" w:type="dxa"/>
              <w:left w:w="80" w:type="dxa"/>
              <w:bottom w:w="80" w:type="dxa"/>
              <w:right w:w="80" w:type="dxa"/>
            </w:tcMar>
          </w:tcPr>
          <w:p w14:paraId="00FA797D" w14:textId="77777777" w:rsidR="006A330A" w:rsidRPr="00975F55" w:rsidRDefault="006A330A" w:rsidP="008E3F1C">
            <w:pPr>
              <w:pStyle w:val="Body"/>
              <w:rPr>
                <w:rFonts w:ascii="Times" w:hAnsi="Times"/>
              </w:rPr>
            </w:pPr>
            <w:r w:rsidRPr="00975F55">
              <w:rPr>
                <w:rFonts w:ascii="Times" w:hAnsi="Times"/>
                <w:noProof/>
                <w:lang w:eastAsia="en-US"/>
              </w:rPr>
              <w:lastRenderedPageBreak/>
              <w:drawing>
                <wp:inline distT="0" distB="0" distL="0" distR="0" wp14:anchorId="5BA2B736" wp14:editId="2FBE77EC">
                  <wp:extent cx="2880000" cy="3024000"/>
                  <wp:effectExtent l="0" t="0" r="3175" b="0"/>
                  <wp:docPr id="726143138" name="Picture 726143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143138" name="Picture 726143138"/>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880000" cy="3024000"/>
                          </a:xfrm>
                          <a:prstGeom prst="rect">
                            <a:avLst/>
                          </a:prstGeom>
                        </pic:spPr>
                      </pic:pic>
                    </a:graphicData>
                  </a:graphic>
                </wp:inline>
              </w:drawing>
            </w:r>
          </w:p>
        </w:tc>
        <w:tc>
          <w:tcPr>
            <w:tcW w:w="2502" w:type="pct"/>
            <w:tcBorders>
              <w:top w:val="nil"/>
              <w:left w:val="nil"/>
              <w:bottom w:val="nil"/>
              <w:right w:val="nil"/>
            </w:tcBorders>
            <w:shd w:val="clear" w:color="auto" w:fill="auto"/>
            <w:tcMar>
              <w:top w:w="80" w:type="dxa"/>
              <w:left w:w="80" w:type="dxa"/>
              <w:bottom w:w="80" w:type="dxa"/>
              <w:right w:w="80" w:type="dxa"/>
            </w:tcMar>
          </w:tcPr>
          <w:p w14:paraId="241351C1" w14:textId="77777777" w:rsidR="006A330A" w:rsidRPr="00975F55" w:rsidRDefault="006A330A" w:rsidP="008E3F1C">
            <w:pPr>
              <w:pStyle w:val="Body"/>
              <w:rPr>
                <w:rFonts w:ascii="Times" w:hAnsi="Times"/>
              </w:rPr>
            </w:pPr>
            <w:r w:rsidRPr="00975F55">
              <w:rPr>
                <w:rFonts w:ascii="Times" w:hAnsi="Times"/>
                <w:noProof/>
                <w:lang w:eastAsia="en-US"/>
              </w:rPr>
              <w:drawing>
                <wp:inline distT="0" distB="0" distL="0" distR="0" wp14:anchorId="2DB24FC4" wp14:editId="440D9FFB">
                  <wp:extent cx="2880000" cy="3024000"/>
                  <wp:effectExtent l="0" t="0" r="3175" b="0"/>
                  <wp:docPr id="463017760" name="Picture 463017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017760" name="Picture 463017760"/>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880000" cy="3024000"/>
                          </a:xfrm>
                          <a:prstGeom prst="rect">
                            <a:avLst/>
                          </a:prstGeom>
                        </pic:spPr>
                      </pic:pic>
                    </a:graphicData>
                  </a:graphic>
                </wp:inline>
              </w:drawing>
            </w:r>
          </w:p>
        </w:tc>
      </w:tr>
      <w:tr w:rsidR="006A330A" w:rsidRPr="00975F55" w14:paraId="726616F0" w14:textId="77777777" w:rsidTr="008E3F1C">
        <w:trPr>
          <w:trHeight w:val="4828"/>
        </w:trPr>
        <w:tc>
          <w:tcPr>
            <w:tcW w:w="2498" w:type="pct"/>
            <w:tcBorders>
              <w:top w:val="nil"/>
              <w:left w:val="nil"/>
              <w:bottom w:val="nil"/>
              <w:right w:val="nil"/>
            </w:tcBorders>
            <w:shd w:val="clear" w:color="auto" w:fill="auto"/>
            <w:tcMar>
              <w:top w:w="80" w:type="dxa"/>
              <w:left w:w="80" w:type="dxa"/>
              <w:bottom w:w="80" w:type="dxa"/>
              <w:right w:w="80" w:type="dxa"/>
            </w:tcMar>
          </w:tcPr>
          <w:p w14:paraId="30998311" w14:textId="77777777" w:rsidR="006A330A" w:rsidRPr="00975F55" w:rsidRDefault="006A330A" w:rsidP="008E3F1C">
            <w:pPr>
              <w:pStyle w:val="Body"/>
              <w:rPr>
                <w:rFonts w:ascii="Times" w:hAnsi="Times"/>
              </w:rPr>
            </w:pPr>
            <w:r w:rsidRPr="00975F55">
              <w:rPr>
                <w:rFonts w:ascii="Times" w:hAnsi="Times"/>
                <w:noProof/>
                <w:lang w:eastAsia="en-US"/>
              </w:rPr>
              <w:drawing>
                <wp:inline distT="0" distB="0" distL="0" distR="0" wp14:anchorId="34A9CE1C" wp14:editId="16449F53">
                  <wp:extent cx="2880000" cy="3024000"/>
                  <wp:effectExtent l="0" t="0" r="3175" b="0"/>
                  <wp:docPr id="288218568" name="Picture 288218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218568" name="Picture 288218568"/>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880000" cy="3024000"/>
                          </a:xfrm>
                          <a:prstGeom prst="rect">
                            <a:avLst/>
                          </a:prstGeom>
                        </pic:spPr>
                      </pic:pic>
                    </a:graphicData>
                  </a:graphic>
                </wp:inline>
              </w:drawing>
            </w:r>
          </w:p>
        </w:tc>
        <w:tc>
          <w:tcPr>
            <w:tcW w:w="2502" w:type="pct"/>
            <w:tcBorders>
              <w:top w:val="nil"/>
              <w:left w:val="nil"/>
              <w:bottom w:val="nil"/>
              <w:right w:val="nil"/>
            </w:tcBorders>
            <w:shd w:val="clear" w:color="auto" w:fill="auto"/>
            <w:tcMar>
              <w:top w:w="80" w:type="dxa"/>
              <w:left w:w="80" w:type="dxa"/>
              <w:bottom w:w="80" w:type="dxa"/>
              <w:right w:w="80" w:type="dxa"/>
            </w:tcMar>
          </w:tcPr>
          <w:p w14:paraId="0C45F21E" w14:textId="77777777" w:rsidR="006A330A" w:rsidRPr="00975F55" w:rsidRDefault="006A330A" w:rsidP="008E3F1C">
            <w:pPr>
              <w:pStyle w:val="Body"/>
              <w:rPr>
                <w:rFonts w:ascii="Times" w:hAnsi="Times"/>
              </w:rPr>
            </w:pPr>
            <w:r w:rsidRPr="00975F55">
              <w:rPr>
                <w:rFonts w:ascii="Times" w:hAnsi="Times"/>
                <w:noProof/>
                <w:lang w:eastAsia="en-US"/>
              </w:rPr>
              <w:drawing>
                <wp:inline distT="0" distB="0" distL="0" distR="0" wp14:anchorId="5CCEE888" wp14:editId="73B40C0E">
                  <wp:extent cx="2880000" cy="3024000"/>
                  <wp:effectExtent l="0" t="0" r="3175" b="0"/>
                  <wp:docPr id="2068368178" name="Picture 2068368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368178" name="Picture 2068368178"/>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880000" cy="3024000"/>
                          </a:xfrm>
                          <a:prstGeom prst="rect">
                            <a:avLst/>
                          </a:prstGeom>
                        </pic:spPr>
                      </pic:pic>
                    </a:graphicData>
                  </a:graphic>
                </wp:inline>
              </w:drawing>
            </w:r>
          </w:p>
        </w:tc>
      </w:tr>
    </w:tbl>
    <w:p w14:paraId="28725AD6" w14:textId="75941D60" w:rsidR="006A330A" w:rsidRPr="00975F55" w:rsidRDefault="006A330A" w:rsidP="006A330A">
      <w:pPr>
        <w:pStyle w:val="Body"/>
        <w:rPr>
          <w:rFonts w:ascii="Times" w:eastAsia="Times Roman" w:hAnsi="Times" w:cs="Times Roman"/>
          <w:noProof/>
        </w:rPr>
      </w:pPr>
      <w:r w:rsidRPr="0025075D">
        <w:rPr>
          <w:rFonts w:ascii="Times" w:hAnsi="Times"/>
          <w:b/>
          <w:bCs/>
        </w:rPr>
        <w:t>Fi</w:t>
      </w:r>
      <w:r w:rsidR="00F409F2" w:rsidRPr="0025075D">
        <w:rPr>
          <w:rFonts w:ascii="Times" w:hAnsi="Times"/>
          <w:b/>
          <w:bCs/>
        </w:rPr>
        <w:t>g.</w:t>
      </w:r>
      <w:r w:rsidR="00D4077C" w:rsidRPr="0025075D">
        <w:rPr>
          <w:rFonts w:ascii="Times" w:hAnsi="Times"/>
          <w:b/>
          <w:bCs/>
        </w:rPr>
        <w:t xml:space="preserve"> </w:t>
      </w:r>
      <w:r w:rsidR="00F409F2" w:rsidRPr="0025075D">
        <w:rPr>
          <w:rFonts w:ascii="Times" w:hAnsi="Times"/>
          <w:b/>
          <w:bCs/>
        </w:rPr>
        <w:t xml:space="preserve">1 </w:t>
      </w:r>
      <w:r w:rsidRPr="00975F55">
        <w:rPr>
          <w:rFonts w:ascii="Times" w:hAnsi="Times"/>
        </w:rPr>
        <w:t xml:space="preserve">Performance of the deep-learning model at predicting evapotranspiration (ET). </w:t>
      </w:r>
      <w:r w:rsidRPr="00975F55">
        <w:rPr>
          <w:rFonts w:ascii="Times" w:eastAsia="Times New Roman" w:hAnsi="Times" w:cs="Times New Roman"/>
        </w:rPr>
        <w:t>ET</w:t>
      </w:r>
      <w:r w:rsidRPr="00975F55">
        <w:rPr>
          <w:rFonts w:ascii="Times" w:eastAsia="Times New Roman" w:hAnsi="Times" w:cs="Times New Roman"/>
          <w:vertAlign w:val="subscript"/>
        </w:rPr>
        <w:t>NN</w:t>
      </w:r>
      <w:r w:rsidRPr="00975F55">
        <w:rPr>
          <w:rFonts w:ascii="Times" w:eastAsia="Times New Roman" w:hAnsi="Times" w:cs="Times New Roman"/>
        </w:rPr>
        <w:t xml:space="preserve"> and PET</w:t>
      </w:r>
      <w:r w:rsidRPr="00975F55">
        <w:rPr>
          <w:rFonts w:ascii="Times" w:eastAsia="Times New Roman" w:hAnsi="Times" w:cs="Times New Roman"/>
          <w:vertAlign w:val="subscript"/>
        </w:rPr>
        <w:t>NN</w:t>
      </w:r>
      <w:r w:rsidRPr="00975F55">
        <w:rPr>
          <w:rFonts w:ascii="Times" w:eastAsia="Times New Roman" w:hAnsi="Times" w:cs="Times New Roman"/>
        </w:rPr>
        <w:t xml:space="preserve"> are respectively ET and PET predicted with our deep learning model. </w:t>
      </w:r>
      <w:proofErr w:type="spellStart"/>
      <w:r w:rsidRPr="00975F55">
        <w:rPr>
          <w:rFonts w:ascii="Times" w:eastAsia="Times New Roman" w:hAnsi="Times" w:cs="Times New Roman"/>
        </w:rPr>
        <w:t>ET</w:t>
      </w:r>
      <w:r w:rsidRPr="00975F55">
        <w:rPr>
          <w:rFonts w:ascii="Times" w:eastAsia="Times New Roman" w:hAnsi="Times" w:cs="Times New Roman"/>
          <w:vertAlign w:val="subscript"/>
        </w:rPr>
        <w:t>obs</w:t>
      </w:r>
      <w:proofErr w:type="spellEnd"/>
      <w:r w:rsidRPr="00975F55">
        <w:rPr>
          <w:rFonts w:ascii="Times" w:eastAsia="Times New Roman" w:hAnsi="Times" w:cs="Times New Roman"/>
        </w:rPr>
        <w:t xml:space="preserve"> corresponds to observational ET from FLUXNET2015.  </w:t>
      </w:r>
      <w:r w:rsidR="00F409F2" w:rsidRPr="00975F55">
        <w:rPr>
          <w:rFonts w:ascii="Times" w:eastAsia="Times New Roman" w:hAnsi="Times" w:cs="Times New Roman"/>
        </w:rPr>
        <w:t>(</w:t>
      </w:r>
      <w:r w:rsidRPr="00975F55">
        <w:rPr>
          <w:rFonts w:ascii="Times" w:eastAsia="Times New Roman" w:hAnsi="Times" w:cs="Times New Roman"/>
          <w:b/>
          <w:bCs/>
        </w:rPr>
        <w:t>a</w:t>
      </w:r>
      <w:r w:rsidR="00F409F2" w:rsidRPr="00975F55">
        <w:rPr>
          <w:rFonts w:ascii="Times" w:eastAsia="Times New Roman" w:hAnsi="Times" w:cs="Times New Roman"/>
        </w:rPr>
        <w:t>)</w:t>
      </w:r>
      <w:r w:rsidRPr="00975F55">
        <w:rPr>
          <w:rFonts w:ascii="Times" w:eastAsia="Times New Roman" w:hAnsi="Times" w:cs="Times New Roman"/>
          <w:b/>
          <w:bCs/>
        </w:rPr>
        <w:t xml:space="preserve"> </w:t>
      </w:r>
      <w:r w:rsidRPr="00975F55">
        <w:rPr>
          <w:rFonts w:ascii="Times" w:eastAsia="Times New Roman" w:hAnsi="Times" w:cs="Times New Roman"/>
        </w:rPr>
        <w:t>ET</w:t>
      </w:r>
      <w:r w:rsidRPr="00975F55">
        <w:rPr>
          <w:rFonts w:ascii="Times" w:eastAsia="Times New Roman" w:hAnsi="Times" w:cs="Times New Roman"/>
          <w:vertAlign w:val="subscript"/>
        </w:rPr>
        <w:t>NN</w:t>
      </w:r>
      <w:r w:rsidRPr="00975F55">
        <w:rPr>
          <w:rFonts w:ascii="Times" w:eastAsia="Times New Roman" w:hAnsi="Times" w:cs="Times New Roman"/>
        </w:rPr>
        <w:t xml:space="preserve"> vs </w:t>
      </w:r>
      <w:proofErr w:type="spellStart"/>
      <w:r w:rsidRPr="00975F55">
        <w:rPr>
          <w:rFonts w:ascii="Times" w:eastAsia="Times New Roman" w:hAnsi="Times" w:cs="Times New Roman"/>
        </w:rPr>
        <w:t>ET</w:t>
      </w:r>
      <w:r w:rsidRPr="00975F55">
        <w:rPr>
          <w:rFonts w:ascii="Times" w:eastAsia="Times New Roman" w:hAnsi="Times" w:cs="Times New Roman"/>
          <w:vertAlign w:val="subscript"/>
        </w:rPr>
        <w:t>obs</w:t>
      </w:r>
      <w:proofErr w:type="spellEnd"/>
      <w:r w:rsidRPr="00975F55">
        <w:rPr>
          <w:rFonts w:ascii="Times" w:eastAsia="Times New Roman" w:hAnsi="Times" w:cs="Times New Roman"/>
        </w:rPr>
        <w:t xml:space="preserve">, evaluated on all days. </w:t>
      </w:r>
      <w:r w:rsidR="00F409F2" w:rsidRPr="00975F55">
        <w:rPr>
          <w:rFonts w:ascii="Times" w:eastAsia="Times New Roman" w:hAnsi="Times" w:cs="Times New Roman"/>
        </w:rPr>
        <w:t>(</w:t>
      </w:r>
      <w:r w:rsidRPr="00975F55">
        <w:rPr>
          <w:rFonts w:ascii="Times" w:eastAsia="Times New Roman" w:hAnsi="Times" w:cs="Times New Roman"/>
          <w:b/>
          <w:bCs/>
        </w:rPr>
        <w:t>b</w:t>
      </w:r>
      <w:r w:rsidR="00F409F2" w:rsidRPr="00975F55">
        <w:rPr>
          <w:rFonts w:ascii="Times" w:eastAsia="Times New Roman" w:hAnsi="Times" w:cs="Times New Roman"/>
        </w:rPr>
        <w:t>)</w:t>
      </w:r>
      <w:r w:rsidRPr="00975F55">
        <w:rPr>
          <w:rFonts w:ascii="Times" w:eastAsia="Times New Roman" w:hAnsi="Times" w:cs="Times New Roman"/>
          <w:b/>
          <w:bCs/>
        </w:rPr>
        <w:t xml:space="preserve"> </w:t>
      </w:r>
      <w:r w:rsidRPr="00975F55">
        <w:rPr>
          <w:rFonts w:ascii="Times" w:eastAsia="Times New Roman" w:hAnsi="Times" w:cs="Times New Roman"/>
        </w:rPr>
        <w:t>PET</w:t>
      </w:r>
      <w:r w:rsidRPr="00975F55">
        <w:rPr>
          <w:rFonts w:ascii="Times" w:eastAsia="Times New Roman" w:hAnsi="Times" w:cs="Times New Roman"/>
          <w:vertAlign w:val="subscript"/>
        </w:rPr>
        <w:t>NN</w:t>
      </w:r>
      <w:r w:rsidRPr="00975F55">
        <w:rPr>
          <w:rFonts w:ascii="Times" w:eastAsia="Times New Roman" w:hAnsi="Times" w:cs="Times New Roman"/>
        </w:rPr>
        <w:t xml:space="preserve"> vs </w:t>
      </w:r>
      <w:proofErr w:type="spellStart"/>
      <w:r w:rsidRPr="00975F55">
        <w:rPr>
          <w:rFonts w:ascii="Times" w:eastAsia="Times New Roman" w:hAnsi="Times" w:cs="Times New Roman"/>
        </w:rPr>
        <w:t>ET</w:t>
      </w:r>
      <w:r w:rsidRPr="00975F55">
        <w:rPr>
          <w:rFonts w:ascii="Times" w:eastAsia="Times New Roman" w:hAnsi="Times" w:cs="Times New Roman"/>
          <w:vertAlign w:val="subscript"/>
        </w:rPr>
        <w:t>obs</w:t>
      </w:r>
      <w:proofErr w:type="spellEnd"/>
      <w:r w:rsidRPr="00975F55">
        <w:rPr>
          <w:rFonts w:ascii="Times" w:eastAsia="Times New Roman" w:hAnsi="Times" w:cs="Times New Roman"/>
        </w:rPr>
        <w:t xml:space="preserve">, evaluated on moist days only. </w:t>
      </w:r>
      <w:r w:rsidR="00F4411E" w:rsidRPr="00975F55">
        <w:rPr>
          <w:rFonts w:ascii="Times" w:eastAsia="Times New Roman" w:hAnsi="Times" w:cs="Times New Roman"/>
        </w:rPr>
        <w:t>(</w:t>
      </w:r>
      <w:r w:rsidRPr="00975F55">
        <w:rPr>
          <w:rFonts w:ascii="Times" w:eastAsia="Times New Roman" w:hAnsi="Times" w:cs="Times New Roman"/>
          <w:b/>
          <w:bCs/>
        </w:rPr>
        <w:t>c</w:t>
      </w:r>
      <w:r w:rsidR="00F4411E" w:rsidRPr="00975F55">
        <w:rPr>
          <w:rFonts w:ascii="Times" w:eastAsia="Times New Roman" w:hAnsi="Times" w:cs="Times New Roman"/>
          <w:b/>
          <w:bCs/>
        </w:rPr>
        <w:t>)</w:t>
      </w:r>
      <w:r w:rsidRPr="00975F55">
        <w:rPr>
          <w:rFonts w:ascii="Times" w:eastAsia="Times New Roman" w:hAnsi="Times" w:cs="Times New Roman"/>
          <w:b/>
          <w:bCs/>
        </w:rPr>
        <w:t xml:space="preserve"> </w:t>
      </w:r>
      <w:r w:rsidRPr="00975F55">
        <w:rPr>
          <w:rFonts w:ascii="Times" w:eastAsia="Times New Roman" w:hAnsi="Times" w:cs="Times New Roman"/>
        </w:rPr>
        <w:t>PET</w:t>
      </w:r>
      <w:r w:rsidRPr="00975F55">
        <w:rPr>
          <w:rFonts w:ascii="Times" w:eastAsia="Times New Roman" w:hAnsi="Times" w:cs="Times New Roman"/>
          <w:vertAlign w:val="subscript"/>
        </w:rPr>
        <w:t>PT</w:t>
      </w:r>
      <w:r w:rsidRPr="00975F55">
        <w:rPr>
          <w:rFonts w:ascii="Times" w:eastAsia="Times New Roman" w:hAnsi="Times" w:cs="Times New Roman"/>
        </w:rPr>
        <w:t xml:space="preserve"> is from the SPLASH model, based on a Priestley-Taylor formulation of evapotranspiration, vs </w:t>
      </w:r>
      <w:proofErr w:type="spellStart"/>
      <w:r w:rsidRPr="00975F55">
        <w:rPr>
          <w:rFonts w:ascii="Times" w:eastAsia="Times New Roman" w:hAnsi="Times" w:cs="Times New Roman"/>
        </w:rPr>
        <w:t>ET</w:t>
      </w:r>
      <w:r w:rsidRPr="00975F55">
        <w:rPr>
          <w:rFonts w:ascii="Times" w:eastAsia="Times New Roman" w:hAnsi="Times" w:cs="Times New Roman"/>
          <w:vertAlign w:val="subscript"/>
        </w:rPr>
        <w:t>obs</w:t>
      </w:r>
      <w:proofErr w:type="spellEnd"/>
      <w:r w:rsidR="00F4411E" w:rsidRPr="00975F55">
        <w:rPr>
          <w:rFonts w:ascii="Times" w:eastAsia="Times New Roman" w:hAnsi="Times" w:cs="Times New Roman"/>
        </w:rPr>
        <w:t>.</w:t>
      </w:r>
      <w:r w:rsidRPr="00975F55">
        <w:rPr>
          <w:rFonts w:ascii="Times" w:eastAsia="Times New Roman" w:hAnsi="Times" w:cs="Times New Roman"/>
        </w:rPr>
        <w:t xml:space="preserve"> </w:t>
      </w:r>
      <w:r w:rsidR="00F4411E" w:rsidRPr="00975F55">
        <w:rPr>
          <w:rFonts w:ascii="Times" w:eastAsia="Times New Roman" w:hAnsi="Times" w:cs="Times New Roman"/>
        </w:rPr>
        <w:t>(</w:t>
      </w:r>
      <w:r w:rsidRPr="00975F55">
        <w:rPr>
          <w:rFonts w:ascii="Times" w:eastAsia="Times New Roman" w:hAnsi="Times" w:cs="Times New Roman"/>
          <w:b/>
          <w:bCs/>
        </w:rPr>
        <w:t>d</w:t>
      </w:r>
      <w:r w:rsidR="00F4411E" w:rsidRPr="00975F55">
        <w:rPr>
          <w:rFonts w:ascii="Times" w:eastAsia="Times New Roman" w:hAnsi="Times" w:cs="Times New Roman"/>
        </w:rPr>
        <w:t xml:space="preserve">) </w:t>
      </w:r>
      <w:proofErr w:type="spellStart"/>
      <w:r w:rsidRPr="00975F55">
        <w:rPr>
          <w:rFonts w:ascii="Times" w:eastAsia="Times New Roman" w:hAnsi="Times" w:cs="Times New Roman"/>
        </w:rPr>
        <w:t>PET</w:t>
      </w:r>
      <w:r w:rsidRPr="00975F55">
        <w:rPr>
          <w:rFonts w:ascii="Times" w:eastAsia="Times New Roman" w:hAnsi="Times" w:cs="Times New Roman"/>
          <w:vertAlign w:val="subscript"/>
        </w:rPr>
        <w:t>lm</w:t>
      </w:r>
      <w:proofErr w:type="spellEnd"/>
      <w:r w:rsidRPr="00975F55">
        <w:rPr>
          <w:rFonts w:ascii="Times" w:eastAsia="Times New Roman" w:hAnsi="Times" w:cs="Times New Roman"/>
        </w:rPr>
        <w:t xml:space="preserve"> is based on a linear model (</w:t>
      </w:r>
      <w:proofErr w:type="spellStart"/>
      <w:r w:rsidRPr="00975F55">
        <w:rPr>
          <w:rFonts w:ascii="Times" w:eastAsia="Times New Roman" w:hAnsi="Times" w:cs="Times New Roman"/>
        </w:rPr>
        <w:t>lm</w:t>
      </w:r>
      <w:proofErr w:type="spellEnd"/>
      <w:r w:rsidRPr="00975F55">
        <w:rPr>
          <w:rFonts w:ascii="Times" w:eastAsia="Times New Roman" w:hAnsi="Times" w:cs="Times New Roman"/>
        </w:rPr>
        <w:t>), defined as PET=k*R</w:t>
      </w:r>
      <w:r w:rsidRPr="00975F55">
        <w:rPr>
          <w:rFonts w:ascii="Times" w:eastAsia="Times New Roman" w:hAnsi="Times" w:cs="Times New Roman"/>
          <w:vertAlign w:val="subscript"/>
        </w:rPr>
        <w:t>n</w:t>
      </w:r>
      <w:r w:rsidRPr="00975F55">
        <w:rPr>
          <w:rFonts w:ascii="Times" w:eastAsia="Times New Roman" w:hAnsi="Times" w:cs="Times New Roman"/>
        </w:rPr>
        <w:t xml:space="preserve">, where </w:t>
      </w:r>
      <w:r w:rsidRPr="00975F55">
        <w:rPr>
          <w:rFonts w:ascii="Times" w:eastAsia="Times New Roman" w:hAnsi="Times" w:cs="Times New Roman"/>
          <w:i/>
          <w:iCs/>
        </w:rPr>
        <w:t>R</w:t>
      </w:r>
      <w:r w:rsidRPr="00975F55">
        <w:rPr>
          <w:rFonts w:ascii="Times" w:eastAsia="Times New Roman" w:hAnsi="Times" w:cs="Times New Roman"/>
          <w:i/>
          <w:iCs/>
          <w:vertAlign w:val="subscript"/>
        </w:rPr>
        <w:t>n</w:t>
      </w:r>
      <w:r w:rsidRPr="00975F55">
        <w:rPr>
          <w:rFonts w:ascii="Times" w:eastAsia="Times New Roman" w:hAnsi="Times" w:cs="Times New Roman"/>
        </w:rPr>
        <w:t xml:space="preserve"> was converted to mass units (mm d</w:t>
      </w:r>
      <w:r w:rsidRPr="00975F55">
        <w:rPr>
          <w:rFonts w:ascii="Times" w:eastAsia="Times New Roman" w:hAnsi="Times" w:cs="Times New Roman"/>
          <w:vertAlign w:val="superscript"/>
        </w:rPr>
        <w:t>-1</w:t>
      </w:r>
      <w:r w:rsidRPr="00975F55">
        <w:rPr>
          <w:rFonts w:ascii="Times" w:eastAsia="Times New Roman" w:hAnsi="Times" w:cs="Times New Roman"/>
        </w:rPr>
        <w:t xml:space="preserve">) and </w:t>
      </w:r>
      <w:r w:rsidRPr="00975F55">
        <w:rPr>
          <w:rFonts w:ascii="Times" w:eastAsia="Times New Roman" w:hAnsi="Times" w:cs="Times New Roman"/>
          <w:i/>
          <w:iCs/>
        </w:rPr>
        <w:t>k</w:t>
      </w:r>
      <w:r w:rsidRPr="00975F55">
        <w:rPr>
          <w:rFonts w:ascii="Times" w:eastAsia="Times New Roman" w:hAnsi="Times" w:cs="Times New Roman"/>
        </w:rPr>
        <w:t xml:space="preserve"> is a site-specific constant that scales </w:t>
      </w:r>
      <w:r w:rsidRPr="00975F55">
        <w:rPr>
          <w:rFonts w:ascii="Times" w:eastAsia="Times New Roman" w:hAnsi="Times" w:cs="Times New Roman"/>
          <w:i/>
          <w:iCs/>
        </w:rPr>
        <w:t>R</w:t>
      </w:r>
      <w:r w:rsidRPr="00975F55">
        <w:rPr>
          <w:rFonts w:ascii="Times" w:eastAsia="Times New Roman" w:hAnsi="Times" w:cs="Times New Roman"/>
          <w:i/>
          <w:iCs/>
          <w:vertAlign w:val="subscript"/>
        </w:rPr>
        <w:t>n</w:t>
      </w:r>
      <w:r w:rsidRPr="00975F55">
        <w:rPr>
          <w:rFonts w:ascii="Times" w:eastAsia="Times New Roman" w:hAnsi="Times" w:cs="Times New Roman"/>
          <w:lang w:val="es-ES"/>
        </w:rPr>
        <w:t xml:space="preserve">, </w:t>
      </w:r>
      <w:proofErr w:type="spellStart"/>
      <w:r w:rsidRPr="00975F55">
        <w:rPr>
          <w:rFonts w:ascii="Times" w:eastAsia="Times New Roman" w:hAnsi="Times" w:cs="Times New Roman"/>
          <w:lang w:val="es-ES"/>
        </w:rPr>
        <w:t>calibrated</w:t>
      </w:r>
      <w:proofErr w:type="spellEnd"/>
      <w:r w:rsidRPr="00975F55">
        <w:rPr>
          <w:rFonts w:ascii="Times" w:eastAsia="Times New Roman" w:hAnsi="Times" w:cs="Times New Roman"/>
          <w:lang w:val="es-ES"/>
        </w:rPr>
        <w:t xml:space="preserve"> </w:t>
      </w:r>
      <w:proofErr w:type="spellStart"/>
      <w:r w:rsidRPr="00975F55">
        <w:rPr>
          <w:rFonts w:ascii="Times" w:eastAsia="Times New Roman" w:hAnsi="Times" w:cs="Times New Roman"/>
          <w:lang w:val="es-ES"/>
        </w:rPr>
        <w:t>to</w:t>
      </w:r>
      <w:proofErr w:type="spellEnd"/>
      <w:r w:rsidRPr="00975F55">
        <w:rPr>
          <w:rFonts w:ascii="Times" w:eastAsia="Times New Roman" w:hAnsi="Times" w:cs="Times New Roman"/>
          <w:lang w:val="es-ES"/>
        </w:rPr>
        <w:t xml:space="preserve"> </w:t>
      </w:r>
      <w:proofErr w:type="spellStart"/>
      <w:r w:rsidRPr="00975F55">
        <w:rPr>
          <w:rFonts w:ascii="Times" w:eastAsia="Times New Roman" w:hAnsi="Times" w:cs="Times New Roman"/>
        </w:rPr>
        <w:t>ET</w:t>
      </w:r>
      <w:r w:rsidRPr="00975F55">
        <w:rPr>
          <w:rFonts w:ascii="Times" w:eastAsia="Times New Roman" w:hAnsi="Times" w:cs="Times New Roman"/>
          <w:vertAlign w:val="subscript"/>
        </w:rPr>
        <w:t>obs</w:t>
      </w:r>
      <w:proofErr w:type="spellEnd"/>
      <w:r w:rsidRPr="00975F55">
        <w:rPr>
          <w:rFonts w:ascii="Times" w:eastAsia="Times New Roman" w:hAnsi="Times" w:cs="Times New Roman"/>
        </w:rPr>
        <w:t>.</w:t>
      </w:r>
    </w:p>
    <w:p w14:paraId="531474F1" w14:textId="77777777" w:rsidR="006A330A" w:rsidRPr="00975F55" w:rsidRDefault="006A330A" w:rsidP="00D77B90">
      <w:pPr>
        <w:spacing w:after="120" w:line="360" w:lineRule="auto"/>
        <w:jc w:val="both"/>
        <w:rPr>
          <w:rFonts w:ascii="Times" w:hAnsi="Times"/>
        </w:rPr>
      </w:pPr>
    </w:p>
    <w:p w14:paraId="59D0FC14" w14:textId="6C6ED290" w:rsidR="00EE54E4" w:rsidRPr="00975F55" w:rsidRDefault="0080627D" w:rsidP="00D77B90">
      <w:pPr>
        <w:tabs>
          <w:tab w:val="left" w:pos="1238"/>
        </w:tabs>
        <w:spacing w:after="120" w:line="360" w:lineRule="auto"/>
        <w:jc w:val="both"/>
        <w:rPr>
          <w:rFonts w:ascii="Times" w:hAnsi="Times"/>
        </w:rPr>
      </w:pPr>
      <w:r w:rsidRPr="00975F55">
        <w:rPr>
          <w:rFonts w:ascii="Times" w:hAnsi="Times"/>
        </w:rPr>
        <w:t>To</w:t>
      </w:r>
      <w:r w:rsidR="00C02461">
        <w:rPr>
          <w:rFonts w:ascii="Times" w:hAnsi="Times"/>
        </w:rPr>
        <w:t xml:space="preserve"> </w:t>
      </w:r>
      <w:r w:rsidR="00AD68DF">
        <w:rPr>
          <w:rFonts w:ascii="Times" w:hAnsi="Times"/>
        </w:rPr>
        <w:t>further understand</w:t>
      </w:r>
      <w:r w:rsidRPr="00975F55">
        <w:rPr>
          <w:rFonts w:ascii="Times" w:hAnsi="Times"/>
        </w:rPr>
        <w:t xml:space="preserve"> the timing and magnitude of water limitation on </w:t>
      </w:r>
      <w:proofErr w:type="spellStart"/>
      <w:r w:rsidRPr="00975F55">
        <w:rPr>
          <w:rFonts w:ascii="Times" w:hAnsi="Times"/>
        </w:rPr>
        <w:t>ET</w:t>
      </w:r>
      <w:r w:rsidRPr="00975F55">
        <w:rPr>
          <w:rFonts w:ascii="Times" w:hAnsi="Times"/>
          <w:vertAlign w:val="subscript"/>
        </w:rPr>
        <w:t>obs</w:t>
      </w:r>
      <w:proofErr w:type="spellEnd"/>
      <w:r w:rsidRPr="00975F55">
        <w:rPr>
          <w:rFonts w:ascii="Times" w:hAnsi="Times"/>
        </w:rPr>
        <w:t>, we evaluated its seasonality compared to ET</w:t>
      </w:r>
      <w:r w:rsidRPr="00975F55">
        <w:rPr>
          <w:rFonts w:ascii="Times" w:hAnsi="Times"/>
          <w:vertAlign w:val="subscript"/>
        </w:rPr>
        <w:t>NN</w:t>
      </w:r>
      <w:r w:rsidRPr="00975F55">
        <w:rPr>
          <w:rFonts w:ascii="Times" w:hAnsi="Times"/>
        </w:rPr>
        <w:t xml:space="preserve"> and PET</w:t>
      </w:r>
      <w:r w:rsidRPr="00975F55">
        <w:rPr>
          <w:rFonts w:ascii="Times" w:hAnsi="Times"/>
          <w:vertAlign w:val="subscript"/>
        </w:rPr>
        <w:t>NN</w:t>
      </w:r>
      <w:r w:rsidRPr="00975F55">
        <w:rPr>
          <w:rFonts w:ascii="Times" w:hAnsi="Times"/>
        </w:rPr>
        <w:t xml:space="preserve"> (Fig. 2). We chose two sample sites </w:t>
      </w:r>
      <w:r w:rsidR="00FD2FFB">
        <w:rPr>
          <w:rFonts w:ascii="Times" w:hAnsi="Times"/>
        </w:rPr>
        <w:t>with</w:t>
      </w:r>
      <w:r w:rsidRPr="00975F55">
        <w:rPr>
          <w:rFonts w:ascii="Times" w:hAnsi="Times"/>
        </w:rPr>
        <w:t xml:space="preserve"> contrasting behavior: DK-Sor, a humid deciduous broadleaf forest, and US-Ton, a dry woody savannah </w:t>
      </w:r>
      <w:r w:rsidRPr="00975F55">
        <w:rPr>
          <w:rFonts w:ascii="Times" w:hAnsi="Times"/>
        </w:rPr>
        <w:lastRenderedPageBreak/>
        <w:t>site. At DK</w:t>
      </w:r>
      <w:r w:rsidR="00222E59" w:rsidRPr="00975F55">
        <w:rPr>
          <w:rFonts w:ascii="Times" w:hAnsi="Times"/>
        </w:rPr>
        <w:t>-</w:t>
      </w:r>
      <w:r w:rsidRPr="00975F55">
        <w:rPr>
          <w:rFonts w:ascii="Times" w:hAnsi="Times"/>
        </w:rPr>
        <w:t>Sor, PET</w:t>
      </w:r>
      <w:r w:rsidRPr="00975F55">
        <w:rPr>
          <w:rFonts w:ascii="Times" w:hAnsi="Times"/>
          <w:vertAlign w:val="subscript"/>
        </w:rPr>
        <w:t>NN</w:t>
      </w:r>
      <w:r w:rsidRPr="00975F55">
        <w:rPr>
          <w:rFonts w:ascii="Times" w:hAnsi="Times"/>
        </w:rPr>
        <w:t xml:space="preserve"> and </w:t>
      </w:r>
      <w:proofErr w:type="spellStart"/>
      <w:r w:rsidRPr="00975F55">
        <w:rPr>
          <w:rFonts w:ascii="Times" w:hAnsi="Times"/>
        </w:rPr>
        <w:t>ET</w:t>
      </w:r>
      <w:r w:rsidRPr="00975F55">
        <w:rPr>
          <w:rFonts w:ascii="Times" w:hAnsi="Times"/>
          <w:vertAlign w:val="subscript"/>
        </w:rPr>
        <w:t>obs</w:t>
      </w:r>
      <w:proofErr w:type="spellEnd"/>
      <w:r w:rsidRPr="00975F55">
        <w:rPr>
          <w:rFonts w:ascii="Times" w:hAnsi="Times"/>
        </w:rPr>
        <w:t xml:space="preserve"> almost perfectly overlap, </w:t>
      </w:r>
      <w:r w:rsidR="00FD2FFB">
        <w:rPr>
          <w:rFonts w:ascii="Times" w:hAnsi="Times"/>
        </w:rPr>
        <w:t>suggesting</w:t>
      </w:r>
      <w:r w:rsidR="00FD2FFB" w:rsidRPr="00975F55">
        <w:rPr>
          <w:rFonts w:ascii="Times" w:hAnsi="Times"/>
        </w:rPr>
        <w:t xml:space="preserve"> </w:t>
      </w:r>
      <w:r w:rsidRPr="00975F55">
        <w:rPr>
          <w:rFonts w:ascii="Times" w:hAnsi="Times"/>
        </w:rPr>
        <w:t>that belowground moisture limitation has little effect on ET</w:t>
      </w:r>
      <w:r w:rsidR="00FF262D">
        <w:rPr>
          <w:rFonts w:ascii="Times" w:hAnsi="Times"/>
        </w:rPr>
        <w:t xml:space="preserve"> at this site</w:t>
      </w:r>
      <w:r w:rsidRPr="00975F55">
        <w:rPr>
          <w:rFonts w:ascii="Times" w:hAnsi="Times"/>
        </w:rPr>
        <w:t>, allowing it to be almost always at its potential rate, i.e.</w:t>
      </w:r>
      <w:r w:rsidR="003B6944" w:rsidRPr="00975F55">
        <w:rPr>
          <w:rFonts w:ascii="Times" w:hAnsi="Times"/>
        </w:rPr>
        <w:t>,</w:t>
      </w:r>
      <w:r w:rsidRPr="00975F55">
        <w:rPr>
          <w:rFonts w:ascii="Times" w:hAnsi="Times"/>
        </w:rPr>
        <w:t xml:space="preserve"> energy-limited </w:t>
      </w:r>
      <w:r w:rsidR="00115F8E" w:rsidRPr="00975F55">
        <w:rPr>
          <w:rFonts w:ascii="Times" w:hAnsi="Times"/>
        </w:rPr>
        <w:t xml:space="preserve">and </w:t>
      </w:r>
      <w:r w:rsidRPr="00975F55">
        <w:rPr>
          <w:rFonts w:ascii="Times" w:hAnsi="Times"/>
        </w:rPr>
        <w:t xml:space="preserve">without belowground moisture limitations (Fig. 2a, </w:t>
      </w:r>
      <w:r w:rsidR="00505089" w:rsidRPr="00975F55">
        <w:rPr>
          <w:rFonts w:ascii="Times" w:hAnsi="Times"/>
        </w:rPr>
        <w:t>red</w:t>
      </w:r>
      <w:r w:rsidRPr="00975F55">
        <w:rPr>
          <w:rFonts w:ascii="Times" w:hAnsi="Times"/>
        </w:rPr>
        <w:t xml:space="preserve"> and </w:t>
      </w:r>
      <w:r w:rsidR="00505089" w:rsidRPr="00975F55">
        <w:rPr>
          <w:rFonts w:ascii="Times" w:hAnsi="Times"/>
        </w:rPr>
        <w:t>black</w:t>
      </w:r>
      <w:r w:rsidRPr="00975F55">
        <w:rPr>
          <w:rFonts w:ascii="Times" w:hAnsi="Times"/>
        </w:rPr>
        <w:t xml:space="preserve"> lines). At US-Ton, PET</w:t>
      </w:r>
      <w:r w:rsidRPr="00975F55">
        <w:rPr>
          <w:rFonts w:ascii="Times" w:hAnsi="Times"/>
          <w:vertAlign w:val="subscript"/>
        </w:rPr>
        <w:t>NN</w:t>
      </w:r>
      <w:r w:rsidRPr="00975F55">
        <w:rPr>
          <w:rFonts w:ascii="Times" w:hAnsi="Times"/>
        </w:rPr>
        <w:t xml:space="preserve"> departs substantially from </w:t>
      </w:r>
      <w:proofErr w:type="spellStart"/>
      <w:r w:rsidRPr="00975F55">
        <w:rPr>
          <w:rFonts w:ascii="Times" w:hAnsi="Times"/>
        </w:rPr>
        <w:t>ET</w:t>
      </w:r>
      <w:r w:rsidRPr="00975F55">
        <w:rPr>
          <w:rFonts w:ascii="Times" w:hAnsi="Times"/>
          <w:vertAlign w:val="subscript"/>
        </w:rPr>
        <w:t>obs</w:t>
      </w:r>
      <w:proofErr w:type="spellEnd"/>
      <w:r w:rsidRPr="00975F55">
        <w:rPr>
          <w:rFonts w:ascii="Times" w:hAnsi="Times"/>
        </w:rPr>
        <w:t xml:space="preserve"> during the dry season, indicating </w:t>
      </w:r>
      <w:r w:rsidR="00505089" w:rsidRPr="00975F55">
        <w:rPr>
          <w:rFonts w:ascii="Times" w:hAnsi="Times"/>
        </w:rPr>
        <w:t>significant</w:t>
      </w:r>
      <w:r w:rsidRPr="00975F55">
        <w:rPr>
          <w:rFonts w:ascii="Times" w:hAnsi="Times"/>
        </w:rPr>
        <w:t xml:space="preserve"> impacts of </w:t>
      </w:r>
      <w:r w:rsidR="000E0237">
        <w:rPr>
          <w:rFonts w:ascii="Times" w:hAnsi="Times"/>
        </w:rPr>
        <w:t>water stress on ET</w:t>
      </w:r>
      <w:r w:rsidR="00067983">
        <w:rPr>
          <w:rFonts w:ascii="Times" w:hAnsi="Times"/>
        </w:rPr>
        <w:t xml:space="preserve"> at this site</w:t>
      </w:r>
      <w:r w:rsidRPr="00975F55">
        <w:rPr>
          <w:rFonts w:ascii="Times" w:hAnsi="Times"/>
        </w:rPr>
        <w:t xml:space="preserve"> (Fig. 2b, red </w:t>
      </w:r>
      <w:r w:rsidR="005F01C3" w:rsidRPr="00975F55">
        <w:rPr>
          <w:rFonts w:ascii="Times" w:hAnsi="Times"/>
        </w:rPr>
        <w:t xml:space="preserve">and black </w:t>
      </w:r>
      <w:r w:rsidRPr="00975F55">
        <w:rPr>
          <w:rFonts w:ascii="Times" w:hAnsi="Times"/>
        </w:rPr>
        <w:t>line</w:t>
      </w:r>
      <w:r w:rsidR="005F01C3" w:rsidRPr="00975F55">
        <w:rPr>
          <w:rFonts w:ascii="Times" w:hAnsi="Times"/>
        </w:rPr>
        <w:t>s</w:t>
      </w:r>
      <w:r w:rsidRPr="00975F55">
        <w:rPr>
          <w:rFonts w:ascii="Times" w:hAnsi="Times"/>
        </w:rPr>
        <w:t>). In both cases,</w:t>
      </w:r>
      <w:r w:rsidR="001F7CCD" w:rsidRPr="00975F55">
        <w:rPr>
          <w:rFonts w:ascii="Times" w:hAnsi="Times"/>
        </w:rPr>
        <w:t xml:space="preserve"> </w:t>
      </w:r>
      <w:r w:rsidR="007B2EFF" w:rsidRPr="00975F55">
        <w:rPr>
          <w:rFonts w:ascii="Times" w:hAnsi="Times"/>
        </w:rPr>
        <w:t>ET</w:t>
      </w:r>
      <w:r w:rsidR="007B2EFF" w:rsidRPr="00975F55">
        <w:rPr>
          <w:rFonts w:ascii="Times" w:hAnsi="Times"/>
          <w:vertAlign w:val="subscript"/>
        </w:rPr>
        <w:t>NN</w:t>
      </w:r>
      <w:r w:rsidR="007B2EFF" w:rsidRPr="00975F55">
        <w:rPr>
          <w:rFonts w:ascii="Times" w:hAnsi="Times"/>
        </w:rPr>
        <w:t xml:space="preserve"> </w:t>
      </w:r>
      <w:r w:rsidR="001F7CCD" w:rsidRPr="00975F55">
        <w:rPr>
          <w:rFonts w:ascii="Times" w:hAnsi="Times"/>
        </w:rPr>
        <w:t>is</w:t>
      </w:r>
      <w:r w:rsidRPr="00975F55">
        <w:rPr>
          <w:rFonts w:ascii="Times" w:hAnsi="Times"/>
        </w:rPr>
        <w:t xml:space="preserve"> consistent with </w:t>
      </w:r>
      <w:proofErr w:type="spellStart"/>
      <w:r w:rsidR="007B2EFF" w:rsidRPr="00975F55">
        <w:rPr>
          <w:rFonts w:ascii="Times" w:hAnsi="Times"/>
        </w:rPr>
        <w:t>ET</w:t>
      </w:r>
      <w:r w:rsidR="007B2EFF" w:rsidRPr="00975F55">
        <w:rPr>
          <w:rFonts w:ascii="Times" w:hAnsi="Times"/>
          <w:vertAlign w:val="subscript"/>
        </w:rPr>
        <w:t>obs</w:t>
      </w:r>
      <w:proofErr w:type="spellEnd"/>
      <w:r w:rsidR="007B2EFF" w:rsidRPr="00975F55">
        <w:rPr>
          <w:rFonts w:ascii="Times" w:hAnsi="Times"/>
        </w:rPr>
        <w:t xml:space="preserve"> (black and blue lines</w:t>
      </w:r>
      <w:proofErr w:type="gramStart"/>
      <w:r w:rsidR="00603B57">
        <w:rPr>
          <w:rFonts w:ascii="Times" w:hAnsi="Times"/>
        </w:rPr>
        <w:t>)</w:t>
      </w:r>
      <w:proofErr w:type="gramEnd"/>
      <w:r w:rsidR="00A43283" w:rsidRPr="00975F55">
        <w:rPr>
          <w:rFonts w:ascii="Times" w:hAnsi="Times"/>
        </w:rPr>
        <w:t xml:space="preserve"> </w:t>
      </w:r>
      <w:r w:rsidR="007B2EFF" w:rsidRPr="00975F55">
        <w:rPr>
          <w:rFonts w:ascii="Times" w:hAnsi="Times"/>
        </w:rPr>
        <w:t xml:space="preserve">and </w:t>
      </w:r>
      <w:r w:rsidRPr="00975F55">
        <w:rPr>
          <w:rFonts w:ascii="Times" w:hAnsi="Times"/>
        </w:rPr>
        <w:t xml:space="preserve">the </w:t>
      </w:r>
      <w:r w:rsidR="007B2EFF" w:rsidRPr="00975F55">
        <w:rPr>
          <w:rFonts w:ascii="Times" w:hAnsi="Times"/>
        </w:rPr>
        <w:t>ET</w:t>
      </w:r>
      <w:r w:rsidR="004E41E6">
        <w:rPr>
          <w:rFonts w:ascii="Times" w:hAnsi="Times"/>
        </w:rPr>
        <w:t xml:space="preserve"> seasonality</w:t>
      </w:r>
      <w:r w:rsidR="007B2EFF" w:rsidRPr="00975F55">
        <w:rPr>
          <w:rFonts w:ascii="Times" w:hAnsi="Times"/>
        </w:rPr>
        <w:t xml:space="preserve"> </w:t>
      </w:r>
      <w:r w:rsidR="004E41E6">
        <w:rPr>
          <w:rFonts w:ascii="Times" w:hAnsi="Times"/>
        </w:rPr>
        <w:t>i</w:t>
      </w:r>
      <w:r w:rsidR="007B2EFF" w:rsidRPr="00975F55">
        <w:rPr>
          <w:rFonts w:ascii="Times" w:hAnsi="Times"/>
        </w:rPr>
        <w:t xml:space="preserve">s confirmed by </w:t>
      </w:r>
      <w:r w:rsidRPr="00975F55">
        <w:rPr>
          <w:rFonts w:ascii="Times" w:hAnsi="Times"/>
        </w:rPr>
        <w:t>R</w:t>
      </w:r>
      <w:r w:rsidRPr="00975F55">
        <w:rPr>
          <w:rFonts w:ascii="Times" w:hAnsi="Times"/>
          <w:vertAlign w:val="subscript"/>
        </w:rPr>
        <w:t>n</w:t>
      </w:r>
      <w:r w:rsidRPr="00975F55">
        <w:rPr>
          <w:rFonts w:ascii="Times" w:hAnsi="Times"/>
        </w:rPr>
        <w:t xml:space="preserve"> converted to mass units (Fig. 2, dashed </w:t>
      </w:r>
      <w:r w:rsidR="003339A4" w:rsidRPr="00975F55">
        <w:rPr>
          <w:rFonts w:ascii="Times" w:hAnsi="Times"/>
        </w:rPr>
        <w:t>green</w:t>
      </w:r>
      <w:r w:rsidRPr="00975F55">
        <w:rPr>
          <w:rFonts w:ascii="Times" w:hAnsi="Times"/>
        </w:rPr>
        <w:t xml:space="preserve"> line).</w:t>
      </w:r>
    </w:p>
    <w:p w14:paraId="7DFABEAC" w14:textId="77777777" w:rsidR="00EE54E4" w:rsidRPr="00975F55" w:rsidRDefault="00EE54E4" w:rsidP="00EE54E4">
      <w:pPr>
        <w:pStyle w:val="NormalWeb"/>
        <w:spacing w:before="0" w:after="0"/>
        <w:rPr>
          <w:rFonts w:ascii="Times" w:hAnsi="Times"/>
          <w:b/>
          <w:bCs/>
        </w:rPr>
      </w:pPr>
      <w:r w:rsidRPr="00975F55">
        <w:rPr>
          <w:rFonts w:ascii="Times" w:hAnsi="Times"/>
          <w:b/>
          <w:bCs/>
          <w:noProof/>
          <w:lang w:eastAsia="en-US"/>
        </w:rPr>
        <w:drawing>
          <wp:inline distT="0" distB="0" distL="0" distR="0" wp14:anchorId="02537E72" wp14:editId="4D446A49">
            <wp:extent cx="5611091" cy="4987636"/>
            <wp:effectExtent l="0" t="0" r="2540" b="3810"/>
            <wp:docPr id="9" name="Picture 9"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histogram&#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611091" cy="4987636"/>
                    </a:xfrm>
                    <a:prstGeom prst="rect">
                      <a:avLst/>
                    </a:prstGeom>
                  </pic:spPr>
                </pic:pic>
              </a:graphicData>
            </a:graphic>
          </wp:inline>
        </w:drawing>
      </w:r>
    </w:p>
    <w:p w14:paraId="0633C42F" w14:textId="725D49CA" w:rsidR="0080627D" w:rsidRDefault="00EE54E4" w:rsidP="003310E8">
      <w:pPr>
        <w:pStyle w:val="NormalWeb"/>
        <w:spacing w:before="0" w:after="0"/>
        <w:rPr>
          <w:rFonts w:ascii="Times" w:hAnsi="Times"/>
        </w:rPr>
      </w:pPr>
      <w:r w:rsidRPr="00975F55">
        <w:rPr>
          <w:rFonts w:ascii="Times" w:hAnsi="Times"/>
          <w:b/>
          <w:bCs/>
        </w:rPr>
        <w:t>Fig</w:t>
      </w:r>
      <w:r w:rsidR="0041672F" w:rsidRPr="00975F55">
        <w:rPr>
          <w:rFonts w:ascii="Times" w:hAnsi="Times"/>
          <w:b/>
          <w:bCs/>
        </w:rPr>
        <w:t>.</w:t>
      </w:r>
      <w:r w:rsidRPr="00975F55">
        <w:rPr>
          <w:rFonts w:ascii="Times" w:hAnsi="Times"/>
          <w:b/>
          <w:bCs/>
        </w:rPr>
        <w:t xml:space="preserve"> 2 </w:t>
      </w:r>
      <w:r w:rsidRPr="00975F55">
        <w:rPr>
          <w:rFonts w:ascii="Times" w:hAnsi="Times"/>
        </w:rPr>
        <w:t>Seasonality of predicted and observed ET for sample sites.</w:t>
      </w:r>
      <w:r w:rsidRPr="00975F55">
        <w:rPr>
          <w:rFonts w:ascii="Times" w:hAnsi="Times"/>
          <w:b/>
          <w:bCs/>
        </w:rPr>
        <w:t xml:space="preserve"> </w:t>
      </w:r>
      <w:r w:rsidR="0041672F" w:rsidRPr="00975F55">
        <w:rPr>
          <w:rFonts w:ascii="Times" w:hAnsi="Times"/>
          <w:b/>
          <w:bCs/>
        </w:rPr>
        <w:t>(</w:t>
      </w:r>
      <w:r w:rsidRPr="00975F55">
        <w:rPr>
          <w:rFonts w:ascii="Times" w:hAnsi="Times"/>
          <w:b/>
          <w:bCs/>
        </w:rPr>
        <w:t>a</w:t>
      </w:r>
      <w:r w:rsidR="0041672F" w:rsidRPr="00975F55">
        <w:rPr>
          <w:rFonts w:ascii="Times" w:hAnsi="Times"/>
          <w:b/>
          <w:bCs/>
        </w:rPr>
        <w:t>)</w:t>
      </w:r>
      <w:r w:rsidRPr="00975F55">
        <w:rPr>
          <w:rFonts w:ascii="Times" w:hAnsi="Times"/>
          <w:b/>
          <w:bCs/>
        </w:rPr>
        <w:t xml:space="preserve"> </w:t>
      </w:r>
      <w:r w:rsidRPr="00975F55">
        <w:rPr>
          <w:rFonts w:ascii="Times" w:hAnsi="Times"/>
        </w:rPr>
        <w:t>DK-Sor</w:t>
      </w:r>
      <w:r w:rsidR="0041672F" w:rsidRPr="00975F55">
        <w:rPr>
          <w:rFonts w:ascii="Times" w:hAnsi="Times"/>
        </w:rPr>
        <w:t>.</w:t>
      </w:r>
      <w:r w:rsidRPr="00975F55">
        <w:rPr>
          <w:rFonts w:ascii="Times" w:hAnsi="Times"/>
        </w:rPr>
        <w:t xml:space="preserve"> </w:t>
      </w:r>
      <w:r w:rsidR="0041672F" w:rsidRPr="00975F55">
        <w:rPr>
          <w:rFonts w:ascii="Times" w:hAnsi="Times"/>
        </w:rPr>
        <w:t>(</w:t>
      </w:r>
      <w:r w:rsidRPr="00975F55">
        <w:rPr>
          <w:rFonts w:ascii="Times" w:hAnsi="Times"/>
          <w:b/>
          <w:bCs/>
        </w:rPr>
        <w:t>b</w:t>
      </w:r>
      <w:r w:rsidR="0041672F" w:rsidRPr="00975F55">
        <w:rPr>
          <w:rFonts w:ascii="Times" w:hAnsi="Times"/>
          <w:b/>
          <w:bCs/>
        </w:rPr>
        <w:t>)</w:t>
      </w:r>
      <w:r w:rsidRPr="00975F55">
        <w:rPr>
          <w:rFonts w:ascii="Times" w:hAnsi="Times"/>
          <w:b/>
          <w:bCs/>
        </w:rPr>
        <w:t xml:space="preserve"> </w:t>
      </w:r>
      <w:r w:rsidRPr="00975F55">
        <w:rPr>
          <w:rFonts w:ascii="Times" w:hAnsi="Times"/>
        </w:rPr>
        <w:t>US-Ton. ET</w:t>
      </w:r>
      <w:r w:rsidRPr="00975F55">
        <w:rPr>
          <w:rFonts w:ascii="Times" w:hAnsi="Times"/>
          <w:vertAlign w:val="subscript"/>
        </w:rPr>
        <w:t>NN</w:t>
      </w:r>
      <w:r w:rsidRPr="00975F55">
        <w:rPr>
          <w:rFonts w:ascii="Times" w:hAnsi="Times"/>
        </w:rPr>
        <w:t xml:space="preserve"> and PET</w:t>
      </w:r>
      <w:r w:rsidRPr="00975F55">
        <w:rPr>
          <w:rFonts w:ascii="Times" w:hAnsi="Times"/>
          <w:vertAlign w:val="subscript"/>
        </w:rPr>
        <w:t>NN</w:t>
      </w:r>
      <w:r w:rsidRPr="00975F55">
        <w:rPr>
          <w:rFonts w:ascii="Times" w:hAnsi="Times"/>
        </w:rPr>
        <w:t xml:space="preserve"> are respectively ET and PET predicted with our deep learning model. </w:t>
      </w:r>
      <w:proofErr w:type="spellStart"/>
      <w:r w:rsidRPr="00975F55">
        <w:rPr>
          <w:rFonts w:ascii="Times" w:hAnsi="Times"/>
        </w:rPr>
        <w:t>ET</w:t>
      </w:r>
      <w:r w:rsidRPr="00975F55">
        <w:rPr>
          <w:rFonts w:ascii="Times" w:hAnsi="Times"/>
          <w:vertAlign w:val="subscript"/>
        </w:rPr>
        <w:t>obs</w:t>
      </w:r>
      <w:proofErr w:type="spellEnd"/>
      <w:r w:rsidRPr="00975F55">
        <w:rPr>
          <w:rFonts w:ascii="Times" w:hAnsi="Times"/>
        </w:rPr>
        <w:t xml:space="preserve"> corresponds to observational ET from FLUXNET2015.  Blue line: ET</w:t>
      </w:r>
      <w:r w:rsidRPr="00975F55">
        <w:rPr>
          <w:rFonts w:ascii="Times" w:hAnsi="Times"/>
          <w:vertAlign w:val="subscript"/>
        </w:rPr>
        <w:t>NN</w:t>
      </w:r>
      <w:r w:rsidRPr="00975F55">
        <w:rPr>
          <w:rFonts w:ascii="Times" w:hAnsi="Times"/>
        </w:rPr>
        <w:t>. Green line: PET</w:t>
      </w:r>
      <w:r w:rsidRPr="00975F55">
        <w:rPr>
          <w:rFonts w:ascii="Times" w:hAnsi="Times"/>
          <w:vertAlign w:val="subscript"/>
        </w:rPr>
        <w:t>NN</w:t>
      </w:r>
      <w:r w:rsidRPr="00975F55">
        <w:rPr>
          <w:rFonts w:ascii="Times" w:hAnsi="Times"/>
        </w:rPr>
        <w:t xml:space="preserve">. Red line: </w:t>
      </w:r>
      <w:proofErr w:type="spellStart"/>
      <w:r w:rsidRPr="00975F55">
        <w:rPr>
          <w:rFonts w:ascii="Times" w:hAnsi="Times"/>
        </w:rPr>
        <w:t>ET</w:t>
      </w:r>
      <w:r w:rsidRPr="00975F55">
        <w:rPr>
          <w:rFonts w:ascii="Times" w:hAnsi="Times"/>
          <w:vertAlign w:val="subscript"/>
        </w:rPr>
        <w:t>obs</w:t>
      </w:r>
      <w:proofErr w:type="spellEnd"/>
      <w:r w:rsidRPr="00975F55">
        <w:rPr>
          <w:rFonts w:ascii="Times" w:hAnsi="Times"/>
        </w:rPr>
        <w:t>. Dashed gray line: Net radiation converted to mass units (mm d</w:t>
      </w:r>
      <w:r w:rsidRPr="00975F55">
        <w:rPr>
          <w:rFonts w:ascii="Times" w:hAnsi="Times"/>
          <w:vertAlign w:val="superscript"/>
        </w:rPr>
        <w:t>-1</w:t>
      </w:r>
      <w:r w:rsidRPr="00975F55">
        <w:rPr>
          <w:rFonts w:ascii="Times" w:hAnsi="Times"/>
        </w:rPr>
        <w:t>). We derived the seasonality by calculating the mean across all years for every day of the year.</w:t>
      </w:r>
    </w:p>
    <w:p w14:paraId="7FE4CA35" w14:textId="072E4EF7" w:rsidR="0054167A" w:rsidRDefault="0054167A" w:rsidP="003310E8">
      <w:pPr>
        <w:pStyle w:val="NormalWeb"/>
        <w:spacing w:before="0" w:after="0"/>
        <w:rPr>
          <w:rFonts w:ascii="Times" w:hAnsi="Times"/>
        </w:rPr>
      </w:pPr>
    </w:p>
    <w:p w14:paraId="16980903" w14:textId="77777777" w:rsidR="0054167A" w:rsidRPr="00975F55" w:rsidRDefault="0054167A" w:rsidP="003310E8">
      <w:pPr>
        <w:pStyle w:val="NormalWeb"/>
        <w:spacing w:before="0" w:after="0"/>
        <w:rPr>
          <w:rFonts w:ascii="Times" w:hAnsi="Times"/>
        </w:rPr>
      </w:pPr>
    </w:p>
    <w:p w14:paraId="0AF9E810" w14:textId="5E9E354E" w:rsidR="0080627D" w:rsidRPr="00975F55" w:rsidRDefault="00236324" w:rsidP="00D77B90">
      <w:pPr>
        <w:pStyle w:val="Heading2"/>
        <w:spacing w:line="360" w:lineRule="auto"/>
      </w:pPr>
      <w:r w:rsidRPr="00975F55">
        <w:lastRenderedPageBreak/>
        <w:t xml:space="preserve">Binning </w:t>
      </w:r>
      <w:r w:rsidR="0080627D" w:rsidRPr="00975F55">
        <w:t xml:space="preserve">of </w:t>
      </w:r>
      <w:proofErr w:type="spellStart"/>
      <w:r w:rsidR="0080627D" w:rsidRPr="00975F55">
        <w:t>fET</w:t>
      </w:r>
      <w:proofErr w:type="spellEnd"/>
      <w:r w:rsidR="0080627D" w:rsidRPr="00975F55">
        <w:t xml:space="preserve"> vs CWD responses</w:t>
      </w:r>
    </w:p>
    <w:p w14:paraId="57244727" w14:textId="6E404865" w:rsidR="0080627D" w:rsidRPr="00975F55" w:rsidRDefault="00FD2FFB" w:rsidP="00FD2FFB">
      <w:pPr>
        <w:spacing w:after="120" w:line="360" w:lineRule="auto"/>
        <w:jc w:val="both"/>
        <w:rPr>
          <w:rFonts w:ascii="Times" w:hAnsi="Times"/>
        </w:rPr>
      </w:pPr>
      <w:r>
        <w:rPr>
          <w:rFonts w:ascii="Times" w:hAnsi="Times"/>
        </w:rPr>
        <w:t>When</w:t>
      </w:r>
      <w:r w:rsidR="00DF4859" w:rsidRPr="00975F55">
        <w:rPr>
          <w:rFonts w:ascii="Times" w:hAnsi="Times"/>
        </w:rPr>
        <w:t xml:space="preserve"> </w:t>
      </w:r>
      <w:r>
        <w:rPr>
          <w:rFonts w:ascii="Times" w:hAnsi="Times"/>
        </w:rPr>
        <w:t xml:space="preserve">the density of </w:t>
      </w:r>
      <w:proofErr w:type="spellStart"/>
      <w:r w:rsidR="00DF4859" w:rsidRPr="00975F55">
        <w:rPr>
          <w:rFonts w:ascii="Times" w:hAnsi="Times"/>
        </w:rPr>
        <w:t>fET</w:t>
      </w:r>
      <w:proofErr w:type="spellEnd"/>
      <w:r w:rsidR="00DF4859" w:rsidRPr="00975F55">
        <w:rPr>
          <w:rFonts w:ascii="Times" w:hAnsi="Times"/>
        </w:rPr>
        <w:t xml:space="preserve"> </w:t>
      </w:r>
      <w:r>
        <w:rPr>
          <w:rFonts w:ascii="Times" w:hAnsi="Times"/>
        </w:rPr>
        <w:t>is plotted against</w:t>
      </w:r>
      <w:r w:rsidR="00DF4859" w:rsidRPr="00975F55">
        <w:rPr>
          <w:rFonts w:ascii="Times" w:hAnsi="Times"/>
        </w:rPr>
        <w:t xml:space="preserve"> CWD </w:t>
      </w:r>
      <w:r w:rsidR="00AD68DF">
        <w:rPr>
          <w:rFonts w:ascii="Times" w:hAnsi="Times"/>
        </w:rPr>
        <w:t>across</w:t>
      </w:r>
      <w:r w:rsidR="00AD68DF" w:rsidRPr="00975F55">
        <w:rPr>
          <w:rFonts w:ascii="Times" w:hAnsi="Times"/>
        </w:rPr>
        <w:t xml:space="preserve"> </w:t>
      </w:r>
      <w:r w:rsidR="00DF4859" w:rsidRPr="00975F55">
        <w:rPr>
          <w:rFonts w:ascii="Times" w:hAnsi="Times"/>
        </w:rPr>
        <w:t>all site</w:t>
      </w:r>
      <w:r w:rsidR="00D24914" w:rsidRPr="00975F55">
        <w:rPr>
          <w:rFonts w:ascii="Times" w:hAnsi="Times"/>
        </w:rPr>
        <w:t>s</w:t>
      </w:r>
      <w:r w:rsidR="00DF4859" w:rsidRPr="00975F55">
        <w:rPr>
          <w:rFonts w:ascii="Times" w:hAnsi="Times"/>
        </w:rPr>
        <w:t>, w</w:t>
      </w:r>
      <w:r w:rsidR="0080627D" w:rsidRPr="00975F55">
        <w:rPr>
          <w:rFonts w:ascii="Times" w:hAnsi="Times"/>
        </w:rPr>
        <w:t xml:space="preserve">e observe a variety of responses </w:t>
      </w:r>
      <w:r w:rsidR="00DF4859" w:rsidRPr="00975F55">
        <w:rPr>
          <w:rFonts w:ascii="Times" w:hAnsi="Times"/>
        </w:rPr>
        <w:t>(Fig. 3</w:t>
      </w:r>
      <w:r w:rsidR="00810354">
        <w:rPr>
          <w:rFonts w:ascii="Times" w:hAnsi="Times"/>
        </w:rPr>
        <w:t>a</w:t>
      </w:r>
      <w:r w:rsidR="00DF4859" w:rsidRPr="00975F55">
        <w:rPr>
          <w:rFonts w:ascii="Times" w:hAnsi="Times"/>
        </w:rPr>
        <w:t>)</w:t>
      </w:r>
      <w:r w:rsidR="0080627D" w:rsidRPr="00975F55">
        <w:rPr>
          <w:rFonts w:ascii="Times" w:hAnsi="Times"/>
        </w:rPr>
        <w:t xml:space="preserve">. For CWD values up to approximately 100 mm, there is an accumulation of points centered at </w:t>
      </w:r>
      <w:proofErr w:type="spellStart"/>
      <w:r w:rsidR="0080627D" w:rsidRPr="00975F55">
        <w:rPr>
          <w:rFonts w:ascii="Times" w:hAnsi="Times"/>
        </w:rPr>
        <w:t>fET</w:t>
      </w:r>
      <w:proofErr w:type="spellEnd"/>
      <w:r w:rsidR="0080627D" w:rsidRPr="00975F55">
        <w:rPr>
          <w:rFonts w:ascii="Times" w:hAnsi="Times"/>
        </w:rPr>
        <w:t xml:space="preserve"> equal to one. At higher CWD values, </w:t>
      </w:r>
      <w:proofErr w:type="spellStart"/>
      <w:r w:rsidR="0080627D" w:rsidRPr="00975F55">
        <w:rPr>
          <w:rFonts w:ascii="Times" w:hAnsi="Times"/>
        </w:rPr>
        <w:t>fET</w:t>
      </w:r>
      <w:proofErr w:type="spellEnd"/>
      <w:r w:rsidR="0080627D" w:rsidRPr="00975F55">
        <w:rPr>
          <w:rFonts w:ascii="Times" w:hAnsi="Times"/>
        </w:rPr>
        <w:t xml:space="preserve"> declines gradually. We can distinguish two other smaller clouds of points, one centered at around </w:t>
      </w:r>
      <w:proofErr w:type="spellStart"/>
      <w:r w:rsidR="0080627D" w:rsidRPr="00975F55">
        <w:rPr>
          <w:rFonts w:ascii="Times" w:hAnsi="Times"/>
        </w:rPr>
        <w:t>fET</w:t>
      </w:r>
      <w:proofErr w:type="spellEnd"/>
      <w:r w:rsidR="0080627D" w:rsidRPr="00975F55">
        <w:rPr>
          <w:rFonts w:ascii="Times" w:hAnsi="Times"/>
        </w:rPr>
        <w:t xml:space="preserve"> equal to 0.4 and another one at 0.2. </w:t>
      </w:r>
      <w:r>
        <w:rPr>
          <w:rFonts w:ascii="Times" w:hAnsi="Times"/>
        </w:rPr>
        <w:t xml:space="preserve">The response of </w:t>
      </w:r>
      <w:proofErr w:type="spellStart"/>
      <w:r>
        <w:rPr>
          <w:rFonts w:ascii="Times" w:hAnsi="Times"/>
        </w:rPr>
        <w:t>fET</w:t>
      </w:r>
      <w:proofErr w:type="spellEnd"/>
      <w:r>
        <w:rPr>
          <w:rFonts w:ascii="Times" w:hAnsi="Times"/>
        </w:rPr>
        <w:t xml:space="preserve"> vs. CWD seems to be most variable around</w:t>
      </w:r>
      <w:r w:rsidR="00316199">
        <w:rPr>
          <w:rFonts w:ascii="Times" w:hAnsi="Times"/>
        </w:rPr>
        <w:t xml:space="preserve"> </w:t>
      </w:r>
      <w:r>
        <w:rPr>
          <w:rFonts w:ascii="Times" w:hAnsi="Times"/>
        </w:rPr>
        <w:t>CWD =</w:t>
      </w:r>
      <w:r w:rsidR="0080627D" w:rsidRPr="00975F55">
        <w:rPr>
          <w:rFonts w:ascii="Times" w:hAnsi="Times"/>
        </w:rPr>
        <w:t xml:space="preserve"> 150 mm (red dotted lines in Fig. 3</w:t>
      </w:r>
      <w:r w:rsidR="00810354">
        <w:rPr>
          <w:rFonts w:ascii="Times" w:hAnsi="Times"/>
        </w:rPr>
        <w:t>a</w:t>
      </w:r>
      <w:r w:rsidR="0080627D" w:rsidRPr="00975F55">
        <w:rPr>
          <w:rFonts w:ascii="Times" w:hAnsi="Times"/>
        </w:rPr>
        <w:t xml:space="preserve">). To </w:t>
      </w:r>
      <w:r>
        <w:rPr>
          <w:rFonts w:ascii="Times" w:hAnsi="Times"/>
        </w:rPr>
        <w:t xml:space="preserve">further </w:t>
      </w:r>
      <w:r w:rsidR="0080627D" w:rsidRPr="00975F55">
        <w:rPr>
          <w:rFonts w:ascii="Times" w:hAnsi="Times"/>
        </w:rPr>
        <w:t xml:space="preserve">investigate commonalities of the </w:t>
      </w:r>
      <w:proofErr w:type="spellStart"/>
      <w:r w:rsidR="0080627D" w:rsidRPr="00975F55">
        <w:rPr>
          <w:rFonts w:ascii="Times" w:hAnsi="Times"/>
        </w:rPr>
        <w:t>fET</w:t>
      </w:r>
      <w:proofErr w:type="spellEnd"/>
      <w:r w:rsidR="0080627D" w:rsidRPr="00975F55">
        <w:rPr>
          <w:rFonts w:ascii="Times" w:hAnsi="Times"/>
        </w:rPr>
        <w:t xml:space="preserve">-CWD relationship across sites, we divided them into three groups based on the </w:t>
      </w:r>
      <w:proofErr w:type="spellStart"/>
      <w:r w:rsidR="0080627D" w:rsidRPr="00975F55">
        <w:rPr>
          <w:rFonts w:ascii="Times" w:hAnsi="Times"/>
        </w:rPr>
        <w:t>fET</w:t>
      </w:r>
      <w:proofErr w:type="spellEnd"/>
      <w:r w:rsidR="0080627D" w:rsidRPr="00975F55">
        <w:rPr>
          <w:rFonts w:ascii="Times" w:hAnsi="Times"/>
        </w:rPr>
        <w:t xml:space="preserve"> median in this interval (Fig. 3</w:t>
      </w:r>
      <w:r w:rsidR="00810354">
        <w:rPr>
          <w:rFonts w:ascii="Times" w:hAnsi="Times"/>
        </w:rPr>
        <w:t>b</w:t>
      </w:r>
      <w:r w:rsidR="00D24914" w:rsidRPr="00975F55">
        <w:rPr>
          <w:rFonts w:ascii="Times" w:hAnsi="Times"/>
        </w:rPr>
        <w:t xml:space="preserve">, see </w:t>
      </w:r>
      <w:r w:rsidR="00D24914" w:rsidRPr="00975F55">
        <w:rPr>
          <w:rFonts w:ascii="Times" w:hAnsi="Times"/>
        </w:rPr>
        <w:fldChar w:fldCharType="begin"/>
      </w:r>
      <w:r w:rsidR="00D24914" w:rsidRPr="00975F55">
        <w:rPr>
          <w:rFonts w:ascii="Times" w:hAnsi="Times"/>
        </w:rPr>
        <w:instrText xml:space="preserve"> REF _Ref113634773 \r \h </w:instrText>
      </w:r>
      <w:r w:rsidR="00D24914" w:rsidRPr="00975F55">
        <w:rPr>
          <w:rFonts w:ascii="Times" w:hAnsi="Times"/>
        </w:rPr>
      </w:r>
      <w:r w:rsidR="00D24914" w:rsidRPr="00975F55">
        <w:rPr>
          <w:rFonts w:ascii="Times" w:hAnsi="Times"/>
        </w:rPr>
        <w:fldChar w:fldCharType="separate"/>
      </w:r>
      <w:r w:rsidR="00D24914" w:rsidRPr="00975F55">
        <w:rPr>
          <w:rFonts w:ascii="Times" w:hAnsi="Times"/>
        </w:rPr>
        <w:t>2.6</w:t>
      </w:r>
      <w:r w:rsidR="00D24914" w:rsidRPr="00975F55">
        <w:rPr>
          <w:rFonts w:ascii="Times" w:hAnsi="Times"/>
        </w:rPr>
        <w:fldChar w:fldCharType="end"/>
      </w:r>
      <w:r w:rsidR="0080627D" w:rsidRPr="00975F55">
        <w:rPr>
          <w:rFonts w:ascii="Times" w:hAnsi="Times"/>
        </w:rPr>
        <w:t xml:space="preserve">). Sites were thus grouped into low, medium, and high </w:t>
      </w:r>
      <w:proofErr w:type="spellStart"/>
      <w:r w:rsidR="0080627D" w:rsidRPr="00975F55">
        <w:rPr>
          <w:rFonts w:ascii="Times" w:hAnsi="Times"/>
        </w:rPr>
        <w:t>fET</w:t>
      </w:r>
      <w:proofErr w:type="spellEnd"/>
      <w:r w:rsidR="0080627D" w:rsidRPr="00975F55">
        <w:rPr>
          <w:rFonts w:ascii="Times" w:hAnsi="Times"/>
        </w:rPr>
        <w:t xml:space="preserve">. Each group exhibits </w:t>
      </w:r>
      <w:r w:rsidR="00D900A5" w:rsidRPr="00975F55">
        <w:rPr>
          <w:rFonts w:ascii="Times" w:hAnsi="Times"/>
        </w:rPr>
        <w:t xml:space="preserve">a </w:t>
      </w:r>
      <w:r w:rsidR="0080627D" w:rsidRPr="00975F55">
        <w:rPr>
          <w:rFonts w:ascii="Times" w:hAnsi="Times"/>
        </w:rPr>
        <w:t xml:space="preserve">different </w:t>
      </w:r>
      <w:proofErr w:type="spellStart"/>
      <w:r w:rsidR="0080627D" w:rsidRPr="00975F55">
        <w:rPr>
          <w:rFonts w:ascii="Times" w:hAnsi="Times"/>
        </w:rPr>
        <w:t>fET</w:t>
      </w:r>
      <w:proofErr w:type="spellEnd"/>
      <w:r w:rsidR="0080627D" w:rsidRPr="00975F55">
        <w:rPr>
          <w:rFonts w:ascii="Times" w:hAnsi="Times"/>
        </w:rPr>
        <w:t xml:space="preserve"> vs CWD behavior (</w:t>
      </w:r>
      <w:r w:rsidR="00460F6D" w:rsidRPr="00975F55">
        <w:rPr>
          <w:rFonts w:ascii="Times" w:hAnsi="Times"/>
        </w:rPr>
        <w:t>Fig. 5 and</w:t>
      </w:r>
      <w:r w:rsidR="001A2061" w:rsidRPr="00975F55">
        <w:rPr>
          <w:rFonts w:ascii="Times" w:hAnsi="Times"/>
        </w:rPr>
        <w:t xml:space="preserve"> </w:t>
      </w:r>
      <w:r w:rsidR="0080627D" w:rsidRPr="00975F55">
        <w:rPr>
          <w:rFonts w:ascii="Times" w:hAnsi="Times"/>
        </w:rPr>
        <w:t xml:space="preserve">Figs. </w:t>
      </w:r>
      <w:r w:rsidR="009D529C" w:rsidRPr="00975F55">
        <w:rPr>
          <w:rFonts w:ascii="Times" w:hAnsi="Times"/>
        </w:rPr>
        <w:t>S</w:t>
      </w:r>
      <w:r w:rsidR="0080627D" w:rsidRPr="00975F55">
        <w:rPr>
          <w:rFonts w:ascii="Times" w:hAnsi="Times"/>
        </w:rPr>
        <w:t>3-</w:t>
      </w:r>
      <w:r w:rsidR="009D529C" w:rsidRPr="00975F55">
        <w:rPr>
          <w:rFonts w:ascii="Times" w:hAnsi="Times"/>
        </w:rPr>
        <w:t>S</w:t>
      </w:r>
      <w:r w:rsidR="0080627D" w:rsidRPr="00975F55">
        <w:rPr>
          <w:rFonts w:ascii="Times" w:hAnsi="Times"/>
        </w:rPr>
        <w:t xml:space="preserve">4). </w:t>
      </w:r>
    </w:p>
    <w:p w14:paraId="2D590B56" w14:textId="3BB9F912" w:rsidR="001A2061" w:rsidRPr="00975F55" w:rsidRDefault="001A2061" w:rsidP="00D77B90">
      <w:pPr>
        <w:spacing w:after="120" w:line="360" w:lineRule="auto"/>
        <w:jc w:val="both"/>
        <w:rPr>
          <w:rFonts w:ascii="Times" w:hAnsi="Times"/>
        </w:rPr>
      </w:pPr>
    </w:p>
    <w:p w14:paraId="27D17629" w14:textId="77777777" w:rsidR="001A2061" w:rsidRPr="00975F55" w:rsidRDefault="001A2061" w:rsidP="001A2061">
      <w:pPr>
        <w:rPr>
          <w:rFonts w:ascii="Times" w:hAnsi="Times"/>
        </w:rPr>
      </w:pPr>
      <w:r w:rsidRPr="00975F55">
        <w:rPr>
          <w:rFonts w:ascii="Times" w:hAnsi="Times"/>
          <w:noProof/>
          <w:lang w:eastAsia="en-US"/>
        </w:rPr>
        <w:drawing>
          <wp:inline distT="0" distB="0" distL="0" distR="0" wp14:anchorId="33A4B1FD" wp14:editId="13BE0AF6">
            <wp:extent cx="5598106" cy="2799053"/>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598106" cy="2799053"/>
                    </a:xfrm>
                    <a:prstGeom prst="rect">
                      <a:avLst/>
                    </a:prstGeom>
                  </pic:spPr>
                </pic:pic>
              </a:graphicData>
            </a:graphic>
          </wp:inline>
        </w:drawing>
      </w:r>
    </w:p>
    <w:p w14:paraId="0E1B69AC" w14:textId="54478E87" w:rsidR="00E74203" w:rsidRDefault="001A2061" w:rsidP="001A2061">
      <w:pPr>
        <w:rPr>
          <w:rFonts w:ascii="Times" w:hAnsi="Times"/>
        </w:rPr>
      </w:pPr>
      <w:r w:rsidRPr="00975F55">
        <w:rPr>
          <w:rFonts w:ascii="Times" w:hAnsi="Times"/>
          <w:b/>
          <w:bCs/>
        </w:rPr>
        <w:t>Fig</w:t>
      </w:r>
      <w:r w:rsidR="00804036" w:rsidRPr="00975F55">
        <w:rPr>
          <w:rFonts w:ascii="Times" w:hAnsi="Times"/>
          <w:b/>
          <w:bCs/>
        </w:rPr>
        <w:t>.</w:t>
      </w:r>
      <w:r w:rsidRPr="00975F55">
        <w:rPr>
          <w:rFonts w:ascii="Times" w:hAnsi="Times"/>
          <w:b/>
          <w:bCs/>
        </w:rPr>
        <w:t xml:space="preserve"> 3 </w:t>
      </w:r>
      <w:r w:rsidRPr="00975F55">
        <w:rPr>
          <w:rFonts w:ascii="Times" w:hAnsi="Times"/>
        </w:rPr>
        <w:t xml:space="preserve">Partition of sites in three groups according to their median </w:t>
      </w:r>
      <w:proofErr w:type="spellStart"/>
      <w:r w:rsidRPr="00975F55">
        <w:rPr>
          <w:rFonts w:ascii="Times" w:hAnsi="Times"/>
        </w:rPr>
        <w:t>fET</w:t>
      </w:r>
      <w:proofErr w:type="spellEnd"/>
      <w:r w:rsidRPr="00975F55">
        <w:rPr>
          <w:rFonts w:ascii="Times" w:hAnsi="Times"/>
        </w:rPr>
        <w:t xml:space="preserve"> at CWD = 150 mm.</w:t>
      </w:r>
    </w:p>
    <w:p w14:paraId="23E2BCED" w14:textId="2EA38DC4" w:rsidR="00CB6D9B" w:rsidRPr="00975F55" w:rsidRDefault="00E74203" w:rsidP="00A40EA6">
      <w:pPr>
        <w:rPr>
          <w:rFonts w:ascii="Times" w:hAnsi="Times"/>
        </w:rPr>
      </w:pPr>
      <w:r w:rsidRPr="00975F55">
        <w:rPr>
          <w:rFonts w:ascii="Times" w:hAnsi="Times"/>
          <w:b/>
          <w:bCs/>
        </w:rPr>
        <w:t xml:space="preserve">(a) </w:t>
      </w:r>
      <w:proofErr w:type="spellStart"/>
      <w:r w:rsidR="005F1097" w:rsidRPr="00975F55">
        <w:rPr>
          <w:rFonts w:ascii="Times" w:hAnsi="Times"/>
        </w:rPr>
        <w:t>fET</w:t>
      </w:r>
      <w:proofErr w:type="spellEnd"/>
      <w:r w:rsidR="005F1097" w:rsidRPr="00975F55">
        <w:rPr>
          <w:rFonts w:ascii="Times" w:hAnsi="Times"/>
        </w:rPr>
        <w:t xml:space="preserve"> for all sites plotted against the cumulative water deficit (CWD). Dashed lines at CWD = 125 mm and CWD = 175 mm delimit the interval (fET</w:t>
      </w:r>
      <w:r w:rsidR="005F1097" w:rsidRPr="00975F55">
        <w:rPr>
          <w:rFonts w:ascii="Times" w:hAnsi="Times"/>
          <w:vertAlign w:val="subscript"/>
        </w:rPr>
        <w:t>150</w:t>
      </w:r>
      <w:r w:rsidR="005F1097" w:rsidRPr="00975F55">
        <w:rPr>
          <w:rFonts w:ascii="Times" w:hAnsi="Times"/>
        </w:rPr>
        <w:t xml:space="preserve">) in which the median of </w:t>
      </w:r>
      <w:proofErr w:type="spellStart"/>
      <w:r w:rsidR="005F1097" w:rsidRPr="00975F55">
        <w:rPr>
          <w:rFonts w:ascii="Times" w:hAnsi="Times"/>
        </w:rPr>
        <w:t>fET</w:t>
      </w:r>
      <w:proofErr w:type="spellEnd"/>
      <w:r w:rsidR="005F1097" w:rsidRPr="00975F55">
        <w:rPr>
          <w:rFonts w:ascii="Times" w:hAnsi="Times"/>
        </w:rPr>
        <w:t xml:space="preserve"> was calculated for each site to define the three </w:t>
      </w:r>
      <w:proofErr w:type="spellStart"/>
      <w:r w:rsidR="005F1097" w:rsidRPr="00975F55">
        <w:rPr>
          <w:rFonts w:ascii="Times" w:hAnsi="Times"/>
        </w:rPr>
        <w:t>fET</w:t>
      </w:r>
      <w:proofErr w:type="spellEnd"/>
      <w:r w:rsidR="005F1097" w:rsidRPr="00975F55">
        <w:rPr>
          <w:rFonts w:ascii="Times" w:hAnsi="Times"/>
        </w:rPr>
        <w:t xml:space="preserve"> groups (low </w:t>
      </w:r>
      <w:proofErr w:type="spellStart"/>
      <w:r w:rsidR="005F1097" w:rsidRPr="00975F55">
        <w:rPr>
          <w:rFonts w:ascii="Times" w:hAnsi="Times"/>
        </w:rPr>
        <w:t>fET</w:t>
      </w:r>
      <w:proofErr w:type="spellEnd"/>
      <w:r w:rsidR="005F1097" w:rsidRPr="00975F55">
        <w:rPr>
          <w:rFonts w:ascii="Times" w:hAnsi="Times"/>
        </w:rPr>
        <w:t xml:space="preserve">, medium </w:t>
      </w:r>
      <w:proofErr w:type="spellStart"/>
      <w:r w:rsidR="005F1097" w:rsidRPr="00975F55">
        <w:rPr>
          <w:rFonts w:ascii="Times" w:hAnsi="Times"/>
        </w:rPr>
        <w:t>fET</w:t>
      </w:r>
      <w:proofErr w:type="spellEnd"/>
      <w:r w:rsidR="005F1097" w:rsidRPr="00975F55">
        <w:rPr>
          <w:rFonts w:ascii="Times" w:hAnsi="Times"/>
        </w:rPr>
        <w:t xml:space="preserve"> and high </w:t>
      </w:r>
      <w:proofErr w:type="spellStart"/>
      <w:r w:rsidR="005F1097" w:rsidRPr="00975F55">
        <w:rPr>
          <w:rFonts w:ascii="Times" w:hAnsi="Times"/>
        </w:rPr>
        <w:t>fET</w:t>
      </w:r>
      <w:proofErr w:type="spellEnd"/>
      <w:r w:rsidR="005F1097" w:rsidRPr="00975F55">
        <w:rPr>
          <w:rFonts w:ascii="Times" w:hAnsi="Times"/>
        </w:rPr>
        <w:t xml:space="preserve">). </w:t>
      </w:r>
      <w:r w:rsidR="001D6499" w:rsidRPr="00975F55">
        <w:rPr>
          <w:rFonts w:ascii="Times" w:hAnsi="Times"/>
          <w:b/>
          <w:bCs/>
        </w:rPr>
        <w:t>(</w:t>
      </w:r>
      <w:r w:rsidR="001A2061" w:rsidRPr="00975F55">
        <w:rPr>
          <w:rFonts w:ascii="Times" w:hAnsi="Times"/>
          <w:b/>
          <w:bCs/>
        </w:rPr>
        <w:t>b</w:t>
      </w:r>
      <w:r w:rsidR="001D6499" w:rsidRPr="00975F55">
        <w:rPr>
          <w:rFonts w:ascii="Times" w:hAnsi="Times"/>
          <w:b/>
          <w:bCs/>
        </w:rPr>
        <w:t>)</w:t>
      </w:r>
      <w:r w:rsidR="001A2061" w:rsidRPr="00975F55">
        <w:rPr>
          <w:rFonts w:ascii="Times" w:hAnsi="Times"/>
          <w:b/>
          <w:bCs/>
        </w:rPr>
        <w:t xml:space="preserve"> </w:t>
      </w:r>
      <w:r w:rsidR="005F1097" w:rsidRPr="00975F55">
        <w:rPr>
          <w:rFonts w:ascii="Times" w:hAnsi="Times"/>
        </w:rPr>
        <w:t xml:space="preserve">Number of sites per each </w:t>
      </w:r>
      <w:proofErr w:type="spellStart"/>
      <w:r w:rsidR="005F1097" w:rsidRPr="00975F55">
        <w:rPr>
          <w:rFonts w:ascii="Times" w:hAnsi="Times"/>
        </w:rPr>
        <w:t>fET</w:t>
      </w:r>
      <w:proofErr w:type="spellEnd"/>
      <w:r w:rsidR="005F1097" w:rsidRPr="00975F55">
        <w:rPr>
          <w:rFonts w:ascii="Times" w:hAnsi="Times"/>
        </w:rPr>
        <w:t xml:space="preserve"> group: low </w:t>
      </w:r>
      <w:proofErr w:type="spellStart"/>
      <w:r w:rsidR="005F1097" w:rsidRPr="00975F55">
        <w:rPr>
          <w:rFonts w:ascii="Times" w:hAnsi="Times"/>
        </w:rPr>
        <w:t>fET</w:t>
      </w:r>
      <w:proofErr w:type="spellEnd"/>
      <w:r w:rsidR="005F1097" w:rsidRPr="00975F55">
        <w:rPr>
          <w:rFonts w:ascii="Times" w:hAnsi="Times"/>
        </w:rPr>
        <w:t xml:space="preserve"> </w:t>
      </w:r>
      <w:r w:rsidR="005F1097">
        <w:rPr>
          <w:rFonts w:ascii="Times" w:hAnsi="Times"/>
        </w:rPr>
        <w:t xml:space="preserve">sites </w:t>
      </w:r>
      <w:r w:rsidR="005F1097" w:rsidRPr="00975F55">
        <w:rPr>
          <w:rFonts w:ascii="Times" w:hAnsi="Times"/>
        </w:rPr>
        <w:t xml:space="preserve">(red), medium </w:t>
      </w:r>
      <w:proofErr w:type="spellStart"/>
      <w:r w:rsidR="005F1097" w:rsidRPr="00975F55">
        <w:rPr>
          <w:rFonts w:ascii="Times" w:hAnsi="Times"/>
        </w:rPr>
        <w:t>fET</w:t>
      </w:r>
      <w:proofErr w:type="spellEnd"/>
      <w:r w:rsidR="005F1097" w:rsidRPr="00975F55">
        <w:rPr>
          <w:rFonts w:ascii="Times" w:hAnsi="Times"/>
        </w:rPr>
        <w:t xml:space="preserve"> </w:t>
      </w:r>
      <w:r w:rsidR="005F1097">
        <w:rPr>
          <w:rFonts w:ascii="Times" w:hAnsi="Times"/>
        </w:rPr>
        <w:t xml:space="preserve">sites </w:t>
      </w:r>
      <w:r w:rsidR="005F1097" w:rsidRPr="00975F55">
        <w:rPr>
          <w:rFonts w:ascii="Times" w:hAnsi="Times"/>
        </w:rPr>
        <w:t xml:space="preserve">(green), high </w:t>
      </w:r>
      <w:proofErr w:type="spellStart"/>
      <w:r w:rsidR="005F1097" w:rsidRPr="00975F55">
        <w:rPr>
          <w:rFonts w:ascii="Times" w:hAnsi="Times"/>
        </w:rPr>
        <w:t>fET</w:t>
      </w:r>
      <w:proofErr w:type="spellEnd"/>
      <w:r w:rsidR="005F1097" w:rsidRPr="00975F55">
        <w:rPr>
          <w:rFonts w:ascii="Times" w:hAnsi="Times"/>
        </w:rPr>
        <w:t xml:space="preserve"> </w:t>
      </w:r>
      <w:r w:rsidR="005F1097">
        <w:rPr>
          <w:rFonts w:ascii="Times" w:hAnsi="Times"/>
        </w:rPr>
        <w:t xml:space="preserve">sites </w:t>
      </w:r>
      <w:r w:rsidR="005F1097" w:rsidRPr="00975F55">
        <w:rPr>
          <w:rFonts w:ascii="Times" w:hAnsi="Times"/>
        </w:rPr>
        <w:t xml:space="preserve">(blue). Dashed lines represent the average </w:t>
      </w:r>
      <w:proofErr w:type="spellStart"/>
      <w:r w:rsidR="005F1097" w:rsidRPr="00975F55">
        <w:rPr>
          <w:rFonts w:ascii="Times" w:hAnsi="Times"/>
        </w:rPr>
        <w:t>fET</w:t>
      </w:r>
      <w:proofErr w:type="spellEnd"/>
      <w:r w:rsidR="005F1097" w:rsidRPr="00975F55">
        <w:rPr>
          <w:rFonts w:ascii="Times" w:hAnsi="Times"/>
        </w:rPr>
        <w:t xml:space="preserve"> inside each group.</w:t>
      </w:r>
      <w:r w:rsidR="005F1097" w:rsidRPr="00975F55">
        <w:rPr>
          <w:rFonts w:ascii="Times" w:hAnsi="Times"/>
          <w:b/>
          <w:bCs/>
        </w:rPr>
        <w:t xml:space="preserve"> </w:t>
      </w:r>
      <w:r w:rsidR="005F1097" w:rsidRPr="00975F55">
        <w:rPr>
          <w:rFonts w:ascii="Times" w:hAnsi="Times"/>
        </w:rPr>
        <w:t>The width of each bin was determined with the Freedman-</w:t>
      </w:r>
      <w:proofErr w:type="spellStart"/>
      <w:r w:rsidR="005F1097" w:rsidRPr="00975F55">
        <w:rPr>
          <w:rFonts w:ascii="Times" w:hAnsi="Times"/>
        </w:rPr>
        <w:t>Diaconis</w:t>
      </w:r>
      <w:proofErr w:type="spellEnd"/>
      <w:r w:rsidR="005F1097" w:rsidRPr="00975F55">
        <w:rPr>
          <w:rFonts w:ascii="Times" w:hAnsi="Times"/>
        </w:rPr>
        <w:t xml:space="preserve"> rule, that considers </w:t>
      </w:r>
      <w:r w:rsidR="005F1097">
        <w:rPr>
          <w:rFonts w:ascii="Times" w:hAnsi="Times"/>
        </w:rPr>
        <w:t xml:space="preserve">not only sample </w:t>
      </w:r>
      <w:r w:rsidR="005F1097" w:rsidRPr="00975F55">
        <w:rPr>
          <w:rFonts w:ascii="Times" w:hAnsi="Times"/>
        </w:rPr>
        <w:t xml:space="preserve">size </w:t>
      </w:r>
      <w:r w:rsidR="005F1097">
        <w:rPr>
          <w:rFonts w:ascii="Times" w:hAnsi="Times"/>
        </w:rPr>
        <w:t>but also</w:t>
      </w:r>
      <w:r w:rsidR="005F1097" w:rsidRPr="00975F55">
        <w:rPr>
          <w:rFonts w:ascii="Times" w:hAnsi="Times"/>
        </w:rPr>
        <w:t xml:space="preserve"> </w:t>
      </w:r>
      <w:r w:rsidR="005F1097">
        <w:rPr>
          <w:rFonts w:ascii="Times" w:hAnsi="Times"/>
        </w:rPr>
        <w:t xml:space="preserve">the </w:t>
      </w:r>
      <w:r w:rsidR="005F1097" w:rsidRPr="00975F55">
        <w:rPr>
          <w:rFonts w:ascii="Times" w:hAnsi="Times"/>
        </w:rPr>
        <w:t>spread of each sample.</w:t>
      </w:r>
    </w:p>
    <w:p w14:paraId="25CA76A4" w14:textId="77777777" w:rsidR="0080627D" w:rsidRPr="00975F55" w:rsidRDefault="0080627D" w:rsidP="00D77B90">
      <w:pPr>
        <w:pStyle w:val="Heading2"/>
        <w:spacing w:line="360" w:lineRule="auto"/>
      </w:pPr>
      <w:r w:rsidRPr="00975F55">
        <w:t xml:space="preserve">Patterns of </w:t>
      </w:r>
      <w:proofErr w:type="spellStart"/>
      <w:r w:rsidRPr="00975F55">
        <w:t>fET</w:t>
      </w:r>
      <w:proofErr w:type="spellEnd"/>
      <w:r w:rsidRPr="00975F55">
        <w:t xml:space="preserve"> vs CWD responses across sites</w:t>
      </w:r>
    </w:p>
    <w:p w14:paraId="313804BD" w14:textId="6C463F72" w:rsidR="0080627D" w:rsidRPr="00975F55" w:rsidRDefault="005356BA" w:rsidP="00D77B90">
      <w:pPr>
        <w:spacing w:after="120" w:line="360" w:lineRule="auto"/>
        <w:jc w:val="both"/>
        <w:rPr>
          <w:rFonts w:ascii="Times" w:hAnsi="Times"/>
        </w:rPr>
      </w:pPr>
      <w:r w:rsidRPr="00975F55">
        <w:rPr>
          <w:rFonts w:ascii="Times" w:hAnsi="Times"/>
          <w:szCs w:val="22"/>
        </w:rPr>
        <w:t xml:space="preserve">At 'high </w:t>
      </w:r>
      <w:proofErr w:type="spellStart"/>
      <w:r w:rsidRPr="00975F55">
        <w:rPr>
          <w:rFonts w:ascii="Times" w:hAnsi="Times"/>
          <w:szCs w:val="22"/>
        </w:rPr>
        <w:t>fET</w:t>
      </w:r>
      <w:proofErr w:type="spellEnd"/>
      <w:r w:rsidRPr="00975F55">
        <w:rPr>
          <w:rFonts w:ascii="Times" w:hAnsi="Times"/>
          <w:szCs w:val="22"/>
        </w:rPr>
        <w:t xml:space="preserve">' sites, there is almost no effect of water stress on plants, as </w:t>
      </w:r>
      <w:proofErr w:type="spellStart"/>
      <w:r w:rsidRPr="00975F55">
        <w:rPr>
          <w:rFonts w:ascii="Times" w:hAnsi="Times"/>
          <w:szCs w:val="22"/>
        </w:rPr>
        <w:t>fET</w:t>
      </w:r>
      <w:proofErr w:type="spellEnd"/>
      <w:r w:rsidRPr="00975F55">
        <w:rPr>
          <w:rFonts w:ascii="Times" w:hAnsi="Times"/>
          <w:szCs w:val="22"/>
        </w:rPr>
        <w:t xml:space="preserve"> is almost always near one</w:t>
      </w:r>
      <w:r w:rsidR="00A02635">
        <w:rPr>
          <w:rFonts w:ascii="Times" w:hAnsi="Times"/>
          <w:szCs w:val="22"/>
        </w:rPr>
        <w:t xml:space="preserve">, </w:t>
      </w:r>
      <w:r w:rsidR="00A02635">
        <w:rPr>
          <w:rFonts w:ascii="Times" w:hAnsi="Times" w:cs="Arial"/>
        </w:rPr>
        <w:t>in spite of substantial water deficits</w:t>
      </w:r>
      <w:r w:rsidR="00A02635" w:rsidRPr="00975F55">
        <w:rPr>
          <w:rFonts w:ascii="Times" w:hAnsi="Times"/>
          <w:szCs w:val="22"/>
        </w:rPr>
        <w:t xml:space="preserve"> </w:t>
      </w:r>
      <w:r w:rsidRPr="00975F55">
        <w:rPr>
          <w:rFonts w:ascii="Times" w:hAnsi="Times"/>
          <w:szCs w:val="22"/>
        </w:rPr>
        <w:t>(Fig. 4a</w:t>
      </w:r>
      <w:r w:rsidR="0009320C">
        <w:rPr>
          <w:rFonts w:ascii="Times" w:hAnsi="Times"/>
          <w:szCs w:val="22"/>
        </w:rPr>
        <w:t xml:space="preserve"> and Fig. S3</w:t>
      </w:r>
      <w:r w:rsidRPr="00975F55">
        <w:rPr>
          <w:rFonts w:ascii="Times" w:hAnsi="Times"/>
          <w:szCs w:val="22"/>
        </w:rPr>
        <w:t xml:space="preserve">). </w:t>
      </w:r>
      <w:r w:rsidR="0080627D" w:rsidRPr="00975F55">
        <w:rPr>
          <w:rFonts w:ascii="Times" w:hAnsi="Times"/>
          <w:szCs w:val="22"/>
        </w:rPr>
        <w:t xml:space="preserve">In contrast, when predicted by </w:t>
      </w:r>
      <w:r w:rsidR="003871EF" w:rsidRPr="00975F55">
        <w:rPr>
          <w:rFonts w:ascii="Times" w:hAnsi="Times"/>
          <w:szCs w:val="22"/>
        </w:rPr>
        <w:t>a standard land surface model</w:t>
      </w:r>
      <w:r w:rsidR="0080627D" w:rsidRPr="00975F55">
        <w:rPr>
          <w:rFonts w:ascii="Times" w:hAnsi="Times"/>
          <w:szCs w:val="22"/>
        </w:rPr>
        <w:t xml:space="preserve">, after a CWD threshold of </w:t>
      </w:r>
      <w:r w:rsidR="00005731" w:rsidRPr="00975F55">
        <w:rPr>
          <w:rFonts w:ascii="Times" w:hAnsi="Times"/>
          <w:szCs w:val="22"/>
        </w:rPr>
        <w:t>around</w:t>
      </w:r>
      <w:r w:rsidR="00871FC4" w:rsidRPr="00975F55">
        <w:rPr>
          <w:rFonts w:ascii="Times" w:hAnsi="Times"/>
          <w:szCs w:val="22"/>
        </w:rPr>
        <w:t xml:space="preserve"> </w:t>
      </w:r>
      <w:r w:rsidR="0080627D" w:rsidRPr="00975F55">
        <w:rPr>
          <w:rFonts w:ascii="Times" w:hAnsi="Times"/>
          <w:szCs w:val="22"/>
        </w:rPr>
        <w:t xml:space="preserve">150 mm, </w:t>
      </w:r>
      <w:proofErr w:type="spellStart"/>
      <w:r w:rsidR="0080627D" w:rsidRPr="00975F55">
        <w:rPr>
          <w:rFonts w:ascii="Times" w:hAnsi="Times"/>
          <w:szCs w:val="22"/>
        </w:rPr>
        <w:t>fET</w:t>
      </w:r>
      <w:r w:rsidR="0080627D" w:rsidRPr="00975F55">
        <w:rPr>
          <w:rFonts w:ascii="Times" w:hAnsi="Times"/>
          <w:szCs w:val="22"/>
          <w:vertAlign w:val="subscript"/>
        </w:rPr>
        <w:t>GLDAS</w:t>
      </w:r>
      <w:proofErr w:type="spellEnd"/>
      <w:r w:rsidR="00871FC4" w:rsidRPr="00975F55">
        <w:rPr>
          <w:rFonts w:ascii="Times" w:hAnsi="Times"/>
          <w:szCs w:val="22"/>
        </w:rPr>
        <w:t xml:space="preserve"> </w:t>
      </w:r>
      <w:r w:rsidR="0080627D" w:rsidRPr="00975F55">
        <w:rPr>
          <w:rFonts w:ascii="Times" w:hAnsi="Times"/>
          <w:szCs w:val="22"/>
        </w:rPr>
        <w:t xml:space="preserve">is decreasing linearly with progressing drought </w:t>
      </w:r>
      <w:r w:rsidR="00FD2FFB">
        <w:rPr>
          <w:rFonts w:ascii="Times" w:hAnsi="Times"/>
          <w:szCs w:val="22"/>
        </w:rPr>
        <w:t xml:space="preserve">at these sites </w:t>
      </w:r>
      <w:r w:rsidR="0080627D" w:rsidRPr="00975F55">
        <w:rPr>
          <w:rFonts w:ascii="Times" w:hAnsi="Times"/>
          <w:szCs w:val="22"/>
        </w:rPr>
        <w:t xml:space="preserve">(Fig. 4b). </w:t>
      </w:r>
      <w:r w:rsidR="0080627D" w:rsidRPr="00975F55">
        <w:rPr>
          <w:rFonts w:ascii="Times" w:hAnsi="Times"/>
        </w:rPr>
        <w:t xml:space="preserve">At 'medium </w:t>
      </w:r>
      <w:proofErr w:type="spellStart"/>
      <w:r w:rsidR="0080627D" w:rsidRPr="00975F55">
        <w:rPr>
          <w:rFonts w:ascii="Times" w:hAnsi="Times"/>
        </w:rPr>
        <w:t>fET</w:t>
      </w:r>
      <w:proofErr w:type="spellEnd"/>
      <w:r w:rsidR="0080627D" w:rsidRPr="00975F55">
        <w:rPr>
          <w:rFonts w:ascii="Times" w:hAnsi="Times"/>
        </w:rPr>
        <w:t xml:space="preserve">' sites (Fig. </w:t>
      </w:r>
      <w:r w:rsidR="0080627D" w:rsidRPr="00975F55">
        <w:rPr>
          <w:rFonts w:ascii="Times" w:hAnsi="Times"/>
        </w:rPr>
        <w:lastRenderedPageBreak/>
        <w:t xml:space="preserve">4c), the bulk of </w:t>
      </w:r>
      <w:proofErr w:type="spellStart"/>
      <w:r w:rsidR="0080627D" w:rsidRPr="00975F55">
        <w:rPr>
          <w:rFonts w:ascii="Times" w:hAnsi="Times"/>
        </w:rPr>
        <w:t>fET</w:t>
      </w:r>
      <w:proofErr w:type="spellEnd"/>
      <w:r w:rsidR="0080627D" w:rsidRPr="00975F55">
        <w:rPr>
          <w:rFonts w:ascii="Times" w:hAnsi="Times"/>
        </w:rPr>
        <w:t xml:space="preserve"> values is equal to one</w:t>
      </w:r>
      <w:r w:rsidR="00FE5D56" w:rsidRPr="00975F55">
        <w:rPr>
          <w:rFonts w:ascii="Times" w:hAnsi="Times"/>
        </w:rPr>
        <w:t xml:space="preserve"> </w:t>
      </w:r>
      <w:r w:rsidR="0080627D" w:rsidRPr="00975F55">
        <w:rPr>
          <w:rFonts w:ascii="Times" w:hAnsi="Times"/>
        </w:rPr>
        <w:t xml:space="preserve">up to a CWD of around 100 mm. At a CWD greater than 100 mm, </w:t>
      </w:r>
      <w:proofErr w:type="spellStart"/>
      <w:r w:rsidR="0080627D" w:rsidRPr="00975F55">
        <w:rPr>
          <w:rFonts w:ascii="Times" w:hAnsi="Times"/>
        </w:rPr>
        <w:t>fET</w:t>
      </w:r>
      <w:proofErr w:type="spellEnd"/>
      <w:r w:rsidR="001D78CA">
        <w:rPr>
          <w:rFonts w:ascii="Times" w:hAnsi="Times"/>
        </w:rPr>
        <w:t xml:space="preserve"> </w:t>
      </w:r>
      <w:r w:rsidR="0080627D" w:rsidRPr="00975F55">
        <w:rPr>
          <w:rFonts w:ascii="Times" w:hAnsi="Times"/>
        </w:rPr>
        <w:t>slowly decreas</w:t>
      </w:r>
      <w:r w:rsidR="00FD2FFB">
        <w:rPr>
          <w:rFonts w:ascii="Times" w:hAnsi="Times"/>
        </w:rPr>
        <w:t>es</w:t>
      </w:r>
      <w:r w:rsidR="0080627D" w:rsidRPr="00975F55">
        <w:rPr>
          <w:rFonts w:ascii="Times" w:hAnsi="Times"/>
        </w:rPr>
        <w:t xml:space="preserve"> with progressing CWD, reaching an </w:t>
      </w:r>
      <w:proofErr w:type="spellStart"/>
      <w:r w:rsidR="0080627D" w:rsidRPr="00975F55">
        <w:rPr>
          <w:rFonts w:ascii="Times" w:hAnsi="Times"/>
        </w:rPr>
        <w:t>fET</w:t>
      </w:r>
      <w:proofErr w:type="spellEnd"/>
      <w:r w:rsidR="0080627D" w:rsidRPr="00975F55">
        <w:rPr>
          <w:rFonts w:ascii="Times" w:hAnsi="Times"/>
        </w:rPr>
        <w:t xml:space="preserve"> of around 0.5 at a corresponding CWD of 250 mm. </w:t>
      </w:r>
      <w:r w:rsidR="007E173F" w:rsidRPr="00975F55">
        <w:rPr>
          <w:rFonts w:ascii="Times" w:hAnsi="Times"/>
        </w:rPr>
        <w:t xml:space="preserve">In contrast, </w:t>
      </w:r>
      <w:proofErr w:type="spellStart"/>
      <w:r w:rsidR="007E173F" w:rsidRPr="00975F55">
        <w:rPr>
          <w:rFonts w:ascii="Times" w:hAnsi="Times"/>
        </w:rPr>
        <w:t>fET</w:t>
      </w:r>
      <w:r w:rsidR="007E173F" w:rsidRPr="00975F55">
        <w:rPr>
          <w:rFonts w:ascii="Times" w:hAnsi="Times"/>
          <w:vertAlign w:val="subscript"/>
        </w:rPr>
        <w:t>GLDAS</w:t>
      </w:r>
      <w:proofErr w:type="spellEnd"/>
      <w:r w:rsidR="007E173F" w:rsidRPr="00975F55">
        <w:rPr>
          <w:rFonts w:ascii="Times" w:hAnsi="Times"/>
        </w:rPr>
        <w:t xml:space="preserve"> displays several tails, which decrease linearly with progressing CWD, down to zero (Fig. 4d). </w:t>
      </w:r>
      <w:r w:rsidR="00FE5D56" w:rsidRPr="00975F55">
        <w:rPr>
          <w:rFonts w:ascii="Times" w:hAnsi="Times"/>
        </w:rPr>
        <w:t xml:space="preserve">The observed </w:t>
      </w:r>
      <w:proofErr w:type="spellStart"/>
      <w:r w:rsidR="00FE5D56" w:rsidRPr="00975F55">
        <w:rPr>
          <w:rFonts w:ascii="Times" w:hAnsi="Times"/>
        </w:rPr>
        <w:t>fET</w:t>
      </w:r>
      <w:r w:rsidR="00FE5D56" w:rsidRPr="00975F55">
        <w:rPr>
          <w:rFonts w:ascii="Times" w:hAnsi="Times"/>
          <w:vertAlign w:val="subscript"/>
        </w:rPr>
        <w:t>GLDAS</w:t>
      </w:r>
      <w:proofErr w:type="spellEnd"/>
      <w:r w:rsidR="00FE5D56" w:rsidRPr="00975F55">
        <w:rPr>
          <w:rFonts w:ascii="Times" w:hAnsi="Times"/>
        </w:rPr>
        <w:t xml:space="preserve"> behavior reflects different responses at different sites. </w:t>
      </w:r>
      <w:r w:rsidR="0080627D" w:rsidRPr="00975F55">
        <w:rPr>
          <w:rFonts w:ascii="Times" w:hAnsi="Times"/>
        </w:rPr>
        <w:t xml:space="preserve">At 'low </w:t>
      </w:r>
      <w:proofErr w:type="spellStart"/>
      <w:r w:rsidR="0080627D" w:rsidRPr="00975F55">
        <w:rPr>
          <w:rFonts w:ascii="Times" w:hAnsi="Times"/>
        </w:rPr>
        <w:t>fET</w:t>
      </w:r>
      <w:proofErr w:type="spellEnd"/>
      <w:r w:rsidR="0080627D" w:rsidRPr="00975F55">
        <w:rPr>
          <w:rFonts w:ascii="Times" w:hAnsi="Times"/>
        </w:rPr>
        <w:t xml:space="preserve">' sites, </w:t>
      </w:r>
      <w:proofErr w:type="spellStart"/>
      <w:r w:rsidR="0080627D" w:rsidRPr="00975F55">
        <w:rPr>
          <w:rFonts w:ascii="Times" w:hAnsi="Times"/>
        </w:rPr>
        <w:t>fET</w:t>
      </w:r>
      <w:proofErr w:type="spellEnd"/>
      <w:r w:rsidR="0080627D" w:rsidRPr="00975F55">
        <w:rPr>
          <w:rFonts w:ascii="Times" w:hAnsi="Times"/>
        </w:rPr>
        <w:t xml:space="preserve"> stays equal to one until a CWD of 50 mm. After that, </w:t>
      </w:r>
      <w:proofErr w:type="spellStart"/>
      <w:r w:rsidR="001D78CA">
        <w:rPr>
          <w:rFonts w:ascii="Times" w:hAnsi="Times"/>
        </w:rPr>
        <w:t>fET</w:t>
      </w:r>
      <w:proofErr w:type="spellEnd"/>
      <w:r w:rsidR="001D78CA">
        <w:rPr>
          <w:rFonts w:ascii="Times" w:hAnsi="Times"/>
        </w:rPr>
        <w:t xml:space="preserve"> </w:t>
      </w:r>
      <w:r w:rsidR="000B205D">
        <w:rPr>
          <w:rFonts w:ascii="Times" w:hAnsi="Times"/>
        </w:rPr>
        <w:t>values drop off abruptly with increasing CWD,</w:t>
      </w:r>
      <w:r w:rsidR="0080627D" w:rsidRPr="00975F55">
        <w:rPr>
          <w:rFonts w:ascii="Times" w:hAnsi="Times"/>
        </w:rPr>
        <w:t xml:space="preserve"> followed by a </w:t>
      </w:r>
      <w:r w:rsidR="000B205D">
        <w:rPr>
          <w:rFonts w:ascii="Times" w:hAnsi="Times"/>
        </w:rPr>
        <w:t xml:space="preserve">relationship that largely </w:t>
      </w:r>
      <w:r w:rsidR="0080627D" w:rsidRPr="00975F55">
        <w:rPr>
          <w:rFonts w:ascii="Times" w:hAnsi="Times"/>
        </w:rPr>
        <w:t>level</w:t>
      </w:r>
      <w:r w:rsidR="001D78CA">
        <w:rPr>
          <w:rFonts w:ascii="Times" w:hAnsi="Times"/>
        </w:rPr>
        <w:t>s</w:t>
      </w:r>
      <w:r w:rsidR="0080627D" w:rsidRPr="00975F55">
        <w:rPr>
          <w:rFonts w:ascii="Times" w:hAnsi="Times"/>
        </w:rPr>
        <w:t xml:space="preserve">-off, </w:t>
      </w:r>
      <w:r w:rsidR="000B205D">
        <w:rPr>
          <w:rFonts w:ascii="Times" w:hAnsi="Times"/>
        </w:rPr>
        <w:t xml:space="preserve">slowly </w:t>
      </w:r>
      <w:r w:rsidR="0080627D" w:rsidRPr="00975F55">
        <w:rPr>
          <w:rFonts w:ascii="Times" w:hAnsi="Times"/>
        </w:rPr>
        <w:t>approaching but n</w:t>
      </w:r>
      <w:r w:rsidR="000B205D">
        <w:rPr>
          <w:rFonts w:ascii="Times" w:hAnsi="Times"/>
        </w:rPr>
        <w:t>ever</w:t>
      </w:r>
      <w:r w:rsidR="0080627D" w:rsidRPr="00975F55">
        <w:rPr>
          <w:rFonts w:ascii="Times" w:hAnsi="Times"/>
        </w:rPr>
        <w:t xml:space="preserve"> reaching </w:t>
      </w:r>
      <w:proofErr w:type="spellStart"/>
      <w:r w:rsidR="000B205D">
        <w:rPr>
          <w:rFonts w:ascii="Times" w:hAnsi="Times"/>
        </w:rPr>
        <w:t>fET</w:t>
      </w:r>
      <w:proofErr w:type="spellEnd"/>
      <w:r w:rsidR="000B205D">
        <w:rPr>
          <w:rFonts w:ascii="Times" w:hAnsi="Times"/>
        </w:rPr>
        <w:t xml:space="preserve"> = 0</w:t>
      </w:r>
      <w:r w:rsidR="0080627D" w:rsidRPr="00975F55">
        <w:rPr>
          <w:rFonts w:ascii="Times" w:hAnsi="Times"/>
        </w:rPr>
        <w:t xml:space="preserve"> (Fig. 4e). </w:t>
      </w:r>
      <w:r w:rsidR="008F05F8" w:rsidRPr="00975F55">
        <w:rPr>
          <w:rFonts w:ascii="Times" w:hAnsi="Times"/>
        </w:rPr>
        <w:t>I</w:t>
      </w:r>
      <w:r w:rsidR="0080627D" w:rsidRPr="00975F55">
        <w:rPr>
          <w:rFonts w:ascii="Times" w:hAnsi="Times"/>
        </w:rPr>
        <w:t xml:space="preserve">n the same </w:t>
      </w:r>
      <w:proofErr w:type="spellStart"/>
      <w:r w:rsidR="0080627D" w:rsidRPr="00975F55">
        <w:rPr>
          <w:rFonts w:ascii="Times" w:hAnsi="Times"/>
        </w:rPr>
        <w:t>fET</w:t>
      </w:r>
      <w:proofErr w:type="spellEnd"/>
      <w:r w:rsidR="0080627D" w:rsidRPr="00975F55">
        <w:rPr>
          <w:rFonts w:ascii="Times" w:hAnsi="Times"/>
        </w:rPr>
        <w:t xml:space="preserve"> group, </w:t>
      </w:r>
      <w:proofErr w:type="spellStart"/>
      <w:r w:rsidR="0080627D" w:rsidRPr="00975F55">
        <w:rPr>
          <w:rFonts w:ascii="Times" w:hAnsi="Times"/>
        </w:rPr>
        <w:t>fET</w:t>
      </w:r>
      <w:r w:rsidR="0080627D" w:rsidRPr="00975F55">
        <w:rPr>
          <w:rFonts w:ascii="Times" w:hAnsi="Times"/>
          <w:vertAlign w:val="subscript"/>
        </w:rPr>
        <w:t>GLDAS</w:t>
      </w:r>
      <w:proofErr w:type="spellEnd"/>
      <w:r w:rsidR="0080627D" w:rsidRPr="00975F55">
        <w:rPr>
          <w:rFonts w:ascii="Times" w:hAnsi="Times"/>
        </w:rPr>
        <w:t xml:space="preserve"> is decreasing almost linearly with progressing drought, </w:t>
      </w:r>
      <w:r w:rsidR="00E27ED6" w:rsidRPr="00975F55">
        <w:rPr>
          <w:rFonts w:ascii="Times" w:hAnsi="Times"/>
        </w:rPr>
        <w:t>reaching</w:t>
      </w:r>
      <w:r w:rsidR="00060204" w:rsidRPr="00975F55">
        <w:rPr>
          <w:rFonts w:ascii="Times" w:hAnsi="Times"/>
        </w:rPr>
        <w:t xml:space="preserve"> values around</w:t>
      </w:r>
      <w:r w:rsidR="00E27ED6" w:rsidRPr="00975F55">
        <w:rPr>
          <w:rFonts w:ascii="Times" w:hAnsi="Times"/>
        </w:rPr>
        <w:t xml:space="preserve"> </w:t>
      </w:r>
      <w:r w:rsidR="0080627D" w:rsidRPr="00975F55">
        <w:rPr>
          <w:rFonts w:ascii="Times" w:hAnsi="Times"/>
        </w:rPr>
        <w:t>zero (Fig. 4f).</w:t>
      </w:r>
      <w:r w:rsidR="009B35CB" w:rsidRPr="00975F55">
        <w:rPr>
          <w:rFonts w:ascii="Times" w:hAnsi="Times"/>
        </w:rPr>
        <w:t xml:space="preserve"> </w:t>
      </w:r>
      <w:r w:rsidR="000B205D">
        <w:rPr>
          <w:rFonts w:ascii="Times" w:hAnsi="Times"/>
        </w:rPr>
        <w:t>This</w:t>
      </w:r>
      <w:r w:rsidR="00DF3325" w:rsidRPr="00975F55">
        <w:rPr>
          <w:rFonts w:ascii="Times" w:hAnsi="Times"/>
        </w:rPr>
        <w:t xml:space="preserve"> drop in </w:t>
      </w:r>
      <w:proofErr w:type="spellStart"/>
      <w:r w:rsidR="00DF3325" w:rsidRPr="00975F55">
        <w:rPr>
          <w:rFonts w:ascii="Times" w:hAnsi="Times"/>
        </w:rPr>
        <w:t>fET</w:t>
      </w:r>
      <w:proofErr w:type="spellEnd"/>
      <w:r w:rsidR="001D78CA">
        <w:rPr>
          <w:rFonts w:ascii="Times" w:hAnsi="Times"/>
        </w:rPr>
        <w:t xml:space="preserve"> </w:t>
      </w:r>
      <w:r w:rsidR="000B205D">
        <w:rPr>
          <w:rFonts w:ascii="Times" w:hAnsi="Times"/>
        </w:rPr>
        <w:t>with CWD</w:t>
      </w:r>
      <w:r w:rsidR="00DF3325" w:rsidRPr="00975F55">
        <w:rPr>
          <w:rFonts w:ascii="Times" w:hAnsi="Times"/>
        </w:rPr>
        <w:t xml:space="preserve"> followed by a levelling-off is </w:t>
      </w:r>
      <w:r w:rsidR="000B205D">
        <w:rPr>
          <w:rFonts w:ascii="Times" w:hAnsi="Times"/>
        </w:rPr>
        <w:t>also seen for each of the individual sites in this group</w:t>
      </w:r>
      <w:r w:rsidR="00DF3325" w:rsidRPr="00975F55">
        <w:rPr>
          <w:rFonts w:ascii="Times" w:hAnsi="Times"/>
        </w:rPr>
        <w:t xml:space="preserve"> (Fig. 5).</w:t>
      </w:r>
      <w:r w:rsidR="00837DF7" w:rsidRPr="00975F55">
        <w:rPr>
          <w:rFonts w:ascii="Times" w:hAnsi="Times"/>
        </w:rPr>
        <w:t xml:space="preserve"> </w:t>
      </w:r>
      <w:r w:rsidR="00411A65" w:rsidRPr="00975F55">
        <w:rPr>
          <w:rFonts w:ascii="Times" w:hAnsi="Times"/>
        </w:rPr>
        <w:t>This confirms that the</w:t>
      </w:r>
      <w:r w:rsidR="00A64835" w:rsidRPr="00975F55">
        <w:rPr>
          <w:rFonts w:ascii="Times" w:hAnsi="Times"/>
        </w:rPr>
        <w:t xml:space="preserve"> </w:t>
      </w:r>
      <w:r w:rsidR="00411A65" w:rsidRPr="00975F55">
        <w:rPr>
          <w:rFonts w:ascii="Times" w:hAnsi="Times"/>
        </w:rPr>
        <w:t>trend</w:t>
      </w:r>
      <w:r w:rsidR="00A64835" w:rsidRPr="00975F55">
        <w:rPr>
          <w:rFonts w:ascii="Times" w:hAnsi="Times"/>
        </w:rPr>
        <w:t xml:space="preserve"> observed in Fig. 4e</w:t>
      </w:r>
      <w:r w:rsidR="00411A65" w:rsidRPr="00975F55">
        <w:rPr>
          <w:rFonts w:ascii="Times" w:hAnsi="Times"/>
        </w:rPr>
        <w:t xml:space="preserve"> is not </w:t>
      </w:r>
      <w:r w:rsidR="000B205D">
        <w:rPr>
          <w:rFonts w:ascii="Times" w:hAnsi="Times"/>
        </w:rPr>
        <w:t xml:space="preserve">simply </w:t>
      </w:r>
      <w:r w:rsidR="00286C11" w:rsidRPr="00975F55">
        <w:rPr>
          <w:rFonts w:ascii="Times" w:hAnsi="Times"/>
        </w:rPr>
        <w:t>d</w:t>
      </w:r>
      <w:r w:rsidR="00411A65" w:rsidRPr="00975F55">
        <w:rPr>
          <w:rFonts w:ascii="Times" w:hAnsi="Times"/>
        </w:rPr>
        <w:t xml:space="preserve">ue to plotting several sites pooled </w:t>
      </w:r>
      <w:proofErr w:type="gramStart"/>
      <w:r w:rsidR="00411A65" w:rsidRPr="00975F55">
        <w:rPr>
          <w:rFonts w:ascii="Times" w:hAnsi="Times"/>
        </w:rPr>
        <w:t>together</w:t>
      </w:r>
      <w:r w:rsidR="000B205D">
        <w:rPr>
          <w:rFonts w:ascii="Times" w:hAnsi="Times"/>
        </w:rPr>
        <w:t>,</w:t>
      </w:r>
      <w:r w:rsidR="001D78CA">
        <w:rPr>
          <w:rFonts w:ascii="Times" w:hAnsi="Times"/>
        </w:rPr>
        <w:t xml:space="preserve"> </w:t>
      </w:r>
      <w:r w:rsidR="00D37660">
        <w:rPr>
          <w:rFonts w:ascii="Times" w:hAnsi="Times"/>
        </w:rPr>
        <w:t>and</w:t>
      </w:r>
      <w:proofErr w:type="gramEnd"/>
      <w:r w:rsidR="000B205D">
        <w:rPr>
          <w:rFonts w:ascii="Times" w:hAnsi="Times"/>
        </w:rPr>
        <w:t xml:space="preserve"> adds further support to the site grouping used here</w:t>
      </w:r>
      <w:r w:rsidR="00411A65" w:rsidRPr="00975F55">
        <w:rPr>
          <w:rFonts w:ascii="Times" w:hAnsi="Times"/>
        </w:rPr>
        <w:t>.</w:t>
      </w:r>
      <w:r w:rsidR="007024DF">
        <w:rPr>
          <w:rFonts w:ascii="Times" w:hAnsi="Times"/>
        </w:rPr>
        <w:t xml:space="preserve"> </w:t>
      </w:r>
      <w:r w:rsidR="000B205D">
        <w:rPr>
          <w:rStyle w:val="5fqyx"/>
        </w:rPr>
        <w:t xml:space="preserve">Across the three </w:t>
      </w:r>
      <w:proofErr w:type="spellStart"/>
      <w:r w:rsidR="000B205D">
        <w:rPr>
          <w:rStyle w:val="5fqyx"/>
        </w:rPr>
        <w:t>fET</w:t>
      </w:r>
      <w:proofErr w:type="spellEnd"/>
      <w:r w:rsidR="000B205D">
        <w:rPr>
          <w:rStyle w:val="5fqyx"/>
        </w:rPr>
        <w:t xml:space="preserve"> groups, </w:t>
      </w:r>
      <w:proofErr w:type="spellStart"/>
      <w:r w:rsidR="000B205D">
        <w:rPr>
          <w:rStyle w:val="5fqyx"/>
        </w:rPr>
        <w:t>fET</w:t>
      </w:r>
      <w:r w:rsidR="000B205D" w:rsidRPr="007024DF">
        <w:rPr>
          <w:rStyle w:val="5fqyx"/>
          <w:vertAlign w:val="subscript"/>
        </w:rPr>
        <w:t>GLDAS</w:t>
      </w:r>
      <w:proofErr w:type="spellEnd"/>
      <w:r w:rsidR="000B205D">
        <w:rPr>
          <w:rStyle w:val="5fqyx"/>
        </w:rPr>
        <w:t xml:space="preserve"> reduces more quickly with increasing CWD than </w:t>
      </w:r>
      <w:proofErr w:type="spellStart"/>
      <w:r w:rsidR="000B205D">
        <w:rPr>
          <w:rStyle w:val="5fqyx"/>
        </w:rPr>
        <w:t>fET</w:t>
      </w:r>
      <w:proofErr w:type="spellEnd"/>
      <w:r w:rsidR="000B205D">
        <w:rPr>
          <w:rStyle w:val="5fqyx"/>
        </w:rPr>
        <w:t xml:space="preserve"> does, suggesting GLDAS overestimates water stress. </w:t>
      </w:r>
      <w:r w:rsidR="0080627D" w:rsidRPr="00975F55">
        <w:rPr>
          <w:rFonts w:ascii="Times" w:hAnsi="Times"/>
        </w:rPr>
        <w:t xml:space="preserve">The general trends observed for </w:t>
      </w:r>
      <w:proofErr w:type="spellStart"/>
      <w:r w:rsidR="0080627D" w:rsidRPr="00975F55">
        <w:rPr>
          <w:rFonts w:ascii="Times" w:hAnsi="Times"/>
        </w:rPr>
        <w:t>fET</w:t>
      </w:r>
      <w:proofErr w:type="spellEnd"/>
      <w:r w:rsidR="0080627D" w:rsidRPr="00975F55">
        <w:rPr>
          <w:rFonts w:ascii="Times" w:hAnsi="Times"/>
        </w:rPr>
        <w:t xml:space="preserve"> vs CWD are confirmed </w:t>
      </w:r>
      <w:r w:rsidR="00B54F46" w:rsidRPr="00975F55">
        <w:rPr>
          <w:rFonts w:ascii="Times" w:hAnsi="Times"/>
        </w:rPr>
        <w:t>by</w:t>
      </w:r>
      <w:r w:rsidR="00AD65FE" w:rsidRPr="00975F55">
        <w:rPr>
          <w:rFonts w:ascii="Times" w:hAnsi="Times"/>
        </w:rPr>
        <w:t xml:space="preserve"> EF,</w:t>
      </w:r>
      <w:r w:rsidR="0080627D" w:rsidRPr="00975F55">
        <w:rPr>
          <w:rFonts w:ascii="Times" w:hAnsi="Times"/>
        </w:rPr>
        <w:t xml:space="preserve"> a model-independent indicator of ET stress, </w:t>
      </w:r>
      <w:r w:rsidR="00B54F46" w:rsidRPr="00975F55">
        <w:rPr>
          <w:rFonts w:ascii="Times" w:hAnsi="Times"/>
        </w:rPr>
        <w:t xml:space="preserve">plotted </w:t>
      </w:r>
      <w:r w:rsidR="0080627D" w:rsidRPr="00975F55">
        <w:rPr>
          <w:rFonts w:ascii="Times" w:hAnsi="Times"/>
        </w:rPr>
        <w:t xml:space="preserve">as a function of CWD (Fig. </w:t>
      </w:r>
      <w:r w:rsidR="009D529C" w:rsidRPr="00975F55">
        <w:rPr>
          <w:rFonts w:ascii="Times" w:hAnsi="Times"/>
        </w:rPr>
        <w:t>S</w:t>
      </w:r>
      <w:r w:rsidR="0080627D" w:rsidRPr="00975F55">
        <w:rPr>
          <w:rFonts w:ascii="Times" w:hAnsi="Times"/>
        </w:rPr>
        <w:t xml:space="preserve">2). </w:t>
      </w:r>
    </w:p>
    <w:p w14:paraId="2C394FA7" w14:textId="2D87B464" w:rsidR="009C64D5" w:rsidRPr="00975F55" w:rsidRDefault="009C64D5" w:rsidP="00D77B90">
      <w:pPr>
        <w:spacing w:after="120" w:line="360" w:lineRule="auto"/>
        <w:jc w:val="both"/>
        <w:rPr>
          <w:rFonts w:ascii="Times" w:hAnsi="Times"/>
        </w:rPr>
      </w:pPr>
    </w:p>
    <w:p w14:paraId="378EC9EA" w14:textId="77777777" w:rsidR="009C64D5" w:rsidRPr="00975F55" w:rsidRDefault="009C64D5" w:rsidP="002A32BF">
      <w:pPr>
        <w:pStyle w:val="Body"/>
        <w:jc w:val="both"/>
        <w:rPr>
          <w:rFonts w:ascii="Times" w:eastAsia="Times Roman" w:hAnsi="Times" w:cs="Times Roman"/>
        </w:rPr>
      </w:pPr>
      <w:r w:rsidRPr="00975F55">
        <w:rPr>
          <w:rFonts w:ascii="Times" w:eastAsia="Times Roman" w:hAnsi="Times" w:cs="Times Roman"/>
          <w:noProof/>
          <w:lang w:eastAsia="en-US"/>
        </w:rPr>
        <w:lastRenderedPageBreak/>
        <w:drawing>
          <wp:inline distT="0" distB="0" distL="0" distR="0" wp14:anchorId="1A4218F4" wp14:editId="256BB6B4">
            <wp:extent cx="5686486" cy="8529729"/>
            <wp:effectExtent l="0" t="0" r="3175"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686486" cy="8529729"/>
                    </a:xfrm>
                    <a:prstGeom prst="rect">
                      <a:avLst/>
                    </a:prstGeom>
                  </pic:spPr>
                </pic:pic>
              </a:graphicData>
            </a:graphic>
          </wp:inline>
        </w:drawing>
      </w:r>
    </w:p>
    <w:p w14:paraId="4A201C7F" w14:textId="375D0D75" w:rsidR="009C64D5" w:rsidRPr="00975F55" w:rsidRDefault="009C64D5" w:rsidP="009C64D5">
      <w:pPr>
        <w:pStyle w:val="Body"/>
        <w:rPr>
          <w:rFonts w:ascii="Times" w:eastAsia="Times New Roman" w:hAnsi="Times" w:cs="Times New Roman"/>
        </w:rPr>
      </w:pPr>
      <w:r w:rsidRPr="00975F55">
        <w:rPr>
          <w:rFonts w:ascii="Times" w:eastAsia="Times New Roman" w:hAnsi="Times" w:cs="Times New Roman"/>
          <w:b/>
          <w:bCs/>
        </w:rPr>
        <w:lastRenderedPageBreak/>
        <w:t>Fig</w:t>
      </w:r>
      <w:r w:rsidR="00AC3D43" w:rsidRPr="00975F55">
        <w:rPr>
          <w:rFonts w:ascii="Times" w:eastAsia="Times New Roman" w:hAnsi="Times" w:cs="Times New Roman"/>
          <w:b/>
          <w:bCs/>
        </w:rPr>
        <w:t>.</w:t>
      </w:r>
      <w:r w:rsidRPr="00975F55">
        <w:rPr>
          <w:rFonts w:ascii="Times" w:eastAsia="Times New Roman" w:hAnsi="Times" w:cs="Times New Roman"/>
          <w:b/>
          <w:bCs/>
        </w:rPr>
        <w:t xml:space="preserve"> 4 </w:t>
      </w:r>
      <w:proofErr w:type="spellStart"/>
      <w:r w:rsidRPr="00975F55">
        <w:rPr>
          <w:rFonts w:ascii="Times" w:eastAsia="Times New Roman" w:hAnsi="Times" w:cs="Times New Roman"/>
        </w:rPr>
        <w:t>fET</w:t>
      </w:r>
      <w:proofErr w:type="spellEnd"/>
      <w:r w:rsidRPr="00975F55">
        <w:rPr>
          <w:rFonts w:ascii="Times" w:eastAsia="Times New Roman" w:hAnsi="Times" w:cs="Times New Roman"/>
        </w:rPr>
        <w:t xml:space="preserve"> vs CWD for sites grouped according to their median </w:t>
      </w:r>
      <w:proofErr w:type="spellStart"/>
      <w:r w:rsidRPr="00975F55">
        <w:rPr>
          <w:rFonts w:ascii="Times" w:eastAsia="Times New Roman" w:hAnsi="Times" w:cs="Times New Roman"/>
        </w:rPr>
        <w:t>fET</w:t>
      </w:r>
      <w:proofErr w:type="spellEnd"/>
      <w:r w:rsidRPr="00975F55">
        <w:rPr>
          <w:rFonts w:ascii="Times" w:eastAsia="Times New Roman" w:hAnsi="Times" w:cs="Times New Roman"/>
        </w:rPr>
        <w:t xml:space="preserve">. </w:t>
      </w:r>
      <w:r w:rsidR="00AC3D43" w:rsidRPr="00975F55">
        <w:rPr>
          <w:rFonts w:ascii="Times" w:eastAsia="Times New Roman" w:hAnsi="Times" w:cs="Times New Roman"/>
        </w:rPr>
        <w:t>(</w:t>
      </w:r>
      <w:r w:rsidR="00AC3D43" w:rsidRPr="00975F55">
        <w:rPr>
          <w:rFonts w:ascii="Times" w:eastAsia="Times New Roman" w:hAnsi="Times" w:cs="Times New Roman"/>
          <w:b/>
          <w:bCs/>
        </w:rPr>
        <w:t>a</w:t>
      </w:r>
      <w:r w:rsidR="00AC3D43" w:rsidRPr="00975F55">
        <w:rPr>
          <w:rFonts w:ascii="Times" w:eastAsia="Times New Roman" w:hAnsi="Times" w:cs="Times New Roman"/>
        </w:rPr>
        <w:t xml:space="preserve">) </w:t>
      </w:r>
      <w:r w:rsidRPr="00975F55">
        <w:rPr>
          <w:rFonts w:ascii="Times" w:eastAsia="Times New Roman" w:hAnsi="Times" w:cs="Times New Roman"/>
        </w:rPr>
        <w:t xml:space="preserve">High </w:t>
      </w:r>
      <w:proofErr w:type="spellStart"/>
      <w:r w:rsidRPr="00975F55">
        <w:rPr>
          <w:rFonts w:ascii="Times" w:eastAsia="Times New Roman" w:hAnsi="Times" w:cs="Times New Roman"/>
        </w:rPr>
        <w:t>fET</w:t>
      </w:r>
      <w:proofErr w:type="spellEnd"/>
      <w:r w:rsidRPr="00975F55">
        <w:rPr>
          <w:rFonts w:ascii="Times" w:eastAsia="Times New Roman" w:hAnsi="Times" w:cs="Times New Roman"/>
        </w:rPr>
        <w:t xml:space="preserve">, </w:t>
      </w:r>
      <w:proofErr w:type="spellStart"/>
      <w:r w:rsidRPr="00975F55">
        <w:rPr>
          <w:rFonts w:ascii="Times" w:eastAsia="Times New Roman" w:hAnsi="Times" w:cs="Times New Roman"/>
        </w:rPr>
        <w:t>fET</w:t>
      </w:r>
      <w:proofErr w:type="spellEnd"/>
      <w:r w:rsidRPr="00975F55">
        <w:rPr>
          <w:rFonts w:ascii="Times" w:eastAsia="Times New Roman" w:hAnsi="Times" w:cs="Times New Roman"/>
        </w:rPr>
        <w:t xml:space="preserve"> predicted from our observations-driven model</w:t>
      </w:r>
      <w:r w:rsidR="00AC3D43" w:rsidRPr="00975F55">
        <w:rPr>
          <w:rFonts w:ascii="Times" w:eastAsia="Times New Roman" w:hAnsi="Times" w:cs="Times New Roman"/>
        </w:rPr>
        <w:t>. (</w:t>
      </w:r>
      <w:r w:rsidR="00AC3D43" w:rsidRPr="00975F55">
        <w:rPr>
          <w:rFonts w:ascii="Times" w:eastAsia="Times New Roman" w:hAnsi="Times" w:cs="Times New Roman"/>
          <w:b/>
          <w:bCs/>
        </w:rPr>
        <w:t>b</w:t>
      </w:r>
      <w:r w:rsidR="00AC3D43" w:rsidRPr="00975F55">
        <w:rPr>
          <w:rFonts w:ascii="Times" w:eastAsia="Times New Roman" w:hAnsi="Times" w:cs="Times New Roman"/>
        </w:rPr>
        <w:t xml:space="preserve">) High </w:t>
      </w:r>
      <w:proofErr w:type="spellStart"/>
      <w:r w:rsidR="00AC3D43" w:rsidRPr="00975F55">
        <w:rPr>
          <w:rFonts w:ascii="Times" w:eastAsia="Times New Roman" w:hAnsi="Times" w:cs="Times New Roman"/>
        </w:rPr>
        <w:t>fET</w:t>
      </w:r>
      <w:proofErr w:type="spellEnd"/>
      <w:r w:rsidR="00AC3D43" w:rsidRPr="00975F55">
        <w:rPr>
          <w:rFonts w:ascii="Times" w:eastAsia="Times New Roman" w:hAnsi="Times" w:cs="Times New Roman"/>
        </w:rPr>
        <w:t xml:space="preserve">, </w:t>
      </w:r>
      <w:proofErr w:type="spellStart"/>
      <w:r w:rsidR="00AC3D43" w:rsidRPr="00975F55">
        <w:rPr>
          <w:rFonts w:ascii="Times" w:eastAsia="Times New Roman" w:hAnsi="Times" w:cs="Times New Roman"/>
        </w:rPr>
        <w:t>fET</w:t>
      </w:r>
      <w:proofErr w:type="spellEnd"/>
      <w:r w:rsidR="00AC3D43" w:rsidRPr="00975F55">
        <w:rPr>
          <w:rFonts w:ascii="Times" w:eastAsia="Times New Roman" w:hAnsi="Times" w:cs="Times New Roman"/>
        </w:rPr>
        <w:t xml:space="preserve"> </w:t>
      </w:r>
      <w:r w:rsidRPr="00975F55">
        <w:rPr>
          <w:rFonts w:ascii="Times" w:eastAsia="Times New Roman" w:hAnsi="Times" w:cs="Times New Roman"/>
        </w:rPr>
        <w:t xml:space="preserve">extracted as ET/PET from the GLDAS data product. </w:t>
      </w:r>
      <w:r w:rsidR="0024156D" w:rsidRPr="00975F55">
        <w:rPr>
          <w:rFonts w:ascii="Times" w:eastAsia="Times New Roman" w:hAnsi="Times" w:cs="Times New Roman"/>
        </w:rPr>
        <w:t>(</w:t>
      </w:r>
      <w:r w:rsidR="0024156D" w:rsidRPr="00975F55">
        <w:rPr>
          <w:rFonts w:ascii="Times" w:eastAsia="Times New Roman" w:hAnsi="Times" w:cs="Times New Roman"/>
          <w:b/>
          <w:bCs/>
        </w:rPr>
        <w:t xml:space="preserve">c) </w:t>
      </w:r>
      <w:r w:rsidRPr="00975F55">
        <w:rPr>
          <w:rFonts w:ascii="Times" w:eastAsia="Times New Roman" w:hAnsi="Times" w:cs="Times New Roman"/>
        </w:rPr>
        <w:t xml:space="preserve">Medium </w:t>
      </w:r>
      <w:proofErr w:type="spellStart"/>
      <w:r w:rsidRPr="00975F55">
        <w:rPr>
          <w:rFonts w:ascii="Times" w:eastAsia="Times New Roman" w:hAnsi="Times" w:cs="Times New Roman"/>
        </w:rPr>
        <w:t>fET</w:t>
      </w:r>
      <w:proofErr w:type="spellEnd"/>
      <w:r w:rsidRPr="00975F55">
        <w:rPr>
          <w:rFonts w:ascii="Times" w:eastAsia="Times New Roman" w:hAnsi="Times" w:cs="Times New Roman"/>
        </w:rPr>
        <w:t xml:space="preserve">, </w:t>
      </w:r>
      <w:proofErr w:type="spellStart"/>
      <w:r w:rsidRPr="00975F55">
        <w:rPr>
          <w:rFonts w:ascii="Times" w:eastAsia="Times New Roman" w:hAnsi="Times" w:cs="Times New Roman"/>
        </w:rPr>
        <w:t>fET</w:t>
      </w:r>
      <w:proofErr w:type="spellEnd"/>
      <w:r w:rsidRPr="00975F55">
        <w:rPr>
          <w:rFonts w:ascii="Times" w:eastAsia="Times New Roman" w:hAnsi="Times" w:cs="Times New Roman"/>
        </w:rPr>
        <w:t xml:space="preserve"> predicted from our observations-driven mode</w:t>
      </w:r>
      <w:r w:rsidR="0024156D" w:rsidRPr="00975F55">
        <w:rPr>
          <w:rFonts w:ascii="Times" w:eastAsia="Times New Roman" w:hAnsi="Times" w:cs="Times New Roman"/>
        </w:rPr>
        <w:t>l.</w:t>
      </w:r>
      <w:r w:rsidRPr="00975F55">
        <w:rPr>
          <w:rFonts w:ascii="Times" w:eastAsia="Times New Roman" w:hAnsi="Times" w:cs="Times New Roman"/>
        </w:rPr>
        <w:t xml:space="preserve"> </w:t>
      </w:r>
      <w:r w:rsidR="0024156D" w:rsidRPr="00975F55">
        <w:rPr>
          <w:rFonts w:ascii="Times" w:eastAsia="Times New Roman" w:hAnsi="Times" w:cs="Times New Roman"/>
        </w:rPr>
        <w:t>(</w:t>
      </w:r>
      <w:r w:rsidR="0024156D" w:rsidRPr="00975F55">
        <w:rPr>
          <w:rFonts w:ascii="Times" w:eastAsia="Times New Roman" w:hAnsi="Times" w:cs="Times New Roman"/>
          <w:b/>
          <w:bCs/>
        </w:rPr>
        <w:t xml:space="preserve">d) </w:t>
      </w:r>
      <w:r w:rsidR="0024156D" w:rsidRPr="00975F55">
        <w:rPr>
          <w:rFonts w:ascii="Times" w:eastAsia="Times New Roman" w:hAnsi="Times" w:cs="Times New Roman"/>
        </w:rPr>
        <w:t xml:space="preserve">Medium </w:t>
      </w:r>
      <w:proofErr w:type="spellStart"/>
      <w:r w:rsidR="0024156D" w:rsidRPr="00975F55">
        <w:rPr>
          <w:rFonts w:ascii="Times" w:eastAsia="Times New Roman" w:hAnsi="Times" w:cs="Times New Roman"/>
        </w:rPr>
        <w:t>fET</w:t>
      </w:r>
      <w:proofErr w:type="spellEnd"/>
      <w:r w:rsidR="0024156D" w:rsidRPr="00975F55">
        <w:rPr>
          <w:rFonts w:ascii="Times" w:eastAsia="Times New Roman" w:hAnsi="Times" w:cs="Times New Roman"/>
        </w:rPr>
        <w:t xml:space="preserve">, </w:t>
      </w:r>
      <w:proofErr w:type="spellStart"/>
      <w:r w:rsidR="0024156D" w:rsidRPr="00975F55">
        <w:rPr>
          <w:rFonts w:ascii="Times" w:eastAsia="Times New Roman" w:hAnsi="Times" w:cs="Times New Roman"/>
        </w:rPr>
        <w:t>fET</w:t>
      </w:r>
      <w:proofErr w:type="spellEnd"/>
      <w:r w:rsidRPr="00975F55">
        <w:rPr>
          <w:rFonts w:ascii="Times" w:eastAsia="Times New Roman" w:hAnsi="Times" w:cs="Times New Roman"/>
        </w:rPr>
        <w:t xml:space="preserve"> extracted as ET/PET from the GLDAS data product</w:t>
      </w:r>
      <w:r w:rsidR="00E713A3" w:rsidRPr="00975F55">
        <w:rPr>
          <w:rFonts w:ascii="Times" w:eastAsia="Times New Roman" w:hAnsi="Times" w:cs="Times New Roman"/>
        </w:rPr>
        <w:t>.</w:t>
      </w:r>
      <w:r w:rsidRPr="00975F55">
        <w:rPr>
          <w:rFonts w:ascii="Times" w:eastAsia="Times New Roman" w:hAnsi="Times" w:cs="Times New Roman"/>
        </w:rPr>
        <w:t xml:space="preserve"> </w:t>
      </w:r>
      <w:r w:rsidR="00E713A3" w:rsidRPr="00975F55">
        <w:rPr>
          <w:rFonts w:ascii="Times" w:eastAsia="Times New Roman" w:hAnsi="Times" w:cs="Times New Roman"/>
        </w:rPr>
        <w:t>(</w:t>
      </w:r>
      <w:r w:rsidRPr="00975F55">
        <w:rPr>
          <w:rFonts w:ascii="Times" w:eastAsia="Times New Roman" w:hAnsi="Times" w:cs="Times New Roman"/>
          <w:b/>
          <w:bCs/>
        </w:rPr>
        <w:t>e</w:t>
      </w:r>
      <w:r w:rsidR="00E713A3" w:rsidRPr="00975F55">
        <w:rPr>
          <w:rFonts w:ascii="Times" w:eastAsia="Times New Roman" w:hAnsi="Times" w:cs="Times New Roman"/>
          <w:b/>
          <w:bCs/>
        </w:rPr>
        <w:t xml:space="preserve">) </w:t>
      </w:r>
      <w:r w:rsidRPr="00975F55">
        <w:rPr>
          <w:rFonts w:ascii="Times" w:eastAsia="Times New Roman" w:hAnsi="Times" w:cs="Times New Roman"/>
        </w:rPr>
        <w:t xml:space="preserve">Low </w:t>
      </w:r>
      <w:proofErr w:type="spellStart"/>
      <w:r w:rsidRPr="00975F55">
        <w:rPr>
          <w:rFonts w:ascii="Times" w:eastAsia="Times New Roman" w:hAnsi="Times" w:cs="Times New Roman"/>
        </w:rPr>
        <w:t>fET</w:t>
      </w:r>
      <w:proofErr w:type="spellEnd"/>
      <w:r w:rsidRPr="00975F55">
        <w:rPr>
          <w:rFonts w:ascii="Times" w:eastAsia="Times New Roman" w:hAnsi="Times" w:cs="Times New Roman"/>
        </w:rPr>
        <w:t xml:space="preserve">, </w:t>
      </w:r>
      <w:proofErr w:type="spellStart"/>
      <w:r w:rsidRPr="00975F55">
        <w:rPr>
          <w:rFonts w:ascii="Times" w:eastAsia="Times New Roman" w:hAnsi="Times" w:cs="Times New Roman"/>
        </w:rPr>
        <w:t>fET</w:t>
      </w:r>
      <w:proofErr w:type="spellEnd"/>
      <w:r w:rsidRPr="00975F55">
        <w:rPr>
          <w:rFonts w:ascii="Times" w:eastAsia="Times New Roman" w:hAnsi="Times" w:cs="Times New Roman"/>
        </w:rPr>
        <w:t xml:space="preserve"> predicted from our observations-driven model</w:t>
      </w:r>
      <w:r w:rsidR="00E713A3" w:rsidRPr="00975F55">
        <w:rPr>
          <w:rFonts w:ascii="Times" w:eastAsia="Times New Roman" w:hAnsi="Times" w:cs="Times New Roman"/>
        </w:rPr>
        <w:t>.</w:t>
      </w:r>
      <w:r w:rsidRPr="00975F55">
        <w:rPr>
          <w:rFonts w:ascii="Times" w:eastAsia="Times New Roman" w:hAnsi="Times" w:cs="Times New Roman"/>
        </w:rPr>
        <w:t xml:space="preserve"> (</w:t>
      </w:r>
      <w:r w:rsidR="00A83505" w:rsidRPr="00975F55">
        <w:rPr>
          <w:rFonts w:ascii="Times" w:eastAsia="Times New Roman" w:hAnsi="Times" w:cs="Times New Roman"/>
          <w:b/>
          <w:bCs/>
        </w:rPr>
        <w:t>f)</w:t>
      </w:r>
      <w:r w:rsidRPr="00975F55">
        <w:rPr>
          <w:rFonts w:ascii="Times" w:eastAsia="Times New Roman" w:hAnsi="Times" w:cs="Times New Roman"/>
        </w:rPr>
        <w:t xml:space="preserve"> </w:t>
      </w:r>
      <w:r w:rsidR="00A83505" w:rsidRPr="00975F55">
        <w:rPr>
          <w:rFonts w:ascii="Times" w:eastAsia="Times New Roman" w:hAnsi="Times" w:cs="Times New Roman"/>
        </w:rPr>
        <w:t xml:space="preserve">Low </w:t>
      </w:r>
      <w:proofErr w:type="spellStart"/>
      <w:r w:rsidR="00A83505" w:rsidRPr="00975F55">
        <w:rPr>
          <w:rFonts w:ascii="Times" w:eastAsia="Times New Roman" w:hAnsi="Times" w:cs="Times New Roman"/>
        </w:rPr>
        <w:t>fET</w:t>
      </w:r>
      <w:proofErr w:type="spellEnd"/>
      <w:r w:rsidR="00A83505" w:rsidRPr="00975F55">
        <w:rPr>
          <w:rFonts w:ascii="Times" w:eastAsia="Times New Roman" w:hAnsi="Times" w:cs="Times New Roman"/>
        </w:rPr>
        <w:t xml:space="preserve">, </w:t>
      </w:r>
      <w:proofErr w:type="spellStart"/>
      <w:r w:rsidR="00A83505" w:rsidRPr="00975F55">
        <w:rPr>
          <w:rFonts w:ascii="Times" w:eastAsia="Times New Roman" w:hAnsi="Times" w:cs="Times New Roman"/>
        </w:rPr>
        <w:t>fET</w:t>
      </w:r>
      <w:proofErr w:type="spellEnd"/>
      <w:r w:rsidR="00A83505" w:rsidRPr="00975F55">
        <w:rPr>
          <w:rFonts w:ascii="Times" w:eastAsia="Times New Roman" w:hAnsi="Times" w:cs="Times New Roman"/>
        </w:rPr>
        <w:t xml:space="preserve"> </w:t>
      </w:r>
      <w:r w:rsidRPr="00975F55">
        <w:rPr>
          <w:rFonts w:ascii="Times" w:eastAsia="Times New Roman" w:hAnsi="Times" w:cs="Times New Roman"/>
        </w:rPr>
        <w:t>extracted as ET/PET from the GLDAS data product. PET from GLDAS was scaled by dividing it by its median in the lower CWD bin (CWD &lt; 20 mm).</w:t>
      </w:r>
    </w:p>
    <w:p w14:paraId="6E9BCEBD" w14:textId="12080749" w:rsidR="00690B31" w:rsidRPr="00975F55" w:rsidRDefault="00690B31" w:rsidP="00D77B90">
      <w:pPr>
        <w:spacing w:after="120" w:line="360" w:lineRule="auto"/>
        <w:jc w:val="both"/>
        <w:rPr>
          <w:rFonts w:ascii="Times" w:hAnsi="Times"/>
        </w:rPr>
      </w:pPr>
    </w:p>
    <w:p w14:paraId="06B6A36C" w14:textId="77777777" w:rsidR="009C64D5" w:rsidRPr="00975F55" w:rsidRDefault="009C64D5" w:rsidP="009C64D5">
      <w:pPr>
        <w:pStyle w:val="Body"/>
        <w:spacing w:line="360" w:lineRule="auto"/>
        <w:jc w:val="both"/>
        <w:rPr>
          <w:rFonts w:ascii="Times" w:hAnsi="Times"/>
          <w:b/>
          <w:bCs/>
        </w:rPr>
      </w:pPr>
      <w:r w:rsidRPr="00975F55">
        <w:rPr>
          <w:rFonts w:ascii="Times" w:hAnsi="Times"/>
          <w:b/>
          <w:bCs/>
          <w:noProof/>
          <w:lang w:eastAsia="en-US"/>
        </w:rPr>
        <w:drawing>
          <wp:inline distT="0" distB="0" distL="0" distR="0" wp14:anchorId="789899A5" wp14:editId="114B5298">
            <wp:extent cx="5427803" cy="5427803"/>
            <wp:effectExtent l="0" t="0" r="0" b="0"/>
            <wp:docPr id="14" name="Picture 1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scatter chart&#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27803" cy="5427803"/>
                    </a:xfrm>
                    <a:prstGeom prst="rect">
                      <a:avLst/>
                    </a:prstGeom>
                  </pic:spPr>
                </pic:pic>
              </a:graphicData>
            </a:graphic>
          </wp:inline>
        </w:drawing>
      </w:r>
    </w:p>
    <w:p w14:paraId="590C28A0" w14:textId="6710798E" w:rsidR="009C64D5" w:rsidRPr="00975F55" w:rsidRDefault="009C64D5" w:rsidP="009C64D5">
      <w:pPr>
        <w:pStyle w:val="Body"/>
        <w:rPr>
          <w:rFonts w:ascii="Times" w:eastAsia="Times New Roman" w:hAnsi="Times" w:cs="Times New Roman"/>
        </w:rPr>
      </w:pPr>
      <w:r w:rsidRPr="00975F55">
        <w:rPr>
          <w:rFonts w:ascii="Times" w:eastAsia="Times New Roman" w:hAnsi="Times" w:cs="Times New Roman"/>
          <w:b/>
          <w:bCs/>
        </w:rPr>
        <w:t>Fig</w:t>
      </w:r>
      <w:r w:rsidR="0027499E" w:rsidRPr="00975F55">
        <w:rPr>
          <w:rFonts w:ascii="Times" w:eastAsia="Times New Roman" w:hAnsi="Times" w:cs="Times New Roman"/>
          <w:b/>
          <w:bCs/>
        </w:rPr>
        <w:t>.</w:t>
      </w:r>
      <w:r w:rsidR="008E5B29" w:rsidRPr="00975F55">
        <w:rPr>
          <w:rFonts w:ascii="Times" w:eastAsia="Times New Roman" w:hAnsi="Times" w:cs="Times New Roman"/>
          <w:b/>
          <w:bCs/>
        </w:rPr>
        <w:t xml:space="preserve"> </w:t>
      </w:r>
      <w:r w:rsidRPr="00975F55">
        <w:rPr>
          <w:rFonts w:ascii="Times" w:eastAsia="Times New Roman" w:hAnsi="Times" w:cs="Times New Roman"/>
          <w:b/>
          <w:bCs/>
        </w:rPr>
        <w:t xml:space="preserve">5 </w:t>
      </w:r>
      <w:proofErr w:type="spellStart"/>
      <w:r w:rsidRPr="00975F55">
        <w:rPr>
          <w:rFonts w:ascii="Times" w:eastAsia="Times New Roman" w:hAnsi="Times" w:cs="Times New Roman"/>
        </w:rPr>
        <w:t>fET</w:t>
      </w:r>
      <w:proofErr w:type="spellEnd"/>
      <w:r w:rsidRPr="00975F55">
        <w:rPr>
          <w:rFonts w:ascii="Times" w:eastAsia="Times New Roman" w:hAnsi="Times" w:cs="Times New Roman"/>
        </w:rPr>
        <w:t xml:space="preserve"> vs CWD for sites grouped according to their median </w:t>
      </w:r>
      <w:proofErr w:type="spellStart"/>
      <w:r w:rsidRPr="00975F55">
        <w:rPr>
          <w:rFonts w:ascii="Times" w:eastAsia="Times New Roman" w:hAnsi="Times" w:cs="Times New Roman"/>
        </w:rPr>
        <w:t>fET</w:t>
      </w:r>
      <w:proofErr w:type="spellEnd"/>
      <w:r w:rsidRPr="00975F55">
        <w:rPr>
          <w:rFonts w:ascii="Times" w:eastAsia="Times New Roman" w:hAnsi="Times" w:cs="Times New Roman"/>
        </w:rPr>
        <w:t>.</w:t>
      </w:r>
      <w:r w:rsidRPr="00975F55">
        <w:rPr>
          <w:rFonts w:ascii="Times" w:eastAsia="Times New Roman" w:hAnsi="Times" w:cs="Times New Roman"/>
          <w:b/>
          <w:bCs/>
        </w:rPr>
        <w:t xml:space="preserve"> </w:t>
      </w:r>
      <w:r w:rsidRPr="00975F55">
        <w:rPr>
          <w:rFonts w:ascii="Times" w:eastAsia="Times New Roman" w:hAnsi="Times" w:cs="Times New Roman"/>
        </w:rPr>
        <w:t xml:space="preserve">Low </w:t>
      </w:r>
      <w:proofErr w:type="spellStart"/>
      <w:r w:rsidRPr="00975F55">
        <w:rPr>
          <w:rFonts w:ascii="Times" w:eastAsia="Times New Roman" w:hAnsi="Times" w:cs="Times New Roman"/>
        </w:rPr>
        <w:t>fET</w:t>
      </w:r>
      <w:proofErr w:type="spellEnd"/>
      <w:r w:rsidRPr="00975F55">
        <w:rPr>
          <w:rFonts w:ascii="Times" w:eastAsia="Times New Roman" w:hAnsi="Times" w:cs="Times New Roman"/>
        </w:rPr>
        <w:t xml:space="preserve"> group. </w:t>
      </w:r>
    </w:p>
    <w:p w14:paraId="24CEB45C" w14:textId="77777777" w:rsidR="009C64D5" w:rsidRPr="00975F55" w:rsidRDefault="009C64D5" w:rsidP="00D77B90">
      <w:pPr>
        <w:spacing w:after="120" w:line="360" w:lineRule="auto"/>
        <w:jc w:val="both"/>
        <w:rPr>
          <w:rFonts w:ascii="Times" w:hAnsi="Times"/>
        </w:rPr>
      </w:pPr>
    </w:p>
    <w:p w14:paraId="4D1A9B67" w14:textId="77777777" w:rsidR="0080627D" w:rsidRPr="00975F55" w:rsidRDefault="0080627D" w:rsidP="00D77B90">
      <w:pPr>
        <w:pStyle w:val="Heading2"/>
        <w:spacing w:line="360" w:lineRule="auto"/>
      </w:pPr>
      <w:r w:rsidRPr="00975F55">
        <w:t>Relationship to other soil and climate variables</w:t>
      </w:r>
    </w:p>
    <w:p w14:paraId="1A2447CB" w14:textId="06D8E478" w:rsidR="00D32A9D" w:rsidRPr="00975F55" w:rsidRDefault="0080627D" w:rsidP="00D77B90">
      <w:pPr>
        <w:spacing w:after="120" w:line="360" w:lineRule="auto"/>
        <w:jc w:val="both"/>
        <w:rPr>
          <w:rFonts w:ascii="Times" w:hAnsi="Times"/>
          <w:bCs/>
        </w:rPr>
      </w:pPr>
      <w:r w:rsidRPr="00975F55">
        <w:rPr>
          <w:rFonts w:ascii="Times" w:hAnsi="Times"/>
          <w:bCs/>
        </w:rPr>
        <w:t xml:space="preserve">To gain insight into what factors drive the different </w:t>
      </w:r>
      <w:proofErr w:type="spellStart"/>
      <w:r w:rsidRPr="00975F55">
        <w:rPr>
          <w:rFonts w:ascii="Times" w:hAnsi="Times"/>
          <w:bCs/>
        </w:rPr>
        <w:t>fET</w:t>
      </w:r>
      <w:proofErr w:type="spellEnd"/>
      <w:r w:rsidRPr="00975F55">
        <w:rPr>
          <w:rFonts w:ascii="Times" w:hAnsi="Times"/>
          <w:bCs/>
        </w:rPr>
        <w:t xml:space="preserve"> behaviors, </w:t>
      </w:r>
      <w:r w:rsidR="00E57454" w:rsidRPr="00975F55">
        <w:rPr>
          <w:rFonts w:ascii="Times" w:hAnsi="Times"/>
          <w:bCs/>
        </w:rPr>
        <w:t xml:space="preserve">we investigated </w:t>
      </w:r>
      <w:r w:rsidR="000B205D">
        <w:rPr>
          <w:rFonts w:ascii="Times" w:hAnsi="Times"/>
          <w:bCs/>
        </w:rPr>
        <w:t>how the different site groups vary with</w:t>
      </w:r>
      <w:r w:rsidR="00E57454" w:rsidRPr="00975F55">
        <w:rPr>
          <w:rFonts w:ascii="Times" w:hAnsi="Times"/>
          <w:bCs/>
        </w:rPr>
        <w:t xml:space="preserve"> soil and climate variables </w:t>
      </w:r>
      <w:r w:rsidRPr="00975F55">
        <w:rPr>
          <w:rFonts w:ascii="Times" w:hAnsi="Times"/>
          <w:bCs/>
        </w:rPr>
        <w:t xml:space="preserve">(Fig. 6). </w:t>
      </w:r>
      <w:r w:rsidR="0058425B">
        <w:rPr>
          <w:rFonts w:ascii="Times" w:hAnsi="Times"/>
          <w:bCs/>
        </w:rPr>
        <w:t xml:space="preserve">The mean sand fraction increases slightly across 'low </w:t>
      </w:r>
      <w:proofErr w:type="spellStart"/>
      <w:r w:rsidR="0058425B">
        <w:rPr>
          <w:rFonts w:ascii="Times" w:hAnsi="Times"/>
          <w:bCs/>
        </w:rPr>
        <w:t>fET</w:t>
      </w:r>
      <w:proofErr w:type="spellEnd"/>
      <w:r w:rsidR="0058425B">
        <w:rPr>
          <w:rFonts w:ascii="Times" w:hAnsi="Times"/>
          <w:bCs/>
        </w:rPr>
        <w:t xml:space="preserve">' to 'high </w:t>
      </w:r>
      <w:proofErr w:type="spellStart"/>
      <w:r w:rsidR="0058425B">
        <w:rPr>
          <w:rFonts w:ascii="Times" w:hAnsi="Times"/>
          <w:bCs/>
        </w:rPr>
        <w:t>fET</w:t>
      </w:r>
      <w:proofErr w:type="spellEnd"/>
      <w:r w:rsidR="0058425B">
        <w:rPr>
          <w:rFonts w:ascii="Times" w:hAnsi="Times"/>
          <w:bCs/>
        </w:rPr>
        <w:t>' sites, and the silt fraction decreases slightly</w:t>
      </w:r>
      <w:r w:rsidR="005C7FDC" w:rsidRPr="00975F55">
        <w:rPr>
          <w:rFonts w:ascii="Times" w:hAnsi="Times"/>
          <w:bCs/>
        </w:rPr>
        <w:t xml:space="preserve"> </w:t>
      </w:r>
      <w:r w:rsidRPr="00975F55">
        <w:rPr>
          <w:rFonts w:ascii="Times" w:hAnsi="Times"/>
          <w:bCs/>
        </w:rPr>
        <w:lastRenderedPageBreak/>
        <w:t xml:space="preserve">(Fig. 6a). </w:t>
      </w:r>
      <w:r w:rsidR="00E87FD4" w:rsidRPr="00975F55">
        <w:rPr>
          <w:rFonts w:ascii="Times" w:hAnsi="Times"/>
          <w:bCs/>
        </w:rPr>
        <w:t xml:space="preserve">Sites in the 'high </w:t>
      </w:r>
      <w:proofErr w:type="spellStart"/>
      <w:r w:rsidR="00E87FD4" w:rsidRPr="00975F55">
        <w:rPr>
          <w:rFonts w:ascii="Times" w:hAnsi="Times"/>
          <w:bCs/>
        </w:rPr>
        <w:t>fET</w:t>
      </w:r>
      <w:proofErr w:type="spellEnd"/>
      <w:r w:rsidR="00E87FD4" w:rsidRPr="00975F55">
        <w:rPr>
          <w:rFonts w:ascii="Times" w:hAnsi="Times"/>
          <w:bCs/>
        </w:rPr>
        <w:t xml:space="preserve">' group are usually found in humid climates (Fig. 6c). They consist mostly of forests, and in particular evergreen needleleaf forest (ENF, </w:t>
      </w:r>
      <w:r w:rsidR="00B57F2F" w:rsidRPr="00975F55">
        <w:rPr>
          <w:rFonts w:ascii="Times" w:hAnsi="Times"/>
          <w:bCs/>
        </w:rPr>
        <w:t>7</w:t>
      </w:r>
      <w:r w:rsidR="00E87FD4" w:rsidRPr="00975F55">
        <w:rPr>
          <w:rFonts w:ascii="Times" w:hAnsi="Times"/>
          <w:bCs/>
        </w:rPr>
        <w:t xml:space="preserve"> sites o</w:t>
      </w:r>
      <w:r w:rsidR="0058425B">
        <w:rPr>
          <w:rFonts w:ascii="Times" w:hAnsi="Times"/>
          <w:bCs/>
        </w:rPr>
        <w:t>ut of</w:t>
      </w:r>
      <w:r w:rsidR="00E87FD4" w:rsidRPr="00975F55">
        <w:rPr>
          <w:rFonts w:ascii="Times" w:hAnsi="Times"/>
          <w:bCs/>
        </w:rPr>
        <w:t xml:space="preserve"> </w:t>
      </w:r>
      <w:r w:rsidR="008659DA" w:rsidRPr="00975F55">
        <w:rPr>
          <w:rFonts w:ascii="Times" w:hAnsi="Times"/>
          <w:bCs/>
        </w:rPr>
        <w:t>1</w:t>
      </w:r>
      <w:r w:rsidR="00B57F2F" w:rsidRPr="00975F55">
        <w:rPr>
          <w:rFonts w:ascii="Times" w:hAnsi="Times"/>
          <w:bCs/>
        </w:rPr>
        <w:t>6</w:t>
      </w:r>
      <w:r w:rsidR="00E87FD4" w:rsidRPr="00975F55">
        <w:rPr>
          <w:rFonts w:ascii="Times" w:hAnsi="Times"/>
          <w:bCs/>
        </w:rPr>
        <w:t xml:space="preserve">, Fig. </w:t>
      </w:r>
      <w:r w:rsidR="00393B8B" w:rsidRPr="00975F55">
        <w:rPr>
          <w:rFonts w:ascii="Times" w:hAnsi="Times"/>
          <w:bCs/>
        </w:rPr>
        <w:t>6</w:t>
      </w:r>
      <w:r w:rsidR="00E87FD4" w:rsidRPr="00975F55">
        <w:rPr>
          <w:rFonts w:ascii="Times" w:hAnsi="Times"/>
          <w:bCs/>
        </w:rPr>
        <w:t xml:space="preserve">b). We found that sites with intermediate </w:t>
      </w:r>
      <w:proofErr w:type="spellStart"/>
      <w:r w:rsidR="00E87FD4" w:rsidRPr="00975F55">
        <w:rPr>
          <w:rFonts w:ascii="Times" w:hAnsi="Times"/>
          <w:bCs/>
        </w:rPr>
        <w:t>fET</w:t>
      </w:r>
      <w:proofErr w:type="spellEnd"/>
      <w:r w:rsidR="00E87FD4" w:rsidRPr="00975F55">
        <w:rPr>
          <w:rFonts w:ascii="Times" w:hAnsi="Times"/>
          <w:bCs/>
        </w:rPr>
        <w:t xml:space="preserve"> reductions are found in </w:t>
      </w:r>
      <w:r w:rsidR="009167D7" w:rsidRPr="00975F55">
        <w:rPr>
          <w:rFonts w:ascii="Times" w:hAnsi="Times"/>
          <w:bCs/>
        </w:rPr>
        <w:t xml:space="preserve">mesic </w:t>
      </w:r>
      <w:r w:rsidR="00E87FD4" w:rsidRPr="00975F55">
        <w:rPr>
          <w:rFonts w:ascii="Times" w:hAnsi="Times"/>
          <w:bCs/>
        </w:rPr>
        <w:t>regions (Fig. 6c). They are mostly characterized by forests (14 sites o</w:t>
      </w:r>
      <w:r w:rsidR="0058425B">
        <w:rPr>
          <w:rFonts w:ascii="Times" w:hAnsi="Times"/>
          <w:bCs/>
        </w:rPr>
        <w:t>ut of</w:t>
      </w:r>
      <w:r w:rsidR="00E87FD4" w:rsidRPr="00975F55">
        <w:rPr>
          <w:rFonts w:ascii="Times" w:hAnsi="Times"/>
          <w:bCs/>
        </w:rPr>
        <w:t xml:space="preserve"> 22) and croplands (4 sites, Fig. 6b). </w:t>
      </w:r>
      <w:r w:rsidR="0058425B">
        <w:rPr>
          <w:rFonts w:ascii="Times" w:hAnsi="Times"/>
          <w:bCs/>
        </w:rPr>
        <w:t xml:space="preserve">The </w:t>
      </w:r>
      <w:r w:rsidR="00502E9F">
        <w:rPr>
          <w:rFonts w:ascii="Times" w:hAnsi="Times"/>
          <w:bCs/>
        </w:rPr>
        <w:t xml:space="preserve">'low </w:t>
      </w:r>
      <w:proofErr w:type="spellStart"/>
      <w:r w:rsidR="0058425B">
        <w:rPr>
          <w:rFonts w:ascii="Times" w:hAnsi="Times"/>
          <w:bCs/>
        </w:rPr>
        <w:t>fET</w:t>
      </w:r>
      <w:proofErr w:type="spellEnd"/>
      <w:r w:rsidR="0058425B">
        <w:rPr>
          <w:rFonts w:ascii="Times" w:hAnsi="Times"/>
          <w:bCs/>
        </w:rPr>
        <w:t>' sites</w:t>
      </w:r>
      <w:r w:rsidR="00EA0D93">
        <w:rPr>
          <w:rFonts w:ascii="Times" w:hAnsi="Times"/>
          <w:bCs/>
        </w:rPr>
        <w:t xml:space="preserve"> </w:t>
      </w:r>
      <w:r w:rsidR="00E87FD4" w:rsidRPr="00975F55">
        <w:rPr>
          <w:rFonts w:ascii="Times" w:hAnsi="Times"/>
          <w:bCs/>
        </w:rPr>
        <w:t xml:space="preserve">are found in the driest climates (Fig. 6c). These sites are composed </w:t>
      </w:r>
      <w:r w:rsidR="002C1D62" w:rsidRPr="00975F55">
        <w:rPr>
          <w:rFonts w:ascii="Times" w:hAnsi="Times"/>
          <w:bCs/>
        </w:rPr>
        <w:t xml:space="preserve">mostly </w:t>
      </w:r>
      <w:r w:rsidR="00E87FD4" w:rsidRPr="00975F55">
        <w:rPr>
          <w:rFonts w:ascii="Times" w:hAnsi="Times"/>
          <w:bCs/>
        </w:rPr>
        <w:t>of savannahs (5 sites over 11)</w:t>
      </w:r>
      <w:r w:rsidR="00B8048D">
        <w:rPr>
          <w:rFonts w:ascii="Times" w:hAnsi="Times"/>
          <w:bCs/>
        </w:rPr>
        <w:t xml:space="preserve"> and </w:t>
      </w:r>
      <w:r w:rsidR="00E87FD4" w:rsidRPr="00975F55">
        <w:rPr>
          <w:rFonts w:ascii="Times" w:hAnsi="Times"/>
          <w:bCs/>
        </w:rPr>
        <w:t>grasslands (4 sites over 11, Fig. 6b).</w:t>
      </w:r>
      <w:r w:rsidR="00322D88">
        <w:rPr>
          <w:rFonts w:ascii="Times" w:hAnsi="Times"/>
          <w:bCs/>
        </w:rPr>
        <w:t xml:space="preserve"> </w:t>
      </w:r>
      <w:r w:rsidR="00322D88" w:rsidRPr="00975F55">
        <w:rPr>
          <w:rFonts w:ascii="Times" w:hAnsi="Times"/>
          <w:bCs/>
        </w:rPr>
        <w:t xml:space="preserve">Topographic effects and mean annual precipitation do not vary significantly across </w:t>
      </w:r>
      <w:proofErr w:type="spellStart"/>
      <w:r w:rsidR="00322D88" w:rsidRPr="00975F55">
        <w:rPr>
          <w:rFonts w:ascii="Times" w:hAnsi="Times"/>
          <w:bCs/>
        </w:rPr>
        <w:t>fET</w:t>
      </w:r>
      <w:proofErr w:type="spellEnd"/>
      <w:r w:rsidR="00322D88" w:rsidRPr="00975F55">
        <w:rPr>
          <w:rFonts w:ascii="Times" w:hAnsi="Times"/>
          <w:bCs/>
        </w:rPr>
        <w:t xml:space="preserve"> groups (Fig. 6</w:t>
      </w:r>
      <w:proofErr w:type="gramStart"/>
      <w:r w:rsidR="00322D88" w:rsidRPr="00975F55">
        <w:rPr>
          <w:rFonts w:ascii="Times" w:hAnsi="Times"/>
          <w:bCs/>
        </w:rPr>
        <w:t>d,e</w:t>
      </w:r>
      <w:proofErr w:type="gramEnd"/>
      <w:r w:rsidR="00322D88" w:rsidRPr="00975F55">
        <w:rPr>
          <w:rFonts w:ascii="Times" w:hAnsi="Times"/>
          <w:bCs/>
        </w:rPr>
        <w:t>).</w:t>
      </w:r>
      <w:r w:rsidR="00375A01">
        <w:rPr>
          <w:rFonts w:ascii="Times" w:hAnsi="Times"/>
          <w:bCs/>
        </w:rPr>
        <w:t xml:space="preserve"> </w:t>
      </w:r>
      <w:r w:rsidR="00DF34E1" w:rsidRPr="00975F55">
        <w:rPr>
          <w:rFonts w:ascii="Times" w:hAnsi="Times"/>
          <w:bCs/>
        </w:rPr>
        <w:t>By contrast</w:t>
      </w:r>
      <w:r w:rsidRPr="00975F55">
        <w:rPr>
          <w:rFonts w:ascii="Times" w:hAnsi="Times"/>
          <w:bCs/>
        </w:rPr>
        <w:t xml:space="preserve">, the mean annual temperature </w:t>
      </w:r>
      <w:r w:rsidR="00E61B05" w:rsidRPr="00975F55">
        <w:rPr>
          <w:rFonts w:ascii="Times" w:hAnsi="Times"/>
          <w:bCs/>
        </w:rPr>
        <w:t>increases</w:t>
      </w:r>
      <w:r w:rsidRPr="00975F55">
        <w:rPr>
          <w:rFonts w:ascii="Times" w:hAnsi="Times"/>
          <w:bCs/>
        </w:rPr>
        <w:t xml:space="preserve"> </w:t>
      </w:r>
      <w:r w:rsidR="00D64668" w:rsidRPr="00975F55">
        <w:rPr>
          <w:rFonts w:ascii="Times" w:hAnsi="Times"/>
          <w:bCs/>
        </w:rPr>
        <w:t xml:space="preserve">from </w:t>
      </w:r>
      <w:r w:rsidR="00E61B05" w:rsidRPr="00975F55">
        <w:rPr>
          <w:rFonts w:ascii="Times" w:hAnsi="Times"/>
          <w:bCs/>
        </w:rPr>
        <w:t>high</w:t>
      </w:r>
      <w:r w:rsidR="00D2299F" w:rsidRPr="00975F55">
        <w:rPr>
          <w:rFonts w:ascii="Times" w:hAnsi="Times"/>
          <w:bCs/>
        </w:rPr>
        <w:t xml:space="preserve"> to </w:t>
      </w:r>
      <w:r w:rsidR="00E61B05" w:rsidRPr="00975F55">
        <w:rPr>
          <w:rFonts w:ascii="Times" w:hAnsi="Times"/>
          <w:bCs/>
        </w:rPr>
        <w:t>low</w:t>
      </w:r>
      <w:r w:rsidRPr="00975F55">
        <w:rPr>
          <w:rFonts w:ascii="Times" w:hAnsi="Times"/>
          <w:bCs/>
        </w:rPr>
        <w:t xml:space="preserve"> </w:t>
      </w:r>
      <w:proofErr w:type="spellStart"/>
      <w:r w:rsidRPr="00975F55">
        <w:rPr>
          <w:rFonts w:ascii="Times" w:hAnsi="Times"/>
          <w:bCs/>
        </w:rPr>
        <w:t>fET</w:t>
      </w:r>
      <w:proofErr w:type="spellEnd"/>
      <w:r w:rsidRPr="00975F55">
        <w:rPr>
          <w:rFonts w:ascii="Times" w:hAnsi="Times"/>
          <w:bCs/>
        </w:rPr>
        <w:t xml:space="preserve"> groups (Fig. </w:t>
      </w:r>
      <w:r w:rsidR="00E87FD4" w:rsidRPr="00975F55">
        <w:rPr>
          <w:rFonts w:ascii="Times" w:hAnsi="Times"/>
          <w:bCs/>
        </w:rPr>
        <w:t>6</w:t>
      </w:r>
      <w:r w:rsidRPr="00975F55">
        <w:rPr>
          <w:rFonts w:ascii="Times" w:hAnsi="Times"/>
          <w:bCs/>
        </w:rPr>
        <w:t xml:space="preserve">f). </w:t>
      </w:r>
    </w:p>
    <w:p w14:paraId="01A1CBD7" w14:textId="77777777" w:rsidR="00D32A9D" w:rsidRPr="00975F55" w:rsidRDefault="00D32A9D" w:rsidP="00D32A9D">
      <w:pPr>
        <w:pStyle w:val="Body"/>
        <w:rPr>
          <w:rFonts w:ascii="Times" w:eastAsia="Times Roman" w:hAnsi="Times" w:cs="Times Roman"/>
        </w:rPr>
      </w:pPr>
      <w:r w:rsidRPr="00975F55">
        <w:rPr>
          <w:rFonts w:ascii="Times" w:eastAsia="Times Roman" w:hAnsi="Times" w:cs="Times Roman"/>
          <w:noProof/>
          <w:lang w:eastAsia="en-US"/>
        </w:rPr>
        <w:lastRenderedPageBreak/>
        <w:drawing>
          <wp:inline distT="0" distB="0" distL="0" distR="0" wp14:anchorId="57884D6B" wp14:editId="09518D0E">
            <wp:extent cx="5521036" cy="7361382"/>
            <wp:effectExtent l="0" t="0" r="3810" b="5080"/>
            <wp:docPr id="1" name="Picture 1"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box and whisker chart&#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542688" cy="7390252"/>
                    </a:xfrm>
                    <a:prstGeom prst="rect">
                      <a:avLst/>
                    </a:prstGeom>
                  </pic:spPr>
                </pic:pic>
              </a:graphicData>
            </a:graphic>
          </wp:inline>
        </w:drawing>
      </w:r>
    </w:p>
    <w:p w14:paraId="647FAA39" w14:textId="10879EB8" w:rsidR="00D32A9D" w:rsidRDefault="00D32A9D" w:rsidP="00D32A9D">
      <w:pPr>
        <w:pStyle w:val="Body"/>
        <w:rPr>
          <w:ins w:id="9" w:author="Alexandra Konings" w:date="2022-10-08T17:30:00Z"/>
          <w:rFonts w:ascii="Times" w:eastAsia="Times New Roman" w:hAnsi="Times" w:cs="Times New Roman"/>
        </w:rPr>
      </w:pPr>
      <w:r w:rsidRPr="00975F55">
        <w:rPr>
          <w:rFonts w:ascii="Times" w:eastAsia="Times New Roman" w:hAnsi="Times" w:cs="Times New Roman"/>
          <w:b/>
          <w:bCs/>
        </w:rPr>
        <w:t>Fig</w:t>
      </w:r>
      <w:r w:rsidR="00D03A69" w:rsidRPr="00975F55">
        <w:rPr>
          <w:rFonts w:ascii="Times" w:eastAsia="Times New Roman" w:hAnsi="Times" w:cs="Times New Roman"/>
          <w:b/>
          <w:bCs/>
        </w:rPr>
        <w:t xml:space="preserve">. </w:t>
      </w:r>
      <w:r w:rsidRPr="00975F55">
        <w:rPr>
          <w:rFonts w:ascii="Times" w:eastAsia="Times New Roman" w:hAnsi="Times" w:cs="Times New Roman"/>
          <w:b/>
          <w:bCs/>
        </w:rPr>
        <w:t xml:space="preserve">6 </w:t>
      </w:r>
      <w:r w:rsidRPr="00975F55">
        <w:rPr>
          <w:rFonts w:ascii="Times" w:eastAsia="Times New Roman" w:hAnsi="Times" w:cs="Times New Roman"/>
        </w:rPr>
        <w:t xml:space="preserve">Analysis of soil and climate variables per </w:t>
      </w:r>
      <w:proofErr w:type="spellStart"/>
      <w:r w:rsidRPr="00975F55">
        <w:rPr>
          <w:rFonts w:ascii="Times" w:eastAsia="Times New Roman" w:hAnsi="Times" w:cs="Times New Roman"/>
        </w:rPr>
        <w:t>fET</w:t>
      </w:r>
      <w:proofErr w:type="spellEnd"/>
      <w:r w:rsidRPr="00975F55">
        <w:rPr>
          <w:rFonts w:ascii="Times" w:eastAsia="Times New Roman" w:hAnsi="Times" w:cs="Times New Roman"/>
        </w:rPr>
        <w:t xml:space="preserve"> group. </w:t>
      </w:r>
      <w:r w:rsidR="008466C8" w:rsidRPr="00975F55">
        <w:rPr>
          <w:rFonts w:ascii="Times" w:eastAsia="Times New Roman" w:hAnsi="Times" w:cs="Times New Roman"/>
        </w:rPr>
        <w:t>(</w:t>
      </w:r>
      <w:r w:rsidRPr="00975F55">
        <w:rPr>
          <w:rFonts w:ascii="Times" w:eastAsia="Times New Roman" w:hAnsi="Times" w:cs="Times New Roman"/>
          <w:b/>
          <w:bCs/>
        </w:rPr>
        <w:t>a</w:t>
      </w:r>
      <w:r w:rsidR="008466C8" w:rsidRPr="00975F55">
        <w:rPr>
          <w:rFonts w:ascii="Times" w:eastAsia="Times New Roman" w:hAnsi="Times" w:cs="Times New Roman"/>
          <w:b/>
          <w:bCs/>
        </w:rPr>
        <w:t>)</w:t>
      </w:r>
      <w:r w:rsidRPr="00975F55">
        <w:rPr>
          <w:rFonts w:ascii="Times" w:eastAsia="Times New Roman" w:hAnsi="Times" w:cs="Times New Roman"/>
        </w:rPr>
        <w:t xml:space="preserve"> Topsoil soil texture in percentage weight. The mean was calculated across all sites within a certain </w:t>
      </w:r>
      <w:proofErr w:type="spellStart"/>
      <w:r w:rsidRPr="00975F55">
        <w:rPr>
          <w:rFonts w:ascii="Times" w:eastAsia="Times New Roman" w:hAnsi="Times" w:cs="Times New Roman"/>
        </w:rPr>
        <w:t>fET</w:t>
      </w:r>
      <w:proofErr w:type="spellEnd"/>
      <w:r w:rsidRPr="00975F55">
        <w:rPr>
          <w:rFonts w:ascii="Times" w:eastAsia="Times New Roman" w:hAnsi="Times" w:cs="Times New Roman"/>
        </w:rPr>
        <w:t xml:space="preserve"> group. </w:t>
      </w:r>
      <w:r w:rsidR="008466C8" w:rsidRPr="00975F55">
        <w:rPr>
          <w:rFonts w:ascii="Times" w:eastAsia="Times New Roman" w:hAnsi="Times" w:cs="Times New Roman"/>
        </w:rPr>
        <w:t>(</w:t>
      </w:r>
      <w:r w:rsidRPr="00975F55">
        <w:rPr>
          <w:rFonts w:ascii="Times" w:eastAsia="Times New Roman" w:hAnsi="Times" w:cs="Times New Roman"/>
          <w:b/>
          <w:bCs/>
        </w:rPr>
        <w:t>b</w:t>
      </w:r>
      <w:r w:rsidR="008466C8" w:rsidRPr="00975F55">
        <w:rPr>
          <w:rFonts w:ascii="Times" w:eastAsia="Times New Roman" w:hAnsi="Times" w:cs="Times New Roman"/>
          <w:b/>
          <w:bCs/>
        </w:rPr>
        <w:t>)</w:t>
      </w:r>
      <w:r w:rsidRPr="00975F55">
        <w:rPr>
          <w:rFonts w:ascii="Times" w:eastAsia="Times New Roman" w:hAnsi="Times" w:cs="Times New Roman"/>
          <w:b/>
          <w:bCs/>
        </w:rPr>
        <w:t xml:space="preserve"> </w:t>
      </w:r>
      <w:r w:rsidRPr="00975F55">
        <w:rPr>
          <w:rFonts w:ascii="Times" w:eastAsia="Times New Roman" w:hAnsi="Times" w:cs="Times New Roman"/>
        </w:rPr>
        <w:t xml:space="preserve">IGBP vegetation classes (GRA, grasslands; SAV, savannah; WSA, woody savannah; ENF, evergreen needleleaf forest; EBF, evergreen broadleaf forest; DBF, deciduous broadleaf forest; CSH, closed shrubland; WET, wetland; CRO, cropland; MF, mixed forest). </w:t>
      </w:r>
      <w:r w:rsidR="008466C8" w:rsidRPr="00975F55">
        <w:rPr>
          <w:rFonts w:ascii="Times" w:eastAsia="Times New Roman" w:hAnsi="Times" w:cs="Times New Roman"/>
        </w:rPr>
        <w:t>(</w:t>
      </w:r>
      <w:r w:rsidRPr="00975F55">
        <w:rPr>
          <w:rFonts w:ascii="Times" w:eastAsia="Times New Roman" w:hAnsi="Times" w:cs="Times New Roman"/>
          <w:b/>
          <w:bCs/>
        </w:rPr>
        <w:t>c</w:t>
      </w:r>
      <w:r w:rsidR="008466C8" w:rsidRPr="00975F55">
        <w:rPr>
          <w:rFonts w:ascii="Times" w:eastAsia="Times New Roman" w:hAnsi="Times" w:cs="Times New Roman"/>
        </w:rPr>
        <w:t>)</w:t>
      </w:r>
      <w:r w:rsidRPr="00975F55">
        <w:rPr>
          <w:rFonts w:ascii="Times" w:eastAsia="Times New Roman" w:hAnsi="Times" w:cs="Times New Roman"/>
        </w:rPr>
        <w:t xml:space="preserve"> Aridity index, defined as the ratio of annual precipitation (P) over potential evapotranspiration (PET), calculated for all available years on a site-by-site basis. Precipitation data was taken from the FLUXNET2015 dataset, whereas PET was calculated with the SPLASH model, based on a </w:t>
      </w:r>
      <w:r w:rsidRPr="00975F55">
        <w:rPr>
          <w:rFonts w:ascii="Times" w:eastAsia="Times New Roman" w:hAnsi="Times" w:cs="Times New Roman"/>
        </w:rPr>
        <w:lastRenderedPageBreak/>
        <w:t xml:space="preserve">Priestley-Taylor formulation of evapotranspiration. </w:t>
      </w:r>
      <w:r w:rsidR="00C91347" w:rsidRPr="00975F55">
        <w:rPr>
          <w:rFonts w:ascii="Times" w:eastAsia="Times New Roman" w:hAnsi="Times" w:cs="Times New Roman"/>
        </w:rPr>
        <w:t>(</w:t>
      </w:r>
      <w:r w:rsidRPr="00975F55">
        <w:rPr>
          <w:rFonts w:ascii="Times" w:eastAsia="Times New Roman" w:hAnsi="Times" w:cs="Times New Roman"/>
          <w:b/>
          <w:bCs/>
        </w:rPr>
        <w:t>d</w:t>
      </w:r>
      <w:r w:rsidR="00C91347" w:rsidRPr="00975F55">
        <w:rPr>
          <w:rFonts w:ascii="Times" w:eastAsia="Times New Roman" w:hAnsi="Times" w:cs="Times New Roman"/>
        </w:rPr>
        <w:t>)</w:t>
      </w:r>
      <w:r w:rsidRPr="00975F55">
        <w:rPr>
          <w:rFonts w:ascii="Times" w:eastAsia="Times New Roman" w:hAnsi="Times" w:cs="Times New Roman"/>
        </w:rPr>
        <w:t xml:space="preserve"> Global topographic index (GTI), defining the tendency of the soil to become saturated with water because of its topographic position. </w:t>
      </w:r>
      <w:r w:rsidR="00C91347" w:rsidRPr="00975F55">
        <w:rPr>
          <w:rFonts w:ascii="Times" w:eastAsia="Times New Roman" w:hAnsi="Times" w:cs="Times New Roman"/>
        </w:rPr>
        <w:t>(</w:t>
      </w:r>
      <w:r w:rsidRPr="00975F55">
        <w:rPr>
          <w:rFonts w:ascii="Times" w:eastAsia="Times New Roman" w:hAnsi="Times" w:cs="Times New Roman"/>
          <w:b/>
          <w:bCs/>
        </w:rPr>
        <w:t>e</w:t>
      </w:r>
      <w:r w:rsidR="00C91347" w:rsidRPr="00975F55">
        <w:rPr>
          <w:rFonts w:ascii="Times" w:eastAsia="Times New Roman" w:hAnsi="Times" w:cs="Times New Roman"/>
        </w:rPr>
        <w:t>)</w:t>
      </w:r>
      <w:r w:rsidRPr="00975F55">
        <w:rPr>
          <w:rFonts w:ascii="Times" w:eastAsia="Times New Roman" w:hAnsi="Times" w:cs="Times New Roman"/>
        </w:rPr>
        <w:t xml:space="preserve"> Mean Annual Precipitation</w:t>
      </w:r>
      <w:r w:rsidR="00B438D1">
        <w:rPr>
          <w:rFonts w:ascii="Times" w:eastAsia="Times New Roman" w:hAnsi="Times" w:cs="Times New Roman"/>
        </w:rPr>
        <w:t xml:space="preserve"> (MAP)</w:t>
      </w:r>
      <w:r w:rsidRPr="00975F55">
        <w:rPr>
          <w:rFonts w:ascii="Times" w:eastAsia="Times New Roman" w:hAnsi="Times" w:cs="Times New Roman"/>
        </w:rPr>
        <w:t xml:space="preserve">. </w:t>
      </w:r>
      <w:r w:rsidR="005E223E" w:rsidRPr="00975F55">
        <w:rPr>
          <w:rFonts w:ascii="Times" w:eastAsia="Times New Roman" w:hAnsi="Times" w:cs="Times New Roman"/>
        </w:rPr>
        <w:t>(</w:t>
      </w:r>
      <w:r w:rsidRPr="00975F55">
        <w:rPr>
          <w:rFonts w:ascii="Times" w:eastAsia="Times New Roman" w:hAnsi="Times" w:cs="Times New Roman"/>
          <w:b/>
          <w:bCs/>
        </w:rPr>
        <w:t>f</w:t>
      </w:r>
      <w:r w:rsidR="005E223E" w:rsidRPr="00975F55">
        <w:rPr>
          <w:rFonts w:ascii="Times" w:eastAsia="Times New Roman" w:hAnsi="Times" w:cs="Times New Roman"/>
        </w:rPr>
        <w:t>)</w:t>
      </w:r>
      <w:r w:rsidRPr="00975F55">
        <w:rPr>
          <w:rFonts w:ascii="Times" w:eastAsia="Times New Roman" w:hAnsi="Times" w:cs="Times New Roman"/>
        </w:rPr>
        <w:t xml:space="preserve"> Mean Annual Temperature</w:t>
      </w:r>
      <w:r w:rsidR="00B438D1">
        <w:rPr>
          <w:rFonts w:ascii="Times" w:eastAsia="Times New Roman" w:hAnsi="Times" w:cs="Times New Roman"/>
        </w:rPr>
        <w:t xml:space="preserve"> (MAT)</w:t>
      </w:r>
      <w:r w:rsidRPr="00975F55">
        <w:rPr>
          <w:rFonts w:ascii="Times" w:eastAsia="Times New Roman" w:hAnsi="Times" w:cs="Times New Roman"/>
        </w:rPr>
        <w:t xml:space="preserve">. </w:t>
      </w:r>
    </w:p>
    <w:p w14:paraId="6F2700C9" w14:textId="286E20FF" w:rsidR="00171D8D" w:rsidRDefault="00171D8D" w:rsidP="00D32A9D">
      <w:pPr>
        <w:pStyle w:val="Body"/>
        <w:rPr>
          <w:ins w:id="10" w:author="Alexandra Konings" w:date="2022-10-08T17:30:00Z"/>
          <w:rFonts w:ascii="Times" w:eastAsia="Times New Roman" w:hAnsi="Times" w:cs="Times New Roman"/>
        </w:rPr>
      </w:pPr>
    </w:p>
    <w:p w14:paraId="23F4B041" w14:textId="4AC7DB79" w:rsidR="00171D8D" w:rsidRPr="00DC37D1" w:rsidRDefault="00171D8D" w:rsidP="00DC37D1">
      <w:pPr>
        <w:pStyle w:val="Body"/>
        <w:spacing w:line="360" w:lineRule="auto"/>
        <w:jc w:val="both"/>
        <w:rPr>
          <w:ins w:id="11" w:author="Alexandra Konings" w:date="2022-10-08T17:30:00Z"/>
          <w:rFonts w:ascii="Times" w:eastAsia="Calibri" w:hAnsi="Times" w:cs="Arial"/>
          <w:iCs/>
          <w:color w:val="auto"/>
          <w14:textOutline w14:w="0" w14:cap="rnd" w14:cmpd="sng" w14:algn="ctr">
            <w14:noFill/>
            <w14:prstDash w14:val="solid"/>
            <w14:bevel/>
          </w14:textOutline>
        </w:rPr>
      </w:pPr>
      <w:r w:rsidRPr="00DC37D1">
        <w:rPr>
          <w:rFonts w:ascii="Times" w:eastAsia="Calibri" w:hAnsi="Times" w:cs="Arial"/>
          <w:iCs/>
          <w:color w:val="auto"/>
          <w14:textOutline w14:w="0" w14:cap="rnd" w14:cmpd="sng" w14:algn="ctr">
            <w14:noFill/>
            <w14:prstDash w14:val="solid"/>
            <w14:bevel/>
          </w14:textOutline>
        </w:rPr>
        <w:t xml:space="preserve">We can observe a clear correlation between the median </w:t>
      </w:r>
      <w:proofErr w:type="spellStart"/>
      <w:r w:rsidRPr="00DC37D1">
        <w:rPr>
          <w:rFonts w:ascii="Times" w:eastAsia="Calibri" w:hAnsi="Times" w:cs="Arial"/>
          <w:iCs/>
          <w:color w:val="auto"/>
          <w14:textOutline w14:w="0" w14:cap="rnd" w14:cmpd="sng" w14:algn="ctr">
            <w14:noFill/>
            <w14:prstDash w14:val="solid"/>
            <w14:bevel/>
          </w14:textOutline>
        </w:rPr>
        <w:t>fET</w:t>
      </w:r>
      <w:proofErr w:type="spellEnd"/>
      <w:r w:rsidRPr="00DC37D1">
        <w:rPr>
          <w:rFonts w:ascii="Times" w:eastAsia="Calibri" w:hAnsi="Times" w:cs="Arial"/>
          <w:iCs/>
          <w:color w:val="auto"/>
          <w14:textOutline w14:w="0" w14:cap="rnd" w14:cmpd="sng" w14:algn="ctr">
            <w14:noFill/>
            <w14:prstDash w14:val="solid"/>
            <w14:bevel/>
          </w14:textOutline>
        </w:rPr>
        <w:t xml:space="preserve"> (as defined above) and the aridity index (Fig. 7). At the same time, </w:t>
      </w:r>
      <w:proofErr w:type="spellStart"/>
      <w:r w:rsidRPr="00DC37D1">
        <w:rPr>
          <w:rFonts w:ascii="Times" w:eastAsia="Calibri" w:hAnsi="Times" w:cs="Arial"/>
          <w:iCs/>
          <w:color w:val="auto"/>
          <w14:textOutline w14:w="0" w14:cap="rnd" w14:cmpd="sng" w14:algn="ctr">
            <w14:noFill/>
            <w14:prstDash w14:val="solid"/>
            <w14:bevel/>
          </w14:textOutline>
        </w:rPr>
        <w:t>fET</w:t>
      </w:r>
      <w:proofErr w:type="spellEnd"/>
      <w:r w:rsidRPr="00DC37D1">
        <w:rPr>
          <w:rFonts w:ascii="Times" w:eastAsia="Calibri" w:hAnsi="Times" w:cs="Arial"/>
          <w:iCs/>
          <w:color w:val="auto"/>
          <w14:textOutline w14:w="0" w14:cap="rnd" w14:cmpd="sng" w14:algn="ctr">
            <w14:noFill/>
            <w14:prstDash w14:val="solid"/>
            <w14:bevel/>
          </w14:textOutline>
        </w:rPr>
        <w:t xml:space="preserve"> is also dependent on soil texture</w:t>
      </w:r>
      <w:r w:rsidR="009167D7">
        <w:rPr>
          <w:rFonts w:ascii="Times" w:eastAsia="Calibri" w:hAnsi="Times" w:cs="Arial"/>
          <w:iCs/>
          <w:color w:val="auto"/>
          <w14:textOutline w14:w="0" w14:cap="rnd" w14:cmpd="sng" w14:algn="ctr">
            <w14:noFill/>
            <w14:prstDash w14:val="solid"/>
            <w14:bevel/>
          </w14:textOutline>
        </w:rPr>
        <w:t>.</w:t>
      </w:r>
      <w:r w:rsidR="00AB17D9">
        <w:rPr>
          <w:rFonts w:ascii="Times" w:eastAsia="Calibri" w:hAnsi="Times" w:cs="Arial"/>
          <w:iCs/>
          <w:color w:val="auto"/>
          <w14:textOutline w14:w="0" w14:cap="rnd" w14:cmpd="sng" w14:algn="ctr">
            <w14:noFill/>
            <w14:prstDash w14:val="solid"/>
            <w14:bevel/>
          </w14:textOutline>
        </w:rPr>
        <w:t xml:space="preserve"> </w:t>
      </w:r>
      <w:r w:rsidRPr="00DC37D1">
        <w:rPr>
          <w:rFonts w:ascii="Times" w:eastAsia="Calibri" w:hAnsi="Times" w:cs="Arial"/>
          <w:iCs/>
          <w:color w:val="auto"/>
          <w14:textOutline w14:w="0" w14:cap="rnd" w14:cmpd="sng" w14:algn="ctr">
            <w14:noFill/>
            <w14:prstDash w14:val="solid"/>
            <w14:bevel/>
          </w14:textOutline>
        </w:rPr>
        <w:t xml:space="preserve">In particular, the clay fraction exerts a strong control on the </w:t>
      </w:r>
      <w:proofErr w:type="spellStart"/>
      <w:r w:rsidRPr="00DC37D1">
        <w:rPr>
          <w:rFonts w:ascii="Times" w:eastAsia="Calibri" w:hAnsi="Times" w:cs="Arial"/>
          <w:iCs/>
          <w:color w:val="auto"/>
          <w14:textOutline w14:w="0" w14:cap="rnd" w14:cmpd="sng" w14:algn="ctr">
            <w14:noFill/>
            <w14:prstDash w14:val="solid"/>
            <w14:bevel/>
          </w14:textOutline>
        </w:rPr>
        <w:t>fET</w:t>
      </w:r>
      <w:proofErr w:type="spellEnd"/>
      <w:r w:rsidRPr="00DC37D1">
        <w:rPr>
          <w:rFonts w:ascii="Times" w:eastAsia="Calibri" w:hAnsi="Times" w:cs="Arial"/>
          <w:iCs/>
          <w:color w:val="auto"/>
          <w14:textOutline w14:w="0" w14:cap="rnd" w14:cmpd="sng" w14:algn="ctr">
            <w14:noFill/>
            <w14:prstDash w14:val="solid"/>
            <w14:bevel/>
          </w14:textOutline>
        </w:rPr>
        <w:t xml:space="preserve"> vs aridity index relationship (Fig. 7a). The higher the silt fraction, the stronger the relationship between </w:t>
      </w:r>
      <w:proofErr w:type="spellStart"/>
      <w:r w:rsidRPr="00DC37D1">
        <w:rPr>
          <w:rFonts w:ascii="Times" w:eastAsia="Calibri" w:hAnsi="Times" w:cs="Arial"/>
          <w:iCs/>
          <w:color w:val="auto"/>
          <w14:textOutline w14:w="0" w14:cap="rnd" w14:cmpd="sng" w14:algn="ctr">
            <w14:noFill/>
            <w14:prstDash w14:val="solid"/>
            <w14:bevel/>
          </w14:textOutline>
        </w:rPr>
        <w:t>fET</w:t>
      </w:r>
      <w:proofErr w:type="spellEnd"/>
      <w:r w:rsidRPr="00DC37D1">
        <w:rPr>
          <w:rFonts w:ascii="Times" w:eastAsia="Calibri" w:hAnsi="Times" w:cs="Arial"/>
          <w:iCs/>
          <w:color w:val="auto"/>
          <w14:textOutline w14:w="0" w14:cap="rnd" w14:cmpd="sng" w14:algn="ctr">
            <w14:noFill/>
            <w14:prstDash w14:val="solid"/>
            <w14:bevel/>
          </w14:textOutline>
        </w:rPr>
        <w:t xml:space="preserve"> and the aridity index (slopes of the regression lines, Fig. 7c). The opposite can be said for the sand fraction: the higher the sand fraction, the weaker the relationship between </w:t>
      </w:r>
      <w:proofErr w:type="spellStart"/>
      <w:r w:rsidRPr="00DC37D1">
        <w:rPr>
          <w:rFonts w:ascii="Times" w:eastAsia="Calibri" w:hAnsi="Times" w:cs="Arial"/>
          <w:iCs/>
          <w:color w:val="auto"/>
          <w14:textOutline w14:w="0" w14:cap="rnd" w14:cmpd="sng" w14:algn="ctr">
            <w14:noFill/>
            <w14:prstDash w14:val="solid"/>
            <w14:bevel/>
          </w14:textOutline>
        </w:rPr>
        <w:t>fET</w:t>
      </w:r>
      <w:proofErr w:type="spellEnd"/>
      <w:r w:rsidRPr="00DC37D1">
        <w:rPr>
          <w:rFonts w:ascii="Times" w:eastAsia="Calibri" w:hAnsi="Times" w:cs="Arial"/>
          <w:iCs/>
          <w:color w:val="auto"/>
          <w14:textOutline w14:w="0" w14:cap="rnd" w14:cmpd="sng" w14:algn="ctr">
            <w14:noFill/>
            <w14:prstDash w14:val="solid"/>
            <w14:bevel/>
          </w14:textOutline>
        </w:rPr>
        <w:t xml:space="preserve"> and the aridity index (Fig. 7b).</w:t>
      </w:r>
      <w:r w:rsidR="009167D7">
        <w:rPr>
          <w:rFonts w:ascii="Times" w:eastAsia="Calibri" w:hAnsi="Times" w:cs="Arial"/>
          <w:iCs/>
          <w:color w:val="auto"/>
          <w14:textOutline w14:w="0" w14:cap="rnd" w14:cmpd="sng" w14:algn="ctr">
            <w14:noFill/>
            <w14:prstDash w14:val="solid"/>
            <w14:bevel/>
          </w14:textOutline>
        </w:rPr>
        <w:t xml:space="preserve"> </w:t>
      </w:r>
    </w:p>
    <w:p w14:paraId="26A291A0" w14:textId="2D0B2651" w:rsidR="00171D8D" w:rsidRDefault="00171D8D" w:rsidP="00D32A9D">
      <w:pPr>
        <w:pStyle w:val="Body"/>
        <w:rPr>
          <w:ins w:id="12" w:author="Alexandra Konings" w:date="2022-10-08T17:30:00Z"/>
          <w:rFonts w:ascii="Times" w:hAnsi="Times"/>
          <w:bCs/>
        </w:rPr>
      </w:pPr>
    </w:p>
    <w:p w14:paraId="6A97260C" w14:textId="77777777" w:rsidR="00171D8D" w:rsidRPr="00975F55" w:rsidRDefault="00171D8D" w:rsidP="00171D8D">
      <w:pPr>
        <w:pStyle w:val="Body"/>
        <w:rPr>
          <w:rFonts w:ascii="Times" w:hAnsi="Times"/>
          <w:bCs/>
        </w:rPr>
      </w:pPr>
      <w:r w:rsidRPr="00975F55">
        <w:rPr>
          <w:rFonts w:ascii="Times" w:hAnsi="Times" w:cs="Times New Roman"/>
          <w:noProof/>
          <w:color w:val="auto"/>
          <w:sz w:val="16"/>
          <w:szCs w:val="16"/>
          <w:lang w:eastAsia="en-US"/>
          <w14:textOutline w14:w="0" w14:cap="rnd" w14:cmpd="sng" w14:algn="ctr">
            <w14:noFill/>
            <w14:prstDash w14:val="solid"/>
            <w14:bevel/>
          </w14:textOutline>
        </w:rPr>
        <w:drawing>
          <wp:inline distT="0" distB="0" distL="0" distR="0" wp14:anchorId="409719BD" wp14:editId="7FC34278">
            <wp:extent cx="5684383" cy="4547507"/>
            <wp:effectExtent l="0" t="0" r="5715" b="0"/>
            <wp:docPr id="4" name="Picture 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 scatter chart&#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40549" cy="4592440"/>
                    </a:xfrm>
                    <a:prstGeom prst="rect">
                      <a:avLst/>
                    </a:prstGeom>
                  </pic:spPr>
                </pic:pic>
              </a:graphicData>
            </a:graphic>
          </wp:inline>
        </w:drawing>
      </w:r>
    </w:p>
    <w:p w14:paraId="439B8701" w14:textId="77777777" w:rsidR="00171D8D" w:rsidRPr="00975F55" w:rsidRDefault="00171D8D" w:rsidP="00171D8D">
      <w:pPr>
        <w:pStyle w:val="Body"/>
        <w:rPr>
          <w:rFonts w:ascii="Times" w:eastAsia="Times New Roman" w:hAnsi="Times" w:cs="Times New Roman"/>
        </w:rPr>
      </w:pPr>
      <w:r w:rsidRPr="00975F55">
        <w:rPr>
          <w:rFonts w:ascii="Times" w:eastAsia="Times New Roman" w:hAnsi="Times" w:cs="Times New Roman"/>
          <w:b/>
          <w:bCs/>
        </w:rPr>
        <w:t xml:space="preserve">Fig. 7 </w:t>
      </w:r>
      <w:r w:rsidRPr="00975F55">
        <w:rPr>
          <w:rFonts w:ascii="Times" w:eastAsia="Times New Roman" w:hAnsi="Times" w:cs="Times New Roman"/>
        </w:rPr>
        <w:t xml:space="preserve">Median </w:t>
      </w:r>
      <w:proofErr w:type="spellStart"/>
      <w:r w:rsidRPr="00975F55">
        <w:rPr>
          <w:rFonts w:ascii="Times" w:eastAsia="Times New Roman" w:hAnsi="Times" w:cs="Times New Roman"/>
        </w:rPr>
        <w:t>fET</w:t>
      </w:r>
      <w:proofErr w:type="spellEnd"/>
      <w:r w:rsidRPr="00975F55">
        <w:rPr>
          <w:rFonts w:ascii="Times" w:eastAsia="Times New Roman" w:hAnsi="Times" w:cs="Times New Roman"/>
        </w:rPr>
        <w:t xml:space="preserve"> as a function of the aridity index per site. Each dot represents one site. Circles size indicates soil texture (in percentage weight). The colored lines show the regression between the site-specific median </w:t>
      </w:r>
      <w:proofErr w:type="spellStart"/>
      <w:r w:rsidRPr="00975F55">
        <w:rPr>
          <w:rFonts w:ascii="Times" w:eastAsia="Times New Roman" w:hAnsi="Times" w:cs="Times New Roman"/>
        </w:rPr>
        <w:t>fET</w:t>
      </w:r>
      <w:proofErr w:type="spellEnd"/>
      <w:r w:rsidRPr="00975F55">
        <w:rPr>
          <w:rFonts w:ascii="Times" w:eastAsia="Times New Roman" w:hAnsi="Times" w:cs="Times New Roman"/>
        </w:rPr>
        <w:t xml:space="preserve"> and the aridity index, divided in three equal-sized groups of soil texture fractions (in ascending order, from lower to higher soil fraction: blue, </w:t>
      </w:r>
      <w:proofErr w:type="gramStart"/>
      <w:r w:rsidRPr="00975F55">
        <w:rPr>
          <w:rFonts w:ascii="Times" w:eastAsia="Times New Roman" w:hAnsi="Times" w:cs="Times New Roman"/>
        </w:rPr>
        <w:t>green</w:t>
      </w:r>
      <w:proofErr w:type="gramEnd"/>
      <w:r w:rsidRPr="00975F55">
        <w:rPr>
          <w:rFonts w:ascii="Times" w:eastAsia="Times New Roman" w:hAnsi="Times" w:cs="Times New Roman"/>
        </w:rPr>
        <w:t xml:space="preserve"> and red lines). Slopes values were tested to be statistically significant (t-test with a significance level of 0.05). (</w:t>
      </w:r>
      <w:r w:rsidRPr="00975F55">
        <w:rPr>
          <w:rFonts w:ascii="Times" w:eastAsia="Times New Roman" w:hAnsi="Times" w:cs="Times New Roman"/>
          <w:b/>
          <w:bCs/>
        </w:rPr>
        <w:t xml:space="preserve">a) </w:t>
      </w:r>
      <w:r w:rsidRPr="00975F55">
        <w:rPr>
          <w:rFonts w:ascii="Times" w:eastAsia="Times New Roman" w:hAnsi="Times" w:cs="Times New Roman"/>
        </w:rPr>
        <w:t>Clay fraction (</w:t>
      </w:r>
      <w:r w:rsidRPr="00975F55">
        <w:rPr>
          <w:rFonts w:ascii="Times" w:eastAsia="Times New Roman" w:hAnsi="Times" w:cs="Times New Roman"/>
          <w:b/>
          <w:bCs/>
        </w:rPr>
        <w:t xml:space="preserve">b) </w:t>
      </w:r>
      <w:r w:rsidRPr="00975F55">
        <w:rPr>
          <w:rFonts w:ascii="Times" w:eastAsia="Times New Roman" w:hAnsi="Times" w:cs="Times New Roman"/>
        </w:rPr>
        <w:t>Sand fraction. (</w:t>
      </w:r>
      <w:r w:rsidRPr="00975F55">
        <w:rPr>
          <w:rFonts w:ascii="Times" w:eastAsia="Times New Roman" w:hAnsi="Times" w:cs="Times New Roman"/>
          <w:b/>
          <w:bCs/>
        </w:rPr>
        <w:t>c</w:t>
      </w:r>
      <w:r w:rsidRPr="00975F55">
        <w:rPr>
          <w:rFonts w:ascii="Times" w:eastAsia="Times New Roman" w:hAnsi="Times" w:cs="Times New Roman"/>
        </w:rPr>
        <w:t xml:space="preserve">) Silt fraction. All soil fractions are from the topsoil. </w:t>
      </w:r>
    </w:p>
    <w:p w14:paraId="1FC9BCA8" w14:textId="77777777" w:rsidR="00171D8D" w:rsidRPr="00975F55" w:rsidRDefault="00171D8D" w:rsidP="00D32A9D">
      <w:pPr>
        <w:pStyle w:val="Body"/>
        <w:rPr>
          <w:rFonts w:ascii="Times" w:eastAsia="Times New Roman" w:hAnsi="Times" w:cs="Times New Roman"/>
        </w:rPr>
      </w:pPr>
    </w:p>
    <w:p w14:paraId="39CD4669" w14:textId="77777777" w:rsidR="00E87FD4" w:rsidRPr="00975F55" w:rsidRDefault="00E87FD4" w:rsidP="00D77B90">
      <w:pPr>
        <w:spacing w:after="120" w:line="360" w:lineRule="auto"/>
        <w:jc w:val="both"/>
        <w:rPr>
          <w:rFonts w:ascii="Times" w:hAnsi="Times"/>
          <w:bCs/>
        </w:rPr>
      </w:pPr>
    </w:p>
    <w:p w14:paraId="0E511051" w14:textId="77777777" w:rsidR="0080627D" w:rsidRPr="00975F55" w:rsidRDefault="0080627D" w:rsidP="00D77B90">
      <w:pPr>
        <w:pStyle w:val="Heading1"/>
      </w:pPr>
      <w:r w:rsidRPr="00975F55">
        <w:lastRenderedPageBreak/>
        <w:t>Discussion</w:t>
      </w:r>
    </w:p>
    <w:p w14:paraId="2544FAEC" w14:textId="71B63463" w:rsidR="0080627D" w:rsidRPr="00975F55" w:rsidRDefault="00E06F48" w:rsidP="00D77B90">
      <w:pPr>
        <w:pStyle w:val="NoSpacing"/>
        <w:spacing w:after="120" w:line="360" w:lineRule="auto"/>
        <w:jc w:val="both"/>
        <w:rPr>
          <w:rFonts w:ascii="Times" w:hAnsi="Times" w:cs="Arial"/>
          <w:iCs/>
          <w:strike/>
          <w:sz w:val="24"/>
          <w:szCs w:val="24"/>
          <w:lang w:val="en-US"/>
        </w:rPr>
      </w:pPr>
      <w:r w:rsidRPr="00975F55">
        <w:rPr>
          <w:rFonts w:ascii="Times" w:hAnsi="Times" w:cs="Arial"/>
          <w:iCs/>
          <w:color w:val="auto"/>
          <w:sz w:val="24"/>
          <w:szCs w:val="24"/>
          <w:lang w:val="en-US"/>
        </w:rPr>
        <w:t>E</w:t>
      </w:r>
      <w:r w:rsidR="0080627D" w:rsidRPr="00975F55">
        <w:rPr>
          <w:rFonts w:ascii="Times" w:hAnsi="Times" w:cs="Arial"/>
          <w:iCs/>
          <w:color w:val="auto"/>
          <w:sz w:val="24"/>
          <w:szCs w:val="24"/>
          <w:lang w:val="en-US"/>
        </w:rPr>
        <w:t>ven at high CWD values,</w:t>
      </w:r>
      <w:r w:rsidR="0084612F" w:rsidRPr="00975F55">
        <w:rPr>
          <w:rFonts w:ascii="Times" w:hAnsi="Times" w:cs="Arial"/>
          <w:iCs/>
          <w:color w:val="auto"/>
          <w:sz w:val="24"/>
          <w:szCs w:val="24"/>
          <w:lang w:val="en-US"/>
        </w:rPr>
        <w:t xml:space="preserve"> </w:t>
      </w:r>
      <w:r w:rsidR="0080627D" w:rsidRPr="00975F55">
        <w:rPr>
          <w:rFonts w:ascii="Times" w:hAnsi="Times" w:cs="Arial"/>
          <w:iCs/>
          <w:color w:val="auto"/>
          <w:sz w:val="24"/>
          <w:szCs w:val="24"/>
          <w:lang w:val="en-US"/>
        </w:rPr>
        <w:t xml:space="preserve">vegetation activity is never completely shut off. </w:t>
      </w:r>
      <w:r w:rsidR="00770B34">
        <w:rPr>
          <w:rFonts w:ascii="Times" w:hAnsi="Times" w:cs="Arial"/>
          <w:iCs/>
          <w:color w:val="auto"/>
          <w:sz w:val="24"/>
          <w:szCs w:val="24"/>
          <w:lang w:val="en-US"/>
        </w:rPr>
        <w:t xml:space="preserve">As CWD increases and </w:t>
      </w:r>
      <w:proofErr w:type="spellStart"/>
      <w:r w:rsidR="00770B34">
        <w:rPr>
          <w:rFonts w:ascii="Times" w:hAnsi="Times" w:cs="Arial"/>
          <w:iCs/>
          <w:color w:val="auto"/>
          <w:sz w:val="24"/>
          <w:szCs w:val="24"/>
          <w:lang w:val="en-US"/>
        </w:rPr>
        <w:t>fET</w:t>
      </w:r>
      <w:proofErr w:type="spellEnd"/>
      <w:r w:rsidR="00770B34">
        <w:rPr>
          <w:rFonts w:ascii="Times" w:hAnsi="Times" w:cs="Arial"/>
          <w:iCs/>
          <w:color w:val="auto"/>
          <w:sz w:val="24"/>
          <w:szCs w:val="24"/>
          <w:lang w:val="en-US"/>
        </w:rPr>
        <w:t xml:space="preserve"> decreases</w:t>
      </w:r>
      <w:r w:rsidRPr="00975F55">
        <w:rPr>
          <w:rFonts w:ascii="Times" w:hAnsi="Times" w:cs="Arial"/>
          <w:iCs/>
          <w:color w:val="auto"/>
          <w:sz w:val="24"/>
          <w:szCs w:val="24"/>
          <w:lang w:val="en-US"/>
        </w:rPr>
        <w:t xml:space="preserve"> </w:t>
      </w:r>
      <w:r w:rsidR="00770B34">
        <w:rPr>
          <w:rFonts w:ascii="Times" w:hAnsi="Times" w:cs="Arial"/>
          <w:iCs/>
          <w:color w:val="auto"/>
          <w:sz w:val="24"/>
          <w:szCs w:val="24"/>
          <w:lang w:val="en-US"/>
        </w:rPr>
        <w:t xml:space="preserve">in low and medium </w:t>
      </w:r>
      <w:proofErr w:type="spellStart"/>
      <w:r w:rsidR="00770B34">
        <w:rPr>
          <w:rFonts w:ascii="Times" w:hAnsi="Times" w:cs="Arial"/>
          <w:iCs/>
          <w:color w:val="auto"/>
          <w:sz w:val="24"/>
          <w:szCs w:val="24"/>
          <w:lang w:val="en-US"/>
        </w:rPr>
        <w:t>fET</w:t>
      </w:r>
      <w:proofErr w:type="spellEnd"/>
      <w:r w:rsidR="00770B34">
        <w:rPr>
          <w:rFonts w:ascii="Times" w:hAnsi="Times" w:cs="Arial"/>
          <w:iCs/>
          <w:color w:val="auto"/>
          <w:sz w:val="24"/>
          <w:szCs w:val="24"/>
          <w:lang w:val="en-US"/>
        </w:rPr>
        <w:t xml:space="preserve"> sites</w:t>
      </w:r>
      <w:r w:rsidR="00FD5642">
        <w:rPr>
          <w:rFonts w:ascii="Times" w:hAnsi="Times" w:cs="Arial"/>
          <w:iCs/>
          <w:color w:val="auto"/>
          <w:sz w:val="24"/>
          <w:szCs w:val="24"/>
          <w:lang w:val="en-US"/>
        </w:rPr>
        <w:t xml:space="preserve"> </w:t>
      </w:r>
      <w:r w:rsidRPr="00975F55">
        <w:rPr>
          <w:rFonts w:ascii="Times" w:hAnsi="Times" w:cs="Arial"/>
          <w:iCs/>
          <w:color w:val="auto"/>
          <w:sz w:val="24"/>
          <w:szCs w:val="24"/>
          <w:lang w:val="en-US"/>
        </w:rPr>
        <w:t xml:space="preserve">(Fig. </w:t>
      </w:r>
      <w:r w:rsidRPr="0059597F">
        <w:rPr>
          <w:rFonts w:ascii="Times" w:hAnsi="Times" w:cs="Arial"/>
          <w:iCs/>
          <w:color w:val="auto"/>
          <w:sz w:val="24"/>
          <w:szCs w:val="24"/>
          <w:lang w:val="en-US"/>
        </w:rPr>
        <w:t>4</w:t>
      </w:r>
      <w:proofErr w:type="gramStart"/>
      <w:r w:rsidRPr="0059597F">
        <w:rPr>
          <w:rFonts w:ascii="Times" w:hAnsi="Times" w:cs="Arial"/>
          <w:iCs/>
          <w:color w:val="auto"/>
          <w:sz w:val="24"/>
          <w:szCs w:val="24"/>
          <w:lang w:val="en-US"/>
        </w:rPr>
        <w:t>c,e</w:t>
      </w:r>
      <w:proofErr w:type="gramEnd"/>
      <w:r w:rsidRPr="0059597F">
        <w:rPr>
          <w:rFonts w:ascii="Times" w:hAnsi="Times" w:cs="Arial"/>
          <w:iCs/>
          <w:color w:val="auto"/>
          <w:sz w:val="24"/>
          <w:szCs w:val="24"/>
          <w:lang w:val="en-US"/>
        </w:rPr>
        <w:t xml:space="preserve">), </w:t>
      </w:r>
      <w:r w:rsidR="00FD5642" w:rsidRPr="0059597F">
        <w:rPr>
          <w:rFonts w:ascii="Times" w:hAnsi="Times" w:cs="Arial"/>
          <w:iCs/>
          <w:color w:val="auto"/>
          <w:sz w:val="24"/>
          <w:szCs w:val="24"/>
          <w:lang w:val="en-US"/>
        </w:rPr>
        <w:t>t</w:t>
      </w:r>
      <w:r w:rsidR="00770B34" w:rsidRPr="0059597F">
        <w:rPr>
          <w:rFonts w:ascii="Times" w:hAnsi="Times" w:cs="Arial"/>
          <w:iCs/>
          <w:color w:val="auto"/>
          <w:sz w:val="24"/>
          <w:szCs w:val="24"/>
          <w:lang w:val="en-US"/>
        </w:rPr>
        <w:t xml:space="preserve">he </w:t>
      </w:r>
      <w:proofErr w:type="spellStart"/>
      <w:r w:rsidR="00770B34" w:rsidRPr="0059597F">
        <w:rPr>
          <w:rFonts w:ascii="Times" w:hAnsi="Times" w:cs="Arial"/>
          <w:iCs/>
          <w:color w:val="auto"/>
          <w:sz w:val="24"/>
          <w:szCs w:val="24"/>
          <w:lang w:val="en-US"/>
        </w:rPr>
        <w:t>fET</w:t>
      </w:r>
      <w:proofErr w:type="spellEnd"/>
      <w:r w:rsidR="00770B34" w:rsidRPr="0059597F">
        <w:rPr>
          <w:rFonts w:ascii="Times" w:hAnsi="Times" w:cs="Arial"/>
          <w:iCs/>
          <w:color w:val="auto"/>
          <w:sz w:val="24"/>
          <w:szCs w:val="24"/>
          <w:lang w:val="en-US"/>
        </w:rPr>
        <w:t xml:space="preserve"> vs CWD pattern suggests that </w:t>
      </w:r>
      <w:r w:rsidR="00770B34">
        <w:rPr>
          <w:rFonts w:ascii="Times" w:hAnsi="Times" w:cs="Arial"/>
          <w:iCs/>
          <w:color w:val="auto"/>
          <w:sz w:val="24"/>
          <w:szCs w:val="24"/>
          <w:lang w:val="en-US"/>
        </w:rPr>
        <w:t>w</w:t>
      </w:r>
      <w:r w:rsidR="002B3117" w:rsidRPr="00975F55">
        <w:rPr>
          <w:rFonts w:ascii="Times" w:hAnsi="Times" w:cs="Arial"/>
          <w:iCs/>
          <w:color w:val="auto"/>
          <w:sz w:val="24"/>
          <w:szCs w:val="24"/>
          <w:lang w:val="en-US"/>
        </w:rPr>
        <w:t xml:space="preserve">ater continues to be supplied to maintain a base ET level without further reductions </w:t>
      </w:r>
      <w:r w:rsidR="00C27E8D" w:rsidRPr="00975F55">
        <w:rPr>
          <w:rFonts w:ascii="Times" w:hAnsi="Times" w:cs="Arial"/>
          <w:iCs/>
          <w:color w:val="auto"/>
          <w:sz w:val="24"/>
          <w:szCs w:val="24"/>
          <w:lang w:val="en-US"/>
        </w:rPr>
        <w:t xml:space="preserve">in </w:t>
      </w:r>
      <w:r w:rsidR="00760C6D" w:rsidRPr="00975F55">
        <w:rPr>
          <w:rFonts w:ascii="Times" w:hAnsi="Times" w:cs="Arial"/>
          <w:iCs/>
          <w:color w:val="auto"/>
          <w:sz w:val="24"/>
          <w:szCs w:val="24"/>
          <w:lang w:val="en-US"/>
        </w:rPr>
        <w:t>plant access to moisture</w:t>
      </w:r>
      <w:r w:rsidR="00C27E8D" w:rsidRPr="00975F55">
        <w:rPr>
          <w:rFonts w:ascii="Times" w:hAnsi="Times" w:cs="Arial"/>
          <w:iCs/>
          <w:color w:val="auto"/>
          <w:sz w:val="24"/>
          <w:szCs w:val="24"/>
          <w:lang w:val="en-US"/>
        </w:rPr>
        <w:t xml:space="preserve">, </w:t>
      </w:r>
      <w:r w:rsidR="002B3117" w:rsidRPr="00975F55">
        <w:rPr>
          <w:rFonts w:ascii="Times" w:hAnsi="Times" w:cs="Arial"/>
          <w:iCs/>
          <w:color w:val="auto"/>
          <w:sz w:val="24"/>
          <w:szCs w:val="24"/>
          <w:lang w:val="en-US"/>
        </w:rPr>
        <w:t>a pattern not reflected by a standard land surface model (Fig. 4b,d,f).</w:t>
      </w:r>
      <w:r w:rsidR="00AB6E68" w:rsidRPr="00975F55">
        <w:rPr>
          <w:rFonts w:ascii="Times" w:hAnsi="Times" w:cs="Arial"/>
          <w:iCs/>
          <w:sz w:val="24"/>
          <w:szCs w:val="24"/>
          <w:lang w:val="en-US"/>
        </w:rPr>
        <w:t xml:space="preserve"> </w:t>
      </w:r>
      <w:r w:rsidR="0080627D" w:rsidRPr="00975F55">
        <w:rPr>
          <w:rFonts w:ascii="Times" w:hAnsi="Times" w:cs="Arial"/>
          <w:iCs/>
          <w:color w:val="auto"/>
          <w:sz w:val="24"/>
          <w:szCs w:val="24"/>
          <w:lang w:val="en-US"/>
        </w:rPr>
        <w:t xml:space="preserve">This suggests that plants may have access to deep water or have </w:t>
      </w:r>
      <w:r w:rsidR="00714B06" w:rsidRPr="00975F55">
        <w:rPr>
          <w:rFonts w:ascii="Times" w:hAnsi="Times" w:cs="Arial"/>
          <w:iCs/>
          <w:color w:val="auto"/>
          <w:sz w:val="24"/>
          <w:szCs w:val="24"/>
          <w:lang w:val="en-US"/>
        </w:rPr>
        <w:t xml:space="preserve">a </w:t>
      </w:r>
      <w:r w:rsidR="0080627D" w:rsidRPr="00975F55">
        <w:rPr>
          <w:rFonts w:ascii="Times" w:hAnsi="Times" w:cs="Arial"/>
          <w:iCs/>
          <w:color w:val="auto"/>
          <w:sz w:val="24"/>
          <w:szCs w:val="24"/>
          <w:lang w:val="en-US"/>
        </w:rPr>
        <w:t>low xylem potential cavitation point that allow</w:t>
      </w:r>
      <w:r w:rsidR="00714B06" w:rsidRPr="00975F55">
        <w:rPr>
          <w:rFonts w:ascii="Times" w:hAnsi="Times" w:cs="Arial"/>
          <w:iCs/>
          <w:color w:val="auto"/>
          <w:sz w:val="24"/>
          <w:szCs w:val="24"/>
          <w:lang w:val="en-US"/>
        </w:rPr>
        <w:t>s</w:t>
      </w:r>
      <w:r w:rsidR="0080627D" w:rsidRPr="00975F55">
        <w:rPr>
          <w:rFonts w:ascii="Times" w:hAnsi="Times" w:cs="Arial"/>
          <w:iCs/>
          <w:color w:val="auto"/>
          <w:sz w:val="24"/>
          <w:szCs w:val="24"/>
          <w:lang w:val="en-US"/>
        </w:rPr>
        <w:t xml:space="preserve"> them to sustain ET even during the unfolding of a drought event. Field studies could </w:t>
      </w:r>
      <w:r w:rsidR="00482667" w:rsidRPr="00975F55">
        <w:rPr>
          <w:rFonts w:ascii="Times" w:hAnsi="Times" w:cs="Arial"/>
          <w:iCs/>
          <w:color w:val="auto"/>
          <w:sz w:val="24"/>
          <w:szCs w:val="24"/>
          <w:lang w:val="en-US"/>
        </w:rPr>
        <w:t xml:space="preserve">be devised to discriminate between these alternative </w:t>
      </w:r>
      <w:r w:rsidR="0080627D" w:rsidRPr="00975F55">
        <w:rPr>
          <w:rFonts w:ascii="Times" w:hAnsi="Times" w:cs="Arial"/>
          <w:iCs/>
          <w:color w:val="auto"/>
          <w:sz w:val="24"/>
          <w:szCs w:val="24"/>
          <w:lang w:val="en-US"/>
        </w:rPr>
        <w:t>hypothes</w:t>
      </w:r>
      <w:r w:rsidR="00714B06" w:rsidRPr="00975F55">
        <w:rPr>
          <w:rFonts w:ascii="Times" w:hAnsi="Times" w:cs="Arial"/>
          <w:iCs/>
          <w:color w:val="auto"/>
          <w:sz w:val="24"/>
          <w:szCs w:val="24"/>
          <w:lang w:val="en-US"/>
        </w:rPr>
        <w:t>e</w:t>
      </w:r>
      <w:r w:rsidR="0080627D" w:rsidRPr="00975F55">
        <w:rPr>
          <w:rFonts w:ascii="Times" w:hAnsi="Times" w:cs="Arial"/>
          <w:iCs/>
          <w:color w:val="auto"/>
          <w:sz w:val="24"/>
          <w:szCs w:val="24"/>
          <w:lang w:val="en-US"/>
        </w:rPr>
        <w:t>s using measurements that are linked to ET and can directly sample water in the soil-plant-atmosphere</w:t>
      </w:r>
      <w:r w:rsidR="002E5E64" w:rsidRPr="00975F55">
        <w:rPr>
          <w:rFonts w:ascii="Times" w:hAnsi="Times" w:cs="Arial"/>
          <w:iCs/>
          <w:color w:val="auto"/>
          <w:sz w:val="24"/>
          <w:szCs w:val="24"/>
          <w:lang w:val="en-US"/>
        </w:rPr>
        <w:t xml:space="preserve"> </w:t>
      </w:r>
      <w:r w:rsidR="0080627D" w:rsidRPr="00975F55">
        <w:rPr>
          <w:rFonts w:ascii="Times" w:hAnsi="Times" w:cs="Arial"/>
          <w:iCs/>
          <w:color w:val="auto"/>
          <w:sz w:val="24"/>
          <w:szCs w:val="24"/>
          <w:lang w:val="en-US"/>
        </w:rPr>
        <w:t>continuum (</w:t>
      </w:r>
      <w:r w:rsidR="00443208" w:rsidRPr="00975F55">
        <w:rPr>
          <w:rFonts w:ascii="Times" w:hAnsi="Times" w:cs="Arial"/>
          <w:iCs/>
          <w:color w:val="auto"/>
          <w:sz w:val="24"/>
          <w:szCs w:val="24"/>
          <w:lang w:val="en-US"/>
        </w:rPr>
        <w:t>SPAC</w:t>
      </w:r>
      <w:r w:rsidR="002E5E64" w:rsidRPr="00975F55">
        <w:rPr>
          <w:rFonts w:ascii="Times" w:hAnsi="Times" w:cs="Arial"/>
          <w:iCs/>
          <w:color w:val="auto"/>
          <w:sz w:val="24"/>
          <w:szCs w:val="24"/>
          <w:lang w:val="en-US"/>
        </w:rPr>
        <w:t xml:space="preserve">, </w:t>
      </w:r>
      <w:r w:rsidR="0080627D" w:rsidRPr="00975F55">
        <w:rPr>
          <w:rFonts w:ascii="Times" w:hAnsi="Times" w:cs="Arial"/>
          <w:iCs/>
          <w:color w:val="auto"/>
          <w:sz w:val="24"/>
          <w:szCs w:val="24"/>
          <w:lang w:val="en-US"/>
        </w:rPr>
        <w:t>i.e., sap flow and leaf water potential measurements)</w:t>
      </w:r>
      <w:r w:rsidR="00443208" w:rsidRPr="00975F55">
        <w:rPr>
          <w:rFonts w:ascii="Times" w:hAnsi="Times" w:cs="Arial"/>
          <w:iCs/>
          <w:color w:val="auto"/>
          <w:sz w:val="24"/>
          <w:szCs w:val="24"/>
          <w:lang w:val="en-US"/>
        </w:rPr>
        <w:t xml:space="preserve"> </w:t>
      </w:r>
      <w:sdt>
        <w:sdtPr>
          <w:rPr>
            <w:rFonts w:ascii="Times" w:hAnsi="Times" w:cs="Arial"/>
            <w:iCs/>
            <w:sz w:val="24"/>
            <w:szCs w:val="24"/>
            <w:lang w:val="en-US"/>
          </w:rPr>
          <w:tag w:val="MENDELEY_CITATION_v3_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"/>
          <w:id w:val="1745676569"/>
          <w:placeholder>
            <w:docPart w:val="DefaultPlaceholder_-1854013440"/>
          </w:placeholder>
        </w:sdtPr>
        <w:sdtContent>
          <w:r w:rsidR="006160D4" w:rsidRPr="006160D4">
            <w:rPr>
              <w:rFonts w:ascii="Times" w:hAnsi="Times" w:cs="Arial"/>
              <w:iCs/>
              <w:sz w:val="24"/>
              <w:szCs w:val="24"/>
              <w:lang w:val="en-US"/>
            </w:rPr>
            <w:t>(Novick et al., 2022)</w:t>
          </w:r>
        </w:sdtContent>
      </w:sdt>
      <w:r w:rsidR="0080627D" w:rsidRPr="00975F55">
        <w:rPr>
          <w:rFonts w:ascii="Times" w:hAnsi="Times" w:cs="Arial"/>
          <w:iCs/>
          <w:color w:val="auto"/>
          <w:sz w:val="24"/>
          <w:szCs w:val="24"/>
          <w:lang w:val="en-US"/>
        </w:rPr>
        <w:t>.</w:t>
      </w:r>
      <w:r w:rsidR="00482667" w:rsidRPr="00975F55" w:rsidDel="00482667">
        <w:rPr>
          <w:rStyle w:val="CommentReference"/>
          <w:rFonts w:ascii="Times" w:eastAsia="Times New Roman" w:hAnsi="Times" w:cs="Times New Roman"/>
          <w:color w:val="auto"/>
          <w:bdr w:val="none" w:sz="0" w:space="0" w:color="auto"/>
          <w:lang w:val="en-US"/>
        </w:rPr>
        <w:t xml:space="preserve"> </w:t>
      </w:r>
    </w:p>
    <w:p w14:paraId="625AEC46" w14:textId="77777777" w:rsidR="0080627D" w:rsidRPr="00975F55" w:rsidRDefault="0080627D" w:rsidP="00D77B90">
      <w:pPr>
        <w:pStyle w:val="Heading2"/>
        <w:spacing w:line="360" w:lineRule="auto"/>
      </w:pPr>
      <w:r w:rsidRPr="00975F55">
        <w:t xml:space="preserve">Drivers of the abruptness of the </w:t>
      </w:r>
      <w:proofErr w:type="spellStart"/>
      <w:r w:rsidRPr="00975F55">
        <w:t>fET</w:t>
      </w:r>
      <w:proofErr w:type="spellEnd"/>
      <w:r w:rsidRPr="00975F55">
        <w:t xml:space="preserve"> decrease with CWD</w:t>
      </w:r>
    </w:p>
    <w:p w14:paraId="06B1E1A5" w14:textId="397F469D" w:rsidR="00DA0004" w:rsidRPr="00975F55" w:rsidRDefault="0080627D" w:rsidP="00D77B90">
      <w:pPr>
        <w:spacing w:after="120" w:line="360" w:lineRule="auto"/>
        <w:jc w:val="both"/>
        <w:rPr>
          <w:rFonts w:ascii="Times" w:eastAsia="Calibri" w:hAnsi="Times" w:cs="Arial"/>
          <w:iCs/>
          <w:u w:color="000000"/>
          <w:bdr w:val="nil"/>
        </w:rPr>
      </w:pPr>
      <w:r w:rsidRPr="00975F55">
        <w:rPr>
          <w:rFonts w:ascii="Times" w:hAnsi="Times"/>
          <w:bCs/>
        </w:rPr>
        <w:t xml:space="preserve">Our findings are consistent with the </w:t>
      </w:r>
      <w:r w:rsidR="006F770E" w:rsidRPr="00975F55">
        <w:rPr>
          <w:rFonts w:ascii="Times" w:hAnsi="Times"/>
          <w:bCs/>
        </w:rPr>
        <w:t xml:space="preserve">notion </w:t>
      </w:r>
      <w:r w:rsidRPr="00975F55">
        <w:rPr>
          <w:rFonts w:ascii="Times" w:hAnsi="Times"/>
          <w:bCs/>
        </w:rPr>
        <w:t xml:space="preserve">that forests </w:t>
      </w:r>
      <w:r w:rsidR="00770B34">
        <w:rPr>
          <w:rFonts w:ascii="Times" w:hAnsi="Times"/>
          <w:bCs/>
        </w:rPr>
        <w:t xml:space="preserve">(which are more common at high </w:t>
      </w:r>
      <w:proofErr w:type="spellStart"/>
      <w:r w:rsidR="00770B34">
        <w:rPr>
          <w:rFonts w:ascii="Times" w:hAnsi="Times"/>
          <w:bCs/>
        </w:rPr>
        <w:t>fET</w:t>
      </w:r>
      <w:proofErr w:type="spellEnd"/>
      <w:r w:rsidR="00770B34">
        <w:rPr>
          <w:rFonts w:ascii="Times" w:hAnsi="Times"/>
          <w:bCs/>
        </w:rPr>
        <w:t xml:space="preserve"> sites) </w:t>
      </w:r>
      <w:r w:rsidRPr="00975F55">
        <w:rPr>
          <w:rFonts w:ascii="Times" w:hAnsi="Times"/>
          <w:bCs/>
        </w:rPr>
        <w:t xml:space="preserve">are more resistant to drought than grasslands and can support vegetation activity over longer dry periods </w:t>
      </w:r>
      <w:sdt>
        <w:sdtPr>
          <w:rPr>
            <w:rFonts w:ascii="Times" w:hAnsi="Times"/>
            <w:bCs/>
            <w:color w:val="000000"/>
          </w:rPr>
          <w:tag w:val="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"/>
          <w:id w:val="1543331254"/>
          <w:placeholder>
            <w:docPart w:val="DefaultPlaceholder_-1854013440"/>
          </w:placeholder>
        </w:sdtPr>
        <w:sdtEndPr>
          <w:rPr>
            <w:bCs w:val="0"/>
          </w:rPr>
        </w:sdtEndPr>
        <w:sdtContent>
          <w:r w:rsidR="006160D4">
            <w:t>(</w:t>
          </w:r>
          <w:proofErr w:type="spellStart"/>
          <w:r w:rsidR="006160D4">
            <w:t>Konings</w:t>
          </w:r>
          <w:proofErr w:type="spellEnd"/>
          <w:r w:rsidR="006160D4">
            <w:t xml:space="preserve"> &amp; </w:t>
          </w:r>
          <w:proofErr w:type="spellStart"/>
          <w:r w:rsidR="006160D4">
            <w:t>Gentine</w:t>
          </w:r>
          <w:proofErr w:type="spellEnd"/>
          <w:r w:rsidR="006160D4">
            <w:t>, 2017; Martínez-</w:t>
          </w:r>
          <w:proofErr w:type="spellStart"/>
          <w:r w:rsidR="006160D4">
            <w:t>Vilalta</w:t>
          </w:r>
          <w:proofErr w:type="spellEnd"/>
          <w:r w:rsidR="006160D4">
            <w:t xml:space="preserve"> &amp; Garcia-</w:t>
          </w:r>
          <w:proofErr w:type="spellStart"/>
          <w:r w:rsidR="006160D4">
            <w:t>Forner</w:t>
          </w:r>
          <w:proofErr w:type="spellEnd"/>
          <w:r w:rsidR="006160D4">
            <w:t xml:space="preserve">, 2017; </w:t>
          </w:r>
          <w:proofErr w:type="spellStart"/>
          <w:r w:rsidR="006160D4">
            <w:t>Teuling</w:t>
          </w:r>
          <w:proofErr w:type="spellEnd"/>
          <w:r w:rsidR="006160D4">
            <w:t xml:space="preserve"> et al., 2010)</w:t>
          </w:r>
        </w:sdtContent>
      </w:sdt>
      <w:r w:rsidRPr="00975F55">
        <w:rPr>
          <w:rFonts w:ascii="Times" w:eastAsia="Calibri" w:hAnsi="Times" w:cs="Arial"/>
          <w:iCs/>
          <w:u w:color="000000"/>
          <w:bdr w:val="nil"/>
        </w:rPr>
        <w:t xml:space="preserve">. Grasslands </w:t>
      </w:r>
      <w:r w:rsidR="006F770E" w:rsidRPr="00975F55">
        <w:rPr>
          <w:rFonts w:ascii="Times" w:eastAsia="Calibri" w:hAnsi="Times" w:cs="Arial"/>
          <w:iCs/>
          <w:u w:color="000000"/>
          <w:bdr w:val="nil"/>
        </w:rPr>
        <w:t xml:space="preserve">tend to </w:t>
      </w:r>
      <w:r w:rsidRPr="00975F55">
        <w:rPr>
          <w:rFonts w:ascii="Times" w:eastAsia="Calibri" w:hAnsi="Times" w:cs="Arial"/>
          <w:iCs/>
          <w:u w:color="000000"/>
          <w:bdr w:val="nil"/>
        </w:rPr>
        <w:t xml:space="preserve">have shallower roots and thus are more likely to experience water stress when the topsoil dries out. Forests </w:t>
      </w:r>
      <w:r w:rsidR="00125B5C" w:rsidRPr="00975F55">
        <w:rPr>
          <w:rFonts w:ascii="Times" w:eastAsia="Calibri" w:hAnsi="Times" w:cs="Arial"/>
          <w:iCs/>
          <w:u w:color="000000"/>
          <w:bdr w:val="nil"/>
        </w:rPr>
        <w:t xml:space="preserve">tend to </w:t>
      </w:r>
      <w:r w:rsidRPr="00975F55">
        <w:rPr>
          <w:rFonts w:ascii="Times" w:eastAsia="Calibri" w:hAnsi="Times" w:cs="Arial"/>
          <w:iCs/>
          <w:u w:color="000000"/>
          <w:bdr w:val="nil"/>
        </w:rPr>
        <w:t>have deeper roots that can access deeper water stores, and therefore are more resilient to high CWD</w:t>
      </w:r>
      <w:r w:rsidR="00F961B4" w:rsidRPr="00975F55">
        <w:rPr>
          <w:rFonts w:ascii="Times" w:eastAsia="Calibri" w:hAnsi="Times" w:cs="Arial"/>
          <w:iCs/>
          <w:u w:color="000000"/>
          <w:bdr w:val="nil"/>
        </w:rPr>
        <w:t xml:space="preserve"> </w:t>
      </w:r>
      <w:sdt>
        <w:sdtPr>
          <w:rPr>
            <w:rFonts w:ascii="Times" w:eastAsia="Calibri" w:hAnsi="Times" w:cs="Arial"/>
            <w:iCs/>
            <w:color w:val="000000"/>
            <w:u w:color="000000"/>
            <w:bdr w:val="nil"/>
          </w:rPr>
          <w:tag w:val="MENDELEY_CITATION_v3_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"/>
          <w:id w:val="1412971932"/>
          <w:placeholder>
            <w:docPart w:val="DefaultPlaceholder_-1854013440"/>
          </w:placeholder>
        </w:sdtPr>
        <w:sdtContent>
          <w:r w:rsidR="006160D4" w:rsidRPr="006160D4">
            <w:rPr>
              <w:rFonts w:ascii="Times" w:eastAsia="Calibri" w:hAnsi="Times" w:cs="Arial"/>
              <w:iCs/>
              <w:color w:val="000000"/>
              <w:u w:color="000000"/>
              <w:bdr w:val="nil"/>
            </w:rPr>
            <w:t xml:space="preserve">(Fan et al., 2017; </w:t>
          </w:r>
          <w:proofErr w:type="spellStart"/>
          <w:r w:rsidR="006160D4" w:rsidRPr="006160D4">
            <w:rPr>
              <w:rFonts w:ascii="Times" w:eastAsia="Calibri" w:hAnsi="Times" w:cs="Arial"/>
              <w:iCs/>
              <w:color w:val="000000"/>
              <w:u w:color="000000"/>
              <w:bdr w:val="nil"/>
            </w:rPr>
            <w:t>Tumber-Dávila</w:t>
          </w:r>
          <w:proofErr w:type="spellEnd"/>
          <w:r w:rsidR="006160D4" w:rsidRPr="006160D4">
            <w:rPr>
              <w:rFonts w:ascii="Times" w:eastAsia="Calibri" w:hAnsi="Times" w:cs="Arial"/>
              <w:iCs/>
              <w:color w:val="000000"/>
              <w:u w:color="000000"/>
              <w:bdr w:val="nil"/>
            </w:rPr>
            <w:t xml:space="preserve"> et al., 2022)</w:t>
          </w:r>
        </w:sdtContent>
      </w:sdt>
      <w:r w:rsidR="00276FD7" w:rsidRPr="00975F55">
        <w:rPr>
          <w:rFonts w:ascii="Times" w:eastAsia="Calibri" w:hAnsi="Times" w:cs="Arial"/>
          <w:iCs/>
          <w:u w:color="000000"/>
          <w:bdr w:val="nil"/>
        </w:rPr>
        <w:t>.</w:t>
      </w:r>
      <w:r w:rsidRPr="00975F55">
        <w:rPr>
          <w:rFonts w:ascii="Times" w:eastAsia="Calibri" w:hAnsi="Times" w:cs="Arial"/>
          <w:iCs/>
          <w:u w:color="000000"/>
          <w:bdr w:val="nil"/>
        </w:rPr>
        <w:t xml:space="preserve"> </w:t>
      </w:r>
    </w:p>
    <w:p w14:paraId="786F5E54" w14:textId="3225249A" w:rsidR="002E5E64" w:rsidRPr="00975F55" w:rsidRDefault="0080627D" w:rsidP="00D77B90">
      <w:pPr>
        <w:spacing w:after="120" w:line="360" w:lineRule="auto"/>
        <w:jc w:val="both"/>
        <w:rPr>
          <w:rFonts w:ascii="Times" w:eastAsia="Calibri" w:hAnsi="Times" w:cs="Arial"/>
          <w:iCs/>
          <w:u w:color="000000"/>
          <w:bdr w:val="nil"/>
        </w:rPr>
      </w:pPr>
      <w:r w:rsidRPr="00975F55">
        <w:rPr>
          <w:rFonts w:ascii="Times" w:eastAsia="Calibri" w:hAnsi="Times" w:cs="Arial"/>
          <w:iCs/>
          <w:u w:color="000000"/>
          <w:bdr w:val="nil"/>
        </w:rPr>
        <w:t xml:space="preserve">The different </w:t>
      </w:r>
      <w:r w:rsidR="00FB616A" w:rsidRPr="00975F55">
        <w:rPr>
          <w:rFonts w:ascii="Times" w:eastAsia="Calibri" w:hAnsi="Times" w:cs="Arial"/>
          <w:iCs/>
          <w:u w:color="000000"/>
          <w:bdr w:val="nil"/>
        </w:rPr>
        <w:t>behavior</w:t>
      </w:r>
      <w:r w:rsidRPr="00975F55">
        <w:rPr>
          <w:rFonts w:ascii="Times" w:eastAsia="Calibri" w:hAnsi="Times" w:cs="Arial"/>
          <w:iCs/>
          <w:u w:color="000000"/>
          <w:bdr w:val="nil"/>
        </w:rPr>
        <w:t xml:space="preserve"> observed in grasslands and forests could explain the drop in </w:t>
      </w:r>
      <w:proofErr w:type="spellStart"/>
      <w:r w:rsidRPr="00975F55">
        <w:rPr>
          <w:rFonts w:ascii="Times" w:eastAsia="Calibri" w:hAnsi="Times" w:cs="Arial"/>
          <w:iCs/>
          <w:u w:color="000000"/>
          <w:bdr w:val="nil"/>
        </w:rPr>
        <w:t>fET</w:t>
      </w:r>
      <w:proofErr w:type="spellEnd"/>
      <w:r w:rsidRPr="00975F55">
        <w:rPr>
          <w:rFonts w:ascii="Times" w:eastAsia="Calibri" w:hAnsi="Times" w:cs="Arial"/>
          <w:iCs/>
          <w:u w:color="000000"/>
          <w:bdr w:val="nil"/>
        </w:rPr>
        <w:t xml:space="preserve"> after a</w:t>
      </w:r>
      <w:r w:rsidR="00770B34">
        <w:rPr>
          <w:rFonts w:ascii="Times" w:eastAsia="Calibri" w:hAnsi="Times" w:cs="Arial"/>
          <w:iCs/>
          <w:u w:color="000000"/>
          <w:bdr w:val="nil"/>
        </w:rPr>
        <w:t>n intermediate</w:t>
      </w:r>
      <w:r w:rsidRPr="00975F55">
        <w:rPr>
          <w:rFonts w:ascii="Times" w:eastAsia="Calibri" w:hAnsi="Times" w:cs="Arial"/>
          <w:iCs/>
          <w:u w:color="000000"/>
          <w:bdr w:val="nil"/>
        </w:rPr>
        <w:t xml:space="preserve"> CWD threshold </w:t>
      </w:r>
      <w:r w:rsidR="00770B34">
        <w:rPr>
          <w:rFonts w:ascii="Times" w:eastAsia="Calibri" w:hAnsi="Times" w:cs="Arial"/>
          <w:iCs/>
          <w:u w:color="000000"/>
          <w:bdr w:val="nil"/>
        </w:rPr>
        <w:t xml:space="preserve">at low </w:t>
      </w:r>
      <w:proofErr w:type="spellStart"/>
      <w:r w:rsidR="00770B34">
        <w:rPr>
          <w:rFonts w:ascii="Times" w:eastAsia="Calibri" w:hAnsi="Times" w:cs="Arial"/>
          <w:iCs/>
          <w:u w:color="000000"/>
          <w:bdr w:val="nil"/>
        </w:rPr>
        <w:t>fET</w:t>
      </w:r>
      <w:proofErr w:type="spellEnd"/>
      <w:r w:rsidR="00770B34">
        <w:rPr>
          <w:rFonts w:ascii="Times" w:eastAsia="Calibri" w:hAnsi="Times" w:cs="Arial"/>
          <w:iCs/>
          <w:u w:color="000000"/>
          <w:bdr w:val="nil"/>
        </w:rPr>
        <w:t xml:space="preserve"> sites </w:t>
      </w:r>
      <w:r w:rsidRPr="00975F55">
        <w:rPr>
          <w:rFonts w:ascii="Times" w:eastAsia="Calibri" w:hAnsi="Times" w:cs="Arial"/>
          <w:iCs/>
          <w:u w:color="000000"/>
          <w:bdr w:val="nil"/>
        </w:rPr>
        <w:t xml:space="preserve">(Fig. 4e). In </w:t>
      </w:r>
      <w:r w:rsidR="00770B34">
        <w:rPr>
          <w:rFonts w:ascii="Times" w:eastAsia="Calibri" w:hAnsi="Times" w:cs="Arial"/>
          <w:iCs/>
          <w:u w:color="000000"/>
          <w:bdr w:val="nil"/>
        </w:rPr>
        <w:t>this</w:t>
      </w:r>
      <w:r w:rsidRPr="00975F55">
        <w:rPr>
          <w:rFonts w:ascii="Times" w:eastAsia="Calibri" w:hAnsi="Times" w:cs="Arial"/>
          <w:iCs/>
          <w:u w:color="000000"/>
          <w:bdr w:val="nil"/>
        </w:rPr>
        <w:t xml:space="preserve"> group, the dominant PFT is woody savannah, a tree-grass ecosystem </w:t>
      </w:r>
      <w:r w:rsidR="00FB616A" w:rsidRPr="00975F55">
        <w:rPr>
          <w:rFonts w:ascii="Times" w:eastAsia="Calibri" w:hAnsi="Times" w:cs="Arial"/>
          <w:iCs/>
          <w:u w:color="000000"/>
          <w:bdr w:val="nil"/>
        </w:rPr>
        <w:t>characterized</w:t>
      </w:r>
      <w:r w:rsidRPr="00975F55">
        <w:rPr>
          <w:rFonts w:ascii="Times" w:eastAsia="Calibri" w:hAnsi="Times" w:cs="Arial"/>
          <w:iCs/>
          <w:u w:color="000000"/>
          <w:bdr w:val="nil"/>
        </w:rPr>
        <w:t xml:space="preserve"> by </w:t>
      </w:r>
      <w:proofErr w:type="gramStart"/>
      <w:r w:rsidR="00350DC2" w:rsidRPr="00975F55">
        <w:rPr>
          <w:rFonts w:ascii="Times" w:eastAsia="Calibri" w:hAnsi="Times" w:cs="Arial"/>
          <w:iCs/>
          <w:u w:color="000000"/>
          <w:bdr w:val="nil"/>
        </w:rPr>
        <w:t>a</w:t>
      </w:r>
      <w:proofErr w:type="gramEnd"/>
      <w:r w:rsidRPr="00975F55">
        <w:rPr>
          <w:rFonts w:ascii="Times" w:eastAsia="Calibri" w:hAnsi="Times" w:cs="Arial"/>
          <w:iCs/>
          <w:u w:color="000000"/>
          <w:bdr w:val="nil"/>
        </w:rPr>
        <w:t xml:space="preserve"> herbaceous understory (grassland) scattered with sufficiently spaced trees, so that the canopy is never continuous (Fig. </w:t>
      </w:r>
      <w:r w:rsidR="003E02B8" w:rsidRPr="00975F55">
        <w:rPr>
          <w:rFonts w:ascii="Times" w:eastAsia="Calibri" w:hAnsi="Times" w:cs="Arial"/>
          <w:iCs/>
          <w:u w:color="000000"/>
          <w:bdr w:val="nil"/>
        </w:rPr>
        <w:t>6</w:t>
      </w:r>
      <w:r w:rsidRPr="00975F55">
        <w:rPr>
          <w:rFonts w:ascii="Times" w:eastAsia="Calibri" w:hAnsi="Times" w:cs="Arial"/>
          <w:iCs/>
          <w:u w:color="000000"/>
          <w:bdr w:val="nil"/>
        </w:rPr>
        <w:t xml:space="preserve">b) </w:t>
      </w:r>
      <w:sdt>
        <w:sdtPr>
          <w:rPr>
            <w:rFonts w:ascii="Times" w:eastAsia="Calibri" w:hAnsi="Times" w:cs="Arial"/>
            <w:iCs/>
            <w:color w:val="000000"/>
            <w:u w:color="000000"/>
            <w:bdr w:val="nil"/>
          </w:rPr>
          <w:tag w:val="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"/>
          <w:id w:val="-1666701657"/>
          <w:placeholder>
            <w:docPart w:val="DefaultPlaceholder_-1854013440"/>
          </w:placeholder>
        </w:sdtPr>
        <w:sdtEndPr>
          <w:rPr>
            <w:rFonts w:eastAsia="Times New Roman" w:cs="Times New Roman"/>
            <w:iCs w:val="0"/>
            <w:bdr w:val="none" w:sz="0" w:space="0" w:color="auto"/>
          </w:rPr>
        </w:sdtEndPr>
        <w:sdtContent>
          <w:r w:rsidR="006160D4" w:rsidRPr="006160D4">
            <w:rPr>
              <w:rFonts w:ascii="Times" w:hAnsi="Times"/>
              <w:color w:val="000000"/>
            </w:rPr>
            <w:t>(El-</w:t>
          </w:r>
          <w:proofErr w:type="spellStart"/>
          <w:r w:rsidR="006160D4" w:rsidRPr="006160D4">
            <w:rPr>
              <w:rFonts w:ascii="Times" w:hAnsi="Times"/>
              <w:color w:val="000000"/>
            </w:rPr>
            <w:t>Madany</w:t>
          </w:r>
          <w:proofErr w:type="spellEnd"/>
          <w:r w:rsidR="006160D4" w:rsidRPr="006160D4">
            <w:rPr>
              <w:rFonts w:ascii="Times" w:hAnsi="Times"/>
              <w:color w:val="000000"/>
            </w:rPr>
            <w:t xml:space="preserve"> et al., 2020; Luo et al., 2018)</w:t>
          </w:r>
        </w:sdtContent>
      </w:sdt>
      <w:r w:rsidRPr="00975F55">
        <w:rPr>
          <w:rFonts w:ascii="Times" w:eastAsia="Calibri" w:hAnsi="Times" w:cs="Arial"/>
          <w:iCs/>
          <w:u w:color="000000"/>
          <w:bdr w:val="nil"/>
        </w:rPr>
        <w:t xml:space="preserve">. </w:t>
      </w:r>
      <w:r w:rsidR="003E02B8" w:rsidRPr="00975F55">
        <w:rPr>
          <w:rFonts w:ascii="Times" w:eastAsia="Calibri" w:hAnsi="Times" w:cs="Arial"/>
          <w:iCs/>
          <w:u w:color="000000"/>
          <w:bdr w:val="nil"/>
        </w:rPr>
        <w:t>A</w:t>
      </w:r>
      <w:r w:rsidRPr="00975F55">
        <w:rPr>
          <w:rFonts w:ascii="Times" w:eastAsia="Calibri" w:hAnsi="Times" w:cs="Arial"/>
          <w:iCs/>
          <w:u w:color="000000"/>
          <w:bdr w:val="nil"/>
        </w:rPr>
        <w:t xml:space="preserve">fter a certain CWD value (around 50 mm), </w:t>
      </w:r>
      <w:r w:rsidR="003E02B8" w:rsidRPr="00975F55">
        <w:rPr>
          <w:rFonts w:ascii="Times" w:eastAsia="Calibri" w:hAnsi="Times" w:cs="Arial"/>
          <w:iCs/>
          <w:u w:color="000000"/>
          <w:bdr w:val="nil"/>
        </w:rPr>
        <w:t xml:space="preserve">we hypothesize that </w:t>
      </w:r>
      <w:r w:rsidRPr="00975F55">
        <w:rPr>
          <w:rFonts w:ascii="Times" w:eastAsia="Calibri" w:hAnsi="Times" w:cs="Arial"/>
          <w:iCs/>
          <w:u w:color="000000"/>
          <w:bdr w:val="nil"/>
        </w:rPr>
        <w:t xml:space="preserve">the herbaceous layer loses access to water, and thus stops contributing to </w:t>
      </w:r>
      <w:r w:rsidR="00EF3D4C">
        <w:rPr>
          <w:rFonts w:ascii="Times" w:eastAsia="Calibri" w:hAnsi="Times" w:cs="Arial"/>
          <w:iCs/>
          <w:u w:color="000000"/>
          <w:bdr w:val="nil"/>
        </w:rPr>
        <w:t>ecosystem ET</w:t>
      </w:r>
      <w:r w:rsidRPr="00975F55">
        <w:rPr>
          <w:rFonts w:ascii="Times" w:eastAsia="Calibri" w:hAnsi="Times" w:cs="Arial"/>
          <w:iCs/>
          <w:u w:color="000000"/>
          <w:bdr w:val="nil"/>
        </w:rPr>
        <w:t xml:space="preserve">. In turn, trees can have a </w:t>
      </w:r>
      <w:r w:rsidR="00B92B80" w:rsidRPr="00975F55">
        <w:rPr>
          <w:rFonts w:ascii="Times" w:eastAsia="Calibri" w:hAnsi="Times" w:cs="Arial"/>
          <w:iCs/>
          <w:u w:color="000000"/>
          <w:bdr w:val="nil"/>
        </w:rPr>
        <w:t xml:space="preserve">more </w:t>
      </w:r>
      <w:r w:rsidRPr="00975F55">
        <w:rPr>
          <w:rFonts w:ascii="Times" w:eastAsia="Calibri" w:hAnsi="Times" w:cs="Arial"/>
          <w:iCs/>
          <w:u w:color="000000"/>
          <w:bdr w:val="nil"/>
        </w:rPr>
        <w:t>resistant xylem</w:t>
      </w:r>
      <w:ins w:id="13" w:author="Alexandra Konings" w:date="2022-10-08T17:17:00Z">
        <w:r w:rsidR="00770B34">
          <w:rPr>
            <w:rFonts w:ascii="Times" w:eastAsia="Calibri" w:hAnsi="Times" w:cs="Arial"/>
            <w:iCs/>
            <w:u w:color="000000"/>
            <w:bdr w:val="nil"/>
          </w:rPr>
          <w:t>,</w:t>
        </w:r>
      </w:ins>
      <w:r w:rsidRPr="00975F55">
        <w:rPr>
          <w:rFonts w:ascii="Times" w:eastAsia="Calibri" w:hAnsi="Times" w:cs="Arial"/>
          <w:iCs/>
          <w:u w:color="000000"/>
          <w:bdr w:val="nil"/>
        </w:rPr>
        <w:t xml:space="preserve"> allowing them to pull water at low</w:t>
      </w:r>
      <w:r w:rsidR="001509D4" w:rsidRPr="00975F55">
        <w:rPr>
          <w:rFonts w:ascii="Times" w:eastAsia="Calibri" w:hAnsi="Times" w:cs="Arial"/>
          <w:iCs/>
          <w:u w:color="000000"/>
          <w:bdr w:val="nil"/>
        </w:rPr>
        <w:t>er</w:t>
      </w:r>
      <w:r w:rsidRPr="00975F55">
        <w:rPr>
          <w:rFonts w:ascii="Times" w:eastAsia="Calibri" w:hAnsi="Times" w:cs="Arial"/>
          <w:iCs/>
          <w:u w:color="000000"/>
          <w:bdr w:val="nil"/>
        </w:rPr>
        <w:t xml:space="preserve"> water potentials or, alternatively, they can rely on deep roots to access deeper water reservoirs. These strategies allow trees to keep transpiring even at high</w:t>
      </w:r>
      <w:r w:rsidR="001509D4" w:rsidRPr="00975F55">
        <w:rPr>
          <w:rFonts w:ascii="Times" w:eastAsia="Calibri" w:hAnsi="Times" w:cs="Arial"/>
          <w:iCs/>
          <w:u w:color="000000"/>
          <w:bdr w:val="nil"/>
        </w:rPr>
        <w:t>er</w:t>
      </w:r>
      <w:r w:rsidRPr="00975F55">
        <w:rPr>
          <w:rFonts w:ascii="Times" w:eastAsia="Calibri" w:hAnsi="Times" w:cs="Arial"/>
          <w:iCs/>
          <w:u w:color="000000"/>
          <w:bdr w:val="nil"/>
        </w:rPr>
        <w:t xml:space="preserve"> CWD. This could explain why we observe an abrupt change in </w:t>
      </w:r>
      <w:proofErr w:type="spellStart"/>
      <w:r w:rsidRPr="00975F55">
        <w:rPr>
          <w:rFonts w:ascii="Times" w:eastAsia="Calibri" w:hAnsi="Times" w:cs="Arial"/>
          <w:iCs/>
          <w:u w:color="000000"/>
          <w:bdr w:val="nil"/>
        </w:rPr>
        <w:t>fET</w:t>
      </w:r>
      <w:proofErr w:type="spellEnd"/>
      <w:r w:rsidRPr="00975F55">
        <w:rPr>
          <w:rFonts w:ascii="Times" w:eastAsia="Calibri" w:hAnsi="Times" w:cs="Arial"/>
          <w:iCs/>
          <w:u w:color="000000"/>
          <w:bdr w:val="nil"/>
        </w:rPr>
        <w:t>, followed by a levelling-off which never reaches zero (Fig. 4e). In this framework, the levelling-off corresponds to a period where activity of the understory ceases and mostly trees contribute to a base evapotranspiration.</w:t>
      </w:r>
    </w:p>
    <w:p w14:paraId="78296C40" w14:textId="3D0F085A" w:rsidR="00DA3553" w:rsidRPr="00975F55" w:rsidRDefault="0080627D" w:rsidP="00D77B90">
      <w:pPr>
        <w:spacing w:after="120" w:line="360" w:lineRule="auto"/>
        <w:jc w:val="both"/>
        <w:rPr>
          <w:rFonts w:ascii="Times" w:eastAsia="Calibri" w:hAnsi="Times" w:cs="Arial"/>
          <w:iCs/>
          <w:u w:color="000000"/>
          <w:bdr w:val="nil"/>
        </w:rPr>
      </w:pPr>
      <w:r w:rsidRPr="00975F55">
        <w:rPr>
          <w:rFonts w:ascii="Times" w:eastAsia="Calibri" w:hAnsi="Times" w:cs="Arial"/>
          <w:iCs/>
          <w:u w:color="000000"/>
          <w:bdr w:val="nil"/>
        </w:rPr>
        <w:t xml:space="preserve">The cavitation resistance found in arid plant communities could also explain the levelling-off of the </w:t>
      </w:r>
      <w:proofErr w:type="spellStart"/>
      <w:r w:rsidRPr="00975F55">
        <w:rPr>
          <w:rFonts w:ascii="Times" w:eastAsia="Calibri" w:hAnsi="Times" w:cs="Arial"/>
          <w:iCs/>
          <w:u w:color="000000"/>
          <w:bdr w:val="nil"/>
        </w:rPr>
        <w:t>fET</w:t>
      </w:r>
      <w:proofErr w:type="spellEnd"/>
      <w:r w:rsidRPr="00975F55">
        <w:rPr>
          <w:rFonts w:ascii="Times" w:eastAsia="Calibri" w:hAnsi="Times" w:cs="Arial"/>
          <w:iCs/>
          <w:u w:color="000000"/>
          <w:bdr w:val="nil"/>
        </w:rPr>
        <w:t xml:space="preserve"> vs CWD relationship</w:t>
      </w:r>
      <w:r w:rsidR="00C86615">
        <w:rPr>
          <w:rFonts w:ascii="Times" w:eastAsia="Calibri" w:hAnsi="Times" w:cs="Arial"/>
          <w:iCs/>
          <w:u w:color="000000"/>
          <w:bdr w:val="nil"/>
        </w:rPr>
        <w:t xml:space="preserve"> in this group of sites</w:t>
      </w:r>
      <w:r w:rsidR="00417DAA" w:rsidRPr="00975F55">
        <w:rPr>
          <w:rFonts w:ascii="Times" w:eastAsia="Calibri" w:hAnsi="Times" w:cs="Arial"/>
          <w:iCs/>
          <w:u w:color="000000"/>
          <w:bdr w:val="nil"/>
        </w:rPr>
        <w:t xml:space="preserve"> </w:t>
      </w:r>
      <w:sdt>
        <w:sdtPr>
          <w:rPr>
            <w:rFonts w:ascii="Times" w:eastAsia="Calibri" w:hAnsi="Times" w:cs="Arial"/>
            <w:iCs/>
            <w:color w:val="000000"/>
            <w:u w:color="000000"/>
            <w:bdr w:val="nil"/>
          </w:rPr>
          <w:tag w:val="MENDELEY_CITATION_v3_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"/>
          <w:id w:val="1653398113"/>
          <w:placeholder>
            <w:docPart w:val="DefaultPlaceholder_-1854013440"/>
          </w:placeholder>
        </w:sdtPr>
        <w:sdtEndPr>
          <w:rPr>
            <w:rFonts w:eastAsia="Times New Roman" w:cs="Times New Roman"/>
            <w:iCs w:val="0"/>
            <w:bdr w:val="none" w:sz="0" w:space="0" w:color="auto"/>
          </w:rPr>
        </w:sdtEndPr>
        <w:sdtContent>
          <w:r w:rsidR="006160D4" w:rsidRPr="006160D4">
            <w:rPr>
              <w:rFonts w:ascii="Times" w:hAnsi="Times"/>
              <w:color w:val="000000"/>
            </w:rPr>
            <w:t>(Jacobsen et al., 2007)</w:t>
          </w:r>
        </w:sdtContent>
      </w:sdt>
      <w:r w:rsidRPr="00975F55">
        <w:rPr>
          <w:rFonts w:ascii="Times" w:eastAsia="Calibri" w:hAnsi="Times" w:cs="Arial"/>
          <w:iCs/>
          <w:u w:color="000000"/>
          <w:bdr w:val="nil"/>
        </w:rPr>
        <w:t xml:space="preserve">. </w:t>
      </w:r>
      <w:r w:rsidR="005D0169" w:rsidRPr="00975F55">
        <w:rPr>
          <w:rFonts w:ascii="Times" w:eastAsia="Calibri" w:hAnsi="Times" w:cs="Arial"/>
          <w:iCs/>
          <w:u w:color="000000"/>
          <w:bdr w:val="nil"/>
        </w:rPr>
        <w:t xml:space="preserve">In particular, </w:t>
      </w:r>
      <w:r w:rsidR="002E5E64" w:rsidRPr="00975F55">
        <w:rPr>
          <w:rFonts w:ascii="Times" w:eastAsia="Calibri" w:hAnsi="Times" w:cs="Arial"/>
          <w:iCs/>
          <w:u w:color="000000"/>
          <w:bdr w:val="nil"/>
        </w:rPr>
        <w:lastRenderedPageBreak/>
        <w:t>w</w:t>
      </w:r>
      <w:r w:rsidR="00A070F2" w:rsidRPr="00975F55">
        <w:rPr>
          <w:rFonts w:ascii="Times" w:eastAsia="Calibri" w:hAnsi="Times" w:cs="Arial"/>
          <w:iCs/>
          <w:u w:color="000000"/>
          <w:bdr w:val="nil"/>
        </w:rPr>
        <w:t xml:space="preserve">hen the belowground moisture availability decreases in such a way that the </w:t>
      </w:r>
      <w:r w:rsidR="00533BFB" w:rsidRPr="00975F55">
        <w:rPr>
          <w:rFonts w:ascii="Times" w:eastAsia="Calibri" w:hAnsi="Times" w:cs="Arial"/>
          <w:iCs/>
          <w:u w:color="000000"/>
          <w:bdr w:val="nil"/>
        </w:rPr>
        <w:t xml:space="preserve">root </w:t>
      </w:r>
      <w:r w:rsidR="00A070F2" w:rsidRPr="00975F55">
        <w:rPr>
          <w:rFonts w:ascii="Times" w:eastAsia="Calibri" w:hAnsi="Times" w:cs="Arial"/>
          <w:iCs/>
          <w:u w:color="000000"/>
          <w:bdr w:val="nil"/>
        </w:rPr>
        <w:t xml:space="preserve">water potential decreases, one would also expect the xylem potential to decrease, and in turn the leaf water potential and the stomatal conductance. The relatively flat </w:t>
      </w:r>
      <w:proofErr w:type="spellStart"/>
      <w:r w:rsidR="00A070F2" w:rsidRPr="00975F55">
        <w:rPr>
          <w:rFonts w:ascii="Times" w:eastAsia="Calibri" w:hAnsi="Times" w:cs="Arial"/>
          <w:iCs/>
          <w:u w:color="000000"/>
          <w:bdr w:val="nil"/>
        </w:rPr>
        <w:t>fET</w:t>
      </w:r>
      <w:proofErr w:type="spellEnd"/>
      <w:r w:rsidR="00A070F2" w:rsidRPr="00975F55">
        <w:rPr>
          <w:rFonts w:ascii="Times" w:eastAsia="Calibri" w:hAnsi="Times" w:cs="Arial"/>
          <w:iCs/>
          <w:u w:color="000000"/>
          <w:bdr w:val="nil"/>
        </w:rPr>
        <w:t xml:space="preserve"> curve suggests that either </w:t>
      </w:r>
      <w:r w:rsidR="00913C8E" w:rsidRPr="00B24F97">
        <w:rPr>
          <w:rFonts w:ascii="Times" w:eastAsia="Calibri" w:hAnsi="Times" w:cs="Arial"/>
          <w:i/>
          <w:u w:color="000000"/>
          <w:bdr w:val="nil"/>
        </w:rPr>
        <w:t>a</w:t>
      </w:r>
      <w:r w:rsidR="00913C8E" w:rsidRPr="00975F55">
        <w:rPr>
          <w:rFonts w:ascii="Times" w:eastAsia="Calibri" w:hAnsi="Times" w:cs="Arial"/>
          <w:iCs/>
          <w:u w:color="000000"/>
          <w:bdr w:val="nil"/>
        </w:rPr>
        <w:t>) plants access deep belowground moisture and maintain relatively high water potentials along the SPAC while water is continuously consumed (thus continuously increasing the cumulative water deficit</w:t>
      </w:r>
      <w:r w:rsidR="00533BFB" w:rsidRPr="00975F55">
        <w:rPr>
          <w:rFonts w:ascii="Times" w:eastAsia="Calibri" w:hAnsi="Times" w:cs="Arial"/>
          <w:iCs/>
          <w:u w:color="000000"/>
          <w:bdr w:val="nil"/>
        </w:rPr>
        <w:t>)</w:t>
      </w:r>
      <w:r w:rsidR="00A070F2" w:rsidRPr="00975F55">
        <w:rPr>
          <w:rFonts w:ascii="Times" w:eastAsia="Calibri" w:hAnsi="Times" w:cs="Arial"/>
          <w:iCs/>
          <w:u w:color="000000"/>
          <w:bdr w:val="nil"/>
        </w:rPr>
        <w:t xml:space="preserve">, </w:t>
      </w:r>
      <w:r w:rsidR="00C86615">
        <w:rPr>
          <w:rFonts w:ascii="Times" w:eastAsia="Calibri" w:hAnsi="Times" w:cs="Arial"/>
          <w:iCs/>
          <w:u w:color="000000"/>
          <w:bdr w:val="nil"/>
        </w:rPr>
        <w:t xml:space="preserve">and/or </w:t>
      </w:r>
      <w:r w:rsidR="00A070F2" w:rsidRPr="00B24F97">
        <w:rPr>
          <w:rFonts w:ascii="Times" w:eastAsia="Calibri" w:hAnsi="Times" w:cs="Arial"/>
          <w:i/>
          <w:u w:color="000000"/>
          <w:bdr w:val="nil"/>
        </w:rPr>
        <w:t>b</w:t>
      </w:r>
      <w:r w:rsidR="00A070F2" w:rsidRPr="00975F55">
        <w:rPr>
          <w:rFonts w:ascii="Times" w:eastAsia="Calibri" w:hAnsi="Times" w:cs="Arial"/>
          <w:iCs/>
          <w:u w:color="000000"/>
          <w:bdr w:val="nil"/>
        </w:rPr>
        <w:t xml:space="preserve">) conductance </w:t>
      </w:r>
      <w:r w:rsidR="009D1647" w:rsidRPr="00975F55">
        <w:rPr>
          <w:rFonts w:ascii="Times" w:eastAsia="Calibri" w:hAnsi="Times" w:cs="Arial"/>
          <w:iCs/>
          <w:u w:color="000000"/>
          <w:bdr w:val="nil"/>
        </w:rPr>
        <w:t xml:space="preserve">along the SPAC </w:t>
      </w:r>
      <w:r w:rsidR="00A070F2" w:rsidRPr="00975F55">
        <w:rPr>
          <w:rFonts w:ascii="Times" w:eastAsia="Calibri" w:hAnsi="Times" w:cs="Arial"/>
          <w:iCs/>
          <w:u w:color="000000"/>
          <w:bdr w:val="nil"/>
        </w:rPr>
        <w:t xml:space="preserve">is relatively insensitive to </w:t>
      </w:r>
      <w:r w:rsidR="009D1647" w:rsidRPr="00975F55">
        <w:rPr>
          <w:rFonts w:ascii="Times" w:eastAsia="Calibri" w:hAnsi="Times" w:cs="Arial"/>
          <w:iCs/>
          <w:u w:color="000000"/>
          <w:bdr w:val="nil"/>
        </w:rPr>
        <w:t>the range of</w:t>
      </w:r>
      <w:r w:rsidR="009C6774" w:rsidRPr="00975F55">
        <w:rPr>
          <w:rFonts w:ascii="Times" w:eastAsia="Calibri" w:hAnsi="Times" w:cs="Arial"/>
          <w:iCs/>
          <w:u w:color="000000"/>
          <w:bdr w:val="nil"/>
        </w:rPr>
        <w:t xml:space="preserve"> </w:t>
      </w:r>
      <w:r w:rsidR="00A070F2" w:rsidRPr="00975F55">
        <w:rPr>
          <w:rFonts w:ascii="Times" w:eastAsia="Calibri" w:hAnsi="Times" w:cs="Arial"/>
          <w:iCs/>
          <w:u w:color="000000"/>
          <w:bdr w:val="nil"/>
        </w:rPr>
        <w:t>water potential</w:t>
      </w:r>
      <w:r w:rsidR="006F4C4B" w:rsidRPr="00975F55">
        <w:rPr>
          <w:rFonts w:ascii="Times" w:eastAsia="Calibri" w:hAnsi="Times" w:cs="Arial"/>
          <w:iCs/>
          <w:u w:color="000000"/>
          <w:bdr w:val="nil"/>
        </w:rPr>
        <w:t xml:space="preserve">s </w:t>
      </w:r>
      <w:r w:rsidR="009D1647" w:rsidRPr="00975F55">
        <w:rPr>
          <w:rFonts w:ascii="Times" w:eastAsia="Calibri" w:hAnsi="Times" w:cs="Arial"/>
          <w:iCs/>
          <w:u w:color="000000"/>
          <w:bdr w:val="nil"/>
        </w:rPr>
        <w:t>experienced by plants under</w:t>
      </w:r>
      <w:r w:rsidR="00A070F2" w:rsidRPr="00975F55">
        <w:rPr>
          <w:rFonts w:ascii="Times" w:eastAsia="Calibri" w:hAnsi="Times" w:cs="Arial"/>
          <w:iCs/>
          <w:u w:color="000000"/>
          <w:bdr w:val="nil"/>
        </w:rPr>
        <w:t xml:space="preserve"> </w:t>
      </w:r>
      <w:r w:rsidR="009D1647" w:rsidRPr="00975F55">
        <w:rPr>
          <w:rFonts w:ascii="Times" w:eastAsia="Calibri" w:hAnsi="Times" w:cs="Arial"/>
          <w:iCs/>
          <w:u w:color="000000"/>
          <w:bdr w:val="nil"/>
        </w:rPr>
        <w:t>the conditions investigated here</w:t>
      </w:r>
      <w:r w:rsidR="00A070F2" w:rsidRPr="00975F55">
        <w:rPr>
          <w:rFonts w:ascii="Times" w:eastAsia="Calibri" w:hAnsi="Times" w:cs="Arial"/>
          <w:iCs/>
          <w:u w:color="000000"/>
          <w:bdr w:val="nil"/>
        </w:rPr>
        <w:t>.</w:t>
      </w:r>
      <w:r w:rsidR="00321ADA" w:rsidRPr="00975F55">
        <w:rPr>
          <w:rFonts w:ascii="Times" w:eastAsia="Calibri" w:hAnsi="Times" w:cs="Arial"/>
          <w:iCs/>
          <w:u w:color="000000"/>
          <w:bdr w:val="nil"/>
        </w:rPr>
        <w:t xml:space="preserve"> </w:t>
      </w:r>
      <w:r w:rsidR="00533BFB" w:rsidRPr="00975F55">
        <w:rPr>
          <w:rFonts w:ascii="Times" w:eastAsia="Calibri" w:hAnsi="Times" w:cs="Arial"/>
          <w:iCs/>
          <w:u w:color="000000"/>
          <w:bdr w:val="nil"/>
        </w:rPr>
        <w:t xml:space="preserve">That insensitivity </w:t>
      </w:r>
      <w:r w:rsidR="00467EB2" w:rsidRPr="00975F55">
        <w:rPr>
          <w:rFonts w:ascii="Times" w:eastAsia="Calibri" w:hAnsi="Times" w:cs="Arial"/>
          <w:iCs/>
          <w:u w:color="000000"/>
          <w:bdr w:val="nil"/>
        </w:rPr>
        <w:t xml:space="preserve">would thus </w:t>
      </w:r>
      <w:r w:rsidR="00533BFB" w:rsidRPr="00975F55">
        <w:rPr>
          <w:rFonts w:ascii="Times" w:eastAsia="Calibri" w:hAnsi="Times" w:cs="Arial"/>
          <w:iCs/>
          <w:u w:color="000000"/>
          <w:bdr w:val="nil"/>
        </w:rPr>
        <w:t xml:space="preserve">correspond to a specific </w:t>
      </w:r>
      <w:r w:rsidR="00467EB2" w:rsidRPr="00975F55">
        <w:rPr>
          <w:rFonts w:ascii="Times" w:eastAsia="Calibri" w:hAnsi="Times" w:cs="Arial"/>
          <w:iCs/>
          <w:u w:color="000000"/>
          <w:bdr w:val="nil"/>
        </w:rPr>
        <w:t>range</w:t>
      </w:r>
      <w:r w:rsidR="00533BFB" w:rsidRPr="00975F55">
        <w:rPr>
          <w:rFonts w:ascii="Times" w:eastAsia="Calibri" w:hAnsi="Times" w:cs="Arial"/>
          <w:iCs/>
          <w:u w:color="000000"/>
          <w:bdr w:val="nil"/>
        </w:rPr>
        <w:t xml:space="preserve"> </w:t>
      </w:r>
      <w:r w:rsidR="000C0C75" w:rsidRPr="00975F55">
        <w:rPr>
          <w:rFonts w:ascii="Times" w:eastAsia="Calibri" w:hAnsi="Times" w:cs="Arial"/>
          <w:iCs/>
          <w:u w:color="000000"/>
          <w:bdr w:val="nil"/>
        </w:rPr>
        <w:t xml:space="preserve">in </w:t>
      </w:r>
      <w:r w:rsidR="00740AC8" w:rsidRPr="00975F55">
        <w:rPr>
          <w:rFonts w:ascii="Times" w:eastAsia="Calibri" w:hAnsi="Times" w:cs="Arial"/>
          <w:iCs/>
          <w:u w:color="000000"/>
          <w:bdr w:val="nil"/>
        </w:rPr>
        <w:t xml:space="preserve">the </w:t>
      </w:r>
      <w:r w:rsidR="000C0C75" w:rsidRPr="00975F55">
        <w:rPr>
          <w:rFonts w:ascii="Times" w:eastAsia="Calibri" w:hAnsi="Times" w:cs="Arial"/>
          <w:iCs/>
          <w:u w:color="000000"/>
          <w:bdr w:val="nil"/>
        </w:rPr>
        <w:t>curve of the stomatal conductance as a function of leaf water potential</w:t>
      </w:r>
      <w:r w:rsidR="00533BFB" w:rsidRPr="00975F55">
        <w:rPr>
          <w:rFonts w:ascii="Times" w:eastAsia="Calibri" w:hAnsi="Times" w:cs="Arial"/>
          <w:iCs/>
          <w:u w:color="000000"/>
          <w:bdr w:val="nil"/>
        </w:rPr>
        <w:t xml:space="preserve">, </w:t>
      </w:r>
      <w:r w:rsidR="00467EB2" w:rsidRPr="00975F55">
        <w:rPr>
          <w:rFonts w:ascii="Times" w:eastAsia="Calibri" w:hAnsi="Times" w:cs="Arial"/>
          <w:iCs/>
          <w:u w:color="000000"/>
          <w:bdr w:val="nil"/>
        </w:rPr>
        <w:t>where the water potential is varying without dramatically affecting the conductance</w:t>
      </w:r>
      <w:r w:rsidR="00321ADA" w:rsidRPr="00975F55">
        <w:rPr>
          <w:rFonts w:ascii="Times" w:eastAsia="Calibri" w:hAnsi="Times" w:cs="Arial"/>
          <w:iCs/>
          <w:u w:color="000000"/>
          <w:bdr w:val="nil"/>
        </w:rPr>
        <w:t xml:space="preserve"> </w:t>
      </w:r>
      <w:sdt>
        <w:sdtPr>
          <w:rPr>
            <w:rFonts w:ascii="Times" w:eastAsia="Calibri" w:hAnsi="Times" w:cs="Arial"/>
            <w:iCs/>
            <w:color w:val="000000"/>
            <w:u w:color="000000"/>
            <w:bdr w:val="nil"/>
          </w:rPr>
          <w:tag w:val="MENDELEY_CITATION_v3_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"/>
          <w:id w:val="-283494761"/>
          <w:placeholder>
            <w:docPart w:val="DefaultPlaceholder_-1854013440"/>
          </w:placeholder>
        </w:sdtPr>
        <w:sdtContent>
          <w:r w:rsidR="006160D4" w:rsidRPr="006160D4">
            <w:rPr>
              <w:rFonts w:ascii="Times" w:eastAsia="Calibri" w:hAnsi="Times" w:cs="Arial"/>
              <w:iCs/>
              <w:color w:val="000000"/>
              <w:u w:color="000000"/>
              <w:bdr w:val="nil"/>
            </w:rPr>
            <w:t>(Wolf et al., 2016)</w:t>
          </w:r>
        </w:sdtContent>
      </w:sdt>
      <w:ins w:id="14" w:author="Stocker, Benjamin David (GIUB)" w:date="2022-10-24T11:31:00Z">
        <w:r w:rsidR="00FD26AA">
          <w:rPr>
            <w:rFonts w:ascii="Times" w:eastAsia="Calibri" w:hAnsi="Times" w:cs="Arial"/>
            <w:iCs/>
            <w:u w:color="000000"/>
            <w:bdr w:val="nil"/>
          </w:rPr>
          <w:t>.</w:t>
        </w:r>
      </w:ins>
    </w:p>
    <w:p w14:paraId="195E65B6" w14:textId="195040C6" w:rsidR="00171D8D" w:rsidRDefault="0080627D" w:rsidP="00D77B90">
      <w:pPr>
        <w:spacing w:after="120" w:line="360" w:lineRule="auto"/>
        <w:jc w:val="both"/>
        <w:rPr>
          <w:rFonts w:ascii="Times" w:hAnsi="Times"/>
          <w:bCs/>
        </w:rPr>
      </w:pPr>
      <w:r w:rsidRPr="00975F55">
        <w:rPr>
          <w:rFonts w:ascii="Times" w:hAnsi="Times"/>
          <w:bCs/>
        </w:rPr>
        <w:t xml:space="preserve">The correlation between </w:t>
      </w:r>
      <w:proofErr w:type="spellStart"/>
      <w:r w:rsidRPr="00975F55">
        <w:rPr>
          <w:rFonts w:ascii="Times" w:hAnsi="Times"/>
          <w:bCs/>
        </w:rPr>
        <w:t>fET</w:t>
      </w:r>
      <w:proofErr w:type="spellEnd"/>
      <w:r w:rsidRPr="00975F55">
        <w:rPr>
          <w:rFonts w:ascii="Times" w:hAnsi="Times"/>
          <w:bCs/>
        </w:rPr>
        <w:t xml:space="preserve"> groups and</w:t>
      </w:r>
      <w:r w:rsidR="008D3AC0" w:rsidRPr="00975F55">
        <w:rPr>
          <w:rFonts w:ascii="Times" w:hAnsi="Times"/>
          <w:bCs/>
        </w:rPr>
        <w:t xml:space="preserve"> the</w:t>
      </w:r>
      <w:r w:rsidRPr="00975F55">
        <w:rPr>
          <w:rFonts w:ascii="Times" w:hAnsi="Times"/>
          <w:bCs/>
        </w:rPr>
        <w:t xml:space="preserve"> aridity index (Fig. 6c) indicates different adaptive plant strategies to water stress.</w:t>
      </w:r>
      <w:r w:rsidR="00716CC1">
        <w:rPr>
          <w:rFonts w:ascii="Times" w:hAnsi="Times"/>
          <w:bCs/>
        </w:rPr>
        <w:t xml:space="preserve"> </w:t>
      </w:r>
      <w:r w:rsidR="00716CC1" w:rsidRPr="00975F55">
        <w:rPr>
          <w:rFonts w:ascii="Times" w:hAnsi="Times"/>
          <w:bCs/>
        </w:rPr>
        <w:t xml:space="preserve">At intermediate to low aridity, woody vegetation invests in </w:t>
      </w:r>
      <w:r w:rsidR="00FD0FC6">
        <w:rPr>
          <w:rFonts w:ascii="Times" w:hAnsi="Times"/>
          <w:bCs/>
        </w:rPr>
        <w:t>biomass</w:t>
      </w:r>
      <w:r w:rsidR="00716CC1" w:rsidRPr="00975F55">
        <w:rPr>
          <w:rFonts w:ascii="Times" w:hAnsi="Times"/>
          <w:bCs/>
        </w:rPr>
        <w:t xml:space="preserve"> to be more drought-resistant, i.e.</w:t>
      </w:r>
      <w:r w:rsidR="00716CC1">
        <w:rPr>
          <w:rFonts w:ascii="Times" w:hAnsi="Times"/>
          <w:bCs/>
        </w:rPr>
        <w:t xml:space="preserve"> </w:t>
      </w:r>
      <w:r w:rsidR="00716CC1" w:rsidRPr="00975F55">
        <w:rPr>
          <w:rFonts w:ascii="Times" w:hAnsi="Times"/>
          <w:bCs/>
        </w:rPr>
        <w:t>deeper rooting depth, and lower minimum leaf water potentials</w:t>
      </w:r>
      <w:r w:rsidR="00716CC1">
        <w:rPr>
          <w:rFonts w:ascii="Times" w:hAnsi="Times"/>
          <w:bCs/>
        </w:rPr>
        <w:t xml:space="preserve"> </w:t>
      </w:r>
      <w:sdt>
        <w:sdtPr>
          <w:rPr>
            <w:rFonts w:ascii="Times" w:hAnsi="Times"/>
            <w:bCs/>
            <w:color w:val="000000"/>
          </w:rPr>
          <w:tag w:val="MENDELEY_CITATION_v3_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"/>
          <w:id w:val="-689143971"/>
          <w:placeholder>
            <w:docPart w:val="DefaultPlaceholder_-1854013440"/>
          </w:placeholder>
        </w:sdtPr>
        <w:sdtContent>
          <w:r w:rsidR="006160D4" w:rsidRPr="006160D4">
            <w:rPr>
              <w:rFonts w:ascii="Times" w:hAnsi="Times"/>
              <w:bCs/>
              <w:color w:val="000000"/>
            </w:rPr>
            <w:t xml:space="preserve">(van der </w:t>
          </w:r>
          <w:proofErr w:type="spellStart"/>
          <w:r w:rsidR="006160D4" w:rsidRPr="006160D4">
            <w:rPr>
              <w:rFonts w:ascii="Times" w:hAnsi="Times"/>
              <w:bCs/>
              <w:color w:val="000000"/>
            </w:rPr>
            <w:t>Molen</w:t>
          </w:r>
          <w:proofErr w:type="spellEnd"/>
          <w:r w:rsidR="006160D4" w:rsidRPr="006160D4">
            <w:rPr>
              <w:rFonts w:ascii="Times" w:hAnsi="Times"/>
              <w:bCs/>
              <w:color w:val="000000"/>
            </w:rPr>
            <w:t xml:space="preserve"> et al., 2011)</w:t>
          </w:r>
        </w:sdtContent>
      </w:sdt>
      <w:r w:rsidR="00716CC1">
        <w:rPr>
          <w:rFonts w:ascii="Times" w:hAnsi="Times"/>
          <w:bCs/>
        </w:rPr>
        <w:t xml:space="preserve">. </w:t>
      </w:r>
      <w:r w:rsidR="00C30AB1" w:rsidRPr="00975F55">
        <w:rPr>
          <w:rFonts w:ascii="Times" w:hAnsi="Times"/>
          <w:bCs/>
        </w:rPr>
        <w:t>At high aridity, carbon uptake is limited so that</w:t>
      </w:r>
      <w:r w:rsidR="000F0DF1">
        <w:rPr>
          <w:rFonts w:ascii="Times" w:hAnsi="Times"/>
          <w:bCs/>
        </w:rPr>
        <w:t xml:space="preserve"> investments into structures for maintaining activity (e.g., </w:t>
      </w:r>
      <w:r w:rsidR="00C30AB1" w:rsidRPr="00975F55">
        <w:rPr>
          <w:rFonts w:ascii="Times" w:hAnsi="Times"/>
          <w:bCs/>
        </w:rPr>
        <w:t>deep roots</w:t>
      </w:r>
      <w:r w:rsidR="006160D4">
        <w:rPr>
          <w:rFonts w:ascii="Times" w:hAnsi="Times"/>
          <w:bCs/>
        </w:rPr>
        <w:t>, evergreen foliage</w:t>
      </w:r>
      <w:r w:rsidR="009E19E5">
        <w:rPr>
          <w:rFonts w:ascii="Times" w:hAnsi="Times"/>
          <w:bCs/>
        </w:rPr>
        <w:t xml:space="preserve">) </w:t>
      </w:r>
      <w:r w:rsidR="00D15B94">
        <w:rPr>
          <w:rFonts w:ascii="Times" w:hAnsi="Times"/>
          <w:bCs/>
        </w:rPr>
        <w:t>is</w:t>
      </w:r>
      <w:r w:rsidR="00605DD4" w:rsidRPr="00975F55">
        <w:rPr>
          <w:rFonts w:ascii="Times" w:hAnsi="Times"/>
          <w:bCs/>
        </w:rPr>
        <w:t xml:space="preserve"> </w:t>
      </w:r>
      <w:r w:rsidR="00C30AB1" w:rsidRPr="00975F55">
        <w:rPr>
          <w:rFonts w:ascii="Times" w:hAnsi="Times"/>
          <w:bCs/>
        </w:rPr>
        <w:t>not</w:t>
      </w:r>
      <w:r w:rsidR="00D15B94">
        <w:rPr>
          <w:rFonts w:ascii="Times" w:hAnsi="Times"/>
          <w:bCs/>
        </w:rPr>
        <w:t xml:space="preserve"> </w:t>
      </w:r>
      <w:r w:rsidR="00C30AB1" w:rsidRPr="00975F55">
        <w:rPr>
          <w:rFonts w:ascii="Times" w:hAnsi="Times"/>
          <w:bCs/>
        </w:rPr>
        <w:t>possible</w:t>
      </w:r>
      <w:r w:rsidR="006160D4">
        <w:rPr>
          <w:rFonts w:ascii="Times" w:hAnsi="Times"/>
          <w:bCs/>
        </w:rPr>
        <w:t xml:space="preserve"> </w:t>
      </w:r>
      <w:sdt>
        <w:sdtPr>
          <w:rPr>
            <w:rFonts w:ascii="Times" w:hAnsi="Times"/>
            <w:bCs/>
            <w:color w:val="000000"/>
          </w:rPr>
          <w:tag w:val="MENDELEY_CITATION_v3_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"/>
          <w:id w:val="1711527631"/>
          <w:placeholder>
            <w:docPart w:val="DefaultPlaceholder_-1854013440"/>
          </w:placeholder>
        </w:sdtPr>
        <w:sdtContent>
          <w:r w:rsidR="006160D4" w:rsidRPr="006160D4">
            <w:rPr>
              <w:rFonts w:ascii="Times" w:hAnsi="Times"/>
              <w:bCs/>
              <w:color w:val="000000"/>
            </w:rPr>
            <w:t>(Christiansen et al., 1987; Stamp, 2003)</w:t>
          </w:r>
        </w:sdtContent>
      </w:sdt>
      <w:r w:rsidR="006160D4">
        <w:rPr>
          <w:rFonts w:ascii="Times" w:hAnsi="Times"/>
          <w:bCs/>
        </w:rPr>
        <w:t xml:space="preserve">. </w:t>
      </w:r>
      <w:r w:rsidR="000F0DF1">
        <w:rPr>
          <w:rFonts w:ascii="Times" w:hAnsi="Times"/>
          <w:bCs/>
        </w:rPr>
        <w:t xml:space="preserve">This is also </w:t>
      </w:r>
      <w:r w:rsidR="005F6744">
        <w:rPr>
          <w:rFonts w:ascii="Times" w:hAnsi="Times"/>
          <w:bCs/>
        </w:rPr>
        <w:t xml:space="preserve">reflected </w:t>
      </w:r>
      <w:r w:rsidR="005F6744" w:rsidRPr="00975F55">
        <w:rPr>
          <w:rFonts w:ascii="Times" w:hAnsi="Times"/>
          <w:bCs/>
        </w:rPr>
        <w:t>by</w:t>
      </w:r>
      <w:r w:rsidR="00C67AEC">
        <w:rPr>
          <w:rFonts w:ascii="Times" w:hAnsi="Times"/>
          <w:bCs/>
        </w:rPr>
        <w:t xml:space="preserve"> </w:t>
      </w:r>
      <w:r w:rsidR="00C30AB1" w:rsidRPr="00975F55">
        <w:rPr>
          <w:rFonts w:ascii="Times" w:hAnsi="Times"/>
          <w:bCs/>
        </w:rPr>
        <w:t xml:space="preserve">the </w:t>
      </w:r>
      <w:r w:rsidR="0062534F">
        <w:rPr>
          <w:rFonts w:ascii="Times" w:hAnsi="Times"/>
          <w:bCs/>
        </w:rPr>
        <w:t xml:space="preserve">relatively high </w:t>
      </w:r>
      <w:r w:rsidR="00C30AB1" w:rsidRPr="00975F55">
        <w:rPr>
          <w:rFonts w:ascii="Times" w:hAnsi="Times"/>
          <w:bCs/>
        </w:rPr>
        <w:t xml:space="preserve">prevalence of drought-deciduous vegetation at arid sites. </w:t>
      </w:r>
      <w:r w:rsidRPr="00975F55">
        <w:rPr>
          <w:rFonts w:ascii="Times" w:hAnsi="Times"/>
          <w:bCs/>
        </w:rPr>
        <w:t>These plants have a more resistant xylem and typically have tracheid rather than vessels, allowing a smaller leaf area index (LAI) which in turn reduces the maximum transpiration</w:t>
      </w:r>
      <w:r w:rsidR="006D4BFE">
        <w:rPr>
          <w:rFonts w:ascii="Times" w:hAnsi="Times"/>
          <w:bCs/>
        </w:rPr>
        <w:t xml:space="preserve"> rate</w:t>
      </w:r>
      <w:r w:rsidRPr="00975F55">
        <w:rPr>
          <w:rFonts w:ascii="Times" w:hAnsi="Times"/>
          <w:bCs/>
        </w:rPr>
        <w:t xml:space="preserve"> </w:t>
      </w:r>
      <w:sdt>
        <w:sdtPr>
          <w:rPr>
            <w:rFonts w:ascii="Times" w:hAnsi="Times"/>
            <w:bCs/>
            <w:color w:val="000000"/>
          </w:rPr>
          <w:tag w:val="MENDELEY_CITATION_v3_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"/>
          <w:id w:val="-848408894"/>
          <w:placeholder>
            <w:docPart w:val="DefaultPlaceholder_-1854013440"/>
          </w:placeholder>
        </w:sdtPr>
        <w:sdtEndPr>
          <w:rPr>
            <w:bCs w:val="0"/>
          </w:rPr>
        </w:sdtEndPr>
        <w:sdtContent>
          <w:r w:rsidR="006160D4" w:rsidRPr="006160D4">
            <w:rPr>
              <w:rFonts w:ascii="Times" w:hAnsi="Times"/>
              <w:color w:val="000000"/>
            </w:rPr>
            <w:t>(McDowell et al., 2008)</w:t>
          </w:r>
        </w:sdtContent>
      </w:sdt>
      <w:r w:rsidRPr="00975F55">
        <w:rPr>
          <w:rFonts w:ascii="Times" w:hAnsi="Times"/>
          <w:bCs/>
        </w:rPr>
        <w:t xml:space="preserve">. </w:t>
      </w:r>
      <w:r w:rsidRPr="00975F55">
        <w:rPr>
          <w:rFonts w:ascii="Times" w:eastAsia="Calibri" w:hAnsi="Times" w:cs="Arial"/>
          <w:iCs/>
          <w:u w:color="000000"/>
          <w:bdr w:val="nil"/>
        </w:rPr>
        <w:t>Semi-arid regions are a key driver of the</w:t>
      </w:r>
      <w:r w:rsidRPr="00975F55">
        <w:rPr>
          <w:rFonts w:ascii="Times" w:hAnsi="Times"/>
        </w:rPr>
        <w:t xml:space="preserve"> interannual variability of</w:t>
      </w:r>
      <w:r w:rsidRPr="00975F55">
        <w:rPr>
          <w:rFonts w:ascii="Times" w:eastAsia="Calibri" w:hAnsi="Times" w:cs="Arial"/>
          <w:iCs/>
          <w:u w:color="000000"/>
          <w:bdr w:val="nil"/>
        </w:rPr>
        <w:t xml:space="preserve"> the </w:t>
      </w:r>
      <w:r w:rsidRPr="00975F55">
        <w:rPr>
          <w:rFonts w:ascii="Times" w:hAnsi="Times"/>
          <w:bCs/>
        </w:rPr>
        <w:t xml:space="preserve">terrestrial </w:t>
      </w:r>
      <w:r w:rsidRPr="00975F55">
        <w:rPr>
          <w:rFonts w:ascii="Times" w:hAnsi="Times"/>
        </w:rPr>
        <w:t xml:space="preserve">carbon cycle </w:t>
      </w:r>
      <w:sdt>
        <w:sdtPr>
          <w:rPr>
            <w:rFonts w:ascii="Times" w:hAnsi="Times"/>
            <w:color w:val="000000"/>
          </w:rPr>
          <w:tag w:val="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"/>
          <w:id w:val="1763260199"/>
          <w:placeholder>
            <w:docPart w:val="DefaultPlaceholder_-1854013440"/>
          </w:placeholder>
        </w:sdtPr>
        <w:sdtContent>
          <w:r w:rsidR="006160D4" w:rsidRPr="006160D4">
            <w:rPr>
              <w:rFonts w:ascii="Times" w:hAnsi="Times"/>
              <w:color w:val="000000"/>
            </w:rPr>
            <w:t>(</w:t>
          </w:r>
          <w:proofErr w:type="spellStart"/>
          <w:r w:rsidR="006160D4" w:rsidRPr="006160D4">
            <w:rPr>
              <w:rFonts w:ascii="Times" w:hAnsi="Times"/>
              <w:color w:val="000000"/>
            </w:rPr>
            <w:t>Ahlström</w:t>
          </w:r>
          <w:proofErr w:type="spellEnd"/>
          <w:r w:rsidR="006160D4" w:rsidRPr="006160D4">
            <w:rPr>
              <w:rFonts w:ascii="Times" w:hAnsi="Times"/>
              <w:color w:val="000000"/>
            </w:rPr>
            <w:t xml:space="preserve"> et al., 2015; Poulter et al., 2014)</w:t>
          </w:r>
        </w:sdtContent>
      </w:sdt>
      <w:r w:rsidRPr="00975F55">
        <w:rPr>
          <w:rFonts w:ascii="Times" w:hAnsi="Times"/>
        </w:rPr>
        <w:t xml:space="preserve">. </w:t>
      </w:r>
      <w:r w:rsidRPr="00975F55">
        <w:rPr>
          <w:rFonts w:ascii="Times" w:hAnsi="Times"/>
          <w:bCs/>
        </w:rPr>
        <w:t>The seasonal reductions in ET found at arid sites suggest that a more accurate account</w:t>
      </w:r>
      <w:r w:rsidR="005B0EA4">
        <w:rPr>
          <w:rFonts w:ascii="Times" w:hAnsi="Times"/>
          <w:bCs/>
        </w:rPr>
        <w:t>ing</w:t>
      </w:r>
      <w:r w:rsidRPr="00975F55">
        <w:rPr>
          <w:rFonts w:ascii="Times" w:hAnsi="Times"/>
          <w:bCs/>
        </w:rPr>
        <w:t xml:space="preserve"> of drought conditions of these areas in global models could improve the prediction of the variability of the carbon cycle </w:t>
      </w:r>
      <w:sdt>
        <w:sdtPr>
          <w:rPr>
            <w:rFonts w:ascii="Times" w:hAnsi="Times"/>
            <w:bCs/>
            <w:color w:val="000000"/>
          </w:rPr>
          <w:tag w:val="MENDELEY_CITATION_v3_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"/>
          <w:id w:val="-240172452"/>
          <w:placeholder>
            <w:docPart w:val="DefaultPlaceholder_-1854013440"/>
          </w:placeholder>
        </w:sdtPr>
        <w:sdtEndPr>
          <w:rPr>
            <w:bCs w:val="0"/>
          </w:rPr>
        </w:sdtEndPr>
        <w:sdtContent>
          <w:r w:rsidR="006160D4" w:rsidRPr="006160D4">
            <w:rPr>
              <w:rFonts w:ascii="Times" w:hAnsi="Times"/>
              <w:color w:val="000000"/>
            </w:rPr>
            <w:t>(Biederman et al., 2017)</w:t>
          </w:r>
        </w:sdtContent>
      </w:sdt>
      <w:r w:rsidRPr="00975F55">
        <w:rPr>
          <w:rFonts w:ascii="Times" w:hAnsi="Times"/>
          <w:bCs/>
        </w:rPr>
        <w:t xml:space="preserve">. </w:t>
      </w:r>
      <w:sdt>
        <w:sdtPr>
          <w:rPr>
            <w:rFonts w:ascii="Times" w:hAnsi="Times"/>
            <w:bCs/>
            <w:color w:val="000000"/>
          </w:rPr>
          <w:tag w:val="MENDELEY_CITATION_v3_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"/>
          <w:id w:val="-132865"/>
          <w:placeholder>
            <w:docPart w:val="9F1246F9965E7149854513ABE91BD4B6"/>
          </w:placeholder>
        </w:sdtPr>
        <w:sdtEndPr>
          <w:rPr>
            <w:bCs w:val="0"/>
          </w:rPr>
        </w:sdtEndPr>
        <w:sdtContent>
          <w:r w:rsidR="006160D4" w:rsidRPr="006160D4">
            <w:rPr>
              <w:rFonts w:ascii="Times" w:hAnsi="Times"/>
              <w:color w:val="000000"/>
            </w:rPr>
            <w:t>(</w:t>
          </w:r>
          <w:proofErr w:type="gramStart"/>
          <w:r w:rsidR="006160D4" w:rsidRPr="006160D4">
            <w:rPr>
              <w:rFonts w:ascii="Times" w:hAnsi="Times"/>
              <w:color w:val="000000"/>
            </w:rPr>
            <w:t>van</w:t>
          </w:r>
          <w:proofErr w:type="gramEnd"/>
          <w:r w:rsidR="006160D4" w:rsidRPr="006160D4">
            <w:rPr>
              <w:rFonts w:ascii="Times" w:hAnsi="Times"/>
              <w:color w:val="000000"/>
            </w:rPr>
            <w:t xml:space="preserve"> der </w:t>
          </w:r>
          <w:proofErr w:type="spellStart"/>
          <w:r w:rsidR="006160D4" w:rsidRPr="006160D4">
            <w:rPr>
              <w:rFonts w:ascii="Times" w:hAnsi="Times"/>
              <w:color w:val="000000"/>
            </w:rPr>
            <w:t>Molen</w:t>
          </w:r>
          <w:proofErr w:type="spellEnd"/>
          <w:r w:rsidR="006160D4" w:rsidRPr="006160D4">
            <w:rPr>
              <w:rFonts w:ascii="Times" w:hAnsi="Times"/>
              <w:color w:val="000000"/>
            </w:rPr>
            <w:t xml:space="preserve"> et al., 2011)</w:t>
          </w:r>
        </w:sdtContent>
      </w:sdt>
    </w:p>
    <w:p w14:paraId="55FE2BAF" w14:textId="29655167" w:rsidR="00DE281F" w:rsidRDefault="00171D8D" w:rsidP="00DE281F">
      <w:pPr>
        <w:spacing w:after="120" w:line="360" w:lineRule="auto"/>
        <w:jc w:val="both"/>
        <w:rPr>
          <w:rFonts w:ascii="Times" w:hAnsi="Times"/>
          <w:bCs/>
        </w:rPr>
      </w:pPr>
      <w:r>
        <w:rPr>
          <w:rFonts w:ascii="Times" w:hAnsi="Times"/>
          <w:bCs/>
        </w:rPr>
        <w:t xml:space="preserve">The relationship between </w:t>
      </w:r>
      <w:proofErr w:type="spellStart"/>
      <w:r>
        <w:rPr>
          <w:rFonts w:ascii="Times" w:hAnsi="Times"/>
          <w:bCs/>
        </w:rPr>
        <w:t>fET</w:t>
      </w:r>
      <w:proofErr w:type="spellEnd"/>
      <w:r>
        <w:rPr>
          <w:rFonts w:ascii="Times" w:hAnsi="Times"/>
          <w:bCs/>
        </w:rPr>
        <w:t xml:space="preserve"> and aridity index is regulated by soil texture, which modulates the relationship between water availability and soil water potential, thereby affecting plant water stress (Novick et al., 2022). Nevertheless, the aridity effects mentioned above are dominant. Additionally, t</w:t>
      </w:r>
      <w:r w:rsidR="0080627D" w:rsidRPr="00975F55">
        <w:rPr>
          <w:rFonts w:ascii="Times" w:hAnsi="Times"/>
          <w:bCs/>
        </w:rPr>
        <w:t xml:space="preserve">here was no significant difference in topographic index across </w:t>
      </w:r>
      <w:proofErr w:type="spellStart"/>
      <w:r w:rsidR="0080627D" w:rsidRPr="00975F55">
        <w:rPr>
          <w:rFonts w:ascii="Times" w:hAnsi="Times"/>
          <w:bCs/>
        </w:rPr>
        <w:t>fET</w:t>
      </w:r>
      <w:proofErr w:type="spellEnd"/>
      <w:r w:rsidR="0080627D" w:rsidRPr="00975F55">
        <w:rPr>
          <w:rFonts w:ascii="Times" w:hAnsi="Times"/>
          <w:bCs/>
        </w:rPr>
        <w:t xml:space="preserve"> groups (Fig. 6d). This is consistent with the fact that most flux towers are located in flat areas and valleys, so that most sites cluster into similar topographic index values </w:t>
      </w:r>
      <w:sdt>
        <w:sdtPr>
          <w:rPr>
            <w:rFonts w:ascii="Times" w:hAnsi="Times"/>
            <w:bCs/>
            <w:color w:val="000000"/>
          </w:rPr>
          <w:tag w:val="MENDELEY_CITATION_v3_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"/>
          <w:id w:val="534784357"/>
          <w:placeholder>
            <w:docPart w:val="DefaultPlaceholder_-1854013440"/>
          </w:placeholder>
        </w:sdtPr>
        <w:sdtEndPr>
          <w:rPr>
            <w:bCs w:val="0"/>
          </w:rPr>
        </w:sdtEndPr>
        <w:sdtContent>
          <w:r w:rsidR="006160D4" w:rsidRPr="006160D4">
            <w:rPr>
              <w:rFonts w:ascii="Times" w:hAnsi="Times"/>
              <w:color w:val="000000"/>
            </w:rPr>
            <w:t>(Thompson et al., 2011)</w:t>
          </w:r>
        </w:sdtContent>
      </w:sdt>
      <w:r w:rsidR="0080627D" w:rsidRPr="00975F55">
        <w:rPr>
          <w:rFonts w:ascii="Times" w:hAnsi="Times"/>
        </w:rPr>
        <w:t>.</w:t>
      </w:r>
    </w:p>
    <w:p w14:paraId="32EB3688" w14:textId="77777777" w:rsidR="0080627D" w:rsidRPr="00975F55" w:rsidRDefault="0080627D" w:rsidP="00D77B90">
      <w:pPr>
        <w:pStyle w:val="Heading2"/>
        <w:spacing w:line="360" w:lineRule="auto"/>
      </w:pPr>
      <w:r w:rsidRPr="00975F55">
        <w:lastRenderedPageBreak/>
        <w:t>Possible explanations of the discrepancy between models and observations</w:t>
      </w:r>
    </w:p>
    <w:p w14:paraId="0497D6ED" w14:textId="43E372A6" w:rsidR="0080627D" w:rsidRPr="00975F55" w:rsidRDefault="0080627D" w:rsidP="00D77B90">
      <w:pPr>
        <w:spacing w:after="120" w:line="360" w:lineRule="auto"/>
        <w:jc w:val="both"/>
        <w:rPr>
          <w:rFonts w:ascii="Times" w:hAnsi="Times" w:cs="Arial"/>
          <w:iCs/>
          <w:noProof/>
        </w:rPr>
      </w:pPr>
      <w:r w:rsidRPr="00975F55">
        <w:rPr>
          <w:rFonts w:ascii="Times" w:hAnsi="Times"/>
          <w:bCs/>
        </w:rPr>
        <w:t>The hypothesis that trees access deeper water reservoirs is consistent with recent findings, which highlight the often-neglected importance of deep, non-soil water stores for root water uptake</w:t>
      </w:r>
      <w:r w:rsidRPr="00975F55">
        <w:rPr>
          <w:rFonts w:ascii="Times" w:hAnsi="Times" w:cs="Arial"/>
          <w:iCs/>
          <w:noProof/>
          <w:color w:val="FF0000"/>
        </w:rPr>
        <w:t xml:space="preserve"> </w:t>
      </w:r>
      <w:sdt>
        <w:sdtPr>
          <w:rPr>
            <w:rFonts w:ascii="Times" w:hAnsi="Times" w:cs="Arial"/>
            <w:iCs/>
            <w:noProof/>
            <w:color w:val="000000"/>
          </w:rPr>
          <w:tag w:val="MENDELEY_CITATION_v3_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"/>
          <w:id w:val="-1130475118"/>
          <w:placeholder>
            <w:docPart w:val="DefaultPlaceholder_-1854013440"/>
          </w:placeholder>
        </w:sdtPr>
        <w:sdtEndPr>
          <w:rPr>
            <w:rFonts w:cs="Times New Roman"/>
            <w:iCs w:val="0"/>
            <w:noProof w:val="0"/>
          </w:rPr>
        </w:sdtEndPr>
        <w:sdtContent>
          <w:r w:rsidR="006160D4" w:rsidRPr="006160D4">
            <w:rPr>
              <w:rFonts w:ascii="Times" w:hAnsi="Times"/>
              <w:color w:val="000000"/>
            </w:rPr>
            <w:t>(Dawson et al., 2020)</w:t>
          </w:r>
        </w:sdtContent>
      </w:sdt>
      <w:r w:rsidRPr="00975F55">
        <w:rPr>
          <w:rFonts w:ascii="Times" w:hAnsi="Times" w:cs="Arial"/>
          <w:iCs/>
          <w:noProof/>
        </w:rPr>
        <w:t xml:space="preserve">. Rock moisture is </w:t>
      </w:r>
      <w:r w:rsidR="00032AA4">
        <w:rPr>
          <w:rFonts w:ascii="Times" w:hAnsi="Times" w:cs="Arial"/>
          <w:iCs/>
          <w:noProof/>
        </w:rPr>
        <w:t>often</w:t>
      </w:r>
      <w:r w:rsidR="00B57407">
        <w:rPr>
          <w:rFonts w:ascii="Times" w:hAnsi="Times" w:cs="Arial"/>
          <w:iCs/>
          <w:noProof/>
        </w:rPr>
        <w:t xml:space="preserve"> </w:t>
      </w:r>
      <w:r w:rsidRPr="00975F55">
        <w:rPr>
          <w:rFonts w:ascii="Times" w:hAnsi="Times" w:cs="Arial"/>
          <w:iCs/>
          <w:noProof/>
        </w:rPr>
        <w:t>accessible to plants</w:t>
      </w:r>
      <w:r w:rsidR="00F13D8B">
        <w:rPr>
          <w:rFonts w:ascii="Times" w:hAnsi="Times" w:cs="Arial"/>
          <w:iCs/>
          <w:noProof/>
        </w:rPr>
        <w:t xml:space="preserve"> </w:t>
      </w:r>
      <w:sdt>
        <w:sdtPr>
          <w:rPr>
            <w:rFonts w:ascii="Times" w:hAnsi="Times" w:cs="Arial"/>
            <w:iCs/>
            <w:noProof/>
            <w:color w:val="000000"/>
          </w:rPr>
          <w:tag w:val="MENDELEY_CITATION_v3_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"/>
          <w:id w:val="-1415780088"/>
          <w:placeholder>
            <w:docPart w:val="DefaultPlaceholder_-1854013440"/>
          </w:placeholder>
        </w:sdtPr>
        <w:sdtContent>
          <w:r w:rsidR="006160D4" w:rsidRPr="006160D4">
            <w:rPr>
              <w:rFonts w:ascii="Times" w:hAnsi="Times" w:cs="Arial"/>
              <w:iCs/>
              <w:noProof/>
              <w:color w:val="000000"/>
            </w:rPr>
            <w:t>(McCormick et al., 2021)</w:t>
          </w:r>
        </w:sdtContent>
      </w:sdt>
      <w:r w:rsidRPr="00975F55">
        <w:rPr>
          <w:rFonts w:ascii="Times" w:hAnsi="Times" w:cs="Arial"/>
          <w:iCs/>
          <w:noProof/>
        </w:rPr>
        <w:t xml:space="preserve">, but is essentially not </w:t>
      </w:r>
      <w:r w:rsidR="00032AA4">
        <w:rPr>
          <w:rFonts w:ascii="Times" w:hAnsi="Times" w:cs="Arial"/>
          <w:iCs/>
          <w:noProof/>
        </w:rPr>
        <w:t xml:space="preserve">represented </w:t>
      </w:r>
      <w:r w:rsidRPr="00975F55">
        <w:rPr>
          <w:rFonts w:ascii="Times" w:hAnsi="Times" w:cs="Arial"/>
          <w:iCs/>
          <w:noProof/>
        </w:rPr>
        <w:t xml:space="preserve">by models, and is especially important during drought, after soil moisture is depleted </w:t>
      </w:r>
      <w:sdt>
        <w:sdtPr>
          <w:rPr>
            <w:rFonts w:ascii="Times" w:hAnsi="Times" w:cs="Arial"/>
            <w:iCs/>
            <w:noProof/>
          </w:rPr>
          <w:tag w:val="MENDELEY_CITATION_v3_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"/>
          <w:id w:val="-1464032549"/>
          <w:placeholder>
            <w:docPart w:val="DefaultPlaceholder_-1854013440"/>
          </w:placeholder>
        </w:sdtPr>
        <w:sdtEndPr>
          <w:rPr>
            <w:rFonts w:cs="Times New Roman"/>
            <w:iCs w:val="0"/>
            <w:noProof w:val="0"/>
          </w:rPr>
        </w:sdtEndPr>
        <w:sdtContent>
          <w:r w:rsidR="006160D4">
            <w:t>(Rempe &amp; Dietrich, 2018)</w:t>
          </w:r>
        </w:sdtContent>
      </w:sdt>
      <w:r w:rsidRPr="00975F55">
        <w:rPr>
          <w:rFonts w:ascii="Times" w:hAnsi="Times" w:cs="Arial"/>
          <w:iCs/>
          <w:noProof/>
        </w:rPr>
        <w:t xml:space="preserve">. This could explain why the lower tail of the fET vs CWD relationship in the 'low fET' group never reaches zero, even at very high CWD (i.e. under ongoing drought, Fig. 4e). The same behaviour is not captured by models, which cannot quantify rock moisture (Fig. 4f). </w:t>
      </w:r>
    </w:p>
    <w:p w14:paraId="501CFB91" w14:textId="4252F21B" w:rsidR="0080627D" w:rsidRPr="00975F55" w:rsidRDefault="0080627D" w:rsidP="00D77B90">
      <w:pPr>
        <w:spacing w:after="120" w:line="360" w:lineRule="auto"/>
        <w:jc w:val="both"/>
        <w:rPr>
          <w:rFonts w:ascii="Times" w:hAnsi="Times" w:cs="Arial"/>
          <w:iCs/>
          <w:noProof/>
        </w:rPr>
      </w:pPr>
      <w:r w:rsidRPr="00975F55">
        <w:rPr>
          <w:rFonts w:ascii="Times" w:hAnsi="Times" w:cs="Arial"/>
          <w:iCs/>
          <w:noProof/>
        </w:rPr>
        <w:t>Groundwater</w:t>
      </w:r>
      <w:r w:rsidR="00814E26">
        <w:rPr>
          <w:rFonts w:ascii="Times" w:hAnsi="Times" w:cs="Arial"/>
          <w:iCs/>
          <w:noProof/>
        </w:rPr>
        <w:t xml:space="preserve"> contributions to ET</w:t>
      </w:r>
      <w:r w:rsidRPr="00975F55">
        <w:rPr>
          <w:rFonts w:ascii="Times" w:hAnsi="Times" w:cs="Arial"/>
          <w:iCs/>
          <w:noProof/>
        </w:rPr>
        <w:t xml:space="preserve"> could also explain the discrepancy between models and observations.</w:t>
      </w:r>
      <w:r w:rsidR="00913A9E" w:rsidRPr="00975F55">
        <w:rPr>
          <w:rFonts w:ascii="Times" w:hAnsi="Times" w:cs="Arial"/>
          <w:iCs/>
          <w:noProof/>
        </w:rPr>
        <w:t xml:space="preserve"> </w:t>
      </w:r>
      <w:r w:rsidRPr="00975F55">
        <w:rPr>
          <w:rFonts w:ascii="Times" w:hAnsi="Times" w:cs="Arial"/>
          <w:iCs/>
          <w:noProof/>
        </w:rPr>
        <w:t xml:space="preserve">Groundwater is </w:t>
      </w:r>
      <w:r w:rsidR="00814E26">
        <w:rPr>
          <w:rFonts w:ascii="Times" w:hAnsi="Times" w:cs="Arial"/>
          <w:iCs/>
          <w:noProof/>
        </w:rPr>
        <w:t>generally</w:t>
      </w:r>
      <w:r w:rsidRPr="00975F55">
        <w:rPr>
          <w:rFonts w:ascii="Times" w:hAnsi="Times" w:cs="Arial"/>
          <w:iCs/>
          <w:noProof/>
        </w:rPr>
        <w:t xml:space="preserve"> not taken into account by global models </w:t>
      </w:r>
      <w:sdt>
        <w:sdtPr>
          <w:rPr>
            <w:rFonts w:ascii="Times" w:hAnsi="Times" w:cs="Arial"/>
            <w:iCs/>
            <w:noProof/>
            <w:color w:val="000000"/>
          </w:rPr>
          <w:tag w:val="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"/>
          <w:id w:val="-1913534905"/>
          <w:placeholder>
            <w:docPart w:val="DefaultPlaceholder_-1854013440"/>
          </w:placeholder>
        </w:sdtPr>
        <w:sdtEndPr>
          <w:rPr>
            <w:rFonts w:cs="Times New Roman"/>
            <w:iCs w:val="0"/>
            <w:noProof w:val="0"/>
          </w:rPr>
        </w:sdtEndPr>
        <w:sdtContent>
          <w:r w:rsidR="006160D4" w:rsidRPr="006160D4">
            <w:rPr>
              <w:rFonts w:ascii="Times" w:hAnsi="Times"/>
              <w:color w:val="000000"/>
            </w:rPr>
            <w:t>(Condon et al., 2021; Hain et al., 2015)</w:t>
          </w:r>
        </w:sdtContent>
      </w:sdt>
      <w:r w:rsidRPr="00975F55">
        <w:rPr>
          <w:rFonts w:ascii="Times" w:hAnsi="Times" w:cs="Arial"/>
          <w:iCs/>
          <w:noProof/>
        </w:rPr>
        <w:t xml:space="preserve">, but it has been shown to have a pivotal effect in sustaining transpiration during drought </w:t>
      </w:r>
      <w:sdt>
        <w:sdtPr>
          <w:rPr>
            <w:rFonts w:ascii="Times" w:hAnsi="Times" w:cs="Arial"/>
            <w:iCs/>
            <w:noProof/>
            <w:color w:val="000000"/>
          </w:rPr>
          <w:tag w:val="MENDELEY_CITATION_v3_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"/>
          <w:id w:val="337975548"/>
          <w:placeholder>
            <w:docPart w:val="DefaultPlaceholder_-1854013440"/>
          </w:placeholder>
        </w:sdtPr>
        <w:sdtEndPr>
          <w:rPr>
            <w:rFonts w:cs="Times New Roman"/>
            <w:iCs w:val="0"/>
            <w:noProof w:val="0"/>
          </w:rPr>
        </w:sdtEndPr>
        <w:sdtContent>
          <w:r w:rsidR="006160D4" w:rsidRPr="006160D4">
            <w:rPr>
              <w:rFonts w:ascii="Times" w:hAnsi="Times"/>
              <w:color w:val="000000"/>
            </w:rPr>
            <w:t>(Mu et al., 2021)</w:t>
          </w:r>
        </w:sdtContent>
      </w:sdt>
      <w:r w:rsidRPr="00975F55">
        <w:rPr>
          <w:rFonts w:ascii="Times" w:hAnsi="Times" w:cs="Arial"/>
          <w:iCs/>
          <w:noProof/>
        </w:rPr>
        <w:t xml:space="preserve">. The neglect of groundwater in many </w:t>
      </w:r>
      <w:r w:rsidR="003871EF" w:rsidRPr="00975F55">
        <w:rPr>
          <w:rFonts w:ascii="Times" w:hAnsi="Times" w:cs="Arial"/>
          <w:iCs/>
          <w:noProof/>
        </w:rPr>
        <w:t>land surface</w:t>
      </w:r>
      <w:r w:rsidRPr="00975F55">
        <w:rPr>
          <w:rFonts w:ascii="Times" w:hAnsi="Times" w:cs="Arial"/>
          <w:iCs/>
          <w:noProof/>
        </w:rPr>
        <w:t xml:space="preserve"> models could thus explain why they tend to overestimate water stress effects compared to observations (Fig. 4b,d,f). This is consistent with </w:t>
      </w:r>
      <w:r w:rsidR="00814E26">
        <w:rPr>
          <w:rFonts w:ascii="Times" w:hAnsi="Times" w:cs="Arial"/>
          <w:iCs/>
          <w:noProof/>
        </w:rPr>
        <w:t>a previous finding</w:t>
      </w:r>
      <w:r w:rsidRPr="00975F55">
        <w:rPr>
          <w:rFonts w:ascii="Times" w:hAnsi="Times" w:cs="Arial"/>
          <w:iCs/>
          <w:noProof/>
        </w:rPr>
        <w:t xml:space="preserve"> that quantifying plant access to groundwater can improve ET prediction</w:t>
      </w:r>
      <w:r w:rsidR="00E94478" w:rsidRPr="00975F55">
        <w:rPr>
          <w:rFonts w:ascii="Times" w:hAnsi="Times" w:cs="Arial"/>
          <w:iCs/>
          <w:noProof/>
        </w:rPr>
        <w:t xml:space="preserve"> </w:t>
      </w:r>
      <w:sdt>
        <w:sdtPr>
          <w:rPr>
            <w:rFonts w:ascii="Times" w:hAnsi="Times" w:cs="Arial"/>
            <w:iCs/>
            <w:noProof/>
            <w:color w:val="000000"/>
          </w:rPr>
          <w:tag w:val="MENDELEY_CITATION_v3_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"/>
          <w:id w:val="-1543517272"/>
          <w:placeholder>
            <w:docPart w:val="2CE54E4A543EE64FA79B92699806CAE9"/>
          </w:placeholder>
        </w:sdtPr>
        <w:sdtContent>
          <w:r w:rsidR="006160D4" w:rsidRPr="006160D4">
            <w:rPr>
              <w:rFonts w:ascii="Times" w:hAnsi="Times" w:cs="Arial"/>
              <w:iCs/>
              <w:noProof/>
              <w:color w:val="000000"/>
            </w:rPr>
            <w:t>(Thompson et al., 2011)</w:t>
          </w:r>
        </w:sdtContent>
      </w:sdt>
      <w:r w:rsidR="00E94478" w:rsidRPr="00975F55">
        <w:rPr>
          <w:rFonts w:ascii="Times" w:hAnsi="Times" w:cs="Arial"/>
          <w:iCs/>
          <w:noProof/>
          <w:color w:val="000000"/>
        </w:rPr>
        <w:t>.</w:t>
      </w:r>
      <w:r w:rsidR="00E94478" w:rsidRPr="00975F55">
        <w:rPr>
          <w:rFonts w:ascii="Times" w:hAnsi="Times" w:cs="Arial"/>
          <w:iCs/>
          <w:noProof/>
        </w:rPr>
        <w:t xml:space="preserve"> </w:t>
      </w:r>
    </w:p>
    <w:p w14:paraId="2B8CFB8C" w14:textId="73085AF0" w:rsidR="0080627D" w:rsidRPr="00120BE9" w:rsidRDefault="0080627D" w:rsidP="00D77B90">
      <w:pPr>
        <w:spacing w:after="120" w:line="360" w:lineRule="auto"/>
        <w:jc w:val="both"/>
        <w:rPr>
          <w:rFonts w:ascii="Times" w:hAnsi="Times" w:cs="Arial"/>
          <w:iCs/>
        </w:rPr>
      </w:pPr>
      <w:r w:rsidRPr="00975F55">
        <w:rPr>
          <w:rFonts w:ascii="Times" w:hAnsi="Times" w:cs="Arial"/>
          <w:iCs/>
          <w:noProof/>
        </w:rPr>
        <w:t xml:space="preserve">In our anaysis, we compared our results to a </w:t>
      </w:r>
      <w:r w:rsidRPr="00975F55">
        <w:rPr>
          <w:rFonts w:ascii="Times" w:hAnsi="Times" w:cs="Arial"/>
        </w:rPr>
        <w:t xml:space="preserve">standard </w:t>
      </w:r>
      <w:r w:rsidR="003871EF" w:rsidRPr="00975F55">
        <w:rPr>
          <w:rFonts w:ascii="Times" w:hAnsi="Times" w:cs="Arial"/>
        </w:rPr>
        <w:t>land surface</w:t>
      </w:r>
      <w:r w:rsidRPr="00975F55">
        <w:rPr>
          <w:rFonts w:ascii="Times" w:hAnsi="Times" w:cs="Arial"/>
        </w:rPr>
        <w:t xml:space="preserve"> model, the </w:t>
      </w:r>
      <w:r w:rsidRPr="00975F55">
        <w:rPr>
          <w:rFonts w:ascii="Times" w:hAnsi="Times"/>
        </w:rPr>
        <w:t>GLDAS_NOAH025_3H product. GLDAS uses vegetation tiling to represent sub-grid heterogeneity of vegetation types, so the fluxes in a grid box are a weighted average of land cover tiles</w:t>
      </w:r>
      <w:r w:rsidR="00B81826" w:rsidRPr="00975F55">
        <w:rPr>
          <w:rFonts w:ascii="Times" w:hAnsi="Times"/>
        </w:rPr>
        <w:t xml:space="preserve"> at 1 km resolution</w:t>
      </w:r>
      <w:r w:rsidRPr="00975F55">
        <w:rPr>
          <w:rFonts w:ascii="Times" w:hAnsi="Times"/>
        </w:rPr>
        <w:t>.</w:t>
      </w:r>
      <w:r w:rsidR="00B81826" w:rsidRPr="00975F55">
        <w:rPr>
          <w:rFonts w:ascii="Times" w:hAnsi="Times"/>
        </w:rPr>
        <w:t xml:space="preserve"> </w:t>
      </w:r>
      <w:r w:rsidRPr="00975F55">
        <w:rPr>
          <w:rFonts w:ascii="Times" w:hAnsi="Times" w:cs="Arial"/>
          <w:iCs/>
          <w:noProof/>
        </w:rPr>
        <w:t xml:space="preserve">NOAH assigns a rooting depth to each vegetation type </w:t>
      </w:r>
      <w:sdt>
        <w:sdtPr>
          <w:rPr>
            <w:rFonts w:ascii="Times" w:hAnsi="Times" w:cs="Arial"/>
            <w:iCs/>
            <w:noProof/>
            <w:color w:val="000000"/>
          </w:rPr>
          <w:tag w:val="MENDELEY_CITATION_v3_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"/>
          <w:id w:val="1550178816"/>
          <w:placeholder>
            <w:docPart w:val="DefaultPlaceholder_-1854013440"/>
          </w:placeholder>
        </w:sdtPr>
        <w:sdtEndPr>
          <w:rPr>
            <w:rFonts w:cs="Times New Roman"/>
            <w:iCs w:val="0"/>
            <w:noProof w:val="0"/>
          </w:rPr>
        </w:sdtEndPr>
        <w:sdtContent>
          <w:r w:rsidR="006160D4" w:rsidRPr="006160D4">
            <w:rPr>
              <w:rFonts w:ascii="Times" w:hAnsi="Times"/>
              <w:color w:val="000000"/>
            </w:rPr>
            <w:t>(</w:t>
          </w:r>
          <w:proofErr w:type="spellStart"/>
          <w:r w:rsidR="006160D4" w:rsidRPr="006160D4">
            <w:rPr>
              <w:rFonts w:ascii="Times" w:hAnsi="Times"/>
              <w:color w:val="000000"/>
            </w:rPr>
            <w:t>Beaudoing</w:t>
          </w:r>
          <w:proofErr w:type="spellEnd"/>
          <w:r w:rsidR="006160D4" w:rsidRPr="006160D4">
            <w:rPr>
              <w:rFonts w:ascii="Times" w:hAnsi="Times"/>
              <w:color w:val="000000"/>
            </w:rPr>
            <w:t xml:space="preserve"> et al., 2020; </w:t>
          </w:r>
          <w:proofErr w:type="spellStart"/>
          <w:r w:rsidR="006160D4" w:rsidRPr="006160D4">
            <w:rPr>
              <w:rFonts w:ascii="Times" w:hAnsi="Times"/>
              <w:color w:val="000000"/>
            </w:rPr>
            <w:t>Rodell</w:t>
          </w:r>
          <w:proofErr w:type="spellEnd"/>
          <w:r w:rsidR="006160D4" w:rsidRPr="006160D4">
            <w:rPr>
              <w:rFonts w:ascii="Times" w:hAnsi="Times"/>
              <w:color w:val="000000"/>
            </w:rPr>
            <w:t xml:space="preserve"> et al., 2004)</w:t>
          </w:r>
        </w:sdtContent>
      </w:sdt>
      <w:r w:rsidRPr="00975F55">
        <w:rPr>
          <w:rFonts w:ascii="Times" w:hAnsi="Times"/>
        </w:rPr>
        <w:t xml:space="preserve">. </w:t>
      </w:r>
      <w:r w:rsidRPr="00975F55">
        <w:rPr>
          <w:rFonts w:ascii="Times" w:hAnsi="Times" w:cs="Arial"/>
          <w:iCs/>
        </w:rPr>
        <w:t xml:space="preserve">This could explain why GLDAS data does not capture some of the water stress responses highlighted by our approach, as the rooting depth has been shown to vary </w:t>
      </w:r>
      <w:r w:rsidR="00060204" w:rsidRPr="00975F55">
        <w:rPr>
          <w:rFonts w:ascii="Times" w:hAnsi="Times" w:cs="Arial"/>
          <w:iCs/>
        </w:rPr>
        <w:t xml:space="preserve">strongly </w:t>
      </w:r>
      <w:r w:rsidRPr="00975F55">
        <w:rPr>
          <w:rFonts w:ascii="Times" w:hAnsi="Times" w:cs="Arial"/>
          <w:iCs/>
        </w:rPr>
        <w:t xml:space="preserve">even within the same species and climate </w:t>
      </w:r>
      <w:sdt>
        <w:sdtPr>
          <w:rPr>
            <w:rFonts w:ascii="Times" w:hAnsi="Times" w:cs="Arial"/>
            <w:iCs/>
            <w:color w:val="000000"/>
          </w:rPr>
          <w:tag w:val="MENDELEY_CITATION_v3_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"/>
          <w:id w:val="-824432491"/>
          <w:placeholder>
            <w:docPart w:val="DefaultPlaceholder_-1854013440"/>
          </w:placeholder>
        </w:sdtPr>
        <w:sdtContent>
          <w:r w:rsidR="006160D4" w:rsidRPr="006160D4">
            <w:rPr>
              <w:rFonts w:ascii="Times" w:hAnsi="Times" w:cs="Arial"/>
              <w:iCs/>
              <w:color w:val="000000"/>
            </w:rPr>
            <w:t>(Fan et al., 2017)</w:t>
          </w:r>
        </w:sdtContent>
      </w:sdt>
      <w:r w:rsidR="00F359EE" w:rsidRPr="00975F55">
        <w:rPr>
          <w:rFonts w:ascii="Times" w:hAnsi="Times" w:cs="Arial"/>
          <w:iCs/>
        </w:rPr>
        <w:t>.</w:t>
      </w:r>
      <w:r w:rsidRPr="00975F55">
        <w:rPr>
          <w:rFonts w:ascii="Times" w:hAnsi="Times" w:cs="Arial"/>
          <w:iCs/>
        </w:rPr>
        <w:t xml:space="preserve"> </w:t>
      </w:r>
      <w:r w:rsidR="00AF11FE">
        <w:rPr>
          <w:rFonts w:ascii="Times" w:hAnsi="Times" w:cs="Arial"/>
          <w:iCs/>
        </w:rPr>
        <w:t xml:space="preserve">NOAH </w:t>
      </w:r>
      <w:r w:rsidR="00FB4EAB">
        <w:rPr>
          <w:rFonts w:ascii="Times" w:hAnsi="Times" w:cs="Arial"/>
          <w:iCs/>
        </w:rPr>
        <w:t>also</w:t>
      </w:r>
      <w:r w:rsidR="00FB4EAB" w:rsidRPr="00975F55">
        <w:rPr>
          <w:rFonts w:ascii="Times" w:hAnsi="Times" w:cs="Arial"/>
          <w:iCs/>
        </w:rPr>
        <w:t xml:space="preserve"> does</w:t>
      </w:r>
      <w:r w:rsidRPr="00975F55">
        <w:rPr>
          <w:rFonts w:ascii="Times" w:hAnsi="Times" w:cs="Arial"/>
          <w:iCs/>
        </w:rPr>
        <w:t xml:space="preserve"> not account for heterogeneity in rooting depth within the same vegetation type. </w:t>
      </w:r>
      <w:r w:rsidR="00AF11FE">
        <w:rPr>
          <w:rFonts w:ascii="Times" w:hAnsi="Times" w:cs="Arial"/>
          <w:iCs/>
        </w:rPr>
        <w:t>Similarly, NOAH does not account for heterogeneity in stomatal or xylem traits within the same vegetation type (</w:t>
      </w:r>
      <w:proofErr w:type="spellStart"/>
      <w:r w:rsidR="00AF11FE">
        <w:rPr>
          <w:rFonts w:ascii="Times" w:hAnsi="Times" w:cs="Arial"/>
          <w:iCs/>
        </w:rPr>
        <w:t>Konings</w:t>
      </w:r>
      <w:proofErr w:type="spellEnd"/>
      <w:r w:rsidR="00AF11FE">
        <w:rPr>
          <w:rFonts w:ascii="Times" w:hAnsi="Times" w:cs="Arial"/>
          <w:iCs/>
        </w:rPr>
        <w:t xml:space="preserve"> and </w:t>
      </w:r>
      <w:proofErr w:type="spellStart"/>
      <w:r w:rsidR="00AF11FE">
        <w:rPr>
          <w:rFonts w:ascii="Times" w:hAnsi="Times" w:cs="Arial"/>
          <w:iCs/>
        </w:rPr>
        <w:t>Gentine</w:t>
      </w:r>
      <w:proofErr w:type="spellEnd"/>
      <w:r w:rsidR="00AF11FE">
        <w:rPr>
          <w:rFonts w:ascii="Times" w:hAnsi="Times" w:cs="Arial"/>
          <w:iCs/>
        </w:rPr>
        <w:t>, 2017).</w:t>
      </w:r>
      <w:r w:rsidRPr="00975F55">
        <w:rPr>
          <w:rFonts w:ascii="Times" w:hAnsi="Times"/>
        </w:rPr>
        <w:t xml:space="preserve"> </w:t>
      </w:r>
    </w:p>
    <w:p w14:paraId="5A9AEFB2" w14:textId="4A297AA3" w:rsidR="0080627D" w:rsidRPr="00975F55" w:rsidRDefault="0080627D" w:rsidP="00D77B90">
      <w:pPr>
        <w:spacing w:after="120" w:line="360" w:lineRule="auto"/>
        <w:jc w:val="both"/>
        <w:rPr>
          <w:rFonts w:ascii="Times" w:hAnsi="Times"/>
        </w:rPr>
      </w:pPr>
      <w:r w:rsidRPr="00975F55">
        <w:rPr>
          <w:rFonts w:ascii="Times" w:hAnsi="Times"/>
        </w:rPr>
        <w:t xml:space="preserve">The almost linear signal found in </w:t>
      </w:r>
      <w:r w:rsidR="00C630A8">
        <w:rPr>
          <w:rFonts w:ascii="Times" w:hAnsi="Times"/>
        </w:rPr>
        <w:t>'</w:t>
      </w:r>
      <w:r w:rsidRPr="00975F55">
        <w:rPr>
          <w:rFonts w:ascii="Times" w:hAnsi="Times"/>
        </w:rPr>
        <w:t>high</w:t>
      </w:r>
      <w:r w:rsidR="00C930CF">
        <w:rPr>
          <w:rFonts w:ascii="Times" w:hAnsi="Times"/>
        </w:rPr>
        <w:t xml:space="preserve"> </w:t>
      </w:r>
      <w:proofErr w:type="spellStart"/>
      <w:r w:rsidR="00C930CF">
        <w:rPr>
          <w:rFonts w:ascii="Times" w:hAnsi="Times"/>
        </w:rPr>
        <w:t>fET</w:t>
      </w:r>
      <w:proofErr w:type="spellEnd"/>
      <w:r w:rsidR="00C630A8">
        <w:rPr>
          <w:rFonts w:ascii="Times" w:hAnsi="Times"/>
        </w:rPr>
        <w:t>'</w:t>
      </w:r>
      <w:r w:rsidRPr="00975F55">
        <w:rPr>
          <w:rFonts w:ascii="Times" w:hAnsi="Times"/>
        </w:rPr>
        <w:t xml:space="preserve"> sites when using GLDAS data (Fig. 4f) could</w:t>
      </w:r>
      <w:r w:rsidR="002E62D6" w:rsidRPr="00975F55">
        <w:rPr>
          <w:rFonts w:ascii="Times" w:hAnsi="Times"/>
        </w:rPr>
        <w:t xml:space="preserve"> </w:t>
      </w:r>
      <w:r w:rsidRPr="00975F55">
        <w:rPr>
          <w:rFonts w:ascii="Times" w:hAnsi="Times"/>
        </w:rPr>
        <w:t xml:space="preserve">be linked to </w:t>
      </w:r>
      <w:r w:rsidR="00C930CF">
        <w:rPr>
          <w:rFonts w:ascii="Times" w:hAnsi="Times"/>
        </w:rPr>
        <w:t>missing spatial heterogeneity in the model simulations</w:t>
      </w:r>
      <w:r w:rsidRPr="00975F55">
        <w:rPr>
          <w:rFonts w:ascii="Times" w:hAnsi="Times"/>
        </w:rPr>
        <w:t xml:space="preserve">. There is an intrinsic problem in ET prediction related to the fact that soil moisture, and by extension belowground water availability, varies in nature at scales in the order of 1-10 m, while models have grid cell sizes at scales as big as one to several hundred kilometers. The upscaling would naturally smooth </w:t>
      </w:r>
      <w:r w:rsidRPr="00975F55">
        <w:rPr>
          <w:rFonts w:ascii="Times" w:hAnsi="Times"/>
        </w:rPr>
        <w:lastRenderedPageBreak/>
        <w:t xml:space="preserve">out the stress response </w:t>
      </w:r>
      <w:sdt>
        <w:sdtPr>
          <w:rPr>
            <w:rFonts w:ascii="Times" w:hAnsi="Times"/>
            <w:color w:val="000000"/>
          </w:rPr>
          <w:tag w:val="MENDELEY_CITATION_v3_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"/>
          <w:id w:val="-184058926"/>
          <w:placeholder>
            <w:docPart w:val="DefaultPlaceholder_-1854013440"/>
          </w:placeholder>
        </w:sdtPr>
        <w:sdtContent>
          <w:r w:rsidR="006160D4" w:rsidRPr="006160D4">
            <w:rPr>
              <w:rFonts w:ascii="Times" w:hAnsi="Times"/>
              <w:color w:val="000000"/>
            </w:rPr>
            <w:t>(Baker et al., 2017)</w:t>
          </w:r>
        </w:sdtContent>
      </w:sdt>
      <w:r w:rsidRPr="00975F55">
        <w:rPr>
          <w:rFonts w:ascii="Times" w:hAnsi="Times"/>
        </w:rPr>
        <w:t xml:space="preserve">. The fact that the GLDAS model uses vegetation tiles to simulate low-scale heterogeneity could entail an ecosystem response more linear than what it really is. In other words, large scale averaging could lead to a less abrupt regulation of </w:t>
      </w:r>
      <w:proofErr w:type="spellStart"/>
      <w:r w:rsidRPr="00975F55">
        <w:rPr>
          <w:rFonts w:ascii="Times" w:hAnsi="Times"/>
        </w:rPr>
        <w:t>fET</w:t>
      </w:r>
      <w:proofErr w:type="spellEnd"/>
      <w:r w:rsidRPr="00975F55">
        <w:rPr>
          <w:rFonts w:ascii="Times" w:hAnsi="Times"/>
        </w:rPr>
        <w:t xml:space="preserve"> </w:t>
      </w:r>
      <w:sdt>
        <w:sdtPr>
          <w:rPr>
            <w:rFonts w:ascii="Times" w:hAnsi="Times"/>
            <w:color w:val="000000"/>
          </w:rPr>
          <w:tag w:val="MENDELEY_CITATION_v3_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"/>
          <w:id w:val="243545091"/>
          <w:placeholder>
            <w:docPart w:val="DefaultPlaceholder_-1854013440"/>
          </w:placeholder>
        </w:sdtPr>
        <w:sdtContent>
          <w:r w:rsidR="006160D4" w:rsidRPr="006160D4">
            <w:rPr>
              <w:rFonts w:ascii="Times" w:hAnsi="Times"/>
              <w:color w:val="000000"/>
            </w:rPr>
            <w:t>in reality than in models (Baker et al., 2017)</w:t>
          </w:r>
        </w:sdtContent>
      </w:sdt>
      <w:r w:rsidRPr="00975F55">
        <w:rPr>
          <w:rFonts w:ascii="Times" w:hAnsi="Times"/>
        </w:rPr>
        <w:t xml:space="preserve">. More research is needed to resolve the apparent model-observation bias in light of the role of belowground water availability. </w:t>
      </w:r>
    </w:p>
    <w:p w14:paraId="3088C01E" w14:textId="77777777" w:rsidR="00D02B5C" w:rsidRPr="00975F55" w:rsidRDefault="00D02B5C" w:rsidP="00D77B90">
      <w:pPr>
        <w:spacing w:after="120" w:line="360" w:lineRule="auto"/>
        <w:jc w:val="both"/>
        <w:rPr>
          <w:rFonts w:ascii="Times" w:hAnsi="Times"/>
        </w:rPr>
      </w:pPr>
    </w:p>
    <w:p w14:paraId="12755BE2" w14:textId="11AC6067" w:rsidR="008E4603" w:rsidRDefault="00D44DFC" w:rsidP="008E4603">
      <w:pPr>
        <w:spacing w:after="120" w:line="360" w:lineRule="auto"/>
        <w:jc w:val="both"/>
        <w:rPr>
          <w:rFonts w:ascii="Times" w:hAnsi="Times"/>
        </w:rPr>
      </w:pPr>
      <w:r>
        <w:rPr>
          <w:rFonts w:ascii="Times" w:hAnsi="Times"/>
        </w:rPr>
        <w:t xml:space="preserve">An </w:t>
      </w:r>
      <w:r w:rsidR="0080627D" w:rsidRPr="00975F55">
        <w:rPr>
          <w:rFonts w:ascii="Times" w:hAnsi="Times"/>
        </w:rPr>
        <w:t xml:space="preserve">observation-driven statistical approach is </w:t>
      </w:r>
      <w:r w:rsidR="00D1154A" w:rsidRPr="00975F55">
        <w:rPr>
          <w:rFonts w:ascii="Times" w:hAnsi="Times"/>
        </w:rPr>
        <w:t>used here to</w:t>
      </w:r>
      <w:r w:rsidR="0080627D" w:rsidRPr="00975F55">
        <w:rPr>
          <w:rFonts w:ascii="Times" w:hAnsi="Times"/>
        </w:rPr>
        <w:t xml:space="preserve"> evaluate the effects of belowground water stress on ET, separated from the contribution of other drivers, </w:t>
      </w:r>
      <w:r w:rsidR="00060096">
        <w:rPr>
          <w:rFonts w:ascii="Times" w:hAnsi="Times"/>
        </w:rPr>
        <w:t xml:space="preserve">including </w:t>
      </w:r>
      <w:r w:rsidR="0080627D" w:rsidRPr="00975F55">
        <w:rPr>
          <w:rFonts w:ascii="Times" w:hAnsi="Times"/>
        </w:rPr>
        <w:t xml:space="preserve">radiation, VPD and vegetation greenness. We demonstrated that it is crucial to account for belowground water availability effects to diagnose ET responses to drought. We highlighted </w:t>
      </w:r>
      <w:r w:rsidR="00D1154A" w:rsidRPr="00975F55">
        <w:rPr>
          <w:rFonts w:ascii="Times" w:hAnsi="Times"/>
        </w:rPr>
        <w:t xml:space="preserve">substantial </w:t>
      </w:r>
      <w:r w:rsidR="0080627D" w:rsidRPr="00975F55">
        <w:rPr>
          <w:rFonts w:ascii="Times" w:hAnsi="Times"/>
        </w:rPr>
        <w:t>difference</w:t>
      </w:r>
      <w:r w:rsidR="003C2F22" w:rsidRPr="00975F55">
        <w:rPr>
          <w:rFonts w:ascii="Times" w:hAnsi="Times"/>
        </w:rPr>
        <w:t>s</w:t>
      </w:r>
      <w:r w:rsidR="0080627D" w:rsidRPr="00975F55">
        <w:rPr>
          <w:rFonts w:ascii="Times" w:hAnsi="Times"/>
        </w:rPr>
        <w:t xml:space="preserve"> in plant responses to water stress across </w:t>
      </w:r>
      <w:r w:rsidR="00D1154A" w:rsidRPr="00975F55">
        <w:rPr>
          <w:rFonts w:ascii="Times" w:hAnsi="Times"/>
        </w:rPr>
        <w:t>vegetation type</w:t>
      </w:r>
      <w:r>
        <w:rPr>
          <w:rFonts w:ascii="Times" w:hAnsi="Times"/>
        </w:rPr>
        <w:t>s,</w:t>
      </w:r>
      <w:r w:rsidR="00D1154A" w:rsidRPr="00975F55">
        <w:rPr>
          <w:rFonts w:ascii="Times" w:hAnsi="Times"/>
        </w:rPr>
        <w:t xml:space="preserve"> mean </w:t>
      </w:r>
      <w:r w:rsidR="00C930CF">
        <w:rPr>
          <w:rFonts w:ascii="Times" w:hAnsi="Times"/>
        </w:rPr>
        <w:t xml:space="preserve">site </w:t>
      </w:r>
      <w:r w:rsidR="00D1154A" w:rsidRPr="00975F55">
        <w:rPr>
          <w:rFonts w:ascii="Times" w:hAnsi="Times"/>
        </w:rPr>
        <w:t>climate, and soil texture</w:t>
      </w:r>
      <w:r w:rsidR="0080627D" w:rsidRPr="00975F55">
        <w:rPr>
          <w:rFonts w:ascii="Times" w:hAnsi="Times"/>
        </w:rPr>
        <w:t xml:space="preserve">. </w:t>
      </w:r>
      <w:r w:rsidR="0065756E">
        <w:rPr>
          <w:rFonts w:ascii="Times" w:hAnsi="Times"/>
        </w:rPr>
        <w:t>Most f</w:t>
      </w:r>
      <w:r w:rsidR="0080627D" w:rsidRPr="00975F55">
        <w:rPr>
          <w:rFonts w:ascii="Times" w:hAnsi="Times"/>
        </w:rPr>
        <w:t xml:space="preserve">orests tend to show little sensitivity to water stress, whereas </w:t>
      </w:r>
      <w:r w:rsidR="0065756E">
        <w:rPr>
          <w:rFonts w:ascii="Times" w:hAnsi="Times"/>
        </w:rPr>
        <w:t xml:space="preserve">most </w:t>
      </w:r>
      <w:r w:rsidR="0080627D" w:rsidRPr="00975F55">
        <w:rPr>
          <w:rFonts w:ascii="Times" w:hAnsi="Times"/>
        </w:rPr>
        <w:t>savannah</w:t>
      </w:r>
      <w:r w:rsidR="003C218B" w:rsidRPr="00975F55">
        <w:rPr>
          <w:rFonts w:ascii="Times" w:hAnsi="Times"/>
        </w:rPr>
        <w:t xml:space="preserve">s, shrublands and grasslands </w:t>
      </w:r>
      <w:r w:rsidR="0065756E">
        <w:rPr>
          <w:rFonts w:ascii="Times" w:hAnsi="Times"/>
        </w:rPr>
        <w:t xml:space="preserve">sites </w:t>
      </w:r>
      <w:r w:rsidR="0080627D" w:rsidRPr="00975F55">
        <w:rPr>
          <w:rFonts w:ascii="Times" w:hAnsi="Times"/>
        </w:rPr>
        <w:t xml:space="preserve">show an abrupt drop in ET after an initial stress-free phase. In both cases and in contrast </w:t>
      </w:r>
      <w:r>
        <w:rPr>
          <w:rFonts w:ascii="Times" w:hAnsi="Times"/>
        </w:rPr>
        <w:t xml:space="preserve">with </w:t>
      </w:r>
      <w:r w:rsidR="00D1154A" w:rsidRPr="00975F55">
        <w:rPr>
          <w:rFonts w:ascii="Times" w:hAnsi="Times"/>
        </w:rPr>
        <w:t>a representative land surface model</w:t>
      </w:r>
      <w:r w:rsidR="0080627D" w:rsidRPr="00975F55">
        <w:rPr>
          <w:rFonts w:ascii="Times" w:hAnsi="Times"/>
        </w:rPr>
        <w:t xml:space="preserve">, </w:t>
      </w:r>
      <w:r w:rsidR="00612502" w:rsidRPr="00975F55">
        <w:rPr>
          <w:rFonts w:ascii="Times" w:hAnsi="Times"/>
        </w:rPr>
        <w:t>ET is almost never completely shut</w:t>
      </w:r>
      <w:r w:rsidR="00656197">
        <w:rPr>
          <w:rFonts w:ascii="Times" w:hAnsi="Times"/>
        </w:rPr>
        <w:t xml:space="preserve"> off, </w:t>
      </w:r>
      <w:r w:rsidR="002926A4">
        <w:rPr>
          <w:rFonts w:ascii="Times" w:hAnsi="Times"/>
        </w:rPr>
        <w:t xml:space="preserve">even </w:t>
      </w:r>
      <w:r w:rsidR="00612502" w:rsidRPr="00975F55">
        <w:rPr>
          <w:rFonts w:ascii="Times" w:hAnsi="Times"/>
        </w:rPr>
        <w:t xml:space="preserve">during </w:t>
      </w:r>
      <w:r w:rsidR="00656197">
        <w:rPr>
          <w:rFonts w:ascii="Times" w:hAnsi="Times"/>
        </w:rPr>
        <w:t xml:space="preserve">progressing </w:t>
      </w:r>
      <w:r w:rsidR="00612502" w:rsidRPr="00975F55">
        <w:rPr>
          <w:rFonts w:ascii="Times" w:hAnsi="Times"/>
        </w:rPr>
        <w:t>drought</w:t>
      </w:r>
      <w:r w:rsidR="002E5FA7">
        <w:rPr>
          <w:rFonts w:ascii="Times" w:hAnsi="Times"/>
        </w:rPr>
        <w:t xml:space="preserve"> conditions</w:t>
      </w:r>
      <w:r w:rsidR="00612502" w:rsidRPr="00975F55">
        <w:rPr>
          <w:rFonts w:ascii="Times" w:hAnsi="Times"/>
        </w:rPr>
        <w:t xml:space="preserve">. </w:t>
      </w:r>
      <w:r w:rsidR="0080627D" w:rsidRPr="00975F55">
        <w:rPr>
          <w:rFonts w:ascii="Times" w:hAnsi="Times"/>
        </w:rPr>
        <w:t>Access to belowground water reserves</w:t>
      </w:r>
      <w:r w:rsidR="00245FD1">
        <w:rPr>
          <w:rFonts w:ascii="Times" w:hAnsi="Times"/>
        </w:rPr>
        <w:t xml:space="preserve"> </w:t>
      </w:r>
      <w:r w:rsidR="0080627D" w:rsidRPr="00975F55">
        <w:rPr>
          <w:rFonts w:ascii="Times" w:hAnsi="Times"/>
        </w:rPr>
        <w:t>could</w:t>
      </w:r>
      <w:r w:rsidR="00245FD1">
        <w:rPr>
          <w:rFonts w:ascii="Times" w:hAnsi="Times"/>
        </w:rPr>
        <w:t xml:space="preserve"> </w:t>
      </w:r>
      <w:r w:rsidR="0080627D" w:rsidRPr="00975F55">
        <w:rPr>
          <w:rFonts w:ascii="Times" w:hAnsi="Times"/>
        </w:rPr>
        <w:t xml:space="preserve">explain the </w:t>
      </w:r>
      <w:r w:rsidR="00CB14E1">
        <w:rPr>
          <w:rFonts w:ascii="Times" w:hAnsi="Times"/>
        </w:rPr>
        <w:t xml:space="preserve">muted effects </w:t>
      </w:r>
      <w:r w:rsidR="00B12839">
        <w:rPr>
          <w:rFonts w:ascii="Times" w:hAnsi="Times"/>
        </w:rPr>
        <w:t xml:space="preserve">of belowground water limitation, </w:t>
      </w:r>
      <w:r w:rsidR="00380258">
        <w:rPr>
          <w:rFonts w:ascii="Times" w:hAnsi="Times"/>
        </w:rPr>
        <w:t>observed</w:t>
      </w:r>
      <w:r w:rsidR="00AC43CE">
        <w:rPr>
          <w:rFonts w:ascii="Times" w:hAnsi="Times"/>
        </w:rPr>
        <w:t xml:space="preserve"> here</w:t>
      </w:r>
      <w:r w:rsidR="00B12839">
        <w:rPr>
          <w:rFonts w:ascii="Times" w:hAnsi="Times"/>
        </w:rPr>
        <w:t xml:space="preserve"> also </w:t>
      </w:r>
      <w:r w:rsidR="00380258">
        <w:rPr>
          <w:rFonts w:ascii="Times" w:hAnsi="Times"/>
        </w:rPr>
        <w:t xml:space="preserve">in </w:t>
      </w:r>
      <w:r w:rsidR="0080627D" w:rsidRPr="00975F55">
        <w:rPr>
          <w:rFonts w:ascii="Times" w:hAnsi="Times"/>
        </w:rPr>
        <w:t>sites</w:t>
      </w:r>
      <w:r w:rsidR="00B12839">
        <w:rPr>
          <w:rFonts w:ascii="Times" w:hAnsi="Times"/>
        </w:rPr>
        <w:t xml:space="preserve"> where seasonal water deficits are substantial</w:t>
      </w:r>
      <w:r w:rsidR="0080627D" w:rsidRPr="00975F55">
        <w:rPr>
          <w:rFonts w:ascii="Times" w:hAnsi="Times"/>
        </w:rPr>
        <w:t xml:space="preserve">. </w:t>
      </w:r>
      <w:r w:rsidR="00A445B1" w:rsidRPr="00975F55">
        <w:rPr>
          <w:rFonts w:ascii="Times" w:hAnsi="Times"/>
        </w:rPr>
        <w:t>The fact that most models do not account for</w:t>
      </w:r>
      <w:r w:rsidR="00D66F0B">
        <w:rPr>
          <w:rFonts w:ascii="Times" w:hAnsi="Times"/>
        </w:rPr>
        <w:t xml:space="preserve"> sub-grid</w:t>
      </w:r>
      <w:r w:rsidR="008E4603">
        <w:rPr>
          <w:rFonts w:ascii="Times" w:hAnsi="Times"/>
        </w:rPr>
        <w:t xml:space="preserve"> </w:t>
      </w:r>
      <w:r w:rsidR="00D66F0B">
        <w:rPr>
          <w:rFonts w:ascii="Times" w:hAnsi="Times"/>
        </w:rPr>
        <w:t>heterogeneity in</w:t>
      </w:r>
      <w:r w:rsidR="003A0294">
        <w:rPr>
          <w:rFonts w:ascii="Times" w:hAnsi="Times"/>
        </w:rPr>
        <w:t xml:space="preserve"> </w:t>
      </w:r>
      <w:r w:rsidR="00A445B1" w:rsidRPr="00975F55">
        <w:rPr>
          <w:rFonts w:ascii="Times" w:hAnsi="Times"/>
        </w:rPr>
        <w:t>belowground water availability</w:t>
      </w:r>
      <w:r w:rsidR="00EC3825">
        <w:rPr>
          <w:rFonts w:ascii="Times" w:hAnsi="Times"/>
        </w:rPr>
        <w:t xml:space="preserve"> and</w:t>
      </w:r>
      <w:r w:rsidR="006C0A71">
        <w:rPr>
          <w:rFonts w:ascii="Times" w:hAnsi="Times"/>
        </w:rPr>
        <w:t xml:space="preserve"> </w:t>
      </w:r>
      <w:r w:rsidR="00D66F0B">
        <w:rPr>
          <w:rFonts w:ascii="Times" w:hAnsi="Times"/>
        </w:rPr>
        <w:t>ignore</w:t>
      </w:r>
      <w:r w:rsidR="00EC3825">
        <w:rPr>
          <w:rFonts w:ascii="Times" w:hAnsi="Times"/>
        </w:rPr>
        <w:t xml:space="preserve"> </w:t>
      </w:r>
      <w:r w:rsidR="006C0A71">
        <w:rPr>
          <w:rFonts w:ascii="Times" w:hAnsi="Times"/>
        </w:rPr>
        <w:t>moisture supplied</w:t>
      </w:r>
      <w:r w:rsidR="00EC3825">
        <w:rPr>
          <w:rFonts w:ascii="Times" w:hAnsi="Times"/>
        </w:rPr>
        <w:t xml:space="preserve"> by </w:t>
      </w:r>
      <w:r w:rsidR="006C0A71">
        <w:rPr>
          <w:rFonts w:ascii="Times" w:hAnsi="Times"/>
        </w:rPr>
        <w:t xml:space="preserve">the saturated zone and </w:t>
      </w:r>
      <w:r w:rsidR="00D66F0B">
        <w:rPr>
          <w:rFonts w:ascii="Times" w:hAnsi="Times"/>
        </w:rPr>
        <w:t>weather</w:t>
      </w:r>
      <w:r w:rsidR="0019750E">
        <w:rPr>
          <w:rFonts w:ascii="Times" w:hAnsi="Times"/>
        </w:rPr>
        <w:t>ed</w:t>
      </w:r>
      <w:r w:rsidR="00D66F0B">
        <w:rPr>
          <w:rFonts w:ascii="Times" w:hAnsi="Times"/>
        </w:rPr>
        <w:t xml:space="preserve"> bedrock </w:t>
      </w:r>
      <w:r w:rsidR="003A0294">
        <w:rPr>
          <w:rFonts w:ascii="Times" w:hAnsi="Times"/>
        </w:rPr>
        <w:t xml:space="preserve">leads to a </w:t>
      </w:r>
      <w:r w:rsidR="00AE2548">
        <w:rPr>
          <w:rFonts w:ascii="Times" w:hAnsi="Times"/>
        </w:rPr>
        <w:t xml:space="preserve">biased </w:t>
      </w:r>
      <w:r w:rsidR="003A0294">
        <w:rPr>
          <w:rFonts w:ascii="Times" w:hAnsi="Times"/>
        </w:rPr>
        <w:t>quantification</w:t>
      </w:r>
      <w:r w:rsidR="0065756E">
        <w:rPr>
          <w:rFonts w:ascii="Times" w:hAnsi="Times"/>
        </w:rPr>
        <w:t xml:space="preserve"> </w:t>
      </w:r>
      <w:r w:rsidR="00A445B1" w:rsidRPr="00975F55">
        <w:rPr>
          <w:rFonts w:ascii="Times" w:hAnsi="Times"/>
        </w:rPr>
        <w:t>of water stress effect</w:t>
      </w:r>
      <w:r w:rsidR="009D3A0A">
        <w:rPr>
          <w:rFonts w:ascii="Times" w:hAnsi="Times"/>
        </w:rPr>
        <w:t>s</w:t>
      </w:r>
      <w:r w:rsidR="00A445B1" w:rsidRPr="00975F55">
        <w:rPr>
          <w:rFonts w:ascii="Times" w:hAnsi="Times"/>
        </w:rPr>
        <w:t xml:space="preserve"> on </w:t>
      </w:r>
      <w:r w:rsidR="003A0294">
        <w:rPr>
          <w:rFonts w:ascii="Times" w:hAnsi="Times"/>
        </w:rPr>
        <w:t>plants</w:t>
      </w:r>
      <w:r w:rsidR="00A445B1">
        <w:rPr>
          <w:rFonts w:ascii="Times" w:hAnsi="Times"/>
        </w:rPr>
        <w:t xml:space="preserve">. </w:t>
      </w:r>
      <w:r w:rsidR="008E4603" w:rsidRPr="00975F55">
        <w:rPr>
          <w:rFonts w:ascii="Times" w:hAnsi="Times"/>
        </w:rPr>
        <w:t>Future research should address this bias</w:t>
      </w:r>
      <w:r w:rsidR="008E4603">
        <w:rPr>
          <w:rFonts w:ascii="Times" w:hAnsi="Times"/>
        </w:rPr>
        <w:t xml:space="preserve"> focusing</w:t>
      </w:r>
      <w:r w:rsidR="008E4603" w:rsidRPr="00975F55">
        <w:rPr>
          <w:rFonts w:ascii="Times" w:hAnsi="Times"/>
        </w:rPr>
        <w:t xml:space="preserve"> on the role of deep unquantified water stores</w:t>
      </w:r>
      <w:r w:rsidR="008E4603">
        <w:rPr>
          <w:rFonts w:ascii="Times" w:hAnsi="Times"/>
        </w:rPr>
        <w:t xml:space="preserve">, </w:t>
      </w:r>
      <w:r w:rsidR="008E4603" w:rsidRPr="00975F55">
        <w:rPr>
          <w:rFonts w:ascii="Times" w:hAnsi="Times"/>
        </w:rPr>
        <w:t>the quantification of</w:t>
      </w:r>
      <w:r w:rsidR="008E4603">
        <w:rPr>
          <w:rFonts w:ascii="Times" w:hAnsi="Times"/>
        </w:rPr>
        <w:t xml:space="preserve"> sub-grid heterogeneity, and the representation of rooting strategies and plant conductance across aridity gradients. </w:t>
      </w:r>
    </w:p>
    <w:p w14:paraId="27D558CE" w14:textId="4D491BAF" w:rsidR="007133A9" w:rsidRDefault="007133A9" w:rsidP="00D77B90">
      <w:pPr>
        <w:spacing w:after="120" w:line="360" w:lineRule="auto"/>
        <w:jc w:val="both"/>
        <w:rPr>
          <w:rFonts w:ascii="Times" w:hAnsi="Times"/>
        </w:rPr>
      </w:pPr>
    </w:p>
    <w:p w14:paraId="08B7EA6F" w14:textId="12A96058" w:rsidR="008E4603" w:rsidRDefault="008E4603" w:rsidP="00D77B90">
      <w:pPr>
        <w:spacing w:after="120" w:line="360" w:lineRule="auto"/>
        <w:jc w:val="both"/>
        <w:rPr>
          <w:rFonts w:ascii="Times" w:hAnsi="Times"/>
        </w:rPr>
      </w:pPr>
    </w:p>
    <w:p w14:paraId="06E1D668" w14:textId="20EAFD5E" w:rsidR="008E4603" w:rsidRDefault="008E4603" w:rsidP="00D77B90">
      <w:pPr>
        <w:spacing w:after="120" w:line="360" w:lineRule="auto"/>
        <w:jc w:val="both"/>
        <w:rPr>
          <w:rFonts w:ascii="Times" w:hAnsi="Times"/>
        </w:rPr>
      </w:pPr>
    </w:p>
    <w:p w14:paraId="7206D1B7" w14:textId="0AA86021" w:rsidR="008E4603" w:rsidRDefault="008E4603" w:rsidP="00D77B90">
      <w:pPr>
        <w:spacing w:after="120" w:line="360" w:lineRule="auto"/>
        <w:jc w:val="both"/>
        <w:rPr>
          <w:rFonts w:ascii="Times" w:hAnsi="Times"/>
        </w:rPr>
      </w:pPr>
    </w:p>
    <w:p w14:paraId="787C9532" w14:textId="5E749CBE" w:rsidR="008E4603" w:rsidRDefault="008E4603" w:rsidP="00D77B90">
      <w:pPr>
        <w:spacing w:after="120" w:line="360" w:lineRule="auto"/>
        <w:jc w:val="both"/>
        <w:rPr>
          <w:rFonts w:ascii="Times" w:hAnsi="Times"/>
        </w:rPr>
      </w:pPr>
    </w:p>
    <w:p w14:paraId="3AAE0F59" w14:textId="428F9981" w:rsidR="008E4603" w:rsidRDefault="008E4603" w:rsidP="00D77B90">
      <w:pPr>
        <w:spacing w:after="120" w:line="360" w:lineRule="auto"/>
        <w:jc w:val="both"/>
        <w:rPr>
          <w:rFonts w:ascii="Times" w:hAnsi="Times"/>
        </w:rPr>
      </w:pPr>
    </w:p>
    <w:p w14:paraId="1A00D158" w14:textId="5757B731" w:rsidR="008E4603" w:rsidRDefault="008E4603" w:rsidP="00D77B90">
      <w:pPr>
        <w:spacing w:after="120" w:line="360" w:lineRule="auto"/>
        <w:jc w:val="both"/>
        <w:rPr>
          <w:rFonts w:ascii="Times" w:hAnsi="Times"/>
        </w:rPr>
      </w:pPr>
    </w:p>
    <w:p w14:paraId="5B1BAAD7" w14:textId="77777777" w:rsidR="0065756E" w:rsidRPr="00975F55" w:rsidRDefault="0065756E" w:rsidP="00D77B90">
      <w:pPr>
        <w:spacing w:after="120" w:line="360" w:lineRule="auto"/>
        <w:jc w:val="both"/>
        <w:rPr>
          <w:rFonts w:ascii="Times" w:hAnsi="Times"/>
        </w:rPr>
      </w:pPr>
    </w:p>
    <w:p w14:paraId="23693881" w14:textId="77777777" w:rsidR="00A445B1" w:rsidRPr="00975F55" w:rsidRDefault="00A445B1" w:rsidP="00A445B1">
      <w:pPr>
        <w:spacing w:line="360" w:lineRule="auto"/>
        <w:jc w:val="both"/>
        <w:rPr>
          <w:rFonts w:ascii="Times" w:hAnsi="Times"/>
          <w:b/>
          <w:bCs/>
          <w:sz w:val="28"/>
          <w:szCs w:val="28"/>
        </w:rPr>
      </w:pPr>
      <w:r w:rsidRPr="00975F55">
        <w:rPr>
          <w:rFonts w:ascii="Times" w:hAnsi="Times"/>
          <w:b/>
          <w:bCs/>
          <w:sz w:val="28"/>
          <w:szCs w:val="28"/>
        </w:rPr>
        <w:lastRenderedPageBreak/>
        <w:t xml:space="preserve">Data availability </w:t>
      </w:r>
    </w:p>
    <w:p w14:paraId="541A9488" w14:textId="77777777" w:rsidR="00726828" w:rsidRPr="00975F55" w:rsidRDefault="00726828" w:rsidP="00D77B90">
      <w:pPr>
        <w:spacing w:line="360" w:lineRule="auto"/>
        <w:rPr>
          <w:rFonts w:ascii="Times" w:hAnsi="Times"/>
        </w:rPr>
      </w:pPr>
      <w:r w:rsidRPr="00975F55">
        <w:rPr>
          <w:rFonts w:ascii="Times" w:hAnsi="Times"/>
        </w:rPr>
        <w:t xml:space="preserve">All datasets used in this study are freely available from the following sources: </w:t>
      </w:r>
    </w:p>
    <w:p w14:paraId="1AC118B9" w14:textId="77777777" w:rsidR="00726828" w:rsidRPr="00975F55" w:rsidRDefault="00726828" w:rsidP="00D77B90">
      <w:pPr>
        <w:spacing w:line="360" w:lineRule="auto"/>
        <w:rPr>
          <w:rFonts w:ascii="Times" w:hAnsi="Times"/>
        </w:rPr>
      </w:pPr>
    </w:p>
    <w:p w14:paraId="7CDE3996" w14:textId="77777777" w:rsidR="00726828" w:rsidRPr="00975F55" w:rsidRDefault="00726828" w:rsidP="00D77B90">
      <w:pPr>
        <w:pStyle w:val="ListParagraph"/>
        <w:numPr>
          <w:ilvl w:val="0"/>
          <w:numId w:val="20"/>
        </w:numPr>
        <w:spacing w:line="360" w:lineRule="auto"/>
        <w:rPr>
          <w:rFonts w:ascii="Times" w:hAnsi="Times"/>
        </w:rPr>
      </w:pPr>
      <w:r w:rsidRPr="00975F55">
        <w:rPr>
          <w:rFonts w:ascii="Times" w:hAnsi="Times"/>
        </w:rPr>
        <w:t xml:space="preserve">Ecosystem fluxes and meteorological data: https://fluxnet.org/data/fluxnet2015-dataset/ </w:t>
      </w:r>
    </w:p>
    <w:p w14:paraId="74541B29" w14:textId="77777777" w:rsidR="00726828" w:rsidRPr="00975F55" w:rsidRDefault="00726828" w:rsidP="00D77B90">
      <w:pPr>
        <w:pStyle w:val="ListParagraph"/>
        <w:numPr>
          <w:ilvl w:val="0"/>
          <w:numId w:val="20"/>
        </w:numPr>
        <w:spacing w:line="360" w:lineRule="auto"/>
        <w:rPr>
          <w:rFonts w:ascii="Times" w:hAnsi="Times"/>
        </w:rPr>
      </w:pPr>
      <w:r w:rsidRPr="00975F55">
        <w:rPr>
          <w:rFonts w:ascii="Times" w:hAnsi="Times"/>
        </w:rPr>
        <w:t>MODIS EVI (from MOD13Q1, 16 days, 250 m): https://lpdaac.usgs.gov/products/mod13q1v006/</w:t>
      </w:r>
    </w:p>
    <w:p w14:paraId="59A2F4D8" w14:textId="77777777" w:rsidR="00726828" w:rsidRPr="00975F55" w:rsidRDefault="00726828" w:rsidP="00D77B90">
      <w:pPr>
        <w:pStyle w:val="ListParagraph"/>
        <w:numPr>
          <w:ilvl w:val="0"/>
          <w:numId w:val="20"/>
        </w:numPr>
        <w:spacing w:line="360" w:lineRule="auto"/>
        <w:rPr>
          <w:rFonts w:ascii="Times" w:hAnsi="Times"/>
        </w:rPr>
      </w:pPr>
      <w:r w:rsidRPr="00975F55">
        <w:rPr>
          <w:rFonts w:ascii="Times" w:hAnsi="Times"/>
        </w:rPr>
        <w:t xml:space="preserve">Precipitation, </w:t>
      </w:r>
      <w:proofErr w:type="gramStart"/>
      <w:r w:rsidRPr="00975F55">
        <w:rPr>
          <w:rFonts w:ascii="Times" w:hAnsi="Times"/>
        </w:rPr>
        <w:t>ET</w:t>
      </w:r>
      <w:proofErr w:type="gramEnd"/>
      <w:r w:rsidRPr="00975F55">
        <w:rPr>
          <w:rFonts w:ascii="Times" w:hAnsi="Times"/>
        </w:rPr>
        <w:t xml:space="preserve"> and PET estimates from the GLDAS_NOAH025_3H product: https://disc.gsfc.nasa.gov/datasets/GLDAS_NOAH025_3H_2.1/summary?keywords=gldas</w:t>
      </w:r>
    </w:p>
    <w:p w14:paraId="5B97F389" w14:textId="77777777" w:rsidR="00726828" w:rsidRPr="00975F55" w:rsidRDefault="00726828" w:rsidP="00D77B90">
      <w:pPr>
        <w:pStyle w:val="ListParagraph"/>
        <w:numPr>
          <w:ilvl w:val="0"/>
          <w:numId w:val="20"/>
        </w:numPr>
        <w:spacing w:line="360" w:lineRule="auto"/>
        <w:rPr>
          <w:rFonts w:ascii="Times" w:hAnsi="Times"/>
        </w:rPr>
      </w:pPr>
      <w:r w:rsidRPr="00975F55">
        <w:rPr>
          <w:rFonts w:ascii="Times" w:hAnsi="Times"/>
          <w:bCs/>
        </w:rPr>
        <w:t>Soil texture distribution data: https://daac.ornl.gov/SOILS/guides/HWSD.html</w:t>
      </w:r>
    </w:p>
    <w:p w14:paraId="6F66AC47" w14:textId="77777777" w:rsidR="00726828" w:rsidRPr="00975F55" w:rsidRDefault="00726828" w:rsidP="00D77B90">
      <w:pPr>
        <w:pStyle w:val="ListParagraph"/>
        <w:numPr>
          <w:ilvl w:val="0"/>
          <w:numId w:val="20"/>
        </w:numPr>
        <w:spacing w:line="360" w:lineRule="auto"/>
        <w:rPr>
          <w:rFonts w:ascii="Times" w:hAnsi="Times"/>
        </w:rPr>
      </w:pPr>
      <w:r w:rsidRPr="00975F55">
        <w:rPr>
          <w:rFonts w:ascii="Times" w:hAnsi="Times"/>
          <w:bCs/>
        </w:rPr>
        <w:t xml:space="preserve">Mean annual temperature (MAT) and mean annual precipitation (MAP): </w:t>
      </w:r>
      <w:r w:rsidRPr="00975F55">
        <w:rPr>
          <w:rFonts w:ascii="Times" w:hAnsi="Times"/>
        </w:rPr>
        <w:t>https://www.worldclim.org/data/worldclim21.html</w:t>
      </w:r>
    </w:p>
    <w:p w14:paraId="50EC1402" w14:textId="77777777" w:rsidR="00726828" w:rsidRPr="00975F55" w:rsidRDefault="00726828" w:rsidP="00D77B90">
      <w:pPr>
        <w:pStyle w:val="ListParagraph"/>
        <w:numPr>
          <w:ilvl w:val="0"/>
          <w:numId w:val="20"/>
        </w:numPr>
        <w:spacing w:line="360" w:lineRule="auto"/>
        <w:rPr>
          <w:rFonts w:ascii="Times" w:hAnsi="Times"/>
        </w:rPr>
      </w:pPr>
      <w:r w:rsidRPr="00975F55">
        <w:rPr>
          <w:rFonts w:ascii="Times" w:hAnsi="Times"/>
          <w:bCs/>
        </w:rPr>
        <w:t xml:space="preserve">Global topographic index (GTI): https://data-search.nerc.ac.uk/geonetwork/srv/api/records/6b0c4358-2bf3-4924-aa8f-793d468b92be </w:t>
      </w:r>
    </w:p>
    <w:p w14:paraId="0BC86014" w14:textId="45B7E63D" w:rsidR="00726828" w:rsidRPr="00975F55" w:rsidRDefault="00726828" w:rsidP="00D77B90">
      <w:pPr>
        <w:pStyle w:val="ListParagraph"/>
        <w:numPr>
          <w:ilvl w:val="0"/>
          <w:numId w:val="20"/>
        </w:numPr>
        <w:spacing w:line="360" w:lineRule="auto"/>
        <w:rPr>
          <w:rFonts w:ascii="Times" w:hAnsi="Times"/>
        </w:rPr>
      </w:pPr>
      <w:r w:rsidRPr="00975F55">
        <w:rPr>
          <w:rFonts w:ascii="Times" w:hAnsi="Times"/>
          <w:bCs/>
        </w:rPr>
        <w:t>All other intermediate data and computer code</w:t>
      </w:r>
      <w:r w:rsidR="00A445B1">
        <w:rPr>
          <w:rFonts w:ascii="Times" w:hAnsi="Times"/>
          <w:bCs/>
        </w:rPr>
        <w:t>s</w:t>
      </w:r>
      <w:r w:rsidRPr="00975F55">
        <w:rPr>
          <w:rFonts w:ascii="Times" w:hAnsi="Times"/>
          <w:bCs/>
        </w:rPr>
        <w:t xml:space="preserve"> that support this study are available from the </w:t>
      </w:r>
      <w:proofErr w:type="spellStart"/>
      <w:r w:rsidRPr="00975F55">
        <w:rPr>
          <w:rFonts w:ascii="Times" w:hAnsi="Times"/>
        </w:rPr>
        <w:t>Zenodo</w:t>
      </w:r>
      <w:proofErr w:type="spellEnd"/>
      <w:r w:rsidRPr="00975F55">
        <w:rPr>
          <w:rFonts w:ascii="Times" w:hAnsi="Times"/>
        </w:rPr>
        <w:t xml:space="preserve"> Digital Repository: </w:t>
      </w:r>
      <w:r w:rsidRPr="00975F55">
        <w:rPr>
          <w:rFonts w:ascii="Times" w:hAnsi="Times"/>
          <w:bCs/>
        </w:rPr>
        <w:t xml:space="preserve">https://doi.org/10.5281/zenodo.6897699 </w:t>
      </w:r>
      <w:r w:rsidRPr="00975F55">
        <w:rPr>
          <w:rFonts w:ascii="Times" w:hAnsi="Times"/>
        </w:rPr>
        <w:t xml:space="preserve">(Giardina et al. 2022). </w:t>
      </w:r>
    </w:p>
    <w:p w14:paraId="38E6AF25" w14:textId="33DF625D" w:rsidR="006C4802" w:rsidRPr="00975F55" w:rsidRDefault="00726828" w:rsidP="00D77B90">
      <w:pPr>
        <w:pStyle w:val="ListParagraph"/>
        <w:numPr>
          <w:ilvl w:val="0"/>
          <w:numId w:val="20"/>
        </w:numPr>
        <w:spacing w:line="360" w:lineRule="auto"/>
        <w:rPr>
          <w:rFonts w:ascii="Times" w:hAnsi="Times"/>
        </w:rPr>
      </w:pPr>
      <w:r w:rsidRPr="00975F55">
        <w:rPr>
          <w:rFonts w:ascii="Times" w:hAnsi="Times"/>
          <w:bCs/>
        </w:rPr>
        <w:t xml:space="preserve">Final modelled </w:t>
      </w:r>
      <w:proofErr w:type="spellStart"/>
      <w:r w:rsidRPr="00975F55">
        <w:rPr>
          <w:rFonts w:ascii="Times" w:hAnsi="Times"/>
          <w:bCs/>
        </w:rPr>
        <w:t>fET</w:t>
      </w:r>
      <w:proofErr w:type="spellEnd"/>
      <w:r w:rsidRPr="00975F55">
        <w:rPr>
          <w:rFonts w:ascii="Times" w:hAnsi="Times"/>
          <w:bCs/>
        </w:rPr>
        <w:t xml:space="preserve"> output is also made available as a separate dataset: https://doi.org/10.5281/zenodo.6885163</w:t>
      </w:r>
    </w:p>
    <w:p w14:paraId="1BCD52B1" w14:textId="77777777" w:rsidR="006C4802" w:rsidRPr="00975F55" w:rsidRDefault="006C4802" w:rsidP="00D77B90">
      <w:pPr>
        <w:spacing w:line="360" w:lineRule="auto"/>
        <w:ind w:left="360"/>
        <w:rPr>
          <w:rFonts w:ascii="Times" w:hAnsi="Times"/>
        </w:rPr>
      </w:pPr>
    </w:p>
    <w:p w14:paraId="067EF64D" w14:textId="5D8C9690" w:rsidR="006C4802" w:rsidRPr="00975F55" w:rsidRDefault="00B3627B" w:rsidP="00D77B90">
      <w:pPr>
        <w:spacing w:after="120" w:line="360" w:lineRule="auto"/>
        <w:jc w:val="both"/>
        <w:rPr>
          <w:rFonts w:ascii="Times" w:eastAsiaTheme="minorHAnsi" w:hAnsi="Times" w:cs="p˝¶e'3"/>
          <w:szCs w:val="26"/>
          <w:lang w:val="en-GB" w:eastAsia="en-US"/>
        </w:rPr>
      </w:pPr>
      <w:r w:rsidRPr="00975F55">
        <w:rPr>
          <w:rFonts w:ascii="Times" w:eastAsiaTheme="minorHAnsi" w:hAnsi="Times" w:cs="p˝¶e'3"/>
          <w:b/>
          <w:bCs/>
          <w:sz w:val="28"/>
          <w:szCs w:val="28"/>
          <w:lang w:val="en-GB" w:eastAsia="en-US"/>
        </w:rPr>
        <w:t>Acknowledgements</w:t>
      </w:r>
      <w:r w:rsidR="00832D34" w:rsidRPr="00975F55">
        <w:rPr>
          <w:rFonts w:ascii="Times" w:eastAsiaTheme="minorHAnsi" w:hAnsi="Times" w:cs="p˝¶e'3"/>
          <w:b/>
          <w:bCs/>
          <w:color w:val="FF0000"/>
          <w:sz w:val="28"/>
          <w:szCs w:val="28"/>
          <w:lang w:val="en-GB" w:eastAsia="en-US"/>
        </w:rPr>
        <w:br/>
      </w:r>
      <w:r w:rsidR="00856A25" w:rsidRPr="00975F55">
        <w:rPr>
          <w:rFonts w:ascii="Times" w:eastAsiaTheme="minorHAnsi" w:hAnsi="Times" w:cs="p˝¶e'3"/>
          <w:szCs w:val="26"/>
          <w:lang w:val="en-GB" w:eastAsia="en-US"/>
        </w:rPr>
        <w:t xml:space="preserve">The authors thank the providers of the data sets used in this study. </w:t>
      </w:r>
      <w:r w:rsidR="002308C1" w:rsidRPr="00975F55">
        <w:rPr>
          <w:rFonts w:ascii="Times" w:eastAsiaTheme="minorHAnsi" w:hAnsi="Times" w:cs="p˝¶e'3"/>
          <w:szCs w:val="26"/>
          <w:lang w:val="en-GB" w:eastAsia="en-US"/>
        </w:rPr>
        <w:t xml:space="preserve">We also thank group members Koen </w:t>
      </w:r>
      <w:proofErr w:type="spellStart"/>
      <w:r w:rsidR="002308C1" w:rsidRPr="00975F55">
        <w:rPr>
          <w:rFonts w:ascii="Times" w:eastAsiaTheme="minorHAnsi" w:hAnsi="Times" w:cs="p˝¶e'3"/>
          <w:szCs w:val="26"/>
          <w:lang w:val="en-GB" w:eastAsia="en-US"/>
        </w:rPr>
        <w:t>Hufkens</w:t>
      </w:r>
      <w:proofErr w:type="spellEnd"/>
      <w:r w:rsidR="002308C1" w:rsidRPr="00975F55">
        <w:rPr>
          <w:rFonts w:ascii="Times" w:eastAsiaTheme="minorHAnsi" w:hAnsi="Times" w:cs="p˝¶e'3"/>
          <w:szCs w:val="26"/>
          <w:lang w:val="en-GB" w:eastAsia="en-US"/>
        </w:rPr>
        <w:t xml:space="preserve"> and Laura Marqués</w:t>
      </w:r>
      <w:r w:rsidR="00762977" w:rsidRPr="00975F55">
        <w:rPr>
          <w:rFonts w:ascii="Times" w:eastAsiaTheme="minorHAnsi" w:hAnsi="Times" w:cs="p˝¶e'3"/>
          <w:szCs w:val="26"/>
          <w:lang w:val="en-GB" w:eastAsia="en-US"/>
        </w:rPr>
        <w:t xml:space="preserve"> for providing feedback.</w:t>
      </w:r>
      <w:r w:rsidR="000C407B" w:rsidRPr="00975F55">
        <w:rPr>
          <w:rFonts w:ascii="Times" w:eastAsiaTheme="minorHAnsi" w:hAnsi="Times" w:cs="p˝¶e'3"/>
          <w:szCs w:val="26"/>
          <w:lang w:val="en-GB" w:eastAsia="en-US"/>
        </w:rPr>
        <w:t xml:space="preserve"> </w:t>
      </w:r>
      <w:r w:rsidR="004E3551" w:rsidRPr="00975F55">
        <w:rPr>
          <w:rFonts w:ascii="Times" w:eastAsiaTheme="minorHAnsi" w:hAnsi="Times" w:cs="p˝¶e'3"/>
          <w:szCs w:val="26"/>
          <w:lang w:val="en-GB" w:eastAsia="en-US"/>
        </w:rPr>
        <w:t>This project was supported by the generosity of Eric and Wendy Schmidt by recommendation of the Schmidt Futures program. F.G. and B.D.S. were funded by the Swiss National Science Foundation grant no. PCEFP2_181115</w:t>
      </w:r>
      <w:r w:rsidR="00F34A6C" w:rsidRPr="00975F55">
        <w:rPr>
          <w:rFonts w:ascii="Times" w:eastAsiaTheme="minorHAnsi" w:hAnsi="Times" w:cs="p˝¶e'3"/>
          <w:szCs w:val="26"/>
          <w:lang w:val="en-GB" w:eastAsia="en-US"/>
        </w:rPr>
        <w:t>.</w:t>
      </w:r>
      <w:r w:rsidR="004E3551" w:rsidRPr="00975F55">
        <w:rPr>
          <w:rFonts w:ascii="Times" w:eastAsiaTheme="minorHAnsi" w:hAnsi="Times" w:cs="p˝¶e'3"/>
          <w:szCs w:val="26"/>
          <w:lang w:val="en-GB" w:eastAsia="en-US"/>
        </w:rPr>
        <w:t xml:space="preserve"> </w:t>
      </w:r>
      <w:r w:rsidR="00E64E1D" w:rsidRPr="00975F55">
        <w:rPr>
          <w:rFonts w:ascii="Times" w:eastAsiaTheme="minorHAnsi" w:hAnsi="Times" w:cs="p˝¶e'3"/>
          <w:szCs w:val="26"/>
          <w:lang w:val="en-GB" w:eastAsia="en-US"/>
        </w:rPr>
        <w:t>A.G.K. was supported by NSF DEB-1942133</w:t>
      </w:r>
      <w:r w:rsidR="005C733A">
        <w:rPr>
          <w:rFonts w:ascii="Times" w:eastAsiaTheme="minorHAnsi" w:hAnsi="Times" w:cs="p˝¶e'3"/>
          <w:szCs w:val="26"/>
          <w:lang w:val="en-GB" w:eastAsia="en-US"/>
        </w:rPr>
        <w:t xml:space="preserve"> and by the NASA MAP program under award 80NSSC21K1523</w:t>
      </w:r>
      <w:r w:rsidR="00E64E1D" w:rsidRPr="00975F55">
        <w:rPr>
          <w:rFonts w:ascii="Times" w:eastAsiaTheme="minorHAnsi" w:hAnsi="Times" w:cs="p˝¶e'3"/>
          <w:szCs w:val="26"/>
          <w:lang w:val="en-GB" w:eastAsia="en-US"/>
        </w:rPr>
        <w:t xml:space="preserve">. </w:t>
      </w:r>
      <w:r w:rsidR="00F34A6C" w:rsidRPr="00975F55">
        <w:rPr>
          <w:rFonts w:ascii="Times" w:eastAsiaTheme="minorHAnsi" w:hAnsi="Times" w:cs="p˝¶e'3"/>
          <w:szCs w:val="26"/>
          <w:lang w:val="en-GB" w:eastAsia="en-US"/>
        </w:rPr>
        <w:t>P.G. was supported</w:t>
      </w:r>
      <w:r w:rsidR="004E3551" w:rsidRPr="00975F55">
        <w:rPr>
          <w:rFonts w:ascii="Times" w:eastAsiaTheme="minorHAnsi" w:hAnsi="Times" w:cs="p˝¶e'3"/>
          <w:szCs w:val="26"/>
          <w:lang w:val="en-GB" w:eastAsia="en-US"/>
        </w:rPr>
        <w:t xml:space="preserve"> </w:t>
      </w:r>
      <w:r w:rsidR="00C312B2" w:rsidRPr="00975F55">
        <w:rPr>
          <w:rFonts w:ascii="Times" w:eastAsiaTheme="minorHAnsi" w:hAnsi="Times" w:cs="p˝¶e'3"/>
          <w:szCs w:val="26"/>
          <w:lang w:val="en-GB" w:eastAsia="en-US"/>
        </w:rPr>
        <w:t>by the European research Council grant SMILE: Understanding and modelling the Earth System with Machine learning</w:t>
      </w:r>
      <w:r w:rsidR="00C312B2">
        <w:rPr>
          <w:rFonts w:ascii="Times" w:eastAsiaTheme="minorHAnsi" w:hAnsi="Times" w:cs="p˝¶e'3"/>
          <w:szCs w:val="26"/>
          <w:lang w:val="en-GB" w:eastAsia="en-US"/>
        </w:rPr>
        <w:t xml:space="preserve">, by </w:t>
      </w:r>
      <w:r w:rsidR="00F34A6C" w:rsidRPr="00975F55">
        <w:rPr>
          <w:rFonts w:ascii="Times" w:eastAsiaTheme="minorHAnsi" w:hAnsi="Times" w:cs="p˝¶e'3"/>
          <w:szCs w:val="26"/>
          <w:lang w:val="en-GB" w:eastAsia="en-US"/>
        </w:rPr>
        <w:t>the NASA funding Remote Sensing Estimate of Evapotranspiration Partitioning to Transpiration</w:t>
      </w:r>
      <w:r w:rsidR="008414B0" w:rsidRPr="00975F55">
        <w:rPr>
          <w:rFonts w:ascii="Times" w:eastAsiaTheme="minorHAnsi" w:hAnsi="Times" w:cs="p˝¶e'3"/>
          <w:szCs w:val="26"/>
          <w:lang w:val="en-GB" w:eastAsia="en-US"/>
        </w:rPr>
        <w:t xml:space="preserve"> and </w:t>
      </w:r>
      <w:r w:rsidR="00C312B2">
        <w:rPr>
          <w:rFonts w:ascii="Times" w:eastAsiaTheme="minorHAnsi" w:hAnsi="Times" w:cs="p˝¶e'3"/>
          <w:szCs w:val="26"/>
          <w:lang w:val="en-GB" w:eastAsia="en-US"/>
        </w:rPr>
        <w:t>(with A.G.K.)</w:t>
      </w:r>
      <w:r w:rsidR="002B6566">
        <w:rPr>
          <w:rFonts w:ascii="Times" w:eastAsiaTheme="minorHAnsi" w:hAnsi="Times" w:cs="p˝¶e'3"/>
          <w:szCs w:val="26"/>
          <w:lang w:val="en-GB" w:eastAsia="en-US"/>
        </w:rPr>
        <w:t xml:space="preserve"> and</w:t>
      </w:r>
      <w:r w:rsidR="00C312B2">
        <w:rPr>
          <w:rFonts w:ascii="Times" w:eastAsiaTheme="minorHAnsi" w:hAnsi="Times" w:cs="p˝¶e'3"/>
          <w:szCs w:val="26"/>
          <w:lang w:val="en-GB" w:eastAsia="en-US"/>
        </w:rPr>
        <w:t xml:space="preserve"> </w:t>
      </w:r>
      <w:r w:rsidR="00F34A6C" w:rsidRPr="00975F55">
        <w:rPr>
          <w:rFonts w:ascii="Times" w:eastAsiaTheme="minorHAnsi" w:hAnsi="Times" w:cs="p˝¶e'3"/>
          <w:szCs w:val="26"/>
          <w:lang w:val="en-GB" w:eastAsia="en-US"/>
        </w:rPr>
        <w:t xml:space="preserve">the NASA </w:t>
      </w:r>
      <w:r w:rsidR="00B96AB2">
        <w:rPr>
          <w:rFonts w:ascii="Times" w:eastAsiaTheme="minorHAnsi" w:hAnsi="Times" w:cs="p˝¶e'3"/>
          <w:szCs w:val="26"/>
          <w:lang w:val="en-GB" w:eastAsia="en-US"/>
        </w:rPr>
        <w:t>S</w:t>
      </w:r>
      <w:r w:rsidR="00F34A6C" w:rsidRPr="00975F55">
        <w:rPr>
          <w:rFonts w:ascii="Times" w:eastAsiaTheme="minorHAnsi" w:hAnsi="Times" w:cs="p˝¶e'3"/>
          <w:szCs w:val="26"/>
          <w:lang w:val="en-GB" w:eastAsia="en-US"/>
        </w:rPr>
        <w:t xml:space="preserve">MAP Understanding memory effects and climatic drivers of net primary productivity </w:t>
      </w:r>
      <w:r w:rsidR="00C312B2">
        <w:t xml:space="preserve">and respiration enabled by SMAP vegetation optical depth. </w:t>
      </w:r>
    </w:p>
    <w:p w14:paraId="251D7413" w14:textId="77777777" w:rsidR="006C4802" w:rsidRPr="00975F55" w:rsidRDefault="006C4802" w:rsidP="00D77B90">
      <w:pPr>
        <w:spacing w:after="120" w:line="360" w:lineRule="auto"/>
        <w:jc w:val="both"/>
        <w:rPr>
          <w:rFonts w:ascii="Times" w:eastAsiaTheme="minorHAnsi" w:hAnsi="Times" w:cs="p˝¶e'3"/>
          <w:b/>
          <w:bCs/>
          <w:sz w:val="28"/>
          <w:szCs w:val="28"/>
          <w:lang w:val="en-GB" w:eastAsia="en-US"/>
        </w:rPr>
      </w:pPr>
      <w:r w:rsidRPr="00975F55">
        <w:rPr>
          <w:rFonts w:ascii="Times" w:eastAsiaTheme="minorHAnsi" w:hAnsi="Times" w:cs="p˝¶e'3"/>
          <w:b/>
          <w:bCs/>
          <w:sz w:val="28"/>
          <w:szCs w:val="28"/>
          <w:lang w:val="en-GB" w:eastAsia="en-US"/>
        </w:rPr>
        <w:lastRenderedPageBreak/>
        <w:t>Conflict of interest</w:t>
      </w:r>
    </w:p>
    <w:p w14:paraId="75FACFC5" w14:textId="77777777" w:rsidR="006C4802" w:rsidRPr="00975F55" w:rsidRDefault="006C4802" w:rsidP="00D77B90">
      <w:pPr>
        <w:spacing w:after="120" w:line="360" w:lineRule="auto"/>
        <w:jc w:val="both"/>
        <w:rPr>
          <w:rFonts w:ascii="Times" w:eastAsiaTheme="minorHAnsi" w:hAnsi="Times" w:cs="p˝¶e'3"/>
          <w:b/>
          <w:bCs/>
          <w:sz w:val="28"/>
          <w:szCs w:val="28"/>
          <w:lang w:val="en-GB" w:eastAsia="en-US"/>
        </w:rPr>
      </w:pPr>
      <w:r w:rsidRPr="00975F55">
        <w:rPr>
          <w:rFonts w:ascii="Times" w:eastAsiaTheme="minorHAnsi" w:hAnsi="Times" w:cs="p˝¶e'3"/>
          <w:szCs w:val="26"/>
          <w:lang w:val="en-GB" w:eastAsia="en-US"/>
        </w:rPr>
        <w:t xml:space="preserve">The authors declare no conflicts of interest. </w:t>
      </w:r>
    </w:p>
    <w:p w14:paraId="1AA516E6" w14:textId="4A6C3624" w:rsidR="00931DA3" w:rsidRPr="00975F55" w:rsidRDefault="00931DA3" w:rsidP="00D77B90">
      <w:pPr>
        <w:spacing w:after="120" w:line="360" w:lineRule="auto"/>
        <w:jc w:val="both"/>
        <w:rPr>
          <w:rFonts w:ascii="Times" w:eastAsiaTheme="minorHAnsi" w:hAnsi="Times" w:cs="p˝¶e'3"/>
          <w:szCs w:val="26"/>
          <w:lang w:val="en-GB" w:eastAsia="en-US"/>
        </w:rPr>
      </w:pPr>
    </w:p>
    <w:p w14:paraId="3465F2F2" w14:textId="1C5BD140" w:rsidR="00931DA3" w:rsidRPr="00975F55" w:rsidRDefault="00931DA3" w:rsidP="00D77B90">
      <w:pPr>
        <w:spacing w:after="120" w:line="360" w:lineRule="auto"/>
        <w:jc w:val="both"/>
        <w:rPr>
          <w:rFonts w:ascii="Times" w:eastAsiaTheme="minorHAnsi" w:hAnsi="Times" w:cs="p˝¶e'3"/>
          <w:b/>
          <w:bCs/>
          <w:sz w:val="28"/>
          <w:szCs w:val="28"/>
          <w:lang w:val="en-GB" w:eastAsia="en-US"/>
        </w:rPr>
      </w:pPr>
      <w:r w:rsidRPr="00975F55">
        <w:rPr>
          <w:rFonts w:ascii="Times" w:eastAsiaTheme="minorHAnsi" w:hAnsi="Times" w:cs="p˝¶e'3"/>
          <w:b/>
          <w:bCs/>
          <w:sz w:val="28"/>
          <w:szCs w:val="28"/>
          <w:lang w:val="en-GB" w:eastAsia="en-US"/>
        </w:rPr>
        <w:t>Author contributions</w:t>
      </w:r>
    </w:p>
    <w:p w14:paraId="437B3FEA" w14:textId="77777777" w:rsidR="006C4ACD" w:rsidRDefault="00B64388" w:rsidP="00D77B90">
      <w:pPr>
        <w:spacing w:after="120" w:line="360" w:lineRule="auto"/>
        <w:jc w:val="both"/>
        <w:rPr>
          <w:rFonts w:ascii="Times" w:eastAsiaTheme="minorHAnsi" w:hAnsi="Times" w:cs="p˝¶e'3"/>
          <w:szCs w:val="26"/>
          <w:lang w:val="en-GB" w:eastAsia="en-US"/>
        </w:rPr>
      </w:pPr>
      <w:r w:rsidRPr="00975F55">
        <w:rPr>
          <w:rFonts w:ascii="Times" w:eastAsiaTheme="minorHAnsi" w:hAnsi="Times" w:cs="p˝¶e'3"/>
          <w:szCs w:val="26"/>
          <w:lang w:val="en-GB" w:eastAsia="en-US"/>
        </w:rPr>
        <w:t xml:space="preserve">F.G., B.D.S., P.G. and A.G.K. designed the </w:t>
      </w:r>
      <w:r w:rsidR="006B2FAD" w:rsidRPr="00975F55">
        <w:rPr>
          <w:rFonts w:ascii="Times" w:eastAsiaTheme="minorHAnsi" w:hAnsi="Times" w:cs="p˝¶e'3"/>
          <w:szCs w:val="26"/>
          <w:lang w:val="en-GB" w:eastAsia="en-US"/>
        </w:rPr>
        <w:t>study</w:t>
      </w:r>
      <w:r w:rsidR="008E18A7" w:rsidRPr="00975F55">
        <w:rPr>
          <w:rFonts w:ascii="Times" w:eastAsiaTheme="minorHAnsi" w:hAnsi="Times" w:cs="p˝¶e'3"/>
          <w:szCs w:val="26"/>
          <w:lang w:val="en-GB" w:eastAsia="en-US"/>
        </w:rPr>
        <w:t xml:space="preserve"> and wrote the manuscript text</w:t>
      </w:r>
      <w:r w:rsidRPr="00975F55">
        <w:rPr>
          <w:rFonts w:ascii="Times" w:eastAsiaTheme="minorHAnsi" w:hAnsi="Times" w:cs="p˝¶e'3"/>
          <w:szCs w:val="26"/>
          <w:lang w:val="en-GB" w:eastAsia="en-US"/>
        </w:rPr>
        <w:t xml:space="preserve">. </w:t>
      </w:r>
      <w:r w:rsidR="00917AC9" w:rsidRPr="00975F55">
        <w:rPr>
          <w:rFonts w:ascii="Times" w:eastAsiaTheme="minorHAnsi" w:hAnsi="Times" w:cs="p˝¶e'3"/>
          <w:szCs w:val="26"/>
          <w:lang w:val="en-GB" w:eastAsia="en-US"/>
        </w:rPr>
        <w:t>F.G. performed the research and prepared figures</w:t>
      </w:r>
      <w:r w:rsidR="002101C3" w:rsidRPr="00975F55">
        <w:rPr>
          <w:rFonts w:ascii="Times" w:eastAsiaTheme="minorHAnsi" w:hAnsi="Times" w:cs="p˝¶e'3"/>
          <w:szCs w:val="26"/>
          <w:lang w:val="en-GB" w:eastAsia="en-US"/>
        </w:rPr>
        <w:t>.</w:t>
      </w:r>
      <w:r w:rsidR="00086BF0">
        <w:rPr>
          <w:rFonts w:ascii="Times" w:eastAsiaTheme="minorHAnsi" w:hAnsi="Times" w:cs="p˝¶e'3"/>
          <w:szCs w:val="26"/>
          <w:lang w:val="en-GB" w:eastAsia="en-US"/>
        </w:rPr>
        <w:t xml:space="preserve">  </w:t>
      </w:r>
      <w:r w:rsidR="003E5E90">
        <w:rPr>
          <w:rFonts w:ascii="Times" w:eastAsiaTheme="minorHAnsi" w:hAnsi="Times" w:cs="p˝¶e'3"/>
          <w:szCs w:val="26"/>
          <w:lang w:val="en-GB" w:eastAsia="en-US"/>
        </w:rPr>
        <w:t xml:space="preserve"> </w:t>
      </w:r>
    </w:p>
    <w:p w14:paraId="717CEFE9" w14:textId="77777777" w:rsidR="005A3E2F" w:rsidRDefault="005A3E2F" w:rsidP="00D77B90">
      <w:pPr>
        <w:spacing w:after="120" w:line="360" w:lineRule="auto"/>
        <w:jc w:val="both"/>
        <w:rPr>
          <w:rFonts w:ascii="Times" w:eastAsiaTheme="minorHAnsi" w:hAnsi="Times" w:cs="p˝¶e'3"/>
          <w:szCs w:val="26"/>
          <w:lang w:val="en-GB" w:eastAsia="en-US"/>
        </w:rPr>
      </w:pPr>
    </w:p>
    <w:p w14:paraId="29D3D26F" w14:textId="65623261" w:rsidR="005A3E2F" w:rsidRDefault="005A3E2F" w:rsidP="005A3E2F">
      <w:pPr>
        <w:spacing w:after="120" w:line="360" w:lineRule="auto"/>
        <w:jc w:val="both"/>
        <w:rPr>
          <w:rFonts w:ascii="Times" w:eastAsiaTheme="minorHAnsi" w:hAnsi="Times" w:cs="p˝¶e'3"/>
          <w:b/>
          <w:bCs/>
          <w:sz w:val="28"/>
          <w:szCs w:val="28"/>
          <w:lang w:val="en-GB" w:eastAsia="en-US"/>
        </w:rPr>
      </w:pPr>
      <w:r>
        <w:rPr>
          <w:rFonts w:ascii="Times" w:eastAsiaTheme="minorHAnsi" w:hAnsi="Times" w:cs="p˝¶e'3"/>
          <w:b/>
          <w:bCs/>
          <w:sz w:val="28"/>
          <w:szCs w:val="28"/>
          <w:lang w:val="en-GB" w:eastAsia="en-US"/>
        </w:rPr>
        <w:t>List of Figures and Tables</w:t>
      </w:r>
    </w:p>
    <w:p w14:paraId="3EE1FF8F" w14:textId="6D669CF2" w:rsidR="005A3E2F" w:rsidRDefault="005A3E2F" w:rsidP="005A3E2F">
      <w:pPr>
        <w:widowControl w:val="0"/>
        <w:spacing w:line="276" w:lineRule="auto"/>
        <w:rPr>
          <w:rFonts w:asciiTheme="minorHAnsi" w:hAnsiTheme="minorHAnsi" w:cstheme="minorHAnsi"/>
        </w:rPr>
      </w:pPr>
      <w:r w:rsidRPr="00F550E9">
        <w:rPr>
          <w:rFonts w:asciiTheme="minorHAnsi" w:hAnsiTheme="minorHAnsi" w:cstheme="minorHAnsi"/>
          <w:b/>
          <w:bCs/>
        </w:rPr>
        <w:t>Fig. 1</w:t>
      </w:r>
      <w:r w:rsidRPr="00F550E9">
        <w:rPr>
          <w:rFonts w:asciiTheme="minorHAnsi" w:hAnsiTheme="minorHAnsi" w:cstheme="minorHAnsi"/>
        </w:rPr>
        <w:t xml:space="preserve"> </w:t>
      </w:r>
      <w:sdt>
        <w:sdtPr>
          <w:rPr>
            <w:rFonts w:asciiTheme="minorHAnsi" w:hAnsiTheme="minorHAnsi" w:cstheme="minorHAnsi"/>
          </w:rPr>
          <w:alias w:val="Insert short legend here"/>
          <w:tag w:val="Insert short legend here"/>
          <w:id w:val="-2069868012"/>
          <w:placeholder>
            <w:docPart w:val="F3DE9AA0A722834F81394236337063F1"/>
          </w:placeholder>
        </w:sdtPr>
        <w:sdtEndPr/>
        <w:sdtContent>
          <w:r w:rsidRPr="00975F55">
            <w:rPr>
              <w:rFonts w:ascii="Times" w:hAnsi="Times"/>
            </w:rPr>
            <w:t>Performance of the deep-learning model at predicting evapotranspiration (ET).</w:t>
          </w:r>
        </w:sdtContent>
      </w:sdt>
    </w:p>
    <w:p w14:paraId="216548B2" w14:textId="68FEBA25" w:rsidR="005A3E2F" w:rsidRPr="004963C8" w:rsidRDefault="005A3E2F" w:rsidP="005A3E2F">
      <w:pPr>
        <w:widowControl w:val="0"/>
        <w:spacing w:line="276" w:lineRule="auto"/>
        <w:rPr>
          <w:rFonts w:asciiTheme="minorHAnsi" w:hAnsiTheme="minorHAnsi" w:cstheme="minorHAnsi"/>
        </w:rPr>
      </w:pPr>
      <w:r w:rsidRPr="00F550E9">
        <w:rPr>
          <w:rFonts w:asciiTheme="minorHAnsi" w:hAnsiTheme="minorHAnsi" w:cstheme="minorHAnsi"/>
          <w:b/>
          <w:bCs/>
        </w:rPr>
        <w:t xml:space="preserve">Fig. </w:t>
      </w:r>
      <w:r>
        <w:rPr>
          <w:rFonts w:asciiTheme="minorHAnsi" w:hAnsiTheme="minorHAnsi" w:cstheme="minorHAnsi"/>
          <w:b/>
          <w:bCs/>
        </w:rPr>
        <w:t>2</w:t>
      </w:r>
      <w:r w:rsidRPr="00F550E9">
        <w:rPr>
          <w:rFonts w:asciiTheme="minorHAnsi" w:hAnsiTheme="minorHAnsi" w:cstheme="minorHAnsi"/>
        </w:rPr>
        <w:t xml:space="preserve"> </w:t>
      </w:r>
      <w:sdt>
        <w:sdtPr>
          <w:rPr>
            <w:rFonts w:asciiTheme="minorHAnsi" w:hAnsiTheme="minorHAnsi" w:cstheme="minorHAnsi"/>
          </w:rPr>
          <w:alias w:val="Insert short legend here"/>
          <w:tag w:val="Insert short legend here"/>
          <w:id w:val="713619512"/>
          <w:placeholder>
            <w:docPart w:val="FB7F7D7DE7802346A1546973684A028E"/>
          </w:placeholder>
        </w:sdtPr>
        <w:sdtContent>
          <w:r w:rsidR="00253A99" w:rsidRPr="00975F55">
            <w:rPr>
              <w:rFonts w:ascii="Times" w:hAnsi="Times"/>
            </w:rPr>
            <w:t>Seasonality of predicted and observed ET for sample sites.</w:t>
          </w:r>
        </w:sdtContent>
      </w:sdt>
    </w:p>
    <w:p w14:paraId="45A29241" w14:textId="4D46D6EC" w:rsidR="005A3E2F" w:rsidRPr="004963C8" w:rsidRDefault="005A3E2F" w:rsidP="005A3E2F">
      <w:pPr>
        <w:widowControl w:val="0"/>
        <w:spacing w:line="276" w:lineRule="auto"/>
        <w:rPr>
          <w:rFonts w:asciiTheme="minorHAnsi" w:hAnsiTheme="minorHAnsi" w:cstheme="minorHAnsi"/>
        </w:rPr>
      </w:pPr>
      <w:r w:rsidRPr="00F550E9">
        <w:rPr>
          <w:rFonts w:asciiTheme="minorHAnsi" w:hAnsiTheme="minorHAnsi" w:cstheme="minorHAnsi"/>
          <w:b/>
          <w:bCs/>
        </w:rPr>
        <w:t xml:space="preserve">Fig. </w:t>
      </w:r>
      <w:r>
        <w:rPr>
          <w:rFonts w:asciiTheme="minorHAnsi" w:hAnsiTheme="minorHAnsi" w:cstheme="minorHAnsi"/>
          <w:b/>
          <w:bCs/>
        </w:rPr>
        <w:t>3</w:t>
      </w:r>
      <w:r w:rsidRPr="00F550E9">
        <w:rPr>
          <w:rFonts w:asciiTheme="minorHAnsi" w:hAnsiTheme="minorHAnsi" w:cstheme="minorHAnsi"/>
        </w:rPr>
        <w:t xml:space="preserve"> </w:t>
      </w:r>
      <w:sdt>
        <w:sdtPr>
          <w:rPr>
            <w:rFonts w:asciiTheme="minorHAnsi" w:hAnsiTheme="minorHAnsi" w:cstheme="minorHAnsi"/>
          </w:rPr>
          <w:alias w:val="Insert short legend here"/>
          <w:tag w:val="Insert short legend here"/>
          <w:id w:val="-596019637"/>
          <w:placeholder>
            <w:docPart w:val="8133F6C0B568524BB2E6A0A99B6412E8"/>
          </w:placeholder>
        </w:sdtPr>
        <w:sdtContent>
          <w:r w:rsidR="00253A99" w:rsidRPr="00975F55">
            <w:rPr>
              <w:rFonts w:ascii="Times" w:hAnsi="Times"/>
            </w:rPr>
            <w:t xml:space="preserve">Partition of sites in three groups according to their median </w:t>
          </w:r>
          <w:proofErr w:type="spellStart"/>
          <w:r w:rsidR="00253A99" w:rsidRPr="00975F55">
            <w:rPr>
              <w:rFonts w:ascii="Times" w:hAnsi="Times"/>
            </w:rPr>
            <w:t>fET</w:t>
          </w:r>
          <w:proofErr w:type="spellEnd"/>
          <w:r w:rsidR="00253A99" w:rsidRPr="00975F55">
            <w:rPr>
              <w:rFonts w:ascii="Times" w:hAnsi="Times"/>
            </w:rPr>
            <w:t xml:space="preserve"> at CWD = 150 mm.</w:t>
          </w:r>
        </w:sdtContent>
      </w:sdt>
    </w:p>
    <w:p w14:paraId="08D1AD4B" w14:textId="1975D3D7" w:rsidR="005A3E2F" w:rsidRDefault="005A3E2F" w:rsidP="005A3E2F">
      <w:pPr>
        <w:widowControl w:val="0"/>
        <w:spacing w:line="276" w:lineRule="auto"/>
        <w:rPr>
          <w:rFonts w:asciiTheme="minorHAnsi" w:hAnsiTheme="minorHAnsi" w:cstheme="minorHAnsi"/>
        </w:rPr>
      </w:pPr>
      <w:r w:rsidRPr="00F550E9">
        <w:rPr>
          <w:rFonts w:asciiTheme="minorHAnsi" w:hAnsiTheme="minorHAnsi" w:cstheme="minorHAnsi"/>
          <w:b/>
          <w:bCs/>
        </w:rPr>
        <w:t xml:space="preserve">Fig. </w:t>
      </w:r>
      <w:r>
        <w:rPr>
          <w:rFonts w:asciiTheme="minorHAnsi" w:hAnsiTheme="minorHAnsi" w:cstheme="minorHAnsi"/>
          <w:b/>
          <w:bCs/>
        </w:rPr>
        <w:t>4</w:t>
      </w:r>
      <w:r w:rsidRPr="00F550E9">
        <w:rPr>
          <w:rFonts w:asciiTheme="minorHAnsi" w:hAnsiTheme="minorHAnsi" w:cstheme="minorHAnsi"/>
        </w:rPr>
        <w:t xml:space="preserve"> </w:t>
      </w:r>
      <w:sdt>
        <w:sdtPr>
          <w:rPr>
            <w:rFonts w:asciiTheme="minorHAnsi" w:hAnsiTheme="minorHAnsi" w:cstheme="minorHAnsi"/>
          </w:rPr>
          <w:alias w:val="Insert short legend here"/>
          <w:tag w:val="Insert short legend here"/>
          <w:id w:val="1997142421"/>
          <w:placeholder>
            <w:docPart w:val="14DE55339E6F8A4FABFF4DE92E76857F"/>
          </w:placeholder>
        </w:sdtPr>
        <w:sdtContent>
          <w:proofErr w:type="spellStart"/>
          <w:r w:rsidR="00253A99" w:rsidRPr="00975F55">
            <w:rPr>
              <w:rFonts w:ascii="Times" w:hAnsi="Times"/>
            </w:rPr>
            <w:t>fET</w:t>
          </w:r>
          <w:proofErr w:type="spellEnd"/>
          <w:r w:rsidR="00253A99" w:rsidRPr="00975F55">
            <w:rPr>
              <w:rFonts w:ascii="Times" w:hAnsi="Times"/>
            </w:rPr>
            <w:t xml:space="preserve"> vs CWD for sites grouped according to their median </w:t>
          </w:r>
          <w:proofErr w:type="spellStart"/>
          <w:r w:rsidR="00253A99" w:rsidRPr="00975F55">
            <w:rPr>
              <w:rFonts w:ascii="Times" w:hAnsi="Times"/>
            </w:rPr>
            <w:t>fET</w:t>
          </w:r>
          <w:proofErr w:type="spellEnd"/>
          <w:r w:rsidR="00253A99" w:rsidRPr="00975F55">
            <w:rPr>
              <w:rFonts w:ascii="Times" w:hAnsi="Times"/>
            </w:rPr>
            <w:t>.</w:t>
          </w:r>
        </w:sdtContent>
      </w:sdt>
    </w:p>
    <w:p w14:paraId="1D441E76" w14:textId="03D50EF1" w:rsidR="005A3E2F" w:rsidRPr="004963C8" w:rsidRDefault="005A3E2F" w:rsidP="005A3E2F">
      <w:pPr>
        <w:widowControl w:val="0"/>
        <w:spacing w:line="276" w:lineRule="auto"/>
        <w:rPr>
          <w:rFonts w:asciiTheme="minorHAnsi" w:hAnsiTheme="minorHAnsi" w:cstheme="minorHAnsi"/>
        </w:rPr>
      </w:pPr>
      <w:r w:rsidRPr="00F550E9">
        <w:rPr>
          <w:rFonts w:asciiTheme="minorHAnsi" w:hAnsiTheme="minorHAnsi" w:cstheme="minorHAnsi"/>
          <w:b/>
          <w:bCs/>
        </w:rPr>
        <w:t xml:space="preserve">Fig. </w:t>
      </w:r>
      <w:r>
        <w:rPr>
          <w:rFonts w:asciiTheme="minorHAnsi" w:hAnsiTheme="minorHAnsi" w:cstheme="minorHAnsi"/>
          <w:b/>
          <w:bCs/>
        </w:rPr>
        <w:t>5</w:t>
      </w:r>
      <w:r w:rsidRPr="00F550E9">
        <w:rPr>
          <w:rFonts w:asciiTheme="minorHAnsi" w:hAnsiTheme="minorHAnsi" w:cstheme="minorHAnsi"/>
        </w:rPr>
        <w:t xml:space="preserve"> </w:t>
      </w:r>
      <w:sdt>
        <w:sdtPr>
          <w:rPr>
            <w:rFonts w:asciiTheme="minorHAnsi" w:hAnsiTheme="minorHAnsi" w:cstheme="minorHAnsi"/>
          </w:rPr>
          <w:alias w:val="Insert short legend here"/>
          <w:tag w:val="Insert short legend here"/>
          <w:id w:val="-1163231974"/>
          <w:placeholder>
            <w:docPart w:val="F647572FDA9F6C45ADD0E768893AE605"/>
          </w:placeholder>
        </w:sdtPr>
        <w:sdtContent>
          <w:proofErr w:type="spellStart"/>
          <w:r w:rsidR="00253A99" w:rsidRPr="00975F55">
            <w:rPr>
              <w:rFonts w:ascii="Times" w:hAnsi="Times"/>
            </w:rPr>
            <w:t>fET</w:t>
          </w:r>
          <w:proofErr w:type="spellEnd"/>
          <w:r w:rsidR="00253A99" w:rsidRPr="00975F55">
            <w:rPr>
              <w:rFonts w:ascii="Times" w:hAnsi="Times"/>
            </w:rPr>
            <w:t xml:space="preserve"> vs CWD for sites grouped according to their median </w:t>
          </w:r>
          <w:proofErr w:type="spellStart"/>
          <w:r w:rsidR="00253A99" w:rsidRPr="00975F55">
            <w:rPr>
              <w:rFonts w:ascii="Times" w:hAnsi="Times"/>
            </w:rPr>
            <w:t>fET</w:t>
          </w:r>
          <w:proofErr w:type="spellEnd"/>
          <w:r w:rsidR="00253A99" w:rsidRPr="00975F55">
            <w:rPr>
              <w:rFonts w:ascii="Times" w:hAnsi="Times"/>
            </w:rPr>
            <w:t>.</w:t>
          </w:r>
          <w:r w:rsidR="00253A99" w:rsidRPr="00975F55">
            <w:rPr>
              <w:rFonts w:ascii="Times" w:hAnsi="Times"/>
              <w:b/>
              <w:bCs/>
            </w:rPr>
            <w:t xml:space="preserve"> </w:t>
          </w:r>
          <w:r w:rsidR="00253A99" w:rsidRPr="00975F55">
            <w:rPr>
              <w:rFonts w:ascii="Times" w:hAnsi="Times"/>
            </w:rPr>
            <w:t xml:space="preserve">Low </w:t>
          </w:r>
          <w:proofErr w:type="spellStart"/>
          <w:r w:rsidR="00253A99" w:rsidRPr="00975F55">
            <w:rPr>
              <w:rFonts w:ascii="Times" w:hAnsi="Times"/>
            </w:rPr>
            <w:t>fET</w:t>
          </w:r>
          <w:proofErr w:type="spellEnd"/>
          <w:r w:rsidR="00253A99" w:rsidRPr="00975F55">
            <w:rPr>
              <w:rFonts w:ascii="Times" w:hAnsi="Times"/>
            </w:rPr>
            <w:t xml:space="preserve"> group.</w:t>
          </w:r>
        </w:sdtContent>
      </w:sdt>
    </w:p>
    <w:p w14:paraId="5951523B" w14:textId="1AC75358" w:rsidR="005A3E2F" w:rsidRPr="004963C8" w:rsidRDefault="005A3E2F" w:rsidP="005A3E2F">
      <w:pPr>
        <w:widowControl w:val="0"/>
        <w:spacing w:line="276" w:lineRule="auto"/>
        <w:rPr>
          <w:rFonts w:asciiTheme="minorHAnsi" w:hAnsiTheme="minorHAnsi" w:cstheme="minorHAnsi"/>
        </w:rPr>
      </w:pPr>
      <w:r w:rsidRPr="00F550E9">
        <w:rPr>
          <w:rFonts w:asciiTheme="minorHAnsi" w:hAnsiTheme="minorHAnsi" w:cstheme="minorHAnsi"/>
          <w:b/>
          <w:bCs/>
        </w:rPr>
        <w:t xml:space="preserve">Fig. </w:t>
      </w:r>
      <w:r>
        <w:rPr>
          <w:rFonts w:asciiTheme="minorHAnsi" w:hAnsiTheme="minorHAnsi" w:cstheme="minorHAnsi"/>
          <w:b/>
          <w:bCs/>
        </w:rPr>
        <w:t>6</w:t>
      </w:r>
      <w:r w:rsidRPr="00F550E9">
        <w:rPr>
          <w:rFonts w:asciiTheme="minorHAnsi" w:hAnsiTheme="minorHAnsi" w:cstheme="minorHAnsi"/>
        </w:rPr>
        <w:t xml:space="preserve"> </w:t>
      </w:r>
      <w:sdt>
        <w:sdtPr>
          <w:rPr>
            <w:rFonts w:asciiTheme="minorHAnsi" w:hAnsiTheme="minorHAnsi" w:cstheme="minorHAnsi"/>
          </w:rPr>
          <w:alias w:val="Insert short legend here"/>
          <w:tag w:val="Insert short legend here"/>
          <w:id w:val="-1240334575"/>
          <w:placeholder>
            <w:docPart w:val="4249D2150F07484DAD891C2E7C40BA10"/>
          </w:placeholder>
        </w:sdtPr>
        <w:sdtContent>
          <w:r w:rsidR="00253A99" w:rsidRPr="00975F55">
            <w:rPr>
              <w:rFonts w:ascii="Times" w:hAnsi="Times"/>
            </w:rPr>
            <w:t xml:space="preserve">Analysis of soil and climate variables per </w:t>
          </w:r>
          <w:proofErr w:type="spellStart"/>
          <w:r w:rsidR="00253A99" w:rsidRPr="00975F55">
            <w:rPr>
              <w:rFonts w:ascii="Times" w:hAnsi="Times"/>
            </w:rPr>
            <w:t>fET</w:t>
          </w:r>
          <w:proofErr w:type="spellEnd"/>
          <w:r w:rsidR="00253A99" w:rsidRPr="00975F55">
            <w:rPr>
              <w:rFonts w:ascii="Times" w:hAnsi="Times"/>
            </w:rPr>
            <w:t xml:space="preserve"> group.</w:t>
          </w:r>
        </w:sdtContent>
      </w:sdt>
    </w:p>
    <w:p w14:paraId="1FCC9892" w14:textId="10638F77" w:rsidR="005A3E2F" w:rsidRPr="004963C8" w:rsidRDefault="005A3E2F" w:rsidP="005A3E2F">
      <w:pPr>
        <w:widowControl w:val="0"/>
        <w:spacing w:line="276" w:lineRule="auto"/>
        <w:rPr>
          <w:rFonts w:asciiTheme="minorHAnsi" w:hAnsiTheme="minorHAnsi" w:cstheme="minorHAnsi"/>
        </w:rPr>
      </w:pPr>
      <w:r w:rsidRPr="00F550E9">
        <w:rPr>
          <w:rFonts w:asciiTheme="minorHAnsi" w:hAnsiTheme="minorHAnsi" w:cstheme="minorHAnsi"/>
          <w:b/>
          <w:bCs/>
        </w:rPr>
        <w:t xml:space="preserve">Fig. </w:t>
      </w:r>
      <w:r>
        <w:rPr>
          <w:rFonts w:asciiTheme="minorHAnsi" w:hAnsiTheme="minorHAnsi" w:cstheme="minorHAnsi"/>
          <w:b/>
          <w:bCs/>
        </w:rPr>
        <w:t>7</w:t>
      </w:r>
      <w:r w:rsidRPr="00F550E9">
        <w:rPr>
          <w:rFonts w:asciiTheme="minorHAnsi" w:hAnsiTheme="minorHAnsi" w:cstheme="minorHAnsi"/>
        </w:rPr>
        <w:t xml:space="preserve"> </w:t>
      </w:r>
      <w:sdt>
        <w:sdtPr>
          <w:rPr>
            <w:rFonts w:asciiTheme="minorHAnsi" w:hAnsiTheme="minorHAnsi" w:cstheme="minorHAnsi"/>
          </w:rPr>
          <w:alias w:val="Insert short legend here"/>
          <w:tag w:val="Insert short legend here"/>
          <w:id w:val="-1374530418"/>
          <w:placeholder>
            <w:docPart w:val="282AB5CC0685F945825E50418C57A8F1"/>
          </w:placeholder>
        </w:sdtPr>
        <w:sdtContent>
          <w:r w:rsidR="00253A99" w:rsidRPr="00975F55">
            <w:rPr>
              <w:rFonts w:ascii="Times" w:hAnsi="Times"/>
            </w:rPr>
            <w:t xml:space="preserve">Median </w:t>
          </w:r>
          <w:proofErr w:type="spellStart"/>
          <w:r w:rsidR="00253A99" w:rsidRPr="00975F55">
            <w:rPr>
              <w:rFonts w:ascii="Times" w:hAnsi="Times"/>
            </w:rPr>
            <w:t>fET</w:t>
          </w:r>
          <w:proofErr w:type="spellEnd"/>
          <w:r w:rsidR="00253A99" w:rsidRPr="00975F55">
            <w:rPr>
              <w:rFonts w:ascii="Times" w:hAnsi="Times"/>
            </w:rPr>
            <w:t xml:space="preserve"> as a function of the aridity index per site.</w:t>
          </w:r>
        </w:sdtContent>
      </w:sdt>
    </w:p>
    <w:p w14:paraId="10CB30EF" w14:textId="77777777" w:rsidR="005A3E2F" w:rsidRDefault="005A3E2F" w:rsidP="005A3E2F">
      <w:pPr>
        <w:widowControl w:val="0"/>
        <w:spacing w:line="276" w:lineRule="auto"/>
        <w:rPr>
          <w:rFonts w:asciiTheme="minorHAnsi" w:hAnsiTheme="minorHAnsi" w:cstheme="minorHAnsi"/>
          <w:b/>
          <w:bCs/>
        </w:rPr>
      </w:pPr>
    </w:p>
    <w:p w14:paraId="77102877" w14:textId="6D37CC0F" w:rsidR="005A3E2F" w:rsidRPr="004963C8" w:rsidRDefault="005A3E2F" w:rsidP="005A3E2F">
      <w:pPr>
        <w:widowControl w:val="0"/>
        <w:spacing w:line="276" w:lineRule="auto"/>
        <w:rPr>
          <w:rFonts w:asciiTheme="minorHAnsi" w:hAnsiTheme="minorHAnsi" w:cstheme="minorHAnsi"/>
        </w:rPr>
      </w:pPr>
      <w:r w:rsidRPr="00F550E9">
        <w:rPr>
          <w:rFonts w:asciiTheme="minorHAnsi" w:hAnsiTheme="minorHAnsi" w:cstheme="minorHAnsi"/>
          <w:b/>
          <w:bCs/>
        </w:rPr>
        <w:t>Fig. S1</w:t>
      </w:r>
      <w:r w:rsidRPr="00F550E9">
        <w:rPr>
          <w:rFonts w:asciiTheme="minorHAnsi" w:hAnsiTheme="minorHAnsi" w:cstheme="minorHAnsi"/>
        </w:rPr>
        <w:t xml:space="preserve"> </w:t>
      </w:r>
      <w:sdt>
        <w:sdtPr>
          <w:rPr>
            <w:rFonts w:asciiTheme="minorHAnsi" w:hAnsiTheme="minorHAnsi" w:cstheme="minorHAnsi"/>
          </w:rPr>
          <w:alias w:val="Insert short legend here"/>
          <w:tag w:val="Insert short legend here"/>
          <w:id w:val="-684973079"/>
          <w:placeholder>
            <w:docPart w:val="09EE3A23586E204DBD741B391FC2EEA7"/>
          </w:placeholder>
        </w:sdtPr>
        <w:sdtContent>
          <w:r w:rsidRPr="0024608B">
            <w:rPr>
              <w:rFonts w:asciiTheme="minorHAnsi" w:hAnsiTheme="minorHAnsi" w:cstheme="minorHAnsi"/>
            </w:rPr>
            <w:t>Performance of the deep-learning model at predicting evapotranspiration (ET) across sites.</w:t>
          </w:r>
        </w:sdtContent>
      </w:sdt>
    </w:p>
    <w:p w14:paraId="41ED5F02" w14:textId="297DDB48" w:rsidR="005A3E2F" w:rsidRPr="004963C8" w:rsidRDefault="005A3E2F" w:rsidP="005A3E2F">
      <w:pPr>
        <w:widowControl w:val="0"/>
        <w:spacing w:line="276" w:lineRule="auto"/>
        <w:rPr>
          <w:rFonts w:asciiTheme="minorHAnsi" w:hAnsiTheme="minorHAnsi" w:cstheme="minorHAnsi"/>
        </w:rPr>
      </w:pPr>
      <w:r w:rsidRPr="00F550E9">
        <w:rPr>
          <w:rFonts w:asciiTheme="minorHAnsi" w:hAnsiTheme="minorHAnsi" w:cstheme="minorHAnsi"/>
          <w:b/>
          <w:bCs/>
        </w:rPr>
        <w:t>Fig. S</w:t>
      </w:r>
      <w:r>
        <w:rPr>
          <w:rFonts w:asciiTheme="minorHAnsi" w:hAnsiTheme="minorHAnsi" w:cstheme="minorHAnsi"/>
          <w:b/>
          <w:bCs/>
        </w:rPr>
        <w:t>2</w:t>
      </w:r>
      <w:r w:rsidRPr="00F550E9">
        <w:rPr>
          <w:rFonts w:asciiTheme="minorHAnsi" w:hAnsiTheme="minorHAnsi" w:cstheme="minorHAnsi"/>
        </w:rPr>
        <w:t xml:space="preserve"> </w:t>
      </w:r>
      <w:sdt>
        <w:sdtPr>
          <w:rPr>
            <w:rFonts w:asciiTheme="minorHAnsi" w:hAnsiTheme="minorHAnsi" w:cstheme="minorHAnsi"/>
          </w:rPr>
          <w:alias w:val="Insert short legend here"/>
          <w:tag w:val="Insert short legend here"/>
          <w:id w:val="-368990455"/>
          <w:placeholder>
            <w:docPart w:val="9C245F857BDB4046B9EA98A675E0C134"/>
          </w:placeholder>
        </w:sdtPr>
        <w:sdtContent>
          <w:r w:rsidRPr="0024608B">
            <w:rPr>
              <w:rFonts w:asciiTheme="minorHAnsi" w:hAnsiTheme="minorHAnsi" w:cstheme="minorHAnsi"/>
            </w:rPr>
            <w:t xml:space="preserve">EF vs CWD for sites grouped according to their median </w:t>
          </w:r>
          <w:proofErr w:type="spellStart"/>
          <w:r w:rsidRPr="0024608B">
            <w:rPr>
              <w:rFonts w:asciiTheme="minorHAnsi" w:hAnsiTheme="minorHAnsi" w:cstheme="minorHAnsi"/>
            </w:rPr>
            <w:t>fET</w:t>
          </w:r>
          <w:proofErr w:type="spellEnd"/>
        </w:sdtContent>
      </w:sdt>
    </w:p>
    <w:p w14:paraId="4A629A48" w14:textId="6119B2A0" w:rsidR="005A3E2F" w:rsidRPr="004963C8" w:rsidRDefault="005A3E2F" w:rsidP="005A3E2F">
      <w:pPr>
        <w:widowControl w:val="0"/>
        <w:spacing w:line="276" w:lineRule="auto"/>
        <w:rPr>
          <w:rFonts w:asciiTheme="minorHAnsi" w:hAnsiTheme="minorHAnsi" w:cstheme="minorHAnsi"/>
        </w:rPr>
      </w:pPr>
      <w:r w:rsidRPr="00F550E9">
        <w:rPr>
          <w:rFonts w:asciiTheme="minorHAnsi" w:hAnsiTheme="minorHAnsi" w:cstheme="minorHAnsi"/>
          <w:b/>
          <w:bCs/>
        </w:rPr>
        <w:t>Fig. S</w:t>
      </w:r>
      <w:r>
        <w:rPr>
          <w:rFonts w:asciiTheme="minorHAnsi" w:hAnsiTheme="minorHAnsi" w:cstheme="minorHAnsi"/>
          <w:b/>
          <w:bCs/>
        </w:rPr>
        <w:t>3</w:t>
      </w:r>
      <w:r w:rsidRPr="00F550E9">
        <w:rPr>
          <w:rFonts w:asciiTheme="minorHAnsi" w:hAnsiTheme="minorHAnsi" w:cstheme="minorHAnsi"/>
        </w:rPr>
        <w:t xml:space="preserve"> </w:t>
      </w:r>
      <w:sdt>
        <w:sdtPr>
          <w:rPr>
            <w:rFonts w:asciiTheme="minorHAnsi" w:hAnsiTheme="minorHAnsi" w:cstheme="minorHAnsi"/>
          </w:rPr>
          <w:alias w:val="Insert short legend here"/>
          <w:tag w:val="Insert short legend here"/>
          <w:id w:val="1403175581"/>
          <w:placeholder>
            <w:docPart w:val="A6C731A46CC5C64A958F734DD1D18F42"/>
          </w:placeholder>
        </w:sdtPr>
        <w:sdtContent>
          <w:proofErr w:type="spellStart"/>
          <w:r>
            <w:rPr>
              <w:rFonts w:asciiTheme="minorHAnsi" w:hAnsiTheme="minorHAnsi" w:cstheme="minorHAnsi"/>
            </w:rPr>
            <w:t>fET</w:t>
          </w:r>
          <w:proofErr w:type="spellEnd"/>
          <w:r w:rsidRPr="0024608B">
            <w:rPr>
              <w:rFonts w:asciiTheme="minorHAnsi" w:hAnsiTheme="minorHAnsi" w:cstheme="minorHAnsi"/>
            </w:rPr>
            <w:t xml:space="preserve"> vs CWD for sites grouped according to their median </w:t>
          </w:r>
          <w:proofErr w:type="spellStart"/>
          <w:r w:rsidRPr="0024608B">
            <w:rPr>
              <w:rFonts w:asciiTheme="minorHAnsi" w:hAnsiTheme="minorHAnsi" w:cstheme="minorHAnsi"/>
            </w:rPr>
            <w:t>fET</w:t>
          </w:r>
          <w:proofErr w:type="spellEnd"/>
          <w:r>
            <w:rPr>
              <w:rFonts w:asciiTheme="minorHAnsi" w:hAnsiTheme="minorHAnsi" w:cstheme="minorHAnsi"/>
            </w:rPr>
            <w:t xml:space="preserve">. </w:t>
          </w:r>
          <w:r>
            <w:rPr>
              <w:rFonts w:ascii="Times" w:hAnsi="Times"/>
            </w:rPr>
            <w:t>High</w:t>
          </w:r>
          <w:r w:rsidRPr="001C7116">
            <w:rPr>
              <w:rFonts w:ascii="Times" w:hAnsi="Times"/>
            </w:rPr>
            <w:t xml:space="preserve"> </w:t>
          </w:r>
          <w:proofErr w:type="spellStart"/>
          <w:r w:rsidRPr="001C7116">
            <w:rPr>
              <w:rFonts w:ascii="Times" w:hAnsi="Times"/>
            </w:rPr>
            <w:t>fET</w:t>
          </w:r>
          <w:proofErr w:type="spellEnd"/>
          <w:r w:rsidRPr="001C7116">
            <w:rPr>
              <w:rFonts w:ascii="Times" w:hAnsi="Times"/>
            </w:rPr>
            <w:t xml:space="preserve"> group.</w:t>
          </w:r>
        </w:sdtContent>
      </w:sdt>
    </w:p>
    <w:p w14:paraId="43C58BBB" w14:textId="22E49EFB" w:rsidR="005A3E2F" w:rsidRPr="004963C8" w:rsidRDefault="005A3E2F" w:rsidP="005A3E2F">
      <w:pPr>
        <w:widowControl w:val="0"/>
        <w:spacing w:line="276" w:lineRule="auto"/>
        <w:rPr>
          <w:rFonts w:asciiTheme="minorHAnsi" w:hAnsiTheme="minorHAnsi" w:cstheme="minorHAnsi"/>
        </w:rPr>
      </w:pPr>
      <w:r w:rsidRPr="00F550E9">
        <w:rPr>
          <w:rFonts w:asciiTheme="minorHAnsi" w:hAnsiTheme="minorHAnsi" w:cstheme="minorHAnsi"/>
          <w:b/>
          <w:bCs/>
        </w:rPr>
        <w:t>Fig. S</w:t>
      </w:r>
      <w:r>
        <w:rPr>
          <w:rFonts w:asciiTheme="minorHAnsi" w:hAnsiTheme="minorHAnsi" w:cstheme="minorHAnsi"/>
          <w:b/>
          <w:bCs/>
        </w:rPr>
        <w:t>4</w:t>
      </w:r>
      <w:r w:rsidRPr="00F550E9">
        <w:rPr>
          <w:rFonts w:asciiTheme="minorHAnsi" w:hAnsiTheme="minorHAnsi" w:cstheme="minorHAnsi"/>
        </w:rPr>
        <w:t xml:space="preserve"> </w:t>
      </w:r>
      <w:sdt>
        <w:sdtPr>
          <w:rPr>
            <w:rFonts w:asciiTheme="minorHAnsi" w:hAnsiTheme="minorHAnsi" w:cstheme="minorHAnsi"/>
          </w:rPr>
          <w:alias w:val="Insert short legend here"/>
          <w:tag w:val="Insert short legend here"/>
          <w:id w:val="1462148528"/>
          <w:placeholder>
            <w:docPart w:val="F8387E6526EF9C409F147527ECEAE80E"/>
          </w:placeholder>
        </w:sdtPr>
        <w:sdtContent>
          <w:proofErr w:type="spellStart"/>
          <w:r w:rsidRPr="0024608B">
            <w:rPr>
              <w:rFonts w:asciiTheme="minorHAnsi" w:hAnsiTheme="minorHAnsi" w:cstheme="minorHAnsi"/>
            </w:rPr>
            <w:t>fET</w:t>
          </w:r>
          <w:proofErr w:type="spellEnd"/>
          <w:r w:rsidRPr="0024608B">
            <w:rPr>
              <w:rFonts w:asciiTheme="minorHAnsi" w:hAnsiTheme="minorHAnsi" w:cstheme="minorHAnsi"/>
            </w:rPr>
            <w:t xml:space="preserve"> vs CWD for sites grouped according to their median </w:t>
          </w:r>
          <w:proofErr w:type="spellStart"/>
          <w:r w:rsidRPr="0024608B">
            <w:rPr>
              <w:rFonts w:asciiTheme="minorHAnsi" w:hAnsiTheme="minorHAnsi" w:cstheme="minorHAnsi"/>
            </w:rPr>
            <w:t>fET</w:t>
          </w:r>
          <w:proofErr w:type="spellEnd"/>
          <w:r w:rsidRPr="0024608B">
            <w:rPr>
              <w:rFonts w:asciiTheme="minorHAnsi" w:hAnsiTheme="minorHAnsi" w:cstheme="minorHAnsi"/>
            </w:rPr>
            <w:t>.</w:t>
          </w:r>
          <w:r>
            <w:rPr>
              <w:rFonts w:asciiTheme="minorHAnsi" w:hAnsiTheme="minorHAnsi" w:cstheme="minorHAnsi"/>
            </w:rPr>
            <w:t xml:space="preserve"> </w:t>
          </w:r>
          <w:r w:rsidRPr="001C7116">
            <w:rPr>
              <w:rFonts w:ascii="Times" w:hAnsi="Times"/>
            </w:rPr>
            <w:t xml:space="preserve">Medium </w:t>
          </w:r>
          <w:proofErr w:type="spellStart"/>
          <w:r w:rsidRPr="001C7116">
            <w:rPr>
              <w:rFonts w:ascii="Times" w:hAnsi="Times"/>
            </w:rPr>
            <w:t>fET</w:t>
          </w:r>
          <w:proofErr w:type="spellEnd"/>
          <w:r w:rsidRPr="001C7116">
            <w:rPr>
              <w:rFonts w:ascii="Times" w:hAnsi="Times"/>
            </w:rPr>
            <w:t xml:space="preserve"> group.</w:t>
          </w:r>
        </w:sdtContent>
      </w:sdt>
    </w:p>
    <w:p w14:paraId="0C8E5B08" w14:textId="23C99C02" w:rsidR="005A3E2F" w:rsidRDefault="005A3E2F" w:rsidP="005A3E2F">
      <w:pPr>
        <w:widowControl w:val="0"/>
        <w:spacing w:line="276" w:lineRule="auto"/>
        <w:rPr>
          <w:rFonts w:asciiTheme="minorHAnsi" w:hAnsiTheme="minorHAnsi" w:cstheme="minorHAnsi"/>
        </w:rPr>
      </w:pPr>
      <w:r w:rsidRPr="00F550E9">
        <w:rPr>
          <w:rFonts w:asciiTheme="minorHAnsi" w:hAnsiTheme="minorHAnsi" w:cstheme="minorHAnsi"/>
          <w:b/>
          <w:bCs/>
        </w:rPr>
        <w:t xml:space="preserve">Table S1 </w:t>
      </w:r>
      <w:sdt>
        <w:sdtPr>
          <w:rPr>
            <w:rFonts w:asciiTheme="minorHAnsi" w:hAnsiTheme="minorHAnsi" w:cstheme="minorHAnsi"/>
          </w:rPr>
          <w:alias w:val="Insert short legend here"/>
          <w:tag w:val="Insert short legend here"/>
          <w:id w:val="-990173263"/>
          <w:placeholder>
            <w:docPart w:val="53A24E4E9D9A584FA283BCD67769D573"/>
          </w:placeholder>
        </w:sdtPr>
        <w:sdtContent>
          <w:r w:rsidRPr="00501B62">
            <w:rPr>
              <w:rFonts w:asciiTheme="minorHAnsi" w:hAnsiTheme="minorHAnsi" w:cstheme="minorHAnsi"/>
            </w:rPr>
            <w:t>FLUXNET Tier 1 sites included in the analysis.</w:t>
          </w:r>
        </w:sdtContent>
      </w:sdt>
      <w:r w:rsidRPr="00501B62">
        <w:rPr>
          <w:rFonts w:asciiTheme="minorHAnsi" w:hAnsiTheme="minorHAnsi" w:cstheme="minorHAnsi"/>
        </w:rPr>
        <w:t xml:space="preserve"> </w:t>
      </w:r>
    </w:p>
    <w:p w14:paraId="0333A7AE" w14:textId="77777777" w:rsidR="005A3E2F" w:rsidRPr="005A3E2F" w:rsidRDefault="005A3E2F" w:rsidP="005A3E2F">
      <w:pPr>
        <w:spacing w:after="120" w:line="360" w:lineRule="auto"/>
        <w:jc w:val="both"/>
        <w:rPr>
          <w:rFonts w:ascii="Times" w:eastAsiaTheme="minorHAnsi" w:hAnsi="Times" w:cs="p˝¶e'3"/>
          <w:b/>
          <w:bCs/>
          <w:sz w:val="28"/>
          <w:szCs w:val="28"/>
          <w:lang w:eastAsia="en-US"/>
        </w:rPr>
      </w:pPr>
    </w:p>
    <w:p w14:paraId="24D9A789" w14:textId="77777777" w:rsidR="005A3E2F" w:rsidRDefault="005A3E2F" w:rsidP="00D77B90">
      <w:pPr>
        <w:spacing w:after="120" w:line="360" w:lineRule="auto"/>
        <w:jc w:val="both"/>
        <w:rPr>
          <w:rFonts w:ascii="Times" w:eastAsiaTheme="minorHAnsi" w:hAnsi="Times" w:cs="p˝¶e'3"/>
          <w:szCs w:val="26"/>
          <w:lang w:val="en-GB" w:eastAsia="en-US"/>
        </w:rPr>
      </w:pPr>
    </w:p>
    <w:p w14:paraId="03005C95" w14:textId="77777777" w:rsidR="005A3E2F" w:rsidRDefault="005A3E2F" w:rsidP="00D77B90">
      <w:pPr>
        <w:spacing w:after="120" w:line="360" w:lineRule="auto"/>
        <w:jc w:val="both"/>
        <w:rPr>
          <w:rFonts w:ascii="Times" w:eastAsiaTheme="minorHAnsi" w:hAnsi="Times" w:cs="p˝¶e'3"/>
          <w:szCs w:val="26"/>
          <w:lang w:val="en-GB" w:eastAsia="en-US"/>
        </w:rPr>
      </w:pPr>
    </w:p>
    <w:p w14:paraId="0CC60D73" w14:textId="77777777" w:rsidR="005A3E2F" w:rsidRDefault="005A3E2F" w:rsidP="00D77B90">
      <w:pPr>
        <w:spacing w:after="120" w:line="360" w:lineRule="auto"/>
        <w:jc w:val="both"/>
        <w:rPr>
          <w:rFonts w:ascii="Times" w:eastAsiaTheme="minorHAnsi" w:hAnsi="Times" w:cs="p˝¶e'3"/>
          <w:szCs w:val="26"/>
          <w:lang w:val="en-GB" w:eastAsia="en-US"/>
        </w:rPr>
      </w:pPr>
    </w:p>
    <w:p w14:paraId="64D5C800" w14:textId="77777777" w:rsidR="005A3E2F" w:rsidRDefault="005A3E2F" w:rsidP="00D77B90">
      <w:pPr>
        <w:spacing w:line="360" w:lineRule="auto"/>
        <w:rPr>
          <w:rFonts w:ascii="Times" w:hAnsi="Times"/>
        </w:rPr>
      </w:pPr>
    </w:p>
    <w:p w14:paraId="7B2A786E" w14:textId="77777777" w:rsidR="005A3E2F" w:rsidRDefault="005A3E2F" w:rsidP="00D77B90">
      <w:pPr>
        <w:spacing w:line="360" w:lineRule="auto"/>
        <w:rPr>
          <w:rFonts w:ascii="Times" w:hAnsi="Times"/>
        </w:rPr>
      </w:pPr>
    </w:p>
    <w:p w14:paraId="337EB11A" w14:textId="77777777" w:rsidR="005A3E2F" w:rsidRDefault="005A3E2F" w:rsidP="00D77B90">
      <w:pPr>
        <w:spacing w:line="360" w:lineRule="auto"/>
        <w:rPr>
          <w:rFonts w:ascii="Times" w:hAnsi="Times"/>
        </w:rPr>
      </w:pPr>
    </w:p>
    <w:p w14:paraId="4885692C" w14:textId="77777777" w:rsidR="005A3E2F" w:rsidRDefault="005A3E2F" w:rsidP="00D77B90">
      <w:pPr>
        <w:spacing w:line="360" w:lineRule="auto"/>
        <w:rPr>
          <w:rFonts w:ascii="Times" w:hAnsi="Times"/>
        </w:rPr>
      </w:pPr>
    </w:p>
    <w:p w14:paraId="1E665085" w14:textId="77777777" w:rsidR="005A3E2F" w:rsidRDefault="005A3E2F" w:rsidP="00D77B90">
      <w:pPr>
        <w:spacing w:line="360" w:lineRule="auto"/>
        <w:rPr>
          <w:rFonts w:ascii="Times" w:hAnsi="Times"/>
        </w:rPr>
      </w:pPr>
    </w:p>
    <w:p w14:paraId="2329E0B4" w14:textId="77777777" w:rsidR="005A3E2F" w:rsidRDefault="005A3E2F" w:rsidP="00D77B90">
      <w:pPr>
        <w:spacing w:line="360" w:lineRule="auto"/>
        <w:rPr>
          <w:rFonts w:ascii="Times" w:hAnsi="Times"/>
        </w:rPr>
      </w:pPr>
    </w:p>
    <w:p w14:paraId="037146A5" w14:textId="3B9D78A3" w:rsidR="00375115" w:rsidRPr="00975F55" w:rsidRDefault="0080627D" w:rsidP="00D77B90">
      <w:pPr>
        <w:spacing w:line="360" w:lineRule="auto"/>
        <w:rPr>
          <w:rFonts w:ascii="Times" w:hAnsi="Times"/>
          <w:b/>
          <w:bCs/>
          <w:sz w:val="32"/>
          <w:szCs w:val="32"/>
          <w:lang w:val="en-GB"/>
        </w:rPr>
      </w:pPr>
      <w:r w:rsidRPr="00975F55">
        <w:rPr>
          <w:rFonts w:ascii="Times" w:hAnsi="Times"/>
          <w:b/>
          <w:bCs/>
          <w:sz w:val="32"/>
          <w:szCs w:val="32"/>
          <w:lang w:val="en-GB"/>
        </w:rPr>
        <w:lastRenderedPageBreak/>
        <w:t>Reference</w:t>
      </w:r>
      <w:r w:rsidR="00AE747D" w:rsidRPr="00975F55">
        <w:rPr>
          <w:rFonts w:ascii="Times" w:hAnsi="Times"/>
          <w:b/>
          <w:bCs/>
          <w:sz w:val="32"/>
          <w:szCs w:val="32"/>
          <w:lang w:val="en-GB"/>
        </w:rPr>
        <w:t>s</w:t>
      </w:r>
    </w:p>
    <w:sdt>
      <w:sdtPr>
        <w:rPr>
          <w:rFonts w:ascii="Times" w:hAnsi="Times"/>
        </w:rPr>
        <w:tag w:val="MENDELEY_BIBLIOGRAPHY"/>
        <w:id w:val="84116094"/>
        <w:placeholder>
          <w:docPart w:val="DefaultPlaceholder_-1854013440"/>
        </w:placeholder>
      </w:sdtPr>
      <w:sdtContent>
        <w:p w14:paraId="6CC4C522" w14:textId="77777777" w:rsidR="006160D4" w:rsidRDefault="006160D4">
          <w:pPr>
            <w:autoSpaceDE w:val="0"/>
            <w:autoSpaceDN w:val="0"/>
            <w:ind w:hanging="480"/>
            <w:divId w:val="881328422"/>
          </w:pPr>
          <w:proofErr w:type="spellStart"/>
          <w:r w:rsidRPr="0004746B">
            <w:rPr>
              <w:lang w:val="en-GB"/>
            </w:rPr>
            <w:t>Ahlström</w:t>
          </w:r>
          <w:proofErr w:type="spellEnd"/>
          <w:r w:rsidRPr="0004746B">
            <w:rPr>
              <w:lang w:val="en-GB"/>
            </w:rPr>
            <w:t xml:space="preserve">, A., </w:t>
          </w:r>
          <w:proofErr w:type="spellStart"/>
          <w:r w:rsidRPr="0004746B">
            <w:rPr>
              <w:lang w:val="en-GB"/>
            </w:rPr>
            <w:t>Raupach</w:t>
          </w:r>
          <w:proofErr w:type="spellEnd"/>
          <w:r w:rsidRPr="0004746B">
            <w:rPr>
              <w:lang w:val="en-GB"/>
            </w:rPr>
            <w:t xml:space="preserve">, M. R., </w:t>
          </w:r>
          <w:proofErr w:type="spellStart"/>
          <w:r w:rsidRPr="0004746B">
            <w:rPr>
              <w:lang w:val="en-GB"/>
            </w:rPr>
            <w:t>Schurgers</w:t>
          </w:r>
          <w:proofErr w:type="spellEnd"/>
          <w:r w:rsidRPr="0004746B">
            <w:rPr>
              <w:lang w:val="en-GB"/>
            </w:rPr>
            <w:t xml:space="preserve">, G., Smith, B., </w:t>
          </w:r>
          <w:proofErr w:type="spellStart"/>
          <w:r w:rsidRPr="0004746B">
            <w:rPr>
              <w:lang w:val="en-GB"/>
            </w:rPr>
            <w:t>Arneth</w:t>
          </w:r>
          <w:proofErr w:type="spellEnd"/>
          <w:r w:rsidRPr="0004746B">
            <w:rPr>
              <w:lang w:val="en-GB"/>
            </w:rPr>
            <w:t xml:space="preserve">, A., Jung, M., Reichstein, M., </w:t>
          </w:r>
          <w:proofErr w:type="spellStart"/>
          <w:r w:rsidRPr="0004746B">
            <w:rPr>
              <w:lang w:val="en-GB"/>
            </w:rPr>
            <w:t>Canadell</w:t>
          </w:r>
          <w:proofErr w:type="spellEnd"/>
          <w:r w:rsidRPr="0004746B">
            <w:rPr>
              <w:lang w:val="en-GB"/>
            </w:rPr>
            <w:t xml:space="preserve">, J. G., </w:t>
          </w:r>
          <w:proofErr w:type="spellStart"/>
          <w:r w:rsidRPr="0004746B">
            <w:rPr>
              <w:lang w:val="en-GB"/>
            </w:rPr>
            <w:t>Friedlingstein</w:t>
          </w:r>
          <w:proofErr w:type="spellEnd"/>
          <w:r w:rsidRPr="0004746B">
            <w:rPr>
              <w:lang w:val="en-GB"/>
            </w:rPr>
            <w:t xml:space="preserve">, P., Jain, A. K., Kato, E., Poulter, B., </w:t>
          </w:r>
          <w:proofErr w:type="spellStart"/>
          <w:r w:rsidRPr="0004746B">
            <w:rPr>
              <w:lang w:val="en-GB"/>
            </w:rPr>
            <w:t>Sitch</w:t>
          </w:r>
          <w:proofErr w:type="spellEnd"/>
          <w:r w:rsidRPr="0004746B">
            <w:rPr>
              <w:lang w:val="en-GB"/>
            </w:rPr>
            <w:t xml:space="preserve">, S., Stocker, B. D., </w:t>
          </w:r>
          <w:proofErr w:type="spellStart"/>
          <w:r w:rsidRPr="0004746B">
            <w:rPr>
              <w:lang w:val="en-GB"/>
            </w:rPr>
            <w:t>Viovy</w:t>
          </w:r>
          <w:proofErr w:type="spellEnd"/>
          <w:r w:rsidRPr="0004746B">
            <w:rPr>
              <w:lang w:val="en-GB"/>
            </w:rPr>
            <w:t xml:space="preserve">, N., Wang, Y. P., Wiltshire, A., </w:t>
          </w:r>
          <w:proofErr w:type="spellStart"/>
          <w:r w:rsidRPr="0004746B">
            <w:rPr>
              <w:lang w:val="en-GB"/>
            </w:rPr>
            <w:t>Zaehle</w:t>
          </w:r>
          <w:proofErr w:type="spellEnd"/>
          <w:r w:rsidRPr="0004746B">
            <w:rPr>
              <w:lang w:val="en-GB"/>
            </w:rPr>
            <w:t xml:space="preserve">, S., &amp; Zeng, N. (2015). </w:t>
          </w:r>
          <w:r>
            <w:t xml:space="preserve">The dominant role of semi-arid ecosystems in the trend and variability of the land CO2 sink. </w:t>
          </w:r>
          <w:r>
            <w:rPr>
              <w:i/>
              <w:iCs/>
            </w:rPr>
            <w:t>Science</w:t>
          </w:r>
          <w:r>
            <w:t xml:space="preserve">, </w:t>
          </w:r>
          <w:r>
            <w:rPr>
              <w:i/>
              <w:iCs/>
            </w:rPr>
            <w:t>348</w:t>
          </w:r>
          <w:r>
            <w:t>(6237), 895–899.</w:t>
          </w:r>
        </w:p>
        <w:p w14:paraId="53CBA009" w14:textId="77777777" w:rsidR="006160D4" w:rsidRDefault="006160D4">
          <w:pPr>
            <w:autoSpaceDE w:val="0"/>
            <w:autoSpaceDN w:val="0"/>
            <w:ind w:hanging="480"/>
            <w:divId w:val="120922998"/>
          </w:pPr>
          <w:r>
            <w:t xml:space="preserve">Allaire, J., Tang, Y., </w:t>
          </w:r>
          <w:proofErr w:type="spellStart"/>
          <w:r>
            <w:t>Ushey</w:t>
          </w:r>
          <w:proofErr w:type="spellEnd"/>
          <w:r>
            <w:t xml:space="preserve">, K., </w:t>
          </w:r>
          <w:proofErr w:type="spellStart"/>
          <w:r>
            <w:t>Kuo</w:t>
          </w:r>
          <w:proofErr w:type="spellEnd"/>
          <w:r>
            <w:t xml:space="preserve">, K., &amp; </w:t>
          </w:r>
          <w:proofErr w:type="spellStart"/>
          <w:r>
            <w:t>Falbel</w:t>
          </w:r>
          <w:proofErr w:type="spellEnd"/>
          <w:r>
            <w:t xml:space="preserve">, D. (2018). </w:t>
          </w:r>
          <w:proofErr w:type="spellStart"/>
          <w:r>
            <w:rPr>
              <w:i/>
              <w:iCs/>
            </w:rPr>
            <w:t>tfestimators</w:t>
          </w:r>
          <w:proofErr w:type="spellEnd"/>
          <w:r>
            <w:rPr>
              <w:i/>
              <w:iCs/>
            </w:rPr>
            <w:t>: Interface to “TensorFlow” Estimators</w:t>
          </w:r>
          <w:r>
            <w:t xml:space="preserve"> (1.9.1).</w:t>
          </w:r>
        </w:p>
        <w:p w14:paraId="45C76EAF" w14:textId="77777777" w:rsidR="006160D4" w:rsidRDefault="006160D4">
          <w:pPr>
            <w:autoSpaceDE w:val="0"/>
            <w:autoSpaceDN w:val="0"/>
            <w:ind w:hanging="480"/>
            <w:divId w:val="188762640"/>
          </w:pPr>
          <w:r>
            <w:t xml:space="preserve">Baker, I. T., Sellers, P. J., Denning, A. S., Medina, I., Kraus, P., Haynes, K. D., &amp; </w:t>
          </w:r>
          <w:proofErr w:type="spellStart"/>
          <w:r>
            <w:t>Biraud</w:t>
          </w:r>
          <w:proofErr w:type="spellEnd"/>
          <w:r>
            <w:t xml:space="preserve">, S. C. (2017). Closing the scale gap between land surface parameterizations and GCMs with a new scheme, SiB3-Bins. </w:t>
          </w:r>
          <w:r>
            <w:rPr>
              <w:i/>
              <w:iCs/>
            </w:rPr>
            <w:t>Journal of Advances in Modeling Earth Systems</w:t>
          </w:r>
          <w:r>
            <w:t xml:space="preserve">, </w:t>
          </w:r>
          <w:r>
            <w:rPr>
              <w:i/>
              <w:iCs/>
            </w:rPr>
            <w:t>9</w:t>
          </w:r>
          <w:r>
            <w:t>(1), 691–711. https://doi.org/10.1002/2016MS000764</w:t>
          </w:r>
        </w:p>
        <w:p w14:paraId="0EEDFB41" w14:textId="77777777" w:rsidR="006160D4" w:rsidRDefault="006160D4">
          <w:pPr>
            <w:autoSpaceDE w:val="0"/>
            <w:autoSpaceDN w:val="0"/>
            <w:ind w:hanging="480"/>
            <w:divId w:val="1612739904"/>
          </w:pPr>
          <w:proofErr w:type="spellStart"/>
          <w:r>
            <w:t>Beaudoing</w:t>
          </w:r>
          <w:proofErr w:type="spellEnd"/>
          <w:r>
            <w:t xml:space="preserve">, H., </w:t>
          </w:r>
          <w:proofErr w:type="spellStart"/>
          <w:r>
            <w:t>Rodell</w:t>
          </w:r>
          <w:proofErr w:type="spellEnd"/>
          <w:r>
            <w:t xml:space="preserve">, M., &amp; NASA/GSFC/HSL. (2020). </w:t>
          </w:r>
          <w:r>
            <w:rPr>
              <w:i/>
              <w:iCs/>
            </w:rPr>
            <w:t>GLDAS Noah Land Surface Model L4 3 hourly 0.25 x 0.25 degree V2.1</w:t>
          </w:r>
          <w:r>
            <w:t xml:space="preserve">. Greenbelt, Maryland, USA, Goddard Earth Sciences </w:t>
          </w:r>
          <w:proofErr w:type="gramStart"/>
          <w:r>
            <w:t>Data</w:t>
          </w:r>
          <w:proofErr w:type="gramEnd"/>
          <w:r>
            <w:t xml:space="preserve"> and Information Services Center (GES DISC). https://disc.gsfc.nasa.gov/datasets/GLDAS_NOAH025_3H_2.1/summary</w:t>
          </w:r>
        </w:p>
        <w:p w14:paraId="5ACCB19F" w14:textId="77777777" w:rsidR="006160D4" w:rsidRDefault="006160D4">
          <w:pPr>
            <w:autoSpaceDE w:val="0"/>
            <w:autoSpaceDN w:val="0"/>
            <w:ind w:hanging="480"/>
            <w:divId w:val="1103576062"/>
          </w:pPr>
          <w:r>
            <w:t xml:space="preserve">Beer, C., Reichstein, M., </w:t>
          </w:r>
          <w:proofErr w:type="spellStart"/>
          <w:r>
            <w:t>Tomelleri</w:t>
          </w:r>
          <w:proofErr w:type="spellEnd"/>
          <w:r>
            <w:t xml:space="preserve">, E., </w:t>
          </w:r>
          <w:proofErr w:type="spellStart"/>
          <w:r>
            <w:t>Ciais</w:t>
          </w:r>
          <w:proofErr w:type="spellEnd"/>
          <w:r>
            <w:t xml:space="preserve">, P., Jung, M., </w:t>
          </w:r>
          <w:proofErr w:type="spellStart"/>
          <w:r>
            <w:t>Carvalhais</w:t>
          </w:r>
          <w:proofErr w:type="spellEnd"/>
          <w:r>
            <w:t xml:space="preserve">, N., </w:t>
          </w:r>
          <w:proofErr w:type="spellStart"/>
          <w:r>
            <w:t>Rödenbeck</w:t>
          </w:r>
          <w:proofErr w:type="spellEnd"/>
          <w:r>
            <w:t xml:space="preserve">, C., Arain, M. A., </w:t>
          </w:r>
          <w:proofErr w:type="spellStart"/>
          <w:r>
            <w:t>Baldocchi</w:t>
          </w:r>
          <w:proofErr w:type="spellEnd"/>
          <w:r>
            <w:t xml:space="preserve">, D., </w:t>
          </w:r>
          <w:proofErr w:type="spellStart"/>
          <w:r>
            <w:t>Bonan</w:t>
          </w:r>
          <w:proofErr w:type="spellEnd"/>
          <w:r>
            <w:t xml:space="preserve">, G. B., </w:t>
          </w:r>
          <w:proofErr w:type="spellStart"/>
          <w:r>
            <w:t>Bondeau</w:t>
          </w:r>
          <w:proofErr w:type="spellEnd"/>
          <w:r>
            <w:t xml:space="preserve">, A., </w:t>
          </w:r>
          <w:proofErr w:type="spellStart"/>
          <w:r>
            <w:t>Cescatti</w:t>
          </w:r>
          <w:proofErr w:type="spellEnd"/>
          <w:r>
            <w:t xml:space="preserve">, A., </w:t>
          </w:r>
          <w:proofErr w:type="spellStart"/>
          <w:r>
            <w:t>Lasslop</w:t>
          </w:r>
          <w:proofErr w:type="spellEnd"/>
          <w:r>
            <w:t xml:space="preserve">, G., </w:t>
          </w:r>
          <w:proofErr w:type="spellStart"/>
          <w:r>
            <w:t>Lindroth</w:t>
          </w:r>
          <w:proofErr w:type="spellEnd"/>
          <w:r>
            <w:t xml:space="preserve">, A., Lomas, M., </w:t>
          </w:r>
          <w:proofErr w:type="spellStart"/>
          <w:r>
            <w:t>Luyssaert</w:t>
          </w:r>
          <w:proofErr w:type="spellEnd"/>
          <w:r>
            <w:t xml:space="preserve">, S., Margolis, H., Oleson, K. W., </w:t>
          </w:r>
          <w:proofErr w:type="spellStart"/>
          <w:r>
            <w:t>Roupsard</w:t>
          </w:r>
          <w:proofErr w:type="spellEnd"/>
          <w:r>
            <w:t xml:space="preserve">, O., … </w:t>
          </w:r>
          <w:proofErr w:type="spellStart"/>
          <w:r>
            <w:t>Papale</w:t>
          </w:r>
          <w:proofErr w:type="spellEnd"/>
          <w:r>
            <w:t xml:space="preserve">, D. (2010). </w:t>
          </w:r>
          <w:r>
            <w:rPr>
              <w:i/>
              <w:iCs/>
            </w:rPr>
            <w:t>Terrestrial Gross Carbon Dioxide Uptake: Global Distribution and Covariation with Climate</w:t>
          </w:r>
          <w:r>
            <w:t xml:space="preserve">. </w:t>
          </w:r>
          <w:r>
            <w:rPr>
              <w:i/>
              <w:iCs/>
            </w:rPr>
            <w:t>329</w:t>
          </w:r>
          <w:r>
            <w:t>(August), 834–839.</w:t>
          </w:r>
        </w:p>
        <w:p w14:paraId="79C705C3" w14:textId="77777777" w:rsidR="006160D4" w:rsidRDefault="006160D4">
          <w:pPr>
            <w:autoSpaceDE w:val="0"/>
            <w:autoSpaceDN w:val="0"/>
            <w:ind w:hanging="480"/>
            <w:divId w:val="660930737"/>
          </w:pPr>
          <w:r>
            <w:t xml:space="preserve">Biederman, J. A., Scott, R. L., Bell, T. W., Bowling, D. R., Dore, S., </w:t>
          </w:r>
          <w:proofErr w:type="spellStart"/>
          <w:r>
            <w:t>Garatuza-Payan</w:t>
          </w:r>
          <w:proofErr w:type="spellEnd"/>
          <w:r>
            <w:t xml:space="preserve">, J., Kolb, T. E., Krishnan, P., </w:t>
          </w:r>
          <w:proofErr w:type="spellStart"/>
          <w:r>
            <w:t>Krofcheck</w:t>
          </w:r>
          <w:proofErr w:type="spellEnd"/>
          <w:r>
            <w:t xml:space="preserve">, D. J., Litvak, M. E., Maurer, G. E., Meyers, T. P., </w:t>
          </w:r>
          <w:proofErr w:type="spellStart"/>
          <w:r>
            <w:t>Oechel</w:t>
          </w:r>
          <w:proofErr w:type="spellEnd"/>
          <w:r>
            <w:t xml:space="preserve">, W. C., </w:t>
          </w:r>
          <w:proofErr w:type="spellStart"/>
          <w:r>
            <w:t>Papuga</w:t>
          </w:r>
          <w:proofErr w:type="spellEnd"/>
          <w:r>
            <w:t xml:space="preserve">, S. A., Ponce-Campos, G. E., Rodriguez, J. C., Smith, W. K., Vargas, R., Watts, C. J., … </w:t>
          </w:r>
          <w:proofErr w:type="spellStart"/>
          <w:r>
            <w:t>Goulden</w:t>
          </w:r>
          <w:proofErr w:type="spellEnd"/>
          <w:r>
            <w:t xml:space="preserve">, M. L. (2017). CO2 exchange and evapotranspiration across dryland ecosystems of southwestern North America. </w:t>
          </w:r>
          <w:r>
            <w:rPr>
              <w:i/>
              <w:iCs/>
            </w:rPr>
            <w:t>Global Change Biology</w:t>
          </w:r>
          <w:r>
            <w:t xml:space="preserve">, </w:t>
          </w:r>
          <w:r>
            <w:rPr>
              <w:i/>
              <w:iCs/>
            </w:rPr>
            <w:t>23</w:t>
          </w:r>
          <w:r>
            <w:t>(10), 4204–4221. https://doi.org/10.1111/gcb.13686</w:t>
          </w:r>
        </w:p>
        <w:p w14:paraId="63350459" w14:textId="77777777" w:rsidR="006160D4" w:rsidRDefault="006160D4">
          <w:pPr>
            <w:autoSpaceDE w:val="0"/>
            <w:autoSpaceDN w:val="0"/>
            <w:ind w:hanging="480"/>
            <w:divId w:val="546718162"/>
          </w:pPr>
          <w:r>
            <w:t xml:space="preserve">Christiansen, E., Waring, R. H., &amp; Berryman, A. A. (1987). Resistance of conifers to bark beetle attack: Searching for general relationships. </w:t>
          </w:r>
          <w:r>
            <w:rPr>
              <w:i/>
              <w:iCs/>
            </w:rPr>
            <w:t>Forest Ecology and Management</w:t>
          </w:r>
          <w:r>
            <w:t xml:space="preserve">, </w:t>
          </w:r>
          <w:r>
            <w:rPr>
              <w:i/>
              <w:iCs/>
            </w:rPr>
            <w:t>22</w:t>
          </w:r>
          <w:r>
            <w:t>(1–2), 89–106. https://doi.org/10.1016/0378-1127(87)90098-3</w:t>
          </w:r>
        </w:p>
        <w:p w14:paraId="03F4A393" w14:textId="77777777" w:rsidR="006160D4" w:rsidRDefault="006160D4">
          <w:pPr>
            <w:autoSpaceDE w:val="0"/>
            <w:autoSpaceDN w:val="0"/>
            <w:ind w:hanging="480"/>
            <w:divId w:val="637611738"/>
          </w:pPr>
          <w:r>
            <w:t xml:space="preserve">Condon, L. E., </w:t>
          </w:r>
          <w:proofErr w:type="spellStart"/>
          <w:r>
            <w:t>Kollet</w:t>
          </w:r>
          <w:proofErr w:type="spellEnd"/>
          <w:r>
            <w:t xml:space="preserve">, S., </w:t>
          </w:r>
          <w:proofErr w:type="spellStart"/>
          <w:r>
            <w:t>Bierkens</w:t>
          </w:r>
          <w:proofErr w:type="spellEnd"/>
          <w:r>
            <w:t xml:space="preserve">, M. F. P., Fogg, G. E., Maxwell, R. M., Hill, M. C., </w:t>
          </w:r>
          <w:proofErr w:type="spellStart"/>
          <w:r>
            <w:t>Fransen</w:t>
          </w:r>
          <w:proofErr w:type="spellEnd"/>
          <w:r>
            <w:t xml:space="preserve">, H. J. H., Verhoef, A., Van Loon, A. F., Sulis, M., &amp; </w:t>
          </w:r>
          <w:proofErr w:type="spellStart"/>
          <w:r>
            <w:t>Abesser</w:t>
          </w:r>
          <w:proofErr w:type="spellEnd"/>
          <w:r>
            <w:t xml:space="preserve">, C. (2021). Global Groundwater Modeling and Monitoring: Opportunities and Challenges. In </w:t>
          </w:r>
          <w:r>
            <w:rPr>
              <w:i/>
              <w:iCs/>
            </w:rPr>
            <w:t>Water Resources Research</w:t>
          </w:r>
          <w:r>
            <w:t xml:space="preserve"> (Vol. 57, Issue 12, p. e2020WR029500). John Wiley and Sons Inc. https://doi.org/10.1029/2020WR029500</w:t>
          </w:r>
        </w:p>
        <w:p w14:paraId="5B33FEB1" w14:textId="77777777" w:rsidR="006160D4" w:rsidRDefault="006160D4">
          <w:pPr>
            <w:autoSpaceDE w:val="0"/>
            <w:autoSpaceDN w:val="0"/>
            <w:ind w:hanging="480"/>
            <w:divId w:val="1839538478"/>
          </w:pPr>
          <w:r>
            <w:t xml:space="preserve">Davis, T. W., Prentice, I. C., Stocker, B. D., Thomas, R. T., Whitley, R. J., Wang, H., Evans, B. J., Gallego-Sala, A. V., Sykes, M. T., &amp; Cramer, W. (2017). Simple process-led algorithms for simulating habitats (SPLASH v.1.0): Robust indices of radiation, </w:t>
          </w:r>
          <w:proofErr w:type="gramStart"/>
          <w:r>
            <w:t>evapotranspiration</w:t>
          </w:r>
          <w:proofErr w:type="gramEnd"/>
          <w:r>
            <w:t xml:space="preserve"> and plant-available moisture. </w:t>
          </w:r>
          <w:r>
            <w:rPr>
              <w:i/>
              <w:iCs/>
            </w:rPr>
            <w:t>Geoscientific Model Development</w:t>
          </w:r>
          <w:r>
            <w:t xml:space="preserve">, </w:t>
          </w:r>
          <w:r>
            <w:rPr>
              <w:i/>
              <w:iCs/>
            </w:rPr>
            <w:t>10</w:t>
          </w:r>
          <w:r>
            <w:t>(2), 689–708. https://doi.org/10.5194/gmd-10-689-2017</w:t>
          </w:r>
        </w:p>
        <w:p w14:paraId="74BEA04B" w14:textId="77777777" w:rsidR="006160D4" w:rsidRPr="006160D4" w:rsidRDefault="006160D4">
          <w:pPr>
            <w:autoSpaceDE w:val="0"/>
            <w:autoSpaceDN w:val="0"/>
            <w:ind w:hanging="480"/>
            <w:divId w:val="2144810426"/>
            <w:rPr>
              <w:lang w:val="de-CH"/>
            </w:rPr>
          </w:pPr>
          <w:r>
            <w:t xml:space="preserve">Dawson, T. E., </w:t>
          </w:r>
          <w:proofErr w:type="spellStart"/>
          <w:r>
            <w:t>Hahm</w:t>
          </w:r>
          <w:proofErr w:type="spellEnd"/>
          <w:r>
            <w:t xml:space="preserve">, W. J., &amp; Crutchfield-Peters, K. (2020). Digging deeper: what the critical zone perspective adds to the study of plant ecophysiology. </w:t>
          </w:r>
          <w:r w:rsidRPr="006160D4">
            <w:rPr>
              <w:i/>
              <w:iCs/>
              <w:lang w:val="de-CH"/>
            </w:rPr>
            <w:t xml:space="preserve">New </w:t>
          </w:r>
          <w:proofErr w:type="spellStart"/>
          <w:r w:rsidRPr="006160D4">
            <w:rPr>
              <w:i/>
              <w:iCs/>
              <w:lang w:val="de-CH"/>
            </w:rPr>
            <w:t>Phytologist</w:t>
          </w:r>
          <w:proofErr w:type="spellEnd"/>
          <w:r w:rsidRPr="006160D4">
            <w:rPr>
              <w:lang w:val="de-CH"/>
            </w:rPr>
            <w:t xml:space="preserve">, </w:t>
          </w:r>
          <w:r w:rsidRPr="006160D4">
            <w:rPr>
              <w:i/>
              <w:iCs/>
              <w:lang w:val="de-CH"/>
            </w:rPr>
            <w:t>226</w:t>
          </w:r>
          <w:r w:rsidRPr="006160D4">
            <w:rPr>
              <w:lang w:val="de-CH"/>
            </w:rPr>
            <w:t>(3), 666–671. https://doi.org/10.1111/nph.16410</w:t>
          </w:r>
        </w:p>
        <w:p w14:paraId="50184ED6" w14:textId="77777777" w:rsidR="006160D4" w:rsidRDefault="006160D4">
          <w:pPr>
            <w:autoSpaceDE w:val="0"/>
            <w:autoSpaceDN w:val="0"/>
            <w:ind w:hanging="480"/>
            <w:divId w:val="1108693426"/>
          </w:pPr>
          <w:r w:rsidRPr="006160D4">
            <w:rPr>
              <w:lang w:val="de-CH"/>
            </w:rPr>
            <w:t xml:space="preserve">Dralle, D. N., Jesse Hahm, W., Rempe, D. M., Karst, N., Anderegg, L. D. L., Thompson, S. E., Dawson, T. E., &amp; Dietrich, W. E. (2020). </w:t>
          </w:r>
          <w:r>
            <w:t xml:space="preserve">Plants as sensors: Vegetation response to rainfall predicts root-zone water storage capacity in Mediterranean-type climates. </w:t>
          </w:r>
          <w:r>
            <w:rPr>
              <w:i/>
              <w:iCs/>
            </w:rPr>
            <w:t>Environmental Research Letters</w:t>
          </w:r>
          <w:r>
            <w:t xml:space="preserve">, </w:t>
          </w:r>
          <w:r>
            <w:rPr>
              <w:i/>
              <w:iCs/>
            </w:rPr>
            <w:t>15</w:t>
          </w:r>
          <w:r>
            <w:t>(10). https://doi.org/10.1088/1748-9326/abb10b</w:t>
          </w:r>
        </w:p>
        <w:p w14:paraId="4F954FAB" w14:textId="77777777" w:rsidR="006160D4" w:rsidRDefault="006160D4">
          <w:pPr>
            <w:autoSpaceDE w:val="0"/>
            <w:autoSpaceDN w:val="0"/>
            <w:ind w:hanging="480"/>
            <w:divId w:val="743531213"/>
          </w:pPr>
          <w:proofErr w:type="spellStart"/>
          <w:r>
            <w:lastRenderedPageBreak/>
            <w:t>Drewniak</w:t>
          </w:r>
          <w:proofErr w:type="spellEnd"/>
          <w:r>
            <w:t xml:space="preserve">, B. A. (2019). Simulating Dynamic Roots in the Energy </w:t>
          </w:r>
          <w:proofErr w:type="spellStart"/>
          <w:r>
            <w:t>Exascale</w:t>
          </w:r>
          <w:proofErr w:type="spellEnd"/>
          <w:r>
            <w:t xml:space="preserve"> Earth System Land Model. </w:t>
          </w:r>
          <w:r>
            <w:rPr>
              <w:i/>
              <w:iCs/>
            </w:rPr>
            <w:t>Journal of Advances in Modeling Earth Systems</w:t>
          </w:r>
          <w:r>
            <w:t xml:space="preserve">, </w:t>
          </w:r>
          <w:r>
            <w:rPr>
              <w:i/>
              <w:iCs/>
            </w:rPr>
            <w:t>11</w:t>
          </w:r>
          <w:r>
            <w:t>(1), 338–359. https://doi.org/10.1029/2018MS001334</w:t>
          </w:r>
        </w:p>
        <w:p w14:paraId="2E1E2A7D" w14:textId="77777777" w:rsidR="006160D4" w:rsidRDefault="006160D4">
          <w:pPr>
            <w:autoSpaceDE w:val="0"/>
            <w:autoSpaceDN w:val="0"/>
            <w:ind w:hanging="480"/>
            <w:divId w:val="2119642879"/>
          </w:pPr>
          <w:r w:rsidRPr="006160D4">
            <w:rPr>
              <w:lang w:val="de-CH"/>
            </w:rPr>
            <w:t>El-</w:t>
          </w:r>
          <w:proofErr w:type="spellStart"/>
          <w:r w:rsidRPr="006160D4">
            <w:rPr>
              <w:lang w:val="de-CH"/>
            </w:rPr>
            <w:t>Madany</w:t>
          </w:r>
          <w:proofErr w:type="spellEnd"/>
          <w:r w:rsidRPr="006160D4">
            <w:rPr>
              <w:lang w:val="de-CH"/>
            </w:rPr>
            <w:t xml:space="preserve">, T. S., Carrara, A., Martín, M. P., Moreno, G., Kolle, O., Pacheco-Labrador, J., Weber, U., </w:t>
          </w:r>
          <w:proofErr w:type="spellStart"/>
          <w:r w:rsidRPr="006160D4">
            <w:rPr>
              <w:lang w:val="de-CH"/>
            </w:rPr>
            <w:t>Wutzler</w:t>
          </w:r>
          <w:proofErr w:type="spellEnd"/>
          <w:r w:rsidRPr="006160D4">
            <w:rPr>
              <w:lang w:val="de-CH"/>
            </w:rPr>
            <w:t xml:space="preserve">, T., Reichstein, M., &amp; </w:t>
          </w:r>
          <w:proofErr w:type="spellStart"/>
          <w:r w:rsidRPr="006160D4">
            <w:rPr>
              <w:lang w:val="de-CH"/>
            </w:rPr>
            <w:t>Migliavacca</w:t>
          </w:r>
          <w:proofErr w:type="spellEnd"/>
          <w:r w:rsidRPr="006160D4">
            <w:rPr>
              <w:lang w:val="de-CH"/>
            </w:rPr>
            <w:t xml:space="preserve">, M. (2020). </w:t>
          </w:r>
          <w:r>
            <w:t xml:space="preserve">Drought and heatwave </w:t>
          </w:r>
          <w:proofErr w:type="gramStart"/>
          <w:r>
            <w:t>impacts</w:t>
          </w:r>
          <w:proofErr w:type="gramEnd"/>
          <w:r>
            <w:t xml:space="preserve"> on semi-arid ecosystems’ carbon fluxes along a precipitation gradient: Drought and Heatwave Impacts. </w:t>
          </w:r>
          <w:r>
            <w:rPr>
              <w:i/>
              <w:iCs/>
            </w:rPr>
            <w:t>Philosophical Transactions of the Royal Society B: Biological Sciences</w:t>
          </w:r>
          <w:r>
            <w:t xml:space="preserve">, </w:t>
          </w:r>
          <w:r>
            <w:rPr>
              <w:i/>
              <w:iCs/>
            </w:rPr>
            <w:t>375</w:t>
          </w:r>
          <w:r>
            <w:t>(1810). https://doi.org/10.1098/rstb.2019.0519</w:t>
          </w:r>
        </w:p>
        <w:p w14:paraId="5650CF4E" w14:textId="77777777" w:rsidR="006160D4" w:rsidRDefault="006160D4">
          <w:pPr>
            <w:autoSpaceDE w:val="0"/>
            <w:autoSpaceDN w:val="0"/>
            <w:ind w:hanging="480"/>
            <w:divId w:val="2037265893"/>
          </w:pPr>
          <w:proofErr w:type="spellStart"/>
          <w:r>
            <w:t>Falbel</w:t>
          </w:r>
          <w:proofErr w:type="spellEnd"/>
          <w:r>
            <w:t xml:space="preserve">, D., Allaire, J., Bostock, M., Tanaka, M., Bowe, S., You, Y., Decker, K., Fernandes, R., </w:t>
          </w:r>
          <w:proofErr w:type="spellStart"/>
          <w:r>
            <w:t>Sagalaev</w:t>
          </w:r>
          <w:proofErr w:type="spellEnd"/>
          <w:r>
            <w:t xml:space="preserve">, I., &amp; Pakala, Y. (2021). </w:t>
          </w:r>
          <w:proofErr w:type="spellStart"/>
          <w:r>
            <w:rPr>
              <w:i/>
              <w:iCs/>
            </w:rPr>
            <w:t>tfruns</w:t>
          </w:r>
          <w:proofErr w:type="spellEnd"/>
          <w:r>
            <w:rPr>
              <w:i/>
              <w:iCs/>
            </w:rPr>
            <w:t>: Training Run Tools for “TensorFlow”</w:t>
          </w:r>
          <w:r>
            <w:t xml:space="preserve"> (1.5.0).</w:t>
          </w:r>
        </w:p>
        <w:p w14:paraId="752DD1A1" w14:textId="77777777" w:rsidR="006160D4" w:rsidRDefault="006160D4">
          <w:pPr>
            <w:autoSpaceDE w:val="0"/>
            <w:autoSpaceDN w:val="0"/>
            <w:ind w:hanging="480"/>
            <w:divId w:val="508953215"/>
          </w:pPr>
          <w:proofErr w:type="spellStart"/>
          <w:r>
            <w:t>Falbel</w:t>
          </w:r>
          <w:proofErr w:type="spellEnd"/>
          <w:r>
            <w:t xml:space="preserve">, D., Allaire, J., Chollet, F., RStudio, Google, Tang, Y., Bijl, W. Van Der, Studer, M., &amp; </w:t>
          </w:r>
          <w:proofErr w:type="spellStart"/>
          <w:r>
            <w:t>Keydana</w:t>
          </w:r>
          <w:proofErr w:type="spellEnd"/>
          <w:r>
            <w:t xml:space="preserve">, S. (2021). </w:t>
          </w:r>
          <w:proofErr w:type="spellStart"/>
          <w:r>
            <w:rPr>
              <w:i/>
              <w:iCs/>
            </w:rPr>
            <w:t>keras</w:t>
          </w:r>
          <w:proofErr w:type="spellEnd"/>
          <w:r>
            <w:rPr>
              <w:i/>
              <w:iCs/>
            </w:rPr>
            <w:t>: R Interface to “</w:t>
          </w:r>
          <w:proofErr w:type="spellStart"/>
          <w:r>
            <w:rPr>
              <w:i/>
              <w:iCs/>
            </w:rPr>
            <w:t>Keras</w:t>
          </w:r>
          <w:proofErr w:type="spellEnd"/>
          <w:r>
            <w:rPr>
              <w:i/>
              <w:iCs/>
            </w:rPr>
            <w:t>”</w:t>
          </w:r>
          <w:r>
            <w:t xml:space="preserve"> (2.4.0).</w:t>
          </w:r>
        </w:p>
        <w:p w14:paraId="79CFF5B6" w14:textId="77777777" w:rsidR="006160D4" w:rsidRDefault="006160D4">
          <w:pPr>
            <w:autoSpaceDE w:val="0"/>
            <w:autoSpaceDN w:val="0"/>
            <w:ind w:hanging="480"/>
            <w:divId w:val="1017806771"/>
          </w:pPr>
          <w:proofErr w:type="spellStart"/>
          <w:r>
            <w:t>Falbel</w:t>
          </w:r>
          <w:proofErr w:type="spellEnd"/>
          <w:r>
            <w:t xml:space="preserve">, D., Allaire, J., RStudio, Yuan Tang, Dirk </w:t>
          </w:r>
          <w:proofErr w:type="spellStart"/>
          <w:r>
            <w:t>Eddelbuettel</w:t>
          </w:r>
          <w:proofErr w:type="spellEnd"/>
          <w:r>
            <w:t xml:space="preserve">, Golding, N., Kalinowski, T., &amp; Inc., G. (2022). </w:t>
          </w:r>
          <w:r>
            <w:rPr>
              <w:i/>
              <w:iCs/>
            </w:rPr>
            <w:t>Package ‘</w:t>
          </w:r>
          <w:proofErr w:type="spellStart"/>
          <w:r>
            <w:rPr>
              <w:i/>
              <w:iCs/>
            </w:rPr>
            <w:t>tensorflow</w:t>
          </w:r>
          <w:proofErr w:type="spellEnd"/>
          <w:r>
            <w:rPr>
              <w:i/>
              <w:iCs/>
            </w:rPr>
            <w:t>’</w:t>
          </w:r>
          <w:r>
            <w:t xml:space="preserve"> (2.8.0).</w:t>
          </w:r>
        </w:p>
        <w:p w14:paraId="3A123A6F" w14:textId="77777777" w:rsidR="006160D4" w:rsidRDefault="006160D4">
          <w:pPr>
            <w:autoSpaceDE w:val="0"/>
            <w:autoSpaceDN w:val="0"/>
            <w:ind w:hanging="480"/>
            <w:divId w:val="357387863"/>
          </w:pPr>
          <w:r>
            <w:t xml:space="preserve">Fan, Y., Clark, M., Lawrence, D. M., Swenson, S., Band, L. E., Brantley, S. L., Brooks, P. D., Dietrich, W. E., Flores, A., Grant, G., Kirchner, J. W., Mackay, D. S., McDonnell, J. J., Milly, P. C. D., Sullivan, P. L., Tague, C., </w:t>
          </w:r>
          <w:proofErr w:type="spellStart"/>
          <w:r>
            <w:t>Ajami</w:t>
          </w:r>
          <w:proofErr w:type="spellEnd"/>
          <w:r>
            <w:t xml:space="preserve">, H., Chaney, N., Hartmann, A., … Yamazaki, D. (2019). Hillslope Hydrology in Global Change Research and Earth System Modeling. </w:t>
          </w:r>
          <w:r>
            <w:rPr>
              <w:i/>
              <w:iCs/>
            </w:rPr>
            <w:t>Water Resources Research</w:t>
          </w:r>
          <w:r>
            <w:t xml:space="preserve">, </w:t>
          </w:r>
          <w:r>
            <w:rPr>
              <w:i/>
              <w:iCs/>
            </w:rPr>
            <w:t>55</w:t>
          </w:r>
          <w:r>
            <w:t>(2), 1737–1772. https://doi.org/10.1029/2018WR023903</w:t>
          </w:r>
        </w:p>
        <w:p w14:paraId="68587CC7" w14:textId="77777777" w:rsidR="006160D4" w:rsidRDefault="006160D4">
          <w:pPr>
            <w:autoSpaceDE w:val="0"/>
            <w:autoSpaceDN w:val="0"/>
            <w:ind w:hanging="480"/>
            <w:divId w:val="2098552277"/>
          </w:pPr>
          <w:r>
            <w:t xml:space="preserve">Fan, Y., Li, H., &amp; </w:t>
          </w:r>
          <w:proofErr w:type="spellStart"/>
          <w:r>
            <w:t>Miguez</w:t>
          </w:r>
          <w:proofErr w:type="spellEnd"/>
          <w:r>
            <w:t xml:space="preserve">-Macho, G. (2013). Global patterns of groundwater table depth. </w:t>
          </w:r>
          <w:r>
            <w:rPr>
              <w:i/>
              <w:iCs/>
            </w:rPr>
            <w:t>Science</w:t>
          </w:r>
          <w:r>
            <w:t xml:space="preserve">, </w:t>
          </w:r>
          <w:r>
            <w:rPr>
              <w:i/>
              <w:iCs/>
            </w:rPr>
            <w:t>339</w:t>
          </w:r>
          <w:r>
            <w:t>(6122), 940–943. https://doi.org/10.1126/science.1229881</w:t>
          </w:r>
        </w:p>
        <w:p w14:paraId="25B7D0EF" w14:textId="77777777" w:rsidR="006160D4" w:rsidRDefault="006160D4">
          <w:pPr>
            <w:autoSpaceDE w:val="0"/>
            <w:autoSpaceDN w:val="0"/>
            <w:ind w:hanging="480"/>
            <w:divId w:val="1685473834"/>
          </w:pPr>
          <w:r>
            <w:t xml:space="preserve">Fan, Y., </w:t>
          </w:r>
          <w:proofErr w:type="spellStart"/>
          <w:r>
            <w:t>Miguez</w:t>
          </w:r>
          <w:proofErr w:type="spellEnd"/>
          <w:r>
            <w:t xml:space="preserve">-Macho, G., </w:t>
          </w:r>
          <w:proofErr w:type="spellStart"/>
          <w:r>
            <w:t>Jobbágy</w:t>
          </w:r>
          <w:proofErr w:type="spellEnd"/>
          <w:r>
            <w:t>, E. G., Jackson, R. B., &amp; Otero-</w:t>
          </w:r>
          <w:proofErr w:type="spellStart"/>
          <w:r>
            <w:t>Casal</w:t>
          </w:r>
          <w:proofErr w:type="spellEnd"/>
          <w:r>
            <w:t xml:space="preserve">, C. (2017). Hydrologic regulation of plant rooting depth. </w:t>
          </w:r>
          <w:r>
            <w:rPr>
              <w:i/>
              <w:iCs/>
            </w:rPr>
            <w:t>Proceedings of the National Academy of Sciences of the United States of America</w:t>
          </w:r>
          <w:r>
            <w:t xml:space="preserve">, </w:t>
          </w:r>
          <w:r>
            <w:rPr>
              <w:i/>
              <w:iCs/>
            </w:rPr>
            <w:t>114</w:t>
          </w:r>
          <w:r>
            <w:t>(40), 10572–10577. https://doi.org/10.1073/pnas.1712381114</w:t>
          </w:r>
        </w:p>
        <w:p w14:paraId="17D73738" w14:textId="77777777" w:rsidR="006160D4" w:rsidRDefault="006160D4">
          <w:pPr>
            <w:autoSpaceDE w:val="0"/>
            <w:autoSpaceDN w:val="0"/>
            <w:ind w:hanging="480"/>
            <w:divId w:val="964315769"/>
          </w:pPr>
          <w:r>
            <w:t xml:space="preserve">Fick, S. E., &amp; </w:t>
          </w:r>
          <w:proofErr w:type="spellStart"/>
          <w:r>
            <w:t>Hijmans</w:t>
          </w:r>
          <w:proofErr w:type="spellEnd"/>
          <w:r>
            <w:t xml:space="preserve">, R. J. (2017). </w:t>
          </w:r>
          <w:proofErr w:type="spellStart"/>
          <w:r>
            <w:t>WorldClim</w:t>
          </w:r>
          <w:proofErr w:type="spellEnd"/>
          <w:r>
            <w:t xml:space="preserve"> 2: new 1‐km spatial resolution climate surfaces for global land areas. </w:t>
          </w:r>
          <w:r>
            <w:rPr>
              <w:i/>
              <w:iCs/>
            </w:rPr>
            <w:t>International Journal of Climatology</w:t>
          </w:r>
          <w:r>
            <w:t xml:space="preserve">, </w:t>
          </w:r>
          <w:r>
            <w:rPr>
              <w:i/>
              <w:iCs/>
            </w:rPr>
            <w:t>37</w:t>
          </w:r>
          <w:r>
            <w:t>(12), 4302–4315. https://doi.org/10.1002/joc.5086</w:t>
          </w:r>
        </w:p>
        <w:p w14:paraId="366E2361" w14:textId="77777777" w:rsidR="006160D4" w:rsidRDefault="006160D4">
          <w:pPr>
            <w:autoSpaceDE w:val="0"/>
            <w:autoSpaceDN w:val="0"/>
            <w:ind w:hanging="480"/>
            <w:divId w:val="818116261"/>
          </w:pPr>
          <w:r>
            <w:t xml:space="preserve">Gao, H., </w:t>
          </w:r>
          <w:proofErr w:type="spellStart"/>
          <w:r>
            <w:t>Hrachowitz</w:t>
          </w:r>
          <w:proofErr w:type="spellEnd"/>
          <w:r>
            <w:t xml:space="preserve">, M., </w:t>
          </w:r>
          <w:proofErr w:type="spellStart"/>
          <w:r>
            <w:t>Schymanski</w:t>
          </w:r>
          <w:proofErr w:type="spellEnd"/>
          <w:r>
            <w:t xml:space="preserve">, S. J., </w:t>
          </w:r>
          <w:proofErr w:type="spellStart"/>
          <w:r>
            <w:t>Fenicia</w:t>
          </w:r>
          <w:proofErr w:type="spellEnd"/>
          <w:r>
            <w:t xml:space="preserve">, F., </w:t>
          </w:r>
          <w:proofErr w:type="spellStart"/>
          <w:r>
            <w:t>Sriwongsitanon</w:t>
          </w:r>
          <w:proofErr w:type="spellEnd"/>
          <w:r>
            <w:t xml:space="preserve">, N., &amp; </w:t>
          </w:r>
          <w:proofErr w:type="spellStart"/>
          <w:r>
            <w:t>Savenije</w:t>
          </w:r>
          <w:proofErr w:type="spellEnd"/>
          <w:r>
            <w:t xml:space="preserve">, H. H. G. (2014). Climate controls how ecosystems size the root zone storage capacity at catchment scale. </w:t>
          </w:r>
          <w:r>
            <w:rPr>
              <w:i/>
              <w:iCs/>
            </w:rPr>
            <w:t>Geophysical Research Letters</w:t>
          </w:r>
          <w:r>
            <w:t xml:space="preserve">, </w:t>
          </w:r>
          <w:r>
            <w:rPr>
              <w:i/>
              <w:iCs/>
            </w:rPr>
            <w:t>41</w:t>
          </w:r>
          <w:r>
            <w:t>(22), 7916–7923. https://doi.org/10.1002/2014GL061668</w:t>
          </w:r>
        </w:p>
        <w:p w14:paraId="3A501761" w14:textId="77777777" w:rsidR="006160D4" w:rsidRDefault="006160D4">
          <w:pPr>
            <w:autoSpaceDE w:val="0"/>
            <w:autoSpaceDN w:val="0"/>
            <w:ind w:hanging="480"/>
            <w:divId w:val="810902710"/>
          </w:pPr>
          <w:r>
            <w:t xml:space="preserve">Giardina, F., </w:t>
          </w:r>
          <w:proofErr w:type="spellStart"/>
          <w:r>
            <w:t>Konings</w:t>
          </w:r>
          <w:proofErr w:type="spellEnd"/>
          <w:r>
            <w:t xml:space="preserve">, A. G., Kennedy, D., </w:t>
          </w:r>
          <w:proofErr w:type="spellStart"/>
          <w:r>
            <w:t>Alemohammad</w:t>
          </w:r>
          <w:proofErr w:type="spellEnd"/>
          <w:r>
            <w:t xml:space="preserve">, S. H., Oliveira, R. S., </w:t>
          </w:r>
          <w:proofErr w:type="spellStart"/>
          <w:r>
            <w:t>Uriarte</w:t>
          </w:r>
          <w:proofErr w:type="spellEnd"/>
          <w:r>
            <w:t xml:space="preserve">, M., &amp; </w:t>
          </w:r>
          <w:proofErr w:type="spellStart"/>
          <w:r>
            <w:t>Gentine</w:t>
          </w:r>
          <w:proofErr w:type="spellEnd"/>
          <w:r>
            <w:t xml:space="preserve">, P. (2018). Tall Amazonian forests are less sensitive to precipitation variability. </w:t>
          </w:r>
          <w:r>
            <w:rPr>
              <w:i/>
              <w:iCs/>
            </w:rPr>
            <w:t>Nature Geoscience</w:t>
          </w:r>
          <w:r>
            <w:t xml:space="preserve">, </w:t>
          </w:r>
          <w:r>
            <w:rPr>
              <w:i/>
              <w:iCs/>
            </w:rPr>
            <w:t>11</w:t>
          </w:r>
          <w:r>
            <w:t>(6), 405–409. https://doi.org/10.1038/s41561-018-0133-5</w:t>
          </w:r>
        </w:p>
        <w:p w14:paraId="2D9DC798" w14:textId="77777777" w:rsidR="006160D4" w:rsidRDefault="006160D4">
          <w:pPr>
            <w:autoSpaceDE w:val="0"/>
            <w:autoSpaceDN w:val="0"/>
            <w:ind w:hanging="480"/>
            <w:divId w:val="1356031462"/>
          </w:pPr>
          <w:r>
            <w:t xml:space="preserve">Green, J. K., </w:t>
          </w:r>
          <w:proofErr w:type="spellStart"/>
          <w:r>
            <w:t>Konings</w:t>
          </w:r>
          <w:proofErr w:type="spellEnd"/>
          <w:r>
            <w:t xml:space="preserve">, A. G., </w:t>
          </w:r>
          <w:proofErr w:type="spellStart"/>
          <w:r>
            <w:t>Alemohammad</w:t>
          </w:r>
          <w:proofErr w:type="spellEnd"/>
          <w:r>
            <w:t xml:space="preserve">, S. H., Berry, J., </w:t>
          </w:r>
          <w:proofErr w:type="spellStart"/>
          <w:r>
            <w:t>Entekhabi</w:t>
          </w:r>
          <w:proofErr w:type="spellEnd"/>
          <w:r>
            <w:t xml:space="preserve">, D., </w:t>
          </w:r>
          <w:proofErr w:type="spellStart"/>
          <w:r>
            <w:t>Kolassa</w:t>
          </w:r>
          <w:proofErr w:type="spellEnd"/>
          <w:r>
            <w:t xml:space="preserve">, J., Lee, J.-E., &amp; </w:t>
          </w:r>
          <w:proofErr w:type="spellStart"/>
          <w:r>
            <w:t>Gentine</w:t>
          </w:r>
          <w:proofErr w:type="spellEnd"/>
          <w:r>
            <w:t xml:space="preserve">, P. (2017). Regionally strong feedbacks between the atmosphere and terrestrial biosphere. </w:t>
          </w:r>
          <w:r>
            <w:rPr>
              <w:i/>
              <w:iCs/>
            </w:rPr>
            <w:t xml:space="preserve">Nature </w:t>
          </w:r>
          <w:proofErr w:type="spellStart"/>
          <w:r>
            <w:rPr>
              <w:i/>
              <w:iCs/>
            </w:rPr>
            <w:t>Geosci</w:t>
          </w:r>
          <w:proofErr w:type="spellEnd"/>
          <w:r>
            <w:t xml:space="preserve">, </w:t>
          </w:r>
          <w:r>
            <w:rPr>
              <w:i/>
              <w:iCs/>
            </w:rPr>
            <w:t xml:space="preserve">advance </w:t>
          </w:r>
          <w:proofErr w:type="gramStart"/>
          <w:r>
            <w:rPr>
              <w:i/>
              <w:iCs/>
            </w:rPr>
            <w:t>on</w:t>
          </w:r>
          <w:r>
            <w:t>(</w:t>
          </w:r>
          <w:proofErr w:type="gramEnd"/>
          <w:r>
            <w:t>May). https://doi.org/10.1038/ngeo2957</w:t>
          </w:r>
        </w:p>
        <w:p w14:paraId="18FEE684" w14:textId="77777777" w:rsidR="006160D4" w:rsidRDefault="006160D4">
          <w:pPr>
            <w:autoSpaceDE w:val="0"/>
            <w:autoSpaceDN w:val="0"/>
            <w:ind w:hanging="480"/>
            <w:divId w:val="1406101954"/>
          </w:pPr>
          <w:r w:rsidRPr="006160D4">
            <w:rPr>
              <w:lang w:val="de-CH"/>
            </w:rPr>
            <w:t xml:space="preserve">Hahm, W. J., Dralle, D. N., Rempe, D. M., </w:t>
          </w:r>
          <w:proofErr w:type="spellStart"/>
          <w:r w:rsidRPr="006160D4">
            <w:rPr>
              <w:lang w:val="de-CH"/>
            </w:rPr>
            <w:t>Bryk</w:t>
          </w:r>
          <w:proofErr w:type="spellEnd"/>
          <w:r w:rsidRPr="006160D4">
            <w:rPr>
              <w:lang w:val="de-CH"/>
            </w:rPr>
            <w:t xml:space="preserve">, A. B., Thompson, S. E., Dawson, T. E., &amp; Dietrich, W. E. (2019). </w:t>
          </w:r>
          <w:r>
            <w:t xml:space="preserve">Low Subsurface Water Storage Capacity Relative to Annual Rainfall Decouples Mediterranean Plant Productivity and Water Use </w:t>
          </w:r>
          <w:proofErr w:type="gramStart"/>
          <w:r>
            <w:t>From</w:t>
          </w:r>
          <w:proofErr w:type="gramEnd"/>
          <w:r>
            <w:t xml:space="preserve"> Rainfall Variability. </w:t>
          </w:r>
          <w:r>
            <w:rPr>
              <w:i/>
              <w:iCs/>
            </w:rPr>
            <w:t>Geophysical Research Letters</w:t>
          </w:r>
          <w:r>
            <w:t xml:space="preserve">, </w:t>
          </w:r>
          <w:r>
            <w:rPr>
              <w:i/>
              <w:iCs/>
            </w:rPr>
            <w:t>46</w:t>
          </w:r>
          <w:r>
            <w:t>(12), 6544–6553. https://doi.org/10.1029/2019GL083294</w:t>
          </w:r>
        </w:p>
        <w:p w14:paraId="05DE16B2" w14:textId="77777777" w:rsidR="006160D4" w:rsidRDefault="006160D4">
          <w:pPr>
            <w:autoSpaceDE w:val="0"/>
            <w:autoSpaceDN w:val="0"/>
            <w:ind w:hanging="480"/>
            <w:divId w:val="1710644000"/>
          </w:pPr>
          <w:r>
            <w:t xml:space="preserve">Hain, C. R., Crow, W. T., Anderson, M. C., &amp; </w:t>
          </w:r>
          <w:proofErr w:type="spellStart"/>
          <w:r>
            <w:t>Tugrul</w:t>
          </w:r>
          <w:proofErr w:type="spellEnd"/>
          <w:r>
            <w:t xml:space="preserve"> Yilmaz, M. (2015). Diagnosing neglected soil moisture source-sink processes via a thermal infrared-based two-source </w:t>
          </w:r>
          <w:r>
            <w:lastRenderedPageBreak/>
            <w:t xml:space="preserve">energy balance model. </w:t>
          </w:r>
          <w:r>
            <w:rPr>
              <w:i/>
              <w:iCs/>
            </w:rPr>
            <w:t>Journal of Hydrometeorology</w:t>
          </w:r>
          <w:r>
            <w:t xml:space="preserve">, </w:t>
          </w:r>
          <w:r>
            <w:rPr>
              <w:i/>
              <w:iCs/>
            </w:rPr>
            <w:t>16</w:t>
          </w:r>
          <w:r>
            <w:t>(3), 1070–1086. https://doi.org/10.1175/JHM-D-14-0017.1</w:t>
          </w:r>
        </w:p>
        <w:p w14:paraId="34195BBE" w14:textId="77777777" w:rsidR="006160D4" w:rsidRDefault="006160D4">
          <w:pPr>
            <w:autoSpaceDE w:val="0"/>
            <w:autoSpaceDN w:val="0"/>
            <w:ind w:hanging="480"/>
            <w:divId w:val="2086686172"/>
          </w:pPr>
          <w:r w:rsidRPr="00BE1C97">
            <w:rPr>
              <w:lang w:val="fr-CH"/>
            </w:rPr>
            <w:t xml:space="preserve">Jacobsen, A. L., Pratt, R. B., Davis, S. D., &amp; </w:t>
          </w:r>
          <w:proofErr w:type="spellStart"/>
          <w:r w:rsidRPr="00BE1C97">
            <w:rPr>
              <w:lang w:val="fr-CH"/>
            </w:rPr>
            <w:t>Ewers</w:t>
          </w:r>
          <w:proofErr w:type="spellEnd"/>
          <w:r w:rsidRPr="00BE1C97">
            <w:rPr>
              <w:lang w:val="fr-CH"/>
            </w:rPr>
            <w:t xml:space="preserve">, F. W. (2007). </w:t>
          </w:r>
          <w:r>
            <w:t xml:space="preserve">Cavitation resistance and seasonal hydraulics differ among three arid Californian plant communities. </w:t>
          </w:r>
          <w:r>
            <w:rPr>
              <w:i/>
              <w:iCs/>
            </w:rPr>
            <w:t xml:space="preserve">Plant, </w:t>
          </w:r>
          <w:proofErr w:type="gramStart"/>
          <w:r>
            <w:rPr>
              <w:i/>
              <w:iCs/>
            </w:rPr>
            <w:t>Cell</w:t>
          </w:r>
          <w:proofErr w:type="gramEnd"/>
          <w:r>
            <w:rPr>
              <w:i/>
              <w:iCs/>
            </w:rPr>
            <w:t xml:space="preserve"> and Environment</w:t>
          </w:r>
          <w:r>
            <w:t xml:space="preserve">, </w:t>
          </w:r>
          <w:r>
            <w:rPr>
              <w:i/>
              <w:iCs/>
            </w:rPr>
            <w:t>30</w:t>
          </w:r>
          <w:r>
            <w:t>(12), 1599–1609. https://doi.org/10.1111/j.1365-3040.2007.01729.x</w:t>
          </w:r>
        </w:p>
        <w:p w14:paraId="4BE160E3" w14:textId="77777777" w:rsidR="006160D4" w:rsidRDefault="006160D4">
          <w:pPr>
            <w:autoSpaceDE w:val="0"/>
            <w:autoSpaceDN w:val="0"/>
            <w:ind w:hanging="480"/>
            <w:divId w:val="104006694"/>
          </w:pPr>
          <w:r>
            <w:t xml:space="preserve">Kennedy, D., Swenson, S., Oleson, K. W., Lawrence, D. M., Fisher, R., Lola da Costa, A. C., &amp; </w:t>
          </w:r>
          <w:proofErr w:type="spellStart"/>
          <w:r>
            <w:t>Gentine</w:t>
          </w:r>
          <w:proofErr w:type="spellEnd"/>
          <w:r>
            <w:t xml:space="preserve">, P. (2019). Implementing Plant Hydraulics in the Community Land Model, Version 5. </w:t>
          </w:r>
          <w:r>
            <w:rPr>
              <w:i/>
              <w:iCs/>
            </w:rPr>
            <w:t>Journal of Advances in Modeling Earth Systems</w:t>
          </w:r>
          <w:r>
            <w:t xml:space="preserve">, </w:t>
          </w:r>
          <w:r>
            <w:rPr>
              <w:i/>
              <w:iCs/>
            </w:rPr>
            <w:t>11</w:t>
          </w:r>
          <w:r>
            <w:t>(2), 485–513. https://doi.org/10.1029/2018MS001500</w:t>
          </w:r>
        </w:p>
        <w:p w14:paraId="204ECEA4" w14:textId="77777777" w:rsidR="006160D4" w:rsidRPr="006160D4" w:rsidRDefault="006160D4">
          <w:pPr>
            <w:autoSpaceDE w:val="0"/>
            <w:autoSpaceDN w:val="0"/>
            <w:ind w:hanging="480"/>
            <w:divId w:val="842552170"/>
            <w:rPr>
              <w:lang w:val="de-CH"/>
            </w:rPr>
          </w:pPr>
          <w:r w:rsidRPr="006160D4">
            <w:rPr>
              <w:lang w:val="de-CH"/>
            </w:rPr>
            <w:t>Knauer, J., El-</w:t>
          </w:r>
          <w:proofErr w:type="spellStart"/>
          <w:r w:rsidRPr="006160D4">
            <w:rPr>
              <w:lang w:val="de-CH"/>
            </w:rPr>
            <w:t>Madany</w:t>
          </w:r>
          <w:proofErr w:type="spellEnd"/>
          <w:r w:rsidRPr="006160D4">
            <w:rPr>
              <w:lang w:val="de-CH"/>
            </w:rPr>
            <w:t xml:space="preserve">, T. S., </w:t>
          </w:r>
          <w:proofErr w:type="spellStart"/>
          <w:r w:rsidRPr="006160D4">
            <w:rPr>
              <w:lang w:val="de-CH"/>
            </w:rPr>
            <w:t>Zaehle</w:t>
          </w:r>
          <w:proofErr w:type="spellEnd"/>
          <w:r w:rsidRPr="006160D4">
            <w:rPr>
              <w:lang w:val="de-CH"/>
            </w:rPr>
            <w:t xml:space="preserve">, S., &amp; </w:t>
          </w:r>
          <w:proofErr w:type="spellStart"/>
          <w:r w:rsidRPr="006160D4">
            <w:rPr>
              <w:lang w:val="de-CH"/>
            </w:rPr>
            <w:t>Migliavacca</w:t>
          </w:r>
          <w:proofErr w:type="spellEnd"/>
          <w:r w:rsidRPr="006160D4">
            <w:rPr>
              <w:lang w:val="de-CH"/>
            </w:rPr>
            <w:t xml:space="preserve">, M. (2018). </w:t>
          </w:r>
          <w:r>
            <w:t xml:space="preserve">Bigleaf - An R package for the calculation of physical and physiological ecosystem properties from eddy covariance data. </w:t>
          </w:r>
          <w:proofErr w:type="spellStart"/>
          <w:r w:rsidRPr="006160D4">
            <w:rPr>
              <w:i/>
              <w:iCs/>
              <w:lang w:val="de-CH"/>
            </w:rPr>
            <w:t>PLoS</w:t>
          </w:r>
          <w:proofErr w:type="spellEnd"/>
          <w:r w:rsidRPr="006160D4">
            <w:rPr>
              <w:i/>
              <w:iCs/>
              <w:lang w:val="de-CH"/>
            </w:rPr>
            <w:t xml:space="preserve"> ONE</w:t>
          </w:r>
          <w:r w:rsidRPr="006160D4">
            <w:rPr>
              <w:lang w:val="de-CH"/>
            </w:rPr>
            <w:t xml:space="preserve">, </w:t>
          </w:r>
          <w:r w:rsidRPr="006160D4">
            <w:rPr>
              <w:i/>
              <w:iCs/>
              <w:lang w:val="de-CH"/>
            </w:rPr>
            <w:t>13</w:t>
          </w:r>
          <w:r w:rsidRPr="006160D4">
            <w:rPr>
              <w:lang w:val="de-CH"/>
            </w:rPr>
            <w:t>(8), 1–26. https://doi.org/10.1371/journal.pone.0201114</w:t>
          </w:r>
        </w:p>
        <w:p w14:paraId="0A5A2BD1" w14:textId="77777777" w:rsidR="006160D4" w:rsidRDefault="006160D4">
          <w:pPr>
            <w:autoSpaceDE w:val="0"/>
            <w:autoSpaceDN w:val="0"/>
            <w:ind w:hanging="480"/>
            <w:divId w:val="469713143"/>
          </w:pPr>
          <w:r w:rsidRPr="006160D4">
            <w:rPr>
              <w:lang w:val="de-CH"/>
            </w:rPr>
            <w:t xml:space="preserve">Knauer, J., </w:t>
          </w:r>
          <w:proofErr w:type="spellStart"/>
          <w:r w:rsidRPr="006160D4">
            <w:rPr>
              <w:lang w:val="de-CH"/>
            </w:rPr>
            <w:t>Zaehle</w:t>
          </w:r>
          <w:proofErr w:type="spellEnd"/>
          <w:r w:rsidRPr="006160D4">
            <w:rPr>
              <w:lang w:val="de-CH"/>
            </w:rPr>
            <w:t xml:space="preserve">, S., </w:t>
          </w:r>
          <w:proofErr w:type="spellStart"/>
          <w:r w:rsidRPr="006160D4">
            <w:rPr>
              <w:lang w:val="de-CH"/>
            </w:rPr>
            <w:t>Medlyn</w:t>
          </w:r>
          <w:proofErr w:type="spellEnd"/>
          <w:r w:rsidRPr="006160D4">
            <w:rPr>
              <w:lang w:val="de-CH"/>
            </w:rPr>
            <w:t xml:space="preserve">, B. E., Reichstein, M., Williams, C. A., </w:t>
          </w:r>
          <w:proofErr w:type="spellStart"/>
          <w:r w:rsidRPr="006160D4">
            <w:rPr>
              <w:lang w:val="de-CH"/>
            </w:rPr>
            <w:t>Migliavacca</w:t>
          </w:r>
          <w:proofErr w:type="spellEnd"/>
          <w:r w:rsidRPr="006160D4">
            <w:rPr>
              <w:lang w:val="de-CH"/>
            </w:rPr>
            <w:t xml:space="preserve">, M., De </w:t>
          </w:r>
          <w:proofErr w:type="spellStart"/>
          <w:r w:rsidRPr="006160D4">
            <w:rPr>
              <w:lang w:val="de-CH"/>
            </w:rPr>
            <w:t>Kauwe</w:t>
          </w:r>
          <w:proofErr w:type="spellEnd"/>
          <w:r w:rsidRPr="006160D4">
            <w:rPr>
              <w:lang w:val="de-CH"/>
            </w:rPr>
            <w:t xml:space="preserve">, M. G., Werner, C., Keitel, C., </w:t>
          </w:r>
          <w:proofErr w:type="spellStart"/>
          <w:r w:rsidRPr="006160D4">
            <w:rPr>
              <w:lang w:val="de-CH"/>
            </w:rPr>
            <w:t>Kolari</w:t>
          </w:r>
          <w:proofErr w:type="spellEnd"/>
          <w:r w:rsidRPr="006160D4">
            <w:rPr>
              <w:lang w:val="de-CH"/>
            </w:rPr>
            <w:t xml:space="preserve">, P., </w:t>
          </w:r>
          <w:proofErr w:type="spellStart"/>
          <w:r w:rsidRPr="006160D4">
            <w:rPr>
              <w:lang w:val="de-CH"/>
            </w:rPr>
            <w:t>Limousin</w:t>
          </w:r>
          <w:proofErr w:type="spellEnd"/>
          <w:r w:rsidRPr="006160D4">
            <w:rPr>
              <w:lang w:val="de-CH"/>
            </w:rPr>
            <w:t xml:space="preserve">, J. M., &amp; </w:t>
          </w:r>
          <w:proofErr w:type="spellStart"/>
          <w:r w:rsidRPr="006160D4">
            <w:rPr>
              <w:lang w:val="de-CH"/>
            </w:rPr>
            <w:t>Linderson</w:t>
          </w:r>
          <w:proofErr w:type="spellEnd"/>
          <w:r w:rsidRPr="006160D4">
            <w:rPr>
              <w:lang w:val="de-CH"/>
            </w:rPr>
            <w:t xml:space="preserve">, M. L. (2018). </w:t>
          </w:r>
          <w:r>
            <w:t xml:space="preserve">Towards physiologically meaningful water-use efficiency estimates from eddy covariance data. </w:t>
          </w:r>
          <w:r>
            <w:rPr>
              <w:i/>
              <w:iCs/>
            </w:rPr>
            <w:t>Global Change Biology</w:t>
          </w:r>
          <w:r>
            <w:t xml:space="preserve">, </w:t>
          </w:r>
          <w:r>
            <w:rPr>
              <w:i/>
              <w:iCs/>
            </w:rPr>
            <w:t>24</w:t>
          </w:r>
          <w:r>
            <w:t>(2), 694–710. https://doi.org/10.1111/gcb.13893</w:t>
          </w:r>
        </w:p>
        <w:p w14:paraId="404FBA48" w14:textId="77777777" w:rsidR="006160D4" w:rsidRDefault="006160D4">
          <w:pPr>
            <w:autoSpaceDE w:val="0"/>
            <w:autoSpaceDN w:val="0"/>
            <w:ind w:hanging="480"/>
            <w:divId w:val="1617440306"/>
          </w:pPr>
          <w:proofErr w:type="spellStart"/>
          <w:r>
            <w:t>Konings</w:t>
          </w:r>
          <w:proofErr w:type="spellEnd"/>
          <w:r>
            <w:t xml:space="preserve">, A. G., &amp; </w:t>
          </w:r>
          <w:proofErr w:type="spellStart"/>
          <w:r>
            <w:t>Gentine</w:t>
          </w:r>
          <w:proofErr w:type="spellEnd"/>
          <w:r>
            <w:t xml:space="preserve">, P. (2017). Global variations in ecosystem-scale </w:t>
          </w:r>
          <w:proofErr w:type="spellStart"/>
          <w:r>
            <w:t>isohydricity</w:t>
          </w:r>
          <w:proofErr w:type="spellEnd"/>
          <w:r>
            <w:t xml:space="preserve">. </w:t>
          </w:r>
          <w:r>
            <w:rPr>
              <w:i/>
              <w:iCs/>
            </w:rPr>
            <w:t>Global Change Biology</w:t>
          </w:r>
          <w:r>
            <w:t xml:space="preserve">, </w:t>
          </w:r>
          <w:r>
            <w:rPr>
              <w:i/>
              <w:iCs/>
            </w:rPr>
            <w:t>23</w:t>
          </w:r>
          <w:r>
            <w:t>(2), 891–905. https://doi.org/10.1111/gcb.13389</w:t>
          </w:r>
        </w:p>
        <w:p w14:paraId="4DAA2F53" w14:textId="77777777" w:rsidR="006160D4" w:rsidRDefault="006160D4">
          <w:pPr>
            <w:autoSpaceDE w:val="0"/>
            <w:autoSpaceDN w:val="0"/>
            <w:ind w:hanging="480"/>
            <w:divId w:val="1025059160"/>
          </w:pPr>
          <w:r>
            <w:t xml:space="preserve">Kuhn, M., Wing, J., Weston, S., Williams, A., Keefer, C., Engelhardt, A., Cooper, T., Mayer, Z., </w:t>
          </w:r>
          <w:proofErr w:type="spellStart"/>
          <w:r>
            <w:t>Kenkel</w:t>
          </w:r>
          <w:proofErr w:type="spellEnd"/>
          <w:r>
            <w:t xml:space="preserve">, B., Team, R. C., </w:t>
          </w:r>
          <w:proofErr w:type="spellStart"/>
          <w:r>
            <w:t>Benesty</w:t>
          </w:r>
          <w:proofErr w:type="spellEnd"/>
          <w:r>
            <w:t xml:space="preserve">, M., </w:t>
          </w:r>
          <w:proofErr w:type="spellStart"/>
          <w:r>
            <w:t>Lescarbeau</w:t>
          </w:r>
          <w:proofErr w:type="spellEnd"/>
          <w:r>
            <w:t xml:space="preserve">, R., </w:t>
          </w:r>
          <w:proofErr w:type="spellStart"/>
          <w:r>
            <w:t>Ziem</w:t>
          </w:r>
          <w:proofErr w:type="spellEnd"/>
          <w:r>
            <w:t xml:space="preserve">, A., </w:t>
          </w:r>
          <w:proofErr w:type="spellStart"/>
          <w:r>
            <w:t>Scrucca</w:t>
          </w:r>
          <w:proofErr w:type="spellEnd"/>
          <w:r>
            <w:t xml:space="preserve">, L., Tang, Y., </w:t>
          </w:r>
          <w:proofErr w:type="spellStart"/>
          <w:r>
            <w:t>Candan</w:t>
          </w:r>
          <w:proofErr w:type="spellEnd"/>
          <w:r>
            <w:t xml:space="preserve">, C., &amp; Hunt, T. (2021). </w:t>
          </w:r>
          <w:r>
            <w:rPr>
              <w:i/>
              <w:iCs/>
            </w:rPr>
            <w:t>caret: Classification and Regression Training</w:t>
          </w:r>
          <w:r>
            <w:t xml:space="preserve"> (6.0-88). https://doi.org/10.1887/0750303123/b365c43</w:t>
          </w:r>
        </w:p>
        <w:p w14:paraId="14E674D2" w14:textId="77777777" w:rsidR="006160D4" w:rsidRDefault="006160D4">
          <w:pPr>
            <w:autoSpaceDE w:val="0"/>
            <w:autoSpaceDN w:val="0"/>
            <w:ind w:hanging="480"/>
            <w:divId w:val="844242952"/>
          </w:pPr>
          <w:r w:rsidRPr="006160D4">
            <w:rPr>
              <w:lang w:val="de-CH"/>
            </w:rPr>
            <w:t xml:space="preserve">Li, X., </w:t>
          </w:r>
          <w:proofErr w:type="spellStart"/>
          <w:r w:rsidRPr="006160D4">
            <w:rPr>
              <w:lang w:val="de-CH"/>
            </w:rPr>
            <w:t>Gentine</w:t>
          </w:r>
          <w:proofErr w:type="spellEnd"/>
          <w:r w:rsidRPr="006160D4">
            <w:rPr>
              <w:lang w:val="de-CH"/>
            </w:rPr>
            <w:t xml:space="preserve">, P., Lin, C., Zhou, S., Sun, Z., Zheng, Y., Liu, J., &amp; Zheng, C. (2019). </w:t>
          </w:r>
          <w:r>
            <w:t xml:space="preserve">A simple and objective method to partition evapotranspiration into transpiration and evaporation at eddy-covariance sites. </w:t>
          </w:r>
          <w:r>
            <w:rPr>
              <w:i/>
              <w:iCs/>
            </w:rPr>
            <w:t>Agricultural and Forest Meteorology</w:t>
          </w:r>
          <w:r>
            <w:t xml:space="preserve">, </w:t>
          </w:r>
          <w:r>
            <w:rPr>
              <w:i/>
              <w:iCs/>
            </w:rPr>
            <w:t>265</w:t>
          </w:r>
          <w:r>
            <w:t>(May 2018), 171–182. https://doi.org/10.1016/j.agrformet.2018.11.017</w:t>
          </w:r>
        </w:p>
        <w:p w14:paraId="681C64D1" w14:textId="77777777" w:rsidR="006160D4" w:rsidRDefault="006160D4">
          <w:pPr>
            <w:autoSpaceDE w:val="0"/>
            <w:autoSpaceDN w:val="0"/>
            <w:ind w:hanging="480"/>
            <w:divId w:val="1830704703"/>
          </w:pPr>
          <w:r>
            <w:t xml:space="preserve">Liang, X., </w:t>
          </w:r>
          <w:proofErr w:type="spellStart"/>
          <w:r>
            <w:t>Lettenmaier</w:t>
          </w:r>
          <w:proofErr w:type="spellEnd"/>
          <w:r>
            <w:t xml:space="preserve">, D. P., Wood, E. F., &amp; Burges, S. J. (1994). A simple hydrologically based model of land surface water and energy fluxes for general circulation models. </w:t>
          </w:r>
          <w:r>
            <w:rPr>
              <w:i/>
              <w:iCs/>
            </w:rPr>
            <w:t>Journal of Geophysical Research</w:t>
          </w:r>
          <w:r>
            <w:t xml:space="preserve">, </w:t>
          </w:r>
          <w:r>
            <w:rPr>
              <w:i/>
              <w:iCs/>
            </w:rPr>
            <w:t>99</w:t>
          </w:r>
          <w:r>
            <w:t>(D7), 14415. https://doi.org/10.1029/94JD00483</w:t>
          </w:r>
        </w:p>
        <w:p w14:paraId="24549F89" w14:textId="77777777" w:rsidR="006160D4" w:rsidRDefault="006160D4">
          <w:pPr>
            <w:autoSpaceDE w:val="0"/>
            <w:autoSpaceDN w:val="0"/>
            <w:ind w:hanging="480"/>
            <w:divId w:val="1635409202"/>
          </w:pPr>
          <w:r>
            <w:t xml:space="preserve">Liu, Y., Flournoy, O., Zhang, Q., Novick, K. A., </w:t>
          </w:r>
          <w:proofErr w:type="spellStart"/>
          <w:r>
            <w:t>Koster</w:t>
          </w:r>
          <w:proofErr w:type="spellEnd"/>
          <w:r>
            <w:t xml:space="preserve">, R. D., &amp; </w:t>
          </w:r>
          <w:proofErr w:type="spellStart"/>
          <w:r>
            <w:t>Konings</w:t>
          </w:r>
          <w:proofErr w:type="spellEnd"/>
          <w:r>
            <w:t xml:space="preserve">, A. G. (2022). Canopy Height and Climate Dryness Parsimoniously Explain Spatial Variation of Unstressed Stomatal Conductance. </w:t>
          </w:r>
          <w:r>
            <w:rPr>
              <w:i/>
              <w:iCs/>
            </w:rPr>
            <w:t>Geophysical Research Letters</w:t>
          </w:r>
          <w:r>
            <w:t xml:space="preserve">, </w:t>
          </w:r>
          <w:r>
            <w:rPr>
              <w:i/>
              <w:iCs/>
            </w:rPr>
            <w:t>49</w:t>
          </w:r>
          <w:r>
            <w:t>(15), e2022GL099339. https://doi.org/10.1029/2022GL099339</w:t>
          </w:r>
        </w:p>
        <w:p w14:paraId="5D791D0A" w14:textId="77777777" w:rsidR="006160D4" w:rsidRDefault="006160D4">
          <w:pPr>
            <w:autoSpaceDE w:val="0"/>
            <w:autoSpaceDN w:val="0"/>
            <w:ind w:hanging="480"/>
            <w:divId w:val="1666057267"/>
          </w:pPr>
          <w:r>
            <w:t xml:space="preserve">Liu, Y., Kumar, M., </w:t>
          </w:r>
          <w:proofErr w:type="spellStart"/>
          <w:r>
            <w:t>Katul</w:t>
          </w:r>
          <w:proofErr w:type="spellEnd"/>
          <w:r>
            <w:t xml:space="preserve">, G. G., Feng, X., &amp; </w:t>
          </w:r>
          <w:proofErr w:type="spellStart"/>
          <w:r>
            <w:t>Konings</w:t>
          </w:r>
          <w:proofErr w:type="spellEnd"/>
          <w:r>
            <w:t xml:space="preserve">, A. G. (2020). Plant hydraulics accentuates the effect of atmospheric moisture stress on transpiration. </w:t>
          </w:r>
          <w:r>
            <w:rPr>
              <w:i/>
              <w:iCs/>
            </w:rPr>
            <w:t>Nature Climate Change</w:t>
          </w:r>
          <w:r>
            <w:t xml:space="preserve">, </w:t>
          </w:r>
          <w:r>
            <w:rPr>
              <w:i/>
              <w:iCs/>
            </w:rPr>
            <w:t>10</w:t>
          </w:r>
          <w:r>
            <w:t>(7), 691–695. https://doi.org/10.1038/s41558-020-0781-5</w:t>
          </w:r>
        </w:p>
        <w:p w14:paraId="0A5BF369" w14:textId="77777777" w:rsidR="006160D4" w:rsidRDefault="006160D4">
          <w:pPr>
            <w:autoSpaceDE w:val="0"/>
            <w:autoSpaceDN w:val="0"/>
            <w:ind w:hanging="480"/>
            <w:divId w:val="768309720"/>
          </w:pPr>
          <w:r>
            <w:t>Luo, Y., El-</w:t>
          </w:r>
          <w:proofErr w:type="spellStart"/>
          <w:r>
            <w:t>Madany</w:t>
          </w:r>
          <w:proofErr w:type="spellEnd"/>
          <w:r>
            <w:t xml:space="preserve">, T. S., </w:t>
          </w:r>
          <w:proofErr w:type="spellStart"/>
          <w:r>
            <w:t>Filippa</w:t>
          </w:r>
          <w:proofErr w:type="spellEnd"/>
          <w:r>
            <w:t>, G., Ma, X., Ahrens, B., Carrara, A., Gonzalez-</w:t>
          </w:r>
          <w:proofErr w:type="spellStart"/>
          <w:r>
            <w:t>Cascon</w:t>
          </w:r>
          <w:proofErr w:type="spellEnd"/>
          <w:r>
            <w:t xml:space="preserve">, R., </w:t>
          </w:r>
          <w:proofErr w:type="spellStart"/>
          <w:r>
            <w:t>Cremonese</w:t>
          </w:r>
          <w:proofErr w:type="spellEnd"/>
          <w:r>
            <w:t xml:space="preserve">, E., </w:t>
          </w:r>
          <w:proofErr w:type="spellStart"/>
          <w:r>
            <w:t>Galvagno</w:t>
          </w:r>
          <w:proofErr w:type="spellEnd"/>
          <w:r>
            <w:t>, M., Hammer, T. W., Pacheco-Labrador, J., Martín, M. P., Moreno, G., Perez-</w:t>
          </w:r>
          <w:proofErr w:type="spellStart"/>
          <w:r>
            <w:t>Priego</w:t>
          </w:r>
          <w:proofErr w:type="spellEnd"/>
          <w:r>
            <w:t xml:space="preserve">, O., Reichstein, M., Richardson, A. D., </w:t>
          </w:r>
          <w:proofErr w:type="spellStart"/>
          <w:r>
            <w:t>Römermann</w:t>
          </w:r>
          <w:proofErr w:type="spellEnd"/>
          <w:r>
            <w:t xml:space="preserve">, C., &amp; </w:t>
          </w:r>
          <w:proofErr w:type="spellStart"/>
          <w:r>
            <w:t>Migliavacca</w:t>
          </w:r>
          <w:proofErr w:type="spellEnd"/>
          <w:r>
            <w:t xml:space="preserve">, M. (2018). Using Near-Infrared-Enabled Digital Repeat Photography to Track Structural and Physiological Phenology in Mediterranean Tree–Grass Ecosystems. </w:t>
          </w:r>
          <w:r>
            <w:rPr>
              <w:i/>
              <w:iCs/>
            </w:rPr>
            <w:t>Remote Sensing</w:t>
          </w:r>
          <w:r>
            <w:t xml:space="preserve">, </w:t>
          </w:r>
          <w:r>
            <w:rPr>
              <w:i/>
              <w:iCs/>
            </w:rPr>
            <w:t>10</w:t>
          </w:r>
          <w:r>
            <w:t>(8), 1293. https://doi.org/10.3390/rs10081293</w:t>
          </w:r>
        </w:p>
        <w:p w14:paraId="0495B068" w14:textId="77777777" w:rsidR="006160D4" w:rsidRDefault="006160D4">
          <w:pPr>
            <w:autoSpaceDE w:val="0"/>
            <w:autoSpaceDN w:val="0"/>
            <w:ind w:hanging="480"/>
            <w:divId w:val="1944265303"/>
          </w:pPr>
          <w:r>
            <w:t xml:space="preserve">Mackay, D. S., Roberts, D. E., Ewers, B. E., Sperry, J. S., McDowell, N. G., &amp; </w:t>
          </w:r>
          <w:proofErr w:type="spellStart"/>
          <w:r>
            <w:t>Pockman</w:t>
          </w:r>
          <w:proofErr w:type="spellEnd"/>
          <w:r>
            <w:t xml:space="preserve">, W. T. (2015). Interdependence of chronic hydraulic dysfunction and canopy processes can improve integrated models of tree response to drought. </w:t>
          </w:r>
          <w:r>
            <w:rPr>
              <w:i/>
              <w:iCs/>
            </w:rPr>
            <w:t>Water Resources Research</w:t>
          </w:r>
          <w:r>
            <w:t xml:space="preserve">, </w:t>
          </w:r>
          <w:r>
            <w:rPr>
              <w:i/>
              <w:iCs/>
            </w:rPr>
            <w:t>51</w:t>
          </w:r>
          <w:r>
            <w:t>(8), 6156–6176. https://doi.org/10.1002/2015WR017244</w:t>
          </w:r>
        </w:p>
        <w:p w14:paraId="7D9D2E2A" w14:textId="77777777" w:rsidR="006160D4" w:rsidRDefault="006160D4">
          <w:pPr>
            <w:autoSpaceDE w:val="0"/>
            <w:autoSpaceDN w:val="0"/>
            <w:ind w:hanging="480"/>
            <w:divId w:val="1902250786"/>
          </w:pPr>
          <w:proofErr w:type="spellStart"/>
          <w:r>
            <w:lastRenderedPageBreak/>
            <w:t>Maes</w:t>
          </w:r>
          <w:proofErr w:type="spellEnd"/>
          <w:r>
            <w:t xml:space="preserve">, W. H., </w:t>
          </w:r>
          <w:proofErr w:type="spellStart"/>
          <w:r>
            <w:t>Gentine</w:t>
          </w:r>
          <w:proofErr w:type="spellEnd"/>
          <w:r>
            <w:t xml:space="preserve">, P., </w:t>
          </w:r>
          <w:proofErr w:type="spellStart"/>
          <w:r>
            <w:t>Verhoest</w:t>
          </w:r>
          <w:proofErr w:type="spellEnd"/>
          <w:r>
            <w:t xml:space="preserve">, N. E. C., &amp; </w:t>
          </w:r>
          <w:proofErr w:type="spellStart"/>
          <w:r>
            <w:t>Miralles</w:t>
          </w:r>
          <w:proofErr w:type="spellEnd"/>
          <w:r>
            <w:t xml:space="preserve">, D. G. (2019). Potential evaporation at eddy-covariance sites across the globe. </w:t>
          </w:r>
          <w:r>
            <w:rPr>
              <w:i/>
              <w:iCs/>
            </w:rPr>
            <w:t>Hydrology and Earth System Sciences</w:t>
          </w:r>
          <w:r>
            <w:t xml:space="preserve">, </w:t>
          </w:r>
          <w:r>
            <w:rPr>
              <w:i/>
              <w:iCs/>
            </w:rPr>
            <w:t>23</w:t>
          </w:r>
          <w:r>
            <w:t>(2), 925–948. https://doi.org/10.5194/hess-23-925-2019</w:t>
          </w:r>
        </w:p>
        <w:p w14:paraId="1200FDCB" w14:textId="77777777" w:rsidR="006160D4" w:rsidRDefault="006160D4">
          <w:pPr>
            <w:autoSpaceDE w:val="0"/>
            <w:autoSpaceDN w:val="0"/>
            <w:ind w:hanging="480"/>
            <w:divId w:val="510218287"/>
          </w:pPr>
          <w:proofErr w:type="spellStart"/>
          <w:r w:rsidRPr="006160D4">
            <w:rPr>
              <w:lang w:val="de-CH"/>
            </w:rPr>
            <w:t>Marthews</w:t>
          </w:r>
          <w:proofErr w:type="spellEnd"/>
          <w:r w:rsidRPr="006160D4">
            <w:rPr>
              <w:lang w:val="de-CH"/>
            </w:rPr>
            <w:t xml:space="preserve">, T. R., </w:t>
          </w:r>
          <w:proofErr w:type="spellStart"/>
          <w:r w:rsidRPr="006160D4">
            <w:rPr>
              <w:lang w:val="de-CH"/>
            </w:rPr>
            <w:t>Dadson</w:t>
          </w:r>
          <w:proofErr w:type="spellEnd"/>
          <w:r w:rsidRPr="006160D4">
            <w:rPr>
              <w:lang w:val="de-CH"/>
            </w:rPr>
            <w:t xml:space="preserve">, S. J., Lehner, B., Abele, S., &amp; </w:t>
          </w:r>
          <w:proofErr w:type="spellStart"/>
          <w:r w:rsidRPr="006160D4">
            <w:rPr>
              <w:lang w:val="de-CH"/>
            </w:rPr>
            <w:t>Gedney</w:t>
          </w:r>
          <w:proofErr w:type="spellEnd"/>
          <w:r w:rsidRPr="006160D4">
            <w:rPr>
              <w:lang w:val="de-CH"/>
            </w:rPr>
            <w:t xml:space="preserve">, N. (2015a). </w:t>
          </w:r>
          <w:r>
            <w:rPr>
              <w:i/>
              <w:iCs/>
            </w:rPr>
            <w:t>High-resolution global topographic index values</w:t>
          </w:r>
          <w:r>
            <w:t>. NERC Environmental Information Data Centre. (Dataset).</w:t>
          </w:r>
        </w:p>
        <w:p w14:paraId="4B150407" w14:textId="77777777" w:rsidR="006160D4" w:rsidRDefault="006160D4">
          <w:pPr>
            <w:autoSpaceDE w:val="0"/>
            <w:autoSpaceDN w:val="0"/>
            <w:ind w:hanging="480"/>
            <w:divId w:val="1167096098"/>
          </w:pPr>
          <w:proofErr w:type="spellStart"/>
          <w:r>
            <w:t>Marthews</w:t>
          </w:r>
          <w:proofErr w:type="spellEnd"/>
          <w:r>
            <w:t xml:space="preserve">, T. R., </w:t>
          </w:r>
          <w:proofErr w:type="spellStart"/>
          <w:r>
            <w:t>Dadson</w:t>
          </w:r>
          <w:proofErr w:type="spellEnd"/>
          <w:r>
            <w:t xml:space="preserve">, S. J., Lehner, B., Abele, S., &amp; </w:t>
          </w:r>
          <w:proofErr w:type="spellStart"/>
          <w:r>
            <w:t>Gedney</w:t>
          </w:r>
          <w:proofErr w:type="spellEnd"/>
          <w:r>
            <w:t xml:space="preserve">, N. (2015b). High-resolution global topographic index values for use in large-scale hydrological modelling. </w:t>
          </w:r>
          <w:r>
            <w:rPr>
              <w:i/>
              <w:iCs/>
            </w:rPr>
            <w:t>Hydrology and Earth System Sciences</w:t>
          </w:r>
          <w:r>
            <w:t xml:space="preserve">, </w:t>
          </w:r>
          <w:r>
            <w:rPr>
              <w:i/>
              <w:iCs/>
            </w:rPr>
            <w:t>19</w:t>
          </w:r>
          <w:r>
            <w:t>(1), 91–104. https://doi.org/10.5194/hess-19-91-2015</w:t>
          </w:r>
        </w:p>
        <w:p w14:paraId="00484BA0" w14:textId="77777777" w:rsidR="006160D4" w:rsidRDefault="006160D4">
          <w:pPr>
            <w:autoSpaceDE w:val="0"/>
            <w:autoSpaceDN w:val="0"/>
            <w:ind w:hanging="480"/>
            <w:divId w:val="1112359629"/>
          </w:pPr>
          <w:proofErr w:type="spellStart"/>
          <w:r w:rsidRPr="00BE1C97">
            <w:rPr>
              <w:lang w:val="fr-CH"/>
            </w:rPr>
            <w:t>Martínez-Vilalta</w:t>
          </w:r>
          <w:proofErr w:type="spellEnd"/>
          <w:r w:rsidRPr="00BE1C97">
            <w:rPr>
              <w:lang w:val="fr-CH"/>
            </w:rPr>
            <w:t>, J., &amp; Garcia-</w:t>
          </w:r>
          <w:proofErr w:type="spellStart"/>
          <w:r w:rsidRPr="00BE1C97">
            <w:rPr>
              <w:lang w:val="fr-CH"/>
            </w:rPr>
            <w:t>Forner</w:t>
          </w:r>
          <w:proofErr w:type="spellEnd"/>
          <w:r w:rsidRPr="00BE1C97">
            <w:rPr>
              <w:lang w:val="fr-CH"/>
            </w:rPr>
            <w:t xml:space="preserve">, N. (2017). </w:t>
          </w:r>
          <w:r>
            <w:t xml:space="preserve">Water potential regulation, stomatal </w:t>
          </w:r>
          <w:proofErr w:type="spellStart"/>
          <w:proofErr w:type="gramStart"/>
          <w:r>
            <w:t>behaviour</w:t>
          </w:r>
          <w:proofErr w:type="spellEnd"/>
          <w:proofErr w:type="gramEnd"/>
          <w:r>
            <w:t xml:space="preserve"> and hydraulic transport under drought: deconstructing the iso/</w:t>
          </w:r>
          <w:proofErr w:type="spellStart"/>
          <w:r>
            <w:t>anisohydric</w:t>
          </w:r>
          <w:proofErr w:type="spellEnd"/>
          <w:r>
            <w:t xml:space="preserve"> concept. </w:t>
          </w:r>
          <w:r>
            <w:rPr>
              <w:i/>
              <w:iCs/>
            </w:rPr>
            <w:t>Plant Cell and Environment</w:t>
          </w:r>
          <w:r>
            <w:t xml:space="preserve">, </w:t>
          </w:r>
          <w:r>
            <w:rPr>
              <w:i/>
              <w:iCs/>
            </w:rPr>
            <w:t>40</w:t>
          </w:r>
          <w:r>
            <w:t>(6), 962–976. https://doi.org/10.1111/pce.12846</w:t>
          </w:r>
        </w:p>
        <w:p w14:paraId="7089ECBF" w14:textId="77777777" w:rsidR="006160D4" w:rsidRDefault="006160D4">
          <w:pPr>
            <w:autoSpaceDE w:val="0"/>
            <w:autoSpaceDN w:val="0"/>
            <w:ind w:hanging="480"/>
            <w:divId w:val="1400054391"/>
          </w:pPr>
          <w:r>
            <w:t xml:space="preserve">McCormick, E. L., </w:t>
          </w:r>
          <w:proofErr w:type="spellStart"/>
          <w:r>
            <w:t>Dralle</w:t>
          </w:r>
          <w:proofErr w:type="spellEnd"/>
          <w:r>
            <w:t xml:space="preserve">, D. N., </w:t>
          </w:r>
          <w:proofErr w:type="spellStart"/>
          <w:r>
            <w:t>Hahm</w:t>
          </w:r>
          <w:proofErr w:type="spellEnd"/>
          <w:r>
            <w:t xml:space="preserve">, W. J., Tune, A. K., Schmidt, L. M., Chadwick, K. D., &amp; Rempe, D. M. (2021). Widespread woody plant use of water stored in bedrock. </w:t>
          </w:r>
          <w:r>
            <w:rPr>
              <w:i/>
              <w:iCs/>
            </w:rPr>
            <w:t>Nature</w:t>
          </w:r>
          <w:r>
            <w:t xml:space="preserve">, </w:t>
          </w:r>
          <w:r>
            <w:rPr>
              <w:i/>
              <w:iCs/>
            </w:rPr>
            <w:t>597</w:t>
          </w:r>
          <w:r>
            <w:t>(7875), 225–229. https://doi.org/10.1038/s41586-021-03761-3</w:t>
          </w:r>
        </w:p>
        <w:p w14:paraId="764C615B" w14:textId="77777777" w:rsidR="006160D4" w:rsidRDefault="006160D4">
          <w:pPr>
            <w:autoSpaceDE w:val="0"/>
            <w:autoSpaceDN w:val="0"/>
            <w:ind w:hanging="480"/>
            <w:divId w:val="1410075293"/>
          </w:pPr>
          <w:r>
            <w:t xml:space="preserve">McDowell, N., </w:t>
          </w:r>
          <w:proofErr w:type="spellStart"/>
          <w:r>
            <w:t>Pockman</w:t>
          </w:r>
          <w:proofErr w:type="spellEnd"/>
          <w:r>
            <w:t xml:space="preserve">, W. T., Allen, C. D., </w:t>
          </w:r>
          <w:proofErr w:type="spellStart"/>
          <w:r>
            <w:t>Breshears</w:t>
          </w:r>
          <w:proofErr w:type="spellEnd"/>
          <w:r>
            <w:t xml:space="preserve">, D. D., Cobb, N., Kolb, T., </w:t>
          </w:r>
          <w:proofErr w:type="spellStart"/>
          <w:r>
            <w:t>Plaut</w:t>
          </w:r>
          <w:proofErr w:type="spellEnd"/>
          <w:r>
            <w:t xml:space="preserve">, J., Sperry, J., West, A., Williams, D. G., &amp; Yepez, E. A. (2008). Mechanisms of Plant Survival and Mortality during Drought: why do survive while others succumb plants </w:t>
          </w:r>
          <w:proofErr w:type="gramStart"/>
          <w:r>
            <w:t>drought ?</w:t>
          </w:r>
          <w:proofErr w:type="gramEnd"/>
          <w:r>
            <w:t xml:space="preserve"> to. </w:t>
          </w:r>
          <w:r>
            <w:rPr>
              <w:i/>
              <w:iCs/>
            </w:rPr>
            <w:t>New Phytologist</w:t>
          </w:r>
          <w:r>
            <w:t xml:space="preserve">, </w:t>
          </w:r>
          <w:r>
            <w:rPr>
              <w:i/>
              <w:iCs/>
            </w:rPr>
            <w:t>178</w:t>
          </w:r>
          <w:r>
            <w:t>(4), 719–739.</w:t>
          </w:r>
        </w:p>
        <w:p w14:paraId="6B3FE5F4" w14:textId="77777777" w:rsidR="006160D4" w:rsidRDefault="006160D4">
          <w:pPr>
            <w:autoSpaceDE w:val="0"/>
            <w:autoSpaceDN w:val="0"/>
            <w:ind w:hanging="480"/>
            <w:divId w:val="882131532"/>
          </w:pPr>
          <w:proofErr w:type="spellStart"/>
          <w:r>
            <w:t>Medlyn</w:t>
          </w:r>
          <w:proofErr w:type="spellEnd"/>
          <w:r>
            <w:t xml:space="preserve">, B. E., De </w:t>
          </w:r>
          <w:proofErr w:type="spellStart"/>
          <w:r>
            <w:t>Kauwe</w:t>
          </w:r>
          <w:proofErr w:type="spellEnd"/>
          <w:r>
            <w:t xml:space="preserve">, M. G., Lin, Y. S., Knauer, J., </w:t>
          </w:r>
          <w:proofErr w:type="spellStart"/>
          <w:r>
            <w:t>Duursma</w:t>
          </w:r>
          <w:proofErr w:type="spellEnd"/>
          <w:r>
            <w:t xml:space="preserve">, R. A., Williams, C. A., </w:t>
          </w:r>
          <w:proofErr w:type="spellStart"/>
          <w:r>
            <w:t>Arneth</w:t>
          </w:r>
          <w:proofErr w:type="spellEnd"/>
          <w:r>
            <w:t xml:space="preserve">, A., Clement, R., Isaac, P., </w:t>
          </w:r>
          <w:proofErr w:type="spellStart"/>
          <w:r>
            <w:t>Limousin</w:t>
          </w:r>
          <w:proofErr w:type="spellEnd"/>
          <w:r>
            <w:t xml:space="preserve">, J. M., </w:t>
          </w:r>
          <w:proofErr w:type="spellStart"/>
          <w:r>
            <w:t>Linderson</w:t>
          </w:r>
          <w:proofErr w:type="spellEnd"/>
          <w:r>
            <w:t>, M. L., Meir, P., Martin-</w:t>
          </w:r>
          <w:proofErr w:type="spellStart"/>
          <w:r>
            <w:t>Stpaul</w:t>
          </w:r>
          <w:proofErr w:type="spellEnd"/>
          <w:r>
            <w:t xml:space="preserve">, N., &amp; Wingate, L. (2017). How do leaf and ecosystem measures of water-use efficiency compare? </w:t>
          </w:r>
          <w:r>
            <w:rPr>
              <w:i/>
              <w:iCs/>
            </w:rPr>
            <w:t>New Phytologist</w:t>
          </w:r>
          <w:r>
            <w:t xml:space="preserve">, </w:t>
          </w:r>
          <w:r>
            <w:rPr>
              <w:i/>
              <w:iCs/>
            </w:rPr>
            <w:t>216</w:t>
          </w:r>
          <w:r>
            <w:t>, 758–770. https://doi.org/10.1111/nph.14626</w:t>
          </w:r>
        </w:p>
        <w:p w14:paraId="0D65B243" w14:textId="77777777" w:rsidR="006160D4" w:rsidRDefault="006160D4">
          <w:pPr>
            <w:autoSpaceDE w:val="0"/>
            <w:autoSpaceDN w:val="0"/>
            <w:ind w:hanging="480"/>
            <w:divId w:val="2006785235"/>
          </w:pPr>
          <w:r>
            <w:t xml:space="preserve">Milly, P. C. D. (1994). Climate, soil water storage, and the average annual water balance. </w:t>
          </w:r>
          <w:r>
            <w:rPr>
              <w:i/>
              <w:iCs/>
            </w:rPr>
            <w:t>Water Resources Research</w:t>
          </w:r>
          <w:r>
            <w:t xml:space="preserve">, </w:t>
          </w:r>
          <w:r>
            <w:rPr>
              <w:i/>
              <w:iCs/>
            </w:rPr>
            <w:t>30</w:t>
          </w:r>
          <w:r>
            <w:t>(7), 2143–2156. https://doi.org/10.1029/94WR00586</w:t>
          </w:r>
        </w:p>
        <w:p w14:paraId="1174681E" w14:textId="77777777" w:rsidR="006160D4" w:rsidRDefault="006160D4">
          <w:pPr>
            <w:autoSpaceDE w:val="0"/>
            <w:autoSpaceDN w:val="0"/>
            <w:ind w:hanging="480"/>
            <w:divId w:val="1826582797"/>
          </w:pPr>
          <w:proofErr w:type="spellStart"/>
          <w:r>
            <w:t>Miralles</w:t>
          </w:r>
          <w:proofErr w:type="spellEnd"/>
          <w:r>
            <w:t xml:space="preserve">, D. G., </w:t>
          </w:r>
          <w:proofErr w:type="spellStart"/>
          <w:r>
            <w:t>Gentine</w:t>
          </w:r>
          <w:proofErr w:type="spellEnd"/>
          <w:r>
            <w:t xml:space="preserve">, P., Seneviratne, S. I., &amp; </w:t>
          </w:r>
          <w:proofErr w:type="spellStart"/>
          <w:r>
            <w:t>Teuling</w:t>
          </w:r>
          <w:proofErr w:type="spellEnd"/>
          <w:r>
            <w:t xml:space="preserve">, A. J. (2019). Land–atmospheric feedbacks during droughts and heatwaves: state of the science and current challenges. </w:t>
          </w:r>
          <w:r>
            <w:rPr>
              <w:i/>
              <w:iCs/>
            </w:rPr>
            <w:t>Annals of the New York Academy of Sciences</w:t>
          </w:r>
          <w:r>
            <w:t xml:space="preserve">, </w:t>
          </w:r>
          <w:r>
            <w:rPr>
              <w:i/>
              <w:iCs/>
            </w:rPr>
            <w:t>1436</w:t>
          </w:r>
          <w:r>
            <w:t>(1), 19–35. https://doi.org/10.1111/nyas.13912</w:t>
          </w:r>
        </w:p>
        <w:p w14:paraId="39CB0E15" w14:textId="77777777" w:rsidR="006160D4" w:rsidRDefault="006160D4">
          <w:pPr>
            <w:autoSpaceDE w:val="0"/>
            <w:autoSpaceDN w:val="0"/>
            <w:ind w:hanging="480"/>
            <w:divId w:val="962275191"/>
          </w:pPr>
          <w:r w:rsidRPr="006160D4">
            <w:rPr>
              <w:lang w:val="de-CH"/>
            </w:rPr>
            <w:t xml:space="preserve">Mu, M., De </w:t>
          </w:r>
          <w:proofErr w:type="spellStart"/>
          <w:r w:rsidRPr="006160D4">
            <w:rPr>
              <w:lang w:val="de-CH"/>
            </w:rPr>
            <w:t>Kauwe</w:t>
          </w:r>
          <w:proofErr w:type="spellEnd"/>
          <w:r w:rsidRPr="006160D4">
            <w:rPr>
              <w:lang w:val="de-CH"/>
            </w:rPr>
            <w:t xml:space="preserve">, M. G., </w:t>
          </w:r>
          <w:proofErr w:type="spellStart"/>
          <w:r w:rsidRPr="006160D4">
            <w:rPr>
              <w:lang w:val="de-CH"/>
            </w:rPr>
            <w:t>Ukkola</w:t>
          </w:r>
          <w:proofErr w:type="spellEnd"/>
          <w:r w:rsidRPr="006160D4">
            <w:rPr>
              <w:lang w:val="de-CH"/>
            </w:rPr>
            <w:t xml:space="preserve">, A. M., Pitman, A. J., Guo, W., </w:t>
          </w:r>
          <w:proofErr w:type="spellStart"/>
          <w:r w:rsidRPr="006160D4">
            <w:rPr>
              <w:lang w:val="de-CH"/>
            </w:rPr>
            <w:t>Hobeichi</w:t>
          </w:r>
          <w:proofErr w:type="spellEnd"/>
          <w:r w:rsidRPr="006160D4">
            <w:rPr>
              <w:lang w:val="de-CH"/>
            </w:rPr>
            <w:t xml:space="preserve">, S., &amp; Briggs, P. R. (2021). </w:t>
          </w:r>
          <w:r>
            <w:t xml:space="preserve">Exploring how groundwater buffers the influence of heatwaves on vegetation function during multi-year droughts. </w:t>
          </w:r>
          <w:r>
            <w:rPr>
              <w:i/>
              <w:iCs/>
            </w:rPr>
            <w:t>Earth System Dynamics</w:t>
          </w:r>
          <w:r>
            <w:t xml:space="preserve">, </w:t>
          </w:r>
          <w:r>
            <w:rPr>
              <w:i/>
              <w:iCs/>
            </w:rPr>
            <w:t>12</w:t>
          </w:r>
          <w:r>
            <w:t>(3), 919–938. https://doi.org/10.5194/esd-12-919-2021</w:t>
          </w:r>
        </w:p>
        <w:p w14:paraId="3DE80489" w14:textId="77777777" w:rsidR="006160D4" w:rsidRDefault="006160D4">
          <w:pPr>
            <w:autoSpaceDE w:val="0"/>
            <w:autoSpaceDN w:val="0"/>
            <w:ind w:hanging="480"/>
            <w:divId w:val="97529147"/>
          </w:pPr>
          <w:r>
            <w:t xml:space="preserve">Novick, K. A., </w:t>
          </w:r>
          <w:proofErr w:type="spellStart"/>
          <w:r>
            <w:t>Ficklin</w:t>
          </w:r>
          <w:proofErr w:type="spellEnd"/>
          <w:r>
            <w:t xml:space="preserve">, D. L., </w:t>
          </w:r>
          <w:proofErr w:type="spellStart"/>
          <w:r>
            <w:t>Baldocchi</w:t>
          </w:r>
          <w:proofErr w:type="spellEnd"/>
          <w:r>
            <w:t xml:space="preserve">, D., Davis, K. J., </w:t>
          </w:r>
          <w:proofErr w:type="spellStart"/>
          <w:r>
            <w:t>Ghezzehei</w:t>
          </w:r>
          <w:proofErr w:type="spellEnd"/>
          <w:r>
            <w:t xml:space="preserve">, T. A., </w:t>
          </w:r>
          <w:proofErr w:type="spellStart"/>
          <w:r>
            <w:t>Konings</w:t>
          </w:r>
          <w:proofErr w:type="spellEnd"/>
          <w:r>
            <w:t xml:space="preserve">, A. G., </w:t>
          </w:r>
          <w:proofErr w:type="spellStart"/>
          <w:r>
            <w:t>MacBean</w:t>
          </w:r>
          <w:proofErr w:type="spellEnd"/>
          <w:r>
            <w:t xml:space="preserve">, N., </w:t>
          </w:r>
          <w:proofErr w:type="spellStart"/>
          <w:r>
            <w:t>Raoult</w:t>
          </w:r>
          <w:proofErr w:type="spellEnd"/>
          <w:r>
            <w:t xml:space="preserve">, N., Scott, R. L., Shi, Y., </w:t>
          </w:r>
          <w:proofErr w:type="spellStart"/>
          <w:r>
            <w:t>Sulman</w:t>
          </w:r>
          <w:proofErr w:type="spellEnd"/>
          <w:r>
            <w:t xml:space="preserve">, B. N., &amp; Wood, J. D. (2022). Confronting the water potential information gap. </w:t>
          </w:r>
          <w:r>
            <w:rPr>
              <w:i/>
              <w:iCs/>
            </w:rPr>
            <w:t>Nature Geoscience</w:t>
          </w:r>
          <w:r>
            <w:t xml:space="preserve">, </w:t>
          </w:r>
          <w:r>
            <w:rPr>
              <w:i/>
              <w:iCs/>
            </w:rPr>
            <w:t>15</w:t>
          </w:r>
          <w:r>
            <w:t>(3), 158–164. https://doi.org/10.1038/s41561-022-00909-2</w:t>
          </w:r>
        </w:p>
        <w:p w14:paraId="0902CB7F" w14:textId="77777777" w:rsidR="006160D4" w:rsidRDefault="006160D4">
          <w:pPr>
            <w:autoSpaceDE w:val="0"/>
            <w:autoSpaceDN w:val="0"/>
            <w:ind w:hanging="480"/>
            <w:divId w:val="1160543524"/>
          </w:pPr>
          <w:r>
            <w:t xml:space="preserve">Novick, K. A., </w:t>
          </w:r>
          <w:proofErr w:type="spellStart"/>
          <w:r>
            <w:t>Ficklin</w:t>
          </w:r>
          <w:proofErr w:type="spellEnd"/>
          <w:r>
            <w:t xml:space="preserve">, D. L., </w:t>
          </w:r>
          <w:proofErr w:type="spellStart"/>
          <w:r>
            <w:t>Stoy</w:t>
          </w:r>
          <w:proofErr w:type="spellEnd"/>
          <w:r>
            <w:t xml:space="preserve">, P. C., Williams, C. A., </w:t>
          </w:r>
          <w:proofErr w:type="spellStart"/>
          <w:r>
            <w:t>Bohrer</w:t>
          </w:r>
          <w:proofErr w:type="spellEnd"/>
          <w:r>
            <w:t xml:space="preserve">, G., Oishi, A. C., </w:t>
          </w:r>
          <w:proofErr w:type="spellStart"/>
          <w:r>
            <w:t>Papuga</w:t>
          </w:r>
          <w:proofErr w:type="spellEnd"/>
          <w:r>
            <w:t xml:space="preserve">, S. A., </w:t>
          </w:r>
          <w:proofErr w:type="spellStart"/>
          <w:r>
            <w:t>Blanken</w:t>
          </w:r>
          <w:proofErr w:type="spellEnd"/>
          <w:r>
            <w:t xml:space="preserve">, P. D., </w:t>
          </w:r>
          <w:proofErr w:type="spellStart"/>
          <w:r>
            <w:t>Noormets</w:t>
          </w:r>
          <w:proofErr w:type="spellEnd"/>
          <w:r>
            <w:t xml:space="preserve">, A., </w:t>
          </w:r>
          <w:proofErr w:type="spellStart"/>
          <w:r>
            <w:t>Sulman</w:t>
          </w:r>
          <w:proofErr w:type="spellEnd"/>
          <w:r>
            <w:t xml:space="preserve">, B. N., Scott, R. L., Wang, L., &amp; Phillips, R. P. (2016). The increasing importance of atmospheric demand for ecosystem water and carbon fluxes. </w:t>
          </w:r>
          <w:r>
            <w:rPr>
              <w:i/>
              <w:iCs/>
            </w:rPr>
            <w:t>Nature Climate Change</w:t>
          </w:r>
          <w:r>
            <w:t xml:space="preserve">, </w:t>
          </w:r>
          <w:r>
            <w:rPr>
              <w:i/>
              <w:iCs/>
            </w:rPr>
            <w:t>6</w:t>
          </w:r>
          <w:r>
            <w:t>(11), 1023–1027. https://doi.org/10.1038/nclimate3114</w:t>
          </w:r>
        </w:p>
        <w:p w14:paraId="4B4584CD" w14:textId="77777777" w:rsidR="006160D4" w:rsidRDefault="006160D4">
          <w:pPr>
            <w:autoSpaceDE w:val="0"/>
            <w:autoSpaceDN w:val="0"/>
            <w:ind w:hanging="480"/>
            <w:divId w:val="1845508614"/>
          </w:pPr>
          <w:r>
            <w:t xml:space="preserve">Orth, R., </w:t>
          </w:r>
          <w:proofErr w:type="spellStart"/>
          <w:r>
            <w:t>Koster</w:t>
          </w:r>
          <w:proofErr w:type="spellEnd"/>
          <w:r>
            <w:t xml:space="preserve">, R. D., &amp; Seneviratne, S. I. (2013). Inferring soil moisture memory from streamflow observations using a simple water balance model. </w:t>
          </w:r>
          <w:r>
            <w:rPr>
              <w:i/>
              <w:iCs/>
            </w:rPr>
            <w:t>Journal of Hydrometeorology</w:t>
          </w:r>
          <w:r>
            <w:t xml:space="preserve">, </w:t>
          </w:r>
          <w:r>
            <w:rPr>
              <w:i/>
              <w:iCs/>
            </w:rPr>
            <w:t>14</w:t>
          </w:r>
          <w:r>
            <w:t>(6), 1773–1790. https://doi.org/10.1175/JHM-D-12-099.1</w:t>
          </w:r>
        </w:p>
        <w:p w14:paraId="4504991E" w14:textId="77777777" w:rsidR="006160D4" w:rsidRDefault="006160D4">
          <w:pPr>
            <w:autoSpaceDE w:val="0"/>
            <w:autoSpaceDN w:val="0"/>
            <w:ind w:hanging="480"/>
            <w:divId w:val="373390717"/>
          </w:pPr>
          <w:proofErr w:type="spellStart"/>
          <w:r>
            <w:t>Pastorello</w:t>
          </w:r>
          <w:proofErr w:type="spellEnd"/>
          <w:r>
            <w:t xml:space="preserve">, G., Trotta, C., Canfora, E., Chu, H., Christianson, D., Cheah, Y.-W., Poindexter, C., Chen, J., </w:t>
          </w:r>
          <w:proofErr w:type="spellStart"/>
          <w:r>
            <w:t>Elbashandy</w:t>
          </w:r>
          <w:proofErr w:type="spellEnd"/>
          <w:r>
            <w:t xml:space="preserve">, A., Humphrey, M., Isaac, P., Polidori, D., </w:t>
          </w:r>
          <w:proofErr w:type="spellStart"/>
          <w:r>
            <w:t>Ribeca</w:t>
          </w:r>
          <w:proofErr w:type="spellEnd"/>
          <w:r>
            <w:t xml:space="preserve">, A., van Ingen, C., Zhang, L., </w:t>
          </w:r>
          <w:proofErr w:type="spellStart"/>
          <w:r>
            <w:t>Amiro</w:t>
          </w:r>
          <w:proofErr w:type="spellEnd"/>
          <w:r>
            <w:t xml:space="preserve">, B., Ammann, C., Arain, M. A., </w:t>
          </w:r>
          <w:proofErr w:type="spellStart"/>
          <w:r>
            <w:t>Ardö</w:t>
          </w:r>
          <w:proofErr w:type="spellEnd"/>
          <w:r>
            <w:t xml:space="preserve">, J., … </w:t>
          </w:r>
          <w:proofErr w:type="spellStart"/>
          <w:r>
            <w:t>Papale</w:t>
          </w:r>
          <w:proofErr w:type="spellEnd"/>
          <w:r>
            <w:t xml:space="preserve">, D. </w:t>
          </w:r>
          <w:r>
            <w:lastRenderedPageBreak/>
            <w:t xml:space="preserve">(2020). The FLUXNET2015 dataset and the </w:t>
          </w:r>
          <w:proofErr w:type="spellStart"/>
          <w:r>
            <w:t>ONEFlux</w:t>
          </w:r>
          <w:proofErr w:type="spellEnd"/>
          <w:r>
            <w:t xml:space="preserve"> processing pipeline for eddy covariance data. </w:t>
          </w:r>
          <w:r>
            <w:rPr>
              <w:i/>
              <w:iCs/>
            </w:rPr>
            <w:t>Scientific Data</w:t>
          </w:r>
          <w:r>
            <w:t xml:space="preserve">, </w:t>
          </w:r>
          <w:r>
            <w:rPr>
              <w:i/>
              <w:iCs/>
            </w:rPr>
            <w:t>7</w:t>
          </w:r>
          <w:r>
            <w:t>(1), 225. https://doi.org/10.1038/s41597-020-0534-3</w:t>
          </w:r>
        </w:p>
        <w:p w14:paraId="5C72FC46" w14:textId="77777777" w:rsidR="006160D4" w:rsidRDefault="006160D4">
          <w:pPr>
            <w:autoSpaceDE w:val="0"/>
            <w:autoSpaceDN w:val="0"/>
            <w:ind w:hanging="480"/>
            <w:divId w:val="1673290328"/>
          </w:pPr>
          <w:proofErr w:type="spellStart"/>
          <w:r>
            <w:t>Plaut</w:t>
          </w:r>
          <w:proofErr w:type="spellEnd"/>
          <w:r>
            <w:t xml:space="preserve">, J. A., Yepez, E. A., Hill, J., </w:t>
          </w:r>
          <w:proofErr w:type="spellStart"/>
          <w:r>
            <w:t>Pangle</w:t>
          </w:r>
          <w:proofErr w:type="spellEnd"/>
          <w:r>
            <w:t xml:space="preserve">, R., Sperry, J. S., </w:t>
          </w:r>
          <w:proofErr w:type="spellStart"/>
          <w:r>
            <w:t>Pockman</w:t>
          </w:r>
          <w:proofErr w:type="spellEnd"/>
          <w:r>
            <w:t xml:space="preserve">, W. T., &amp; </w:t>
          </w:r>
          <w:proofErr w:type="spellStart"/>
          <w:r>
            <w:t>Mcdowell</w:t>
          </w:r>
          <w:proofErr w:type="spellEnd"/>
          <w:r>
            <w:t xml:space="preserve">, N. G. (2012). Hydraulic limits preceding mortality in a piñon-juniper woodland under experimental drought. </w:t>
          </w:r>
          <w:r>
            <w:rPr>
              <w:i/>
              <w:iCs/>
            </w:rPr>
            <w:t>Plant, Cell &amp; Environment</w:t>
          </w:r>
          <w:r>
            <w:t xml:space="preserve">, </w:t>
          </w:r>
          <w:r>
            <w:rPr>
              <w:i/>
              <w:iCs/>
            </w:rPr>
            <w:t>35</w:t>
          </w:r>
          <w:r>
            <w:t>(9), 1601–1617. https://doi.org/10.1111/j.1365-3040.2012.02512.x</w:t>
          </w:r>
        </w:p>
        <w:p w14:paraId="4244E43E" w14:textId="77777777" w:rsidR="006160D4" w:rsidRPr="006160D4" w:rsidRDefault="006160D4">
          <w:pPr>
            <w:autoSpaceDE w:val="0"/>
            <w:autoSpaceDN w:val="0"/>
            <w:ind w:hanging="480"/>
            <w:divId w:val="1792017479"/>
            <w:rPr>
              <w:lang w:val="de-CH"/>
            </w:rPr>
          </w:pPr>
          <w:r>
            <w:t xml:space="preserve">Poulter, B., Frank, D., </w:t>
          </w:r>
          <w:proofErr w:type="spellStart"/>
          <w:r>
            <w:t>Ciais</w:t>
          </w:r>
          <w:proofErr w:type="spellEnd"/>
          <w:r>
            <w:t xml:space="preserve">, P., Myneni, R. B., </w:t>
          </w:r>
          <w:proofErr w:type="spellStart"/>
          <w:r>
            <w:t>Andela</w:t>
          </w:r>
          <w:proofErr w:type="spellEnd"/>
          <w:r>
            <w:t xml:space="preserve">, N., Bi, J., </w:t>
          </w:r>
          <w:proofErr w:type="spellStart"/>
          <w:r>
            <w:t>Broquet</w:t>
          </w:r>
          <w:proofErr w:type="spellEnd"/>
          <w:r>
            <w:t xml:space="preserve">, G., </w:t>
          </w:r>
          <w:proofErr w:type="spellStart"/>
          <w:r>
            <w:t>Canadell</w:t>
          </w:r>
          <w:proofErr w:type="spellEnd"/>
          <w:r>
            <w:t xml:space="preserve">, J. G., </w:t>
          </w:r>
          <w:proofErr w:type="spellStart"/>
          <w:r>
            <w:t>Chevallier</w:t>
          </w:r>
          <w:proofErr w:type="spellEnd"/>
          <w:r>
            <w:t xml:space="preserve">, F., Liu, Y. Y., Running, S. W., </w:t>
          </w:r>
          <w:proofErr w:type="spellStart"/>
          <w:r>
            <w:t>Sitch</w:t>
          </w:r>
          <w:proofErr w:type="spellEnd"/>
          <w:r>
            <w:t xml:space="preserve">, S., &amp; Van Der Werf, G. R. (2014). Contribution of semi-arid ecosystems to interannual variability of the global carbon cycle. </w:t>
          </w:r>
          <w:r w:rsidRPr="006160D4">
            <w:rPr>
              <w:i/>
              <w:iCs/>
              <w:lang w:val="de-CH"/>
            </w:rPr>
            <w:t>Nature</w:t>
          </w:r>
          <w:r w:rsidRPr="006160D4">
            <w:rPr>
              <w:lang w:val="de-CH"/>
            </w:rPr>
            <w:t xml:space="preserve">, </w:t>
          </w:r>
          <w:r w:rsidRPr="006160D4">
            <w:rPr>
              <w:i/>
              <w:iCs/>
              <w:lang w:val="de-CH"/>
            </w:rPr>
            <w:t>509</w:t>
          </w:r>
          <w:r w:rsidRPr="006160D4">
            <w:rPr>
              <w:lang w:val="de-CH"/>
            </w:rPr>
            <w:t>(7502), 600–603. https://doi.org/10.1038/nature13376</w:t>
          </w:r>
        </w:p>
        <w:p w14:paraId="67F4FE0E" w14:textId="77777777" w:rsidR="006160D4" w:rsidRDefault="006160D4">
          <w:pPr>
            <w:autoSpaceDE w:val="0"/>
            <w:autoSpaceDN w:val="0"/>
            <w:ind w:hanging="480"/>
            <w:divId w:val="307630300"/>
          </w:pPr>
          <w:r w:rsidRPr="00BE1C97">
            <w:t xml:space="preserve">Prentice, I. C., Liang, X., </w:t>
          </w:r>
          <w:proofErr w:type="spellStart"/>
          <w:r w:rsidRPr="00BE1C97">
            <w:t>Medlyn</w:t>
          </w:r>
          <w:proofErr w:type="spellEnd"/>
          <w:r w:rsidRPr="00BE1C97">
            <w:t xml:space="preserve">, B. E., &amp; Wang, Y. P. (2015). </w:t>
          </w:r>
          <w:r>
            <w:t xml:space="preserve">Reliable, robust and realistic: The three </w:t>
          </w:r>
          <w:proofErr w:type="gramStart"/>
          <w:r>
            <w:t>R’s</w:t>
          </w:r>
          <w:proofErr w:type="gramEnd"/>
          <w:r>
            <w:t xml:space="preserve"> of next-generation land-surface modelling. </w:t>
          </w:r>
          <w:r>
            <w:rPr>
              <w:i/>
              <w:iCs/>
            </w:rPr>
            <w:t>Atmospheric Chemistry and Physics</w:t>
          </w:r>
          <w:r>
            <w:t xml:space="preserve">, </w:t>
          </w:r>
          <w:r>
            <w:rPr>
              <w:i/>
              <w:iCs/>
            </w:rPr>
            <w:t>15</w:t>
          </w:r>
          <w:r>
            <w:t>(10), 5987–6005. https://doi.org/10.5194/acp-15-5987-2015</w:t>
          </w:r>
        </w:p>
        <w:p w14:paraId="3CC34FA1" w14:textId="77777777" w:rsidR="006160D4" w:rsidRDefault="006160D4">
          <w:pPr>
            <w:autoSpaceDE w:val="0"/>
            <w:autoSpaceDN w:val="0"/>
            <w:ind w:hanging="480"/>
            <w:divId w:val="1313221215"/>
          </w:pPr>
          <w:proofErr w:type="spellStart"/>
          <w:r>
            <w:t>Qiu</w:t>
          </w:r>
          <w:proofErr w:type="spellEnd"/>
          <w:r>
            <w:t xml:space="preserve">, J., Crow, W. T., &amp; Nearing, G. S. (2016). The impact of vertical measurement depth on the information content of soil moisture for latent heat flux estimation. </w:t>
          </w:r>
          <w:r>
            <w:rPr>
              <w:i/>
              <w:iCs/>
            </w:rPr>
            <w:t>Journal of Hydrometeorology</w:t>
          </w:r>
          <w:r>
            <w:t xml:space="preserve">, </w:t>
          </w:r>
          <w:r>
            <w:rPr>
              <w:i/>
              <w:iCs/>
            </w:rPr>
            <w:t>17</w:t>
          </w:r>
          <w:r>
            <w:t>(9), 2419–2430. https://doi.org/10.1175/JHM-D-16-0044.1</w:t>
          </w:r>
        </w:p>
        <w:p w14:paraId="2BD2A696" w14:textId="77777777" w:rsidR="006160D4" w:rsidRDefault="006160D4">
          <w:pPr>
            <w:autoSpaceDE w:val="0"/>
            <w:autoSpaceDN w:val="0"/>
            <w:ind w:hanging="480"/>
            <w:divId w:val="568812076"/>
          </w:pPr>
          <w:r>
            <w:t xml:space="preserve">Rempe, D. M., &amp; Dietrich, W. E. (2018). Direct observations of rock moisture, a hidden component of the hydrologic cycle. </w:t>
          </w:r>
          <w:r>
            <w:rPr>
              <w:i/>
              <w:iCs/>
            </w:rPr>
            <w:t>Proceedings of the National Academy of Sciences of the United States of America</w:t>
          </w:r>
          <w:r>
            <w:t xml:space="preserve">, </w:t>
          </w:r>
          <w:r>
            <w:rPr>
              <w:i/>
              <w:iCs/>
            </w:rPr>
            <w:t>115</w:t>
          </w:r>
          <w:r>
            <w:t>(11), 2664–2669. https://doi.org/10.1073/pnas.1800141115</w:t>
          </w:r>
        </w:p>
        <w:p w14:paraId="4B4D8CD4" w14:textId="77777777" w:rsidR="006160D4" w:rsidRDefault="006160D4">
          <w:pPr>
            <w:autoSpaceDE w:val="0"/>
            <w:autoSpaceDN w:val="0"/>
            <w:ind w:hanging="480"/>
            <w:divId w:val="1694064157"/>
          </w:pPr>
          <w:proofErr w:type="spellStart"/>
          <w:r>
            <w:t>Rodell</w:t>
          </w:r>
          <w:proofErr w:type="spellEnd"/>
          <w:r>
            <w:t xml:space="preserve">, M., Houser, P. R., </w:t>
          </w:r>
          <w:proofErr w:type="spellStart"/>
          <w:r>
            <w:t>Jambor</w:t>
          </w:r>
          <w:proofErr w:type="spellEnd"/>
          <w:r>
            <w:t xml:space="preserve">, U., </w:t>
          </w:r>
          <w:proofErr w:type="spellStart"/>
          <w:r>
            <w:t>Gottschalck</w:t>
          </w:r>
          <w:proofErr w:type="spellEnd"/>
          <w:r>
            <w:t xml:space="preserve">, J., Mitchell, K., Meng, C. J., Arsenault, K., Cosgrove, B., Radakovich, J., </w:t>
          </w:r>
          <w:proofErr w:type="spellStart"/>
          <w:r>
            <w:t>Bosilovich</w:t>
          </w:r>
          <w:proofErr w:type="spellEnd"/>
          <w:r>
            <w:t xml:space="preserve">, M., </w:t>
          </w:r>
          <w:proofErr w:type="spellStart"/>
          <w:r>
            <w:t>Entin</w:t>
          </w:r>
          <w:proofErr w:type="spellEnd"/>
          <w:r>
            <w:t xml:space="preserve">, J. K., Walker, J. P., Lohmann, D., &amp; Toll, D. (2004). The Global Land Data Assimilation System. </w:t>
          </w:r>
          <w:r>
            <w:rPr>
              <w:i/>
              <w:iCs/>
            </w:rPr>
            <w:t>Bulletin of the American Meteorological Society</w:t>
          </w:r>
          <w:r>
            <w:t xml:space="preserve">, </w:t>
          </w:r>
          <w:r>
            <w:rPr>
              <w:i/>
              <w:iCs/>
            </w:rPr>
            <w:t>85</w:t>
          </w:r>
          <w:r>
            <w:t>(3), 381–394. https://doi.org/10.1175/BAMS-85-3-381</w:t>
          </w:r>
        </w:p>
        <w:p w14:paraId="79206DAA" w14:textId="77777777" w:rsidR="006160D4" w:rsidRDefault="006160D4">
          <w:pPr>
            <w:autoSpaceDE w:val="0"/>
            <w:autoSpaceDN w:val="0"/>
            <w:ind w:hanging="480"/>
            <w:divId w:val="484975833"/>
          </w:pPr>
          <w:proofErr w:type="spellStart"/>
          <w:r w:rsidRPr="006160D4">
            <w:rPr>
              <w:lang w:val="fr-CH"/>
            </w:rPr>
            <w:t>Salvucci</w:t>
          </w:r>
          <w:proofErr w:type="spellEnd"/>
          <w:r w:rsidRPr="006160D4">
            <w:rPr>
              <w:lang w:val="fr-CH"/>
            </w:rPr>
            <w:t xml:space="preserve">, G. D., &amp; </w:t>
          </w:r>
          <w:proofErr w:type="spellStart"/>
          <w:r w:rsidRPr="006160D4">
            <w:rPr>
              <w:lang w:val="fr-CH"/>
            </w:rPr>
            <w:t>Entekhabi</w:t>
          </w:r>
          <w:proofErr w:type="spellEnd"/>
          <w:r w:rsidRPr="006160D4">
            <w:rPr>
              <w:lang w:val="fr-CH"/>
            </w:rPr>
            <w:t xml:space="preserve">, D. (1994). </w:t>
          </w:r>
          <w:r>
            <w:t xml:space="preserve">Equivalent steady soil moisture profile and the time compression approximation in water balance modeling. </w:t>
          </w:r>
          <w:r>
            <w:rPr>
              <w:i/>
              <w:iCs/>
            </w:rPr>
            <w:t>Water Resources Research</w:t>
          </w:r>
          <w:r>
            <w:t xml:space="preserve">, </w:t>
          </w:r>
          <w:r>
            <w:rPr>
              <w:i/>
              <w:iCs/>
            </w:rPr>
            <w:t>30</w:t>
          </w:r>
          <w:r>
            <w:t>(10), 2737–2749.</w:t>
          </w:r>
        </w:p>
        <w:p w14:paraId="6C1C0BFD" w14:textId="77777777" w:rsidR="006160D4" w:rsidRDefault="006160D4">
          <w:pPr>
            <w:autoSpaceDE w:val="0"/>
            <w:autoSpaceDN w:val="0"/>
            <w:ind w:hanging="480"/>
            <w:divId w:val="786045314"/>
          </w:pPr>
          <w:r>
            <w:t xml:space="preserve">Schlemmer, L., </w:t>
          </w:r>
          <w:proofErr w:type="spellStart"/>
          <w:r>
            <w:t>Schär</w:t>
          </w:r>
          <w:proofErr w:type="spellEnd"/>
          <w:r>
            <w:t xml:space="preserve">, C., </w:t>
          </w:r>
          <w:proofErr w:type="spellStart"/>
          <w:r>
            <w:t>Lüthi</w:t>
          </w:r>
          <w:proofErr w:type="spellEnd"/>
          <w:r>
            <w:t xml:space="preserve">, D., &amp; </w:t>
          </w:r>
          <w:proofErr w:type="spellStart"/>
          <w:r>
            <w:t>Strebel</w:t>
          </w:r>
          <w:proofErr w:type="spellEnd"/>
          <w:r>
            <w:t xml:space="preserve">, L. (2018). A Groundwater and Runoff Formulation for Weather and Climate Models. </w:t>
          </w:r>
          <w:r>
            <w:rPr>
              <w:i/>
              <w:iCs/>
            </w:rPr>
            <w:t>Journal of Advances in Modeling Earth Systems</w:t>
          </w:r>
          <w:r>
            <w:t xml:space="preserve">, </w:t>
          </w:r>
          <w:r>
            <w:rPr>
              <w:i/>
              <w:iCs/>
            </w:rPr>
            <w:t>10</w:t>
          </w:r>
          <w:r>
            <w:t>(8), 1809–1832. https://doi.org/10.1029/2017MS001260</w:t>
          </w:r>
        </w:p>
        <w:p w14:paraId="0B04E538" w14:textId="77777777" w:rsidR="006160D4" w:rsidRDefault="006160D4">
          <w:pPr>
            <w:autoSpaceDE w:val="0"/>
            <w:autoSpaceDN w:val="0"/>
            <w:ind w:hanging="480"/>
            <w:divId w:val="486899368"/>
          </w:pPr>
          <w:r w:rsidRPr="006160D4">
            <w:rPr>
              <w:lang w:val="de-CH"/>
            </w:rPr>
            <w:t xml:space="preserve">Schwalm, C. R., Williams, C. A., Schaefer, K., </w:t>
          </w:r>
          <w:proofErr w:type="spellStart"/>
          <w:r w:rsidRPr="006160D4">
            <w:rPr>
              <w:lang w:val="de-CH"/>
            </w:rPr>
            <w:t>Arneth</w:t>
          </w:r>
          <w:proofErr w:type="spellEnd"/>
          <w:r w:rsidRPr="006160D4">
            <w:rPr>
              <w:lang w:val="de-CH"/>
            </w:rPr>
            <w:t xml:space="preserve">, A., </w:t>
          </w:r>
          <w:proofErr w:type="spellStart"/>
          <w:r w:rsidRPr="006160D4">
            <w:rPr>
              <w:lang w:val="de-CH"/>
            </w:rPr>
            <w:t>Bonal</w:t>
          </w:r>
          <w:proofErr w:type="spellEnd"/>
          <w:r w:rsidRPr="006160D4">
            <w:rPr>
              <w:lang w:val="de-CH"/>
            </w:rPr>
            <w:t xml:space="preserve">, D., Buchmann, N., Chen, J., Law, B., </w:t>
          </w:r>
          <w:proofErr w:type="spellStart"/>
          <w:r w:rsidRPr="006160D4">
            <w:rPr>
              <w:lang w:val="de-CH"/>
            </w:rPr>
            <w:t>Lindroth</w:t>
          </w:r>
          <w:proofErr w:type="spellEnd"/>
          <w:r w:rsidRPr="006160D4">
            <w:rPr>
              <w:lang w:val="de-CH"/>
            </w:rPr>
            <w:t xml:space="preserve">, A., </w:t>
          </w:r>
          <w:proofErr w:type="spellStart"/>
          <w:r w:rsidRPr="006160D4">
            <w:rPr>
              <w:lang w:val="de-CH"/>
            </w:rPr>
            <w:t>Luyssaert</w:t>
          </w:r>
          <w:proofErr w:type="spellEnd"/>
          <w:r w:rsidRPr="006160D4">
            <w:rPr>
              <w:lang w:val="de-CH"/>
            </w:rPr>
            <w:t xml:space="preserve">, S., Reichstein, M., &amp; Richardson, A. D. (2010). </w:t>
          </w:r>
          <w:r>
            <w:t xml:space="preserve">Assimilation exceeds respiration sensitivity to drought: A FLUXNET synthesis. </w:t>
          </w:r>
          <w:r>
            <w:rPr>
              <w:i/>
              <w:iCs/>
            </w:rPr>
            <w:t>Global Change Biology</w:t>
          </w:r>
          <w:r>
            <w:t xml:space="preserve">, </w:t>
          </w:r>
          <w:r>
            <w:rPr>
              <w:i/>
              <w:iCs/>
            </w:rPr>
            <w:t>16</w:t>
          </w:r>
          <w:r>
            <w:t>(2), 657–670. https://doi.org/10.1111/j.1365-2486.2009.01991.x</w:t>
          </w:r>
        </w:p>
        <w:p w14:paraId="55DA5602" w14:textId="77777777" w:rsidR="006160D4" w:rsidRDefault="006160D4">
          <w:pPr>
            <w:autoSpaceDE w:val="0"/>
            <w:autoSpaceDN w:val="0"/>
            <w:ind w:hanging="480"/>
            <w:divId w:val="423189446"/>
          </w:pPr>
          <w:r>
            <w:t xml:space="preserve">Seneviratne, S. I., </w:t>
          </w:r>
          <w:proofErr w:type="spellStart"/>
          <w:r>
            <w:t>Corti</w:t>
          </w:r>
          <w:proofErr w:type="spellEnd"/>
          <w:r>
            <w:t xml:space="preserve">, T., Davin, E. L., Hirschi, M., Jaeger, E. B., Lehner, I., </w:t>
          </w:r>
          <w:proofErr w:type="spellStart"/>
          <w:r>
            <w:t>Orlowsky</w:t>
          </w:r>
          <w:proofErr w:type="spellEnd"/>
          <w:r>
            <w:t xml:space="preserve">, B., &amp; </w:t>
          </w:r>
          <w:proofErr w:type="spellStart"/>
          <w:r>
            <w:t>Teuling</w:t>
          </w:r>
          <w:proofErr w:type="spellEnd"/>
          <w:r>
            <w:t xml:space="preserve">, A. J. (2010). Investigating soil moisture-climate interactions in a changing climate: A review. </w:t>
          </w:r>
          <w:r>
            <w:rPr>
              <w:i/>
              <w:iCs/>
            </w:rPr>
            <w:t>Earth-Science Reviews</w:t>
          </w:r>
          <w:r>
            <w:t xml:space="preserve">, </w:t>
          </w:r>
          <w:r>
            <w:rPr>
              <w:i/>
              <w:iCs/>
            </w:rPr>
            <w:t>99</w:t>
          </w:r>
          <w:r>
            <w:t>(3–4), 125–161. https://doi.org/10.1016/j.earscirev.2010.02.004</w:t>
          </w:r>
        </w:p>
        <w:p w14:paraId="34225B33" w14:textId="77777777" w:rsidR="006160D4" w:rsidRDefault="006160D4">
          <w:pPr>
            <w:autoSpaceDE w:val="0"/>
            <w:autoSpaceDN w:val="0"/>
            <w:ind w:hanging="480"/>
            <w:divId w:val="1660691789"/>
          </w:pPr>
          <w:r>
            <w:t xml:space="preserve">Seneviratne, S. I., Zhang, X., Adnan, M., Badi, W., </w:t>
          </w:r>
          <w:proofErr w:type="spellStart"/>
          <w:r>
            <w:t>Dereczynski</w:t>
          </w:r>
          <w:proofErr w:type="spellEnd"/>
          <w:r>
            <w:t xml:space="preserve">, C., Luca, A. Di, Ghosh, S., Iskandar, I., </w:t>
          </w:r>
          <w:proofErr w:type="spellStart"/>
          <w:r>
            <w:t>Kossin</w:t>
          </w:r>
          <w:proofErr w:type="spellEnd"/>
          <w:r>
            <w:t xml:space="preserve">, J., Lewis, S., Otto, F., Pinto, I., Satoh, M., Vicente-Serrano, S. M., </w:t>
          </w:r>
          <w:proofErr w:type="spellStart"/>
          <w:r>
            <w:t>Wehner</w:t>
          </w:r>
          <w:proofErr w:type="spellEnd"/>
          <w:r>
            <w:t xml:space="preserve">, M., &amp; Zhou, B. (2021). Weather and Climate Extreme Events in a Changing Climate. </w:t>
          </w:r>
          <w:r>
            <w:rPr>
              <w:i/>
              <w:iCs/>
            </w:rPr>
            <w:t>Climate Change 2021: The Physical Science Basis. Contribution of Working Group I to the Sixth Assessment Report of the Intergovernmental Panel on Climate Change</w:t>
          </w:r>
          <w:r>
            <w:t xml:space="preserve">, </w:t>
          </w:r>
          <w:proofErr w:type="gramStart"/>
          <w:r>
            <w:rPr>
              <w:i/>
              <w:iCs/>
            </w:rPr>
            <w:t>Cambridge</w:t>
          </w:r>
          <w:r>
            <w:t>(</w:t>
          </w:r>
          <w:proofErr w:type="gramEnd"/>
          <w:r>
            <w:t>In Press.).</w:t>
          </w:r>
        </w:p>
        <w:p w14:paraId="25119084" w14:textId="77777777" w:rsidR="006160D4" w:rsidRDefault="006160D4">
          <w:pPr>
            <w:autoSpaceDE w:val="0"/>
            <w:autoSpaceDN w:val="0"/>
            <w:ind w:hanging="480"/>
            <w:divId w:val="136655568"/>
          </w:pPr>
          <w:r>
            <w:t xml:space="preserve">Stamp, N. (2003). Out Of </w:t>
          </w:r>
          <w:proofErr w:type="gramStart"/>
          <w:r>
            <w:t>The</w:t>
          </w:r>
          <w:proofErr w:type="gramEnd"/>
          <w:r>
            <w:t xml:space="preserve"> Quagmire Of Plant Defense Hypotheses. </w:t>
          </w:r>
          <w:r>
            <w:rPr>
              <w:i/>
              <w:iCs/>
            </w:rPr>
            <w:t>Source: The Quarterly Review of Biology</w:t>
          </w:r>
          <w:r>
            <w:t xml:space="preserve">, </w:t>
          </w:r>
          <w:r>
            <w:rPr>
              <w:i/>
              <w:iCs/>
            </w:rPr>
            <w:t>78</w:t>
          </w:r>
          <w:r>
            <w:t>(1), 23–55. https://doi.org/10.1086/367580</w:t>
          </w:r>
        </w:p>
        <w:p w14:paraId="2DE1DB64" w14:textId="77777777" w:rsidR="006160D4" w:rsidRDefault="006160D4">
          <w:pPr>
            <w:autoSpaceDE w:val="0"/>
            <w:autoSpaceDN w:val="0"/>
            <w:ind w:hanging="480"/>
            <w:divId w:val="1931229316"/>
          </w:pPr>
          <w:r>
            <w:t xml:space="preserve">Stocker, B. D., </w:t>
          </w:r>
          <w:proofErr w:type="spellStart"/>
          <w:r>
            <w:t>Tumber</w:t>
          </w:r>
          <w:proofErr w:type="spellEnd"/>
          <w:r>
            <w:t xml:space="preserve">-d, S. J., </w:t>
          </w:r>
          <w:proofErr w:type="spellStart"/>
          <w:r>
            <w:t>Konings</w:t>
          </w:r>
          <w:proofErr w:type="spellEnd"/>
          <w:r>
            <w:t xml:space="preserve">, A. G., Anderson, M. B., Hain, C., &amp; Jackson, R. B. (2021). Global distribution of the rooting zone water storage capacity reflects plant </w:t>
          </w:r>
          <w:r>
            <w:lastRenderedPageBreak/>
            <w:t xml:space="preserve">adaptation to the environment. </w:t>
          </w:r>
          <w:proofErr w:type="spellStart"/>
          <w:r>
            <w:rPr>
              <w:i/>
              <w:iCs/>
            </w:rPr>
            <w:t>BioRxiv</w:t>
          </w:r>
          <w:proofErr w:type="spellEnd"/>
          <w:r>
            <w:t>. https://doi.org/https://doi.org/10.1101/2021.09.17.460332</w:t>
          </w:r>
        </w:p>
        <w:p w14:paraId="4CAA5116" w14:textId="77777777" w:rsidR="006160D4" w:rsidRDefault="006160D4">
          <w:pPr>
            <w:autoSpaceDE w:val="0"/>
            <w:autoSpaceDN w:val="0"/>
            <w:ind w:hanging="480"/>
            <w:divId w:val="632101251"/>
          </w:pPr>
          <w:r>
            <w:t xml:space="preserve">Stocker, B. D., </w:t>
          </w:r>
          <w:proofErr w:type="spellStart"/>
          <w:r>
            <w:t>Zscheischler</w:t>
          </w:r>
          <w:proofErr w:type="spellEnd"/>
          <w:r>
            <w:t xml:space="preserve">, J., Keenan, T. F., Prentice, I. C., </w:t>
          </w:r>
          <w:proofErr w:type="spellStart"/>
          <w:r>
            <w:t>Peñuelas</w:t>
          </w:r>
          <w:proofErr w:type="spellEnd"/>
          <w:r>
            <w:t xml:space="preserve">, J., &amp; Seneviratne, S. I. (2018). Quantifying soil moisture impacts on light use efficiency across biomes. </w:t>
          </w:r>
          <w:r>
            <w:rPr>
              <w:i/>
              <w:iCs/>
            </w:rPr>
            <w:t>New Phytologist</w:t>
          </w:r>
          <w:r>
            <w:t xml:space="preserve">, </w:t>
          </w:r>
          <w:r>
            <w:rPr>
              <w:i/>
              <w:iCs/>
            </w:rPr>
            <w:t>218</w:t>
          </w:r>
          <w:r>
            <w:t>(4), 1430–1449. https://doi.org/10.1111/nph.15123</w:t>
          </w:r>
        </w:p>
        <w:p w14:paraId="3CF596F4" w14:textId="77777777" w:rsidR="006160D4" w:rsidRDefault="006160D4">
          <w:pPr>
            <w:autoSpaceDE w:val="0"/>
            <w:autoSpaceDN w:val="0"/>
            <w:ind w:hanging="480"/>
            <w:divId w:val="1421171750"/>
          </w:pPr>
          <w:proofErr w:type="spellStart"/>
          <w:r>
            <w:t>Teuling</w:t>
          </w:r>
          <w:proofErr w:type="spellEnd"/>
          <w:r>
            <w:t xml:space="preserve">, A. J., Seneviratne, S. I., </w:t>
          </w:r>
          <w:proofErr w:type="spellStart"/>
          <w:r>
            <w:t>Stöckli</w:t>
          </w:r>
          <w:proofErr w:type="spellEnd"/>
          <w:r>
            <w:t xml:space="preserve">, R., Reichstein, M., Moors, E., </w:t>
          </w:r>
          <w:proofErr w:type="spellStart"/>
          <w:r>
            <w:t>Ciais</w:t>
          </w:r>
          <w:proofErr w:type="spellEnd"/>
          <w:r>
            <w:t xml:space="preserve">, P., </w:t>
          </w:r>
          <w:proofErr w:type="spellStart"/>
          <w:r>
            <w:t>Luyssaert</w:t>
          </w:r>
          <w:proofErr w:type="spellEnd"/>
          <w:r>
            <w:t xml:space="preserve">, S., Van Den Hurk, B., Ammann, C., </w:t>
          </w:r>
          <w:proofErr w:type="spellStart"/>
          <w:r>
            <w:t>Bernhofer</w:t>
          </w:r>
          <w:proofErr w:type="spellEnd"/>
          <w:r>
            <w:t xml:space="preserve">, C., </w:t>
          </w:r>
          <w:proofErr w:type="spellStart"/>
          <w:r>
            <w:t>Dellwik</w:t>
          </w:r>
          <w:proofErr w:type="spellEnd"/>
          <w:r>
            <w:t xml:space="preserve">, E., </w:t>
          </w:r>
          <w:proofErr w:type="spellStart"/>
          <w:r>
            <w:t>Gianelle</w:t>
          </w:r>
          <w:proofErr w:type="spellEnd"/>
          <w:r>
            <w:t xml:space="preserve">, D., </w:t>
          </w:r>
          <w:proofErr w:type="spellStart"/>
          <w:r>
            <w:t>Gielen</w:t>
          </w:r>
          <w:proofErr w:type="spellEnd"/>
          <w:r>
            <w:t xml:space="preserve">, B., </w:t>
          </w:r>
          <w:proofErr w:type="spellStart"/>
          <w:r>
            <w:t>Grünwald</w:t>
          </w:r>
          <w:proofErr w:type="spellEnd"/>
          <w:r>
            <w:t xml:space="preserve">, T., </w:t>
          </w:r>
          <w:proofErr w:type="spellStart"/>
          <w:r>
            <w:t>Klumpp</w:t>
          </w:r>
          <w:proofErr w:type="spellEnd"/>
          <w:r>
            <w:t xml:space="preserve">, K., </w:t>
          </w:r>
          <w:proofErr w:type="spellStart"/>
          <w:r>
            <w:t>Montagnani</w:t>
          </w:r>
          <w:proofErr w:type="spellEnd"/>
          <w:r>
            <w:t xml:space="preserve">, L., Moureaux, C., </w:t>
          </w:r>
          <w:proofErr w:type="spellStart"/>
          <w:r>
            <w:t>Sottocornola</w:t>
          </w:r>
          <w:proofErr w:type="spellEnd"/>
          <w:r>
            <w:t xml:space="preserve">, M., &amp; </w:t>
          </w:r>
          <w:proofErr w:type="spellStart"/>
          <w:r>
            <w:t>Wohlfahrt</w:t>
          </w:r>
          <w:proofErr w:type="spellEnd"/>
          <w:r>
            <w:t xml:space="preserve">, G. (2010). Contrasting response of European forest and grassland energy exchange to heatwaves. </w:t>
          </w:r>
          <w:r>
            <w:rPr>
              <w:i/>
              <w:iCs/>
            </w:rPr>
            <w:t>Nature Geoscience</w:t>
          </w:r>
          <w:r>
            <w:t>. https://doi.org/10.1038/NGEO950</w:t>
          </w:r>
        </w:p>
        <w:p w14:paraId="34ACDFF0" w14:textId="77777777" w:rsidR="006160D4" w:rsidRDefault="006160D4">
          <w:pPr>
            <w:autoSpaceDE w:val="0"/>
            <w:autoSpaceDN w:val="0"/>
            <w:ind w:hanging="480"/>
            <w:divId w:val="1041592306"/>
          </w:pPr>
          <w:proofErr w:type="spellStart"/>
          <w:r>
            <w:t>Teuling</w:t>
          </w:r>
          <w:proofErr w:type="spellEnd"/>
          <w:r>
            <w:t xml:space="preserve">, A. J., Seneviratne, S. I., Williams, C., &amp; Troch, P. A. (2006). Observed timescales of evapotranspiration response to soil moisture. </w:t>
          </w:r>
          <w:r>
            <w:rPr>
              <w:i/>
              <w:iCs/>
            </w:rPr>
            <w:t>Geophysical Research Letters</w:t>
          </w:r>
          <w:r>
            <w:t xml:space="preserve">, </w:t>
          </w:r>
          <w:r>
            <w:rPr>
              <w:i/>
              <w:iCs/>
            </w:rPr>
            <w:t>33</w:t>
          </w:r>
          <w:r>
            <w:t>(23), 0–4. https://doi.org/10.1029/2006GL028178</w:t>
          </w:r>
        </w:p>
        <w:p w14:paraId="6717D719" w14:textId="77777777" w:rsidR="006160D4" w:rsidRDefault="006160D4">
          <w:pPr>
            <w:autoSpaceDE w:val="0"/>
            <w:autoSpaceDN w:val="0"/>
            <w:ind w:hanging="480"/>
            <w:divId w:val="1401052290"/>
          </w:pPr>
          <w:r>
            <w:t xml:space="preserve">Thompson, S. E., Harman, C. J., </w:t>
          </w:r>
          <w:proofErr w:type="spellStart"/>
          <w:r>
            <w:t>Konings</w:t>
          </w:r>
          <w:proofErr w:type="spellEnd"/>
          <w:r>
            <w:t xml:space="preserve">, A. G., Sivapalan, M., Neal, A., &amp; Troch, P. A. (2011). Comparative hydrology across </w:t>
          </w:r>
          <w:proofErr w:type="spellStart"/>
          <w:r>
            <w:t>AmeriFlux</w:t>
          </w:r>
          <w:proofErr w:type="spellEnd"/>
          <w:r>
            <w:t xml:space="preserve"> sites: The variable roles of climate, vegetation, and groundwater. </w:t>
          </w:r>
          <w:r>
            <w:rPr>
              <w:i/>
              <w:iCs/>
            </w:rPr>
            <w:t>Water Resources Research</w:t>
          </w:r>
          <w:r>
            <w:t xml:space="preserve">, </w:t>
          </w:r>
          <w:r>
            <w:rPr>
              <w:i/>
              <w:iCs/>
            </w:rPr>
            <w:t>47</w:t>
          </w:r>
          <w:r>
            <w:t>(7), 1–17. https://doi.org/10.1029/2010WR009797</w:t>
          </w:r>
        </w:p>
        <w:p w14:paraId="18A3BCEA" w14:textId="77777777" w:rsidR="006160D4" w:rsidRDefault="006160D4">
          <w:pPr>
            <w:autoSpaceDE w:val="0"/>
            <w:autoSpaceDN w:val="0"/>
            <w:ind w:hanging="480"/>
            <w:divId w:val="254631337"/>
          </w:pPr>
          <w:r>
            <w:t xml:space="preserve">Tuck, S. L., Phillips, H. R. P., </w:t>
          </w:r>
          <w:proofErr w:type="spellStart"/>
          <w:r>
            <w:t>Hintzen</w:t>
          </w:r>
          <w:proofErr w:type="spellEnd"/>
          <w:r>
            <w:t xml:space="preserve">, R. E., Hudson, J. P. W. S., Purvis, A., &amp; N., L. (2014). </w:t>
          </w:r>
          <w:proofErr w:type="spellStart"/>
          <w:r>
            <w:t>MODISTools</w:t>
          </w:r>
          <w:proofErr w:type="spellEnd"/>
          <w:r>
            <w:t xml:space="preserve"> - downloading and processing MODIS remotely sensed data in R. </w:t>
          </w:r>
          <w:r>
            <w:rPr>
              <w:i/>
              <w:iCs/>
            </w:rPr>
            <w:t>Ecology and Evolution</w:t>
          </w:r>
          <w:r>
            <w:t xml:space="preserve">, </w:t>
          </w:r>
          <w:r>
            <w:rPr>
              <w:i/>
              <w:iCs/>
            </w:rPr>
            <w:t>4</w:t>
          </w:r>
          <w:r>
            <w:t>(24), 4658–4668. https://doi.org/10.1002/ece3.1273</w:t>
          </w:r>
        </w:p>
        <w:p w14:paraId="5C9326E3" w14:textId="77777777" w:rsidR="006160D4" w:rsidRDefault="006160D4">
          <w:pPr>
            <w:autoSpaceDE w:val="0"/>
            <w:autoSpaceDN w:val="0"/>
            <w:ind w:hanging="480"/>
            <w:divId w:val="913899706"/>
          </w:pPr>
          <w:proofErr w:type="spellStart"/>
          <w:r>
            <w:t>Tumber-Dávila</w:t>
          </w:r>
          <w:proofErr w:type="spellEnd"/>
          <w:r>
            <w:t xml:space="preserve">, S. J., Schenk, H. J., Du, E., &amp; Jackson, R. B. (2022). Plant sizes and shapes above and belowground and their interactions with climate. </w:t>
          </w:r>
          <w:r>
            <w:rPr>
              <w:i/>
              <w:iCs/>
            </w:rPr>
            <w:t>New Phytologist</w:t>
          </w:r>
          <w:r>
            <w:t xml:space="preserve">, </w:t>
          </w:r>
          <w:r>
            <w:rPr>
              <w:i/>
              <w:iCs/>
            </w:rPr>
            <w:t>235</w:t>
          </w:r>
          <w:r>
            <w:t>(3), 1032–1056. https://doi.org/10.1111/nph.18031</w:t>
          </w:r>
        </w:p>
        <w:p w14:paraId="1447B00E" w14:textId="77777777" w:rsidR="006160D4" w:rsidRDefault="006160D4">
          <w:pPr>
            <w:autoSpaceDE w:val="0"/>
            <w:autoSpaceDN w:val="0"/>
            <w:ind w:hanging="480"/>
            <w:divId w:val="1937320284"/>
          </w:pPr>
          <w:r>
            <w:t xml:space="preserve">van der </w:t>
          </w:r>
          <w:proofErr w:type="spellStart"/>
          <w:r>
            <w:t>Molen</w:t>
          </w:r>
          <w:proofErr w:type="spellEnd"/>
          <w:r>
            <w:t xml:space="preserve">, M. K., Dolman, A. J., </w:t>
          </w:r>
          <w:proofErr w:type="spellStart"/>
          <w:r>
            <w:t>Ciais</w:t>
          </w:r>
          <w:proofErr w:type="spellEnd"/>
          <w:r>
            <w:t xml:space="preserve">, P., Eglin, T., </w:t>
          </w:r>
          <w:proofErr w:type="spellStart"/>
          <w:r>
            <w:t>Gobron</w:t>
          </w:r>
          <w:proofErr w:type="spellEnd"/>
          <w:r>
            <w:t xml:space="preserve">, N., Law, B. E., Meir, P., Peters, W., Phillips, O. L., Reichstein, M., Chen, T., Dekker, S. C., </w:t>
          </w:r>
          <w:proofErr w:type="spellStart"/>
          <w:r>
            <w:t>Doubková</w:t>
          </w:r>
          <w:proofErr w:type="spellEnd"/>
          <w:r>
            <w:t xml:space="preserve">, M., </w:t>
          </w:r>
          <w:proofErr w:type="spellStart"/>
          <w:r>
            <w:t>Friedl</w:t>
          </w:r>
          <w:proofErr w:type="spellEnd"/>
          <w:r>
            <w:t xml:space="preserve">, M. A., Jung, M., van den Hurk, B. J. J. M., de Jeu, R. A. M., </w:t>
          </w:r>
          <w:proofErr w:type="spellStart"/>
          <w:r>
            <w:t>Kruijt</w:t>
          </w:r>
          <w:proofErr w:type="spellEnd"/>
          <w:r>
            <w:t xml:space="preserve">, B., </w:t>
          </w:r>
          <w:proofErr w:type="spellStart"/>
          <w:r>
            <w:t>Ohta</w:t>
          </w:r>
          <w:proofErr w:type="spellEnd"/>
          <w:r>
            <w:t xml:space="preserve">, T., … Wang, G. (2011). Drought and ecosystem carbon cycling. In </w:t>
          </w:r>
          <w:r>
            <w:rPr>
              <w:i/>
              <w:iCs/>
            </w:rPr>
            <w:t>Agricultural and Forest Meteorology</w:t>
          </w:r>
          <w:r>
            <w:t xml:space="preserve"> (Vol. 151, Issue 7, pp. 765–773). Elsevier. https://doi.org/10.1016/j.agrformet.2011.01.018</w:t>
          </w:r>
        </w:p>
        <w:p w14:paraId="1D39B78B" w14:textId="77777777" w:rsidR="006160D4" w:rsidRPr="006160D4" w:rsidRDefault="006160D4">
          <w:pPr>
            <w:autoSpaceDE w:val="0"/>
            <w:autoSpaceDN w:val="0"/>
            <w:ind w:hanging="480"/>
            <w:divId w:val="832913219"/>
            <w:rPr>
              <w:lang w:val="de-CH"/>
            </w:rPr>
          </w:pPr>
          <w:r>
            <w:t xml:space="preserve">Venables, W. N., &amp; Ripley, B. D. (2002). </w:t>
          </w:r>
          <w:r>
            <w:rPr>
              <w:i/>
              <w:iCs/>
            </w:rPr>
            <w:t>Modern Applied Statistics with S</w:t>
          </w:r>
          <w:r>
            <w:t xml:space="preserve"> (Fourth). </w:t>
          </w:r>
          <w:r w:rsidRPr="006160D4">
            <w:rPr>
              <w:lang w:val="de-CH"/>
            </w:rPr>
            <w:t>Springer.</w:t>
          </w:r>
        </w:p>
        <w:p w14:paraId="4A431AA6" w14:textId="77777777" w:rsidR="006160D4" w:rsidRDefault="006160D4">
          <w:pPr>
            <w:autoSpaceDE w:val="0"/>
            <w:autoSpaceDN w:val="0"/>
            <w:ind w:hanging="480"/>
            <w:divId w:val="216356781"/>
          </w:pPr>
          <w:r w:rsidRPr="006160D4">
            <w:rPr>
              <w:lang w:val="de-CH"/>
            </w:rPr>
            <w:t xml:space="preserve">Wieder, W. R., </w:t>
          </w:r>
          <w:proofErr w:type="spellStart"/>
          <w:r w:rsidRPr="006160D4">
            <w:rPr>
              <w:lang w:val="de-CH"/>
            </w:rPr>
            <w:t>Boehnert</w:t>
          </w:r>
          <w:proofErr w:type="spellEnd"/>
          <w:r w:rsidRPr="006160D4">
            <w:rPr>
              <w:lang w:val="de-CH"/>
            </w:rPr>
            <w:t xml:space="preserve">, J., </w:t>
          </w:r>
          <w:proofErr w:type="spellStart"/>
          <w:r w:rsidRPr="006160D4">
            <w:rPr>
              <w:lang w:val="de-CH"/>
            </w:rPr>
            <w:t>Bonan</w:t>
          </w:r>
          <w:proofErr w:type="spellEnd"/>
          <w:r w:rsidRPr="006160D4">
            <w:rPr>
              <w:lang w:val="de-CH"/>
            </w:rPr>
            <w:t xml:space="preserve">, G. B., &amp; </w:t>
          </w:r>
          <w:proofErr w:type="spellStart"/>
          <w:r w:rsidRPr="006160D4">
            <w:rPr>
              <w:lang w:val="de-CH"/>
            </w:rPr>
            <w:t>Langseth</w:t>
          </w:r>
          <w:proofErr w:type="spellEnd"/>
          <w:r w:rsidRPr="006160D4">
            <w:rPr>
              <w:lang w:val="de-CH"/>
            </w:rPr>
            <w:t xml:space="preserve">., M. (2014). </w:t>
          </w:r>
          <w:proofErr w:type="spellStart"/>
          <w:r>
            <w:rPr>
              <w:i/>
              <w:iCs/>
            </w:rPr>
            <w:t>Regridded</w:t>
          </w:r>
          <w:proofErr w:type="spellEnd"/>
          <w:r>
            <w:rPr>
              <w:i/>
              <w:iCs/>
            </w:rPr>
            <w:t xml:space="preserve"> Harmonized World Soil Database v1.2</w:t>
          </w:r>
          <w:r>
            <w:t>. ORNL DAAC, Oak Ridge, Tennessee, USA.</w:t>
          </w:r>
        </w:p>
        <w:p w14:paraId="0B623344" w14:textId="77777777" w:rsidR="006160D4" w:rsidRDefault="006160D4">
          <w:pPr>
            <w:autoSpaceDE w:val="0"/>
            <w:autoSpaceDN w:val="0"/>
            <w:ind w:hanging="480"/>
            <w:divId w:val="486290600"/>
          </w:pPr>
          <w:r>
            <w:t xml:space="preserve">Wolf, A., Anderegg, W. R. L., &amp; </w:t>
          </w:r>
          <w:proofErr w:type="spellStart"/>
          <w:r>
            <w:t>Pacala</w:t>
          </w:r>
          <w:proofErr w:type="spellEnd"/>
          <w:r>
            <w:t xml:space="preserve">, S. W. (2016). Optimal stomatal behavior with competition for water and risk of hydraulic impairment. </w:t>
          </w:r>
          <w:r>
            <w:rPr>
              <w:i/>
              <w:iCs/>
            </w:rPr>
            <w:t>Proceedings of the National Academy of Sciences of the United States of America</w:t>
          </w:r>
          <w:r>
            <w:t xml:space="preserve">, </w:t>
          </w:r>
          <w:r>
            <w:rPr>
              <w:i/>
              <w:iCs/>
            </w:rPr>
            <w:t>113</w:t>
          </w:r>
          <w:r>
            <w:t>(46), E7222–E7230. https://doi.org/10.1073/pnas.1615144113</w:t>
          </w:r>
        </w:p>
        <w:p w14:paraId="51556CD4" w14:textId="77777777" w:rsidR="006160D4" w:rsidRDefault="006160D4">
          <w:pPr>
            <w:autoSpaceDE w:val="0"/>
            <w:autoSpaceDN w:val="0"/>
            <w:ind w:hanging="480"/>
            <w:divId w:val="499855356"/>
          </w:pPr>
          <w:r>
            <w:t xml:space="preserve">Zhan, S., Song, C., Wang, J., Sheng, Y., &amp; Quan, J. (2019). A Global Assessment of Terrestrial Evapotranspiration Increase Due to Surface Water Area Change. </w:t>
          </w:r>
          <w:r>
            <w:rPr>
              <w:i/>
              <w:iCs/>
            </w:rPr>
            <w:t>Earth’s Future</w:t>
          </w:r>
          <w:r>
            <w:t xml:space="preserve">, </w:t>
          </w:r>
          <w:r>
            <w:rPr>
              <w:i/>
              <w:iCs/>
            </w:rPr>
            <w:t>7</w:t>
          </w:r>
          <w:r>
            <w:t>(3), 266–282. https://doi.org/10.1029/2018EF001066</w:t>
          </w:r>
        </w:p>
        <w:p w14:paraId="553CD289" w14:textId="77777777" w:rsidR="006160D4" w:rsidRDefault="006160D4">
          <w:pPr>
            <w:autoSpaceDE w:val="0"/>
            <w:autoSpaceDN w:val="0"/>
            <w:ind w:hanging="480"/>
            <w:divId w:val="2134597440"/>
          </w:pPr>
          <w:r>
            <w:t xml:space="preserve">Zhang, K., Kimball, J. S., &amp; Running, S. W. (2016). A review of remote sensing based actual evapotranspiration estimation. </w:t>
          </w:r>
          <w:r>
            <w:rPr>
              <w:i/>
              <w:iCs/>
            </w:rPr>
            <w:t>Wiley Interdisciplinary Reviews: Water</w:t>
          </w:r>
          <w:r>
            <w:t xml:space="preserve">, </w:t>
          </w:r>
          <w:r>
            <w:rPr>
              <w:i/>
              <w:iCs/>
            </w:rPr>
            <w:t>3</w:t>
          </w:r>
          <w:r>
            <w:t>(6), 834–853. https://doi.org/10.1002/wat2.1168</w:t>
          </w:r>
        </w:p>
        <w:p w14:paraId="1965C397" w14:textId="77777777" w:rsidR="006160D4" w:rsidRDefault="006160D4">
          <w:pPr>
            <w:autoSpaceDE w:val="0"/>
            <w:autoSpaceDN w:val="0"/>
            <w:ind w:hanging="480"/>
            <w:divId w:val="778647418"/>
          </w:pPr>
          <w:r>
            <w:t xml:space="preserve">Zhang, Q., Manzoni, S., </w:t>
          </w:r>
          <w:proofErr w:type="spellStart"/>
          <w:r>
            <w:t>Katul</w:t>
          </w:r>
          <w:proofErr w:type="spellEnd"/>
          <w:r>
            <w:t xml:space="preserve">, G., </w:t>
          </w:r>
          <w:proofErr w:type="spellStart"/>
          <w:r>
            <w:t>Porporato</w:t>
          </w:r>
          <w:proofErr w:type="spellEnd"/>
          <w:r>
            <w:t xml:space="preserve">, A., &amp; Yang, D. (2014). The hysteretic evapotranspiration—Vapor pressure deficit relation. </w:t>
          </w:r>
          <w:r>
            <w:rPr>
              <w:i/>
              <w:iCs/>
            </w:rPr>
            <w:t xml:space="preserve">Journal of Geophysical Research: </w:t>
          </w:r>
          <w:proofErr w:type="spellStart"/>
          <w:r>
            <w:rPr>
              <w:i/>
              <w:iCs/>
            </w:rPr>
            <w:t>Biogeosciences</w:t>
          </w:r>
          <w:proofErr w:type="spellEnd"/>
          <w:r>
            <w:t xml:space="preserve">, </w:t>
          </w:r>
          <w:r>
            <w:rPr>
              <w:i/>
              <w:iCs/>
            </w:rPr>
            <w:t>119</w:t>
          </w:r>
          <w:r>
            <w:t>(2), 125–140. https://doi.org/doi:10.1002/ 2013JG002484</w:t>
          </w:r>
        </w:p>
        <w:p w14:paraId="700D27F5" w14:textId="77777777" w:rsidR="006160D4" w:rsidRDefault="006160D4">
          <w:pPr>
            <w:autoSpaceDE w:val="0"/>
            <w:autoSpaceDN w:val="0"/>
            <w:ind w:hanging="480"/>
            <w:divId w:val="1818957536"/>
          </w:pPr>
          <w:r>
            <w:t xml:space="preserve">Zhou, S., Yu, B., Zhang, Y., Huang, Y., &amp; </w:t>
          </w:r>
          <w:proofErr w:type="spellStart"/>
          <w:r>
            <w:t>Guangqian</w:t>
          </w:r>
          <w:proofErr w:type="spellEnd"/>
          <w:r>
            <w:t xml:space="preserve">, W. (2016). Partitioning evapotranspiration based on the concept of underlying water use efficiency. </w:t>
          </w:r>
          <w:r>
            <w:rPr>
              <w:i/>
              <w:iCs/>
            </w:rPr>
            <w:t>Water Resources Research</w:t>
          </w:r>
          <w:r>
            <w:t xml:space="preserve">, </w:t>
          </w:r>
          <w:r>
            <w:rPr>
              <w:i/>
              <w:iCs/>
            </w:rPr>
            <w:t>52</w:t>
          </w:r>
          <w:r>
            <w:t>, 1160– 1175. https://doi.org/10.1111/j.1752-1688.1969.tb04897.x</w:t>
          </w:r>
        </w:p>
        <w:p w14:paraId="43C2D35F" w14:textId="77777777" w:rsidR="006160D4" w:rsidRDefault="006160D4">
          <w:pPr>
            <w:autoSpaceDE w:val="0"/>
            <w:autoSpaceDN w:val="0"/>
            <w:ind w:hanging="480"/>
            <w:divId w:val="204224305"/>
          </w:pPr>
          <w:r>
            <w:lastRenderedPageBreak/>
            <w:t xml:space="preserve">Zhou, S., Zhang, Y., Williams, A. P., &amp; </w:t>
          </w:r>
          <w:proofErr w:type="spellStart"/>
          <w:r>
            <w:t>Gentine</w:t>
          </w:r>
          <w:proofErr w:type="spellEnd"/>
          <w:r>
            <w:t xml:space="preserve">, P. (2019). Projected increases in intensity, frequency, and terrestrial carbon costs of compound drought and aridity events. </w:t>
          </w:r>
          <w:r>
            <w:rPr>
              <w:i/>
              <w:iCs/>
            </w:rPr>
            <w:t>Science Advances</w:t>
          </w:r>
          <w:r>
            <w:t xml:space="preserve">, </w:t>
          </w:r>
          <w:r>
            <w:rPr>
              <w:i/>
              <w:iCs/>
            </w:rPr>
            <w:t>5</w:t>
          </w:r>
          <w:r>
            <w:t>(1), 1–9. https://doi.org/10.1126/sciadv.aau5740</w:t>
          </w:r>
        </w:p>
        <w:p w14:paraId="7BF787A1" w14:textId="2BA941AB" w:rsidR="0080627D" w:rsidRPr="00975F55" w:rsidRDefault="006160D4" w:rsidP="00D77B90">
          <w:pPr>
            <w:spacing w:line="360" w:lineRule="auto"/>
            <w:rPr>
              <w:rFonts w:ascii="Times" w:hAnsi="Times"/>
            </w:rPr>
          </w:pPr>
          <w:r>
            <w:t> </w:t>
          </w:r>
        </w:p>
      </w:sdtContent>
    </w:sdt>
    <w:p w14:paraId="4755DF1C" w14:textId="445D111C" w:rsidR="001221EF" w:rsidRPr="00975F55" w:rsidRDefault="001221EF" w:rsidP="00D77B90">
      <w:pPr>
        <w:spacing w:line="360" w:lineRule="auto"/>
        <w:rPr>
          <w:rFonts w:ascii="Times" w:hAnsi="Times"/>
        </w:rPr>
      </w:pPr>
    </w:p>
    <w:p w14:paraId="581C4244" w14:textId="77777777" w:rsidR="0038295D" w:rsidRDefault="0038295D" w:rsidP="00D77B90">
      <w:pPr>
        <w:spacing w:line="360" w:lineRule="auto"/>
        <w:rPr>
          <w:rFonts w:ascii="Times" w:hAnsi="Times"/>
          <w:b/>
          <w:bCs/>
          <w:sz w:val="32"/>
          <w:szCs w:val="32"/>
        </w:rPr>
      </w:pPr>
    </w:p>
    <w:p w14:paraId="2958BDFA" w14:textId="77777777" w:rsidR="0038295D" w:rsidRDefault="0038295D" w:rsidP="00D77B90">
      <w:pPr>
        <w:spacing w:line="360" w:lineRule="auto"/>
        <w:rPr>
          <w:rFonts w:ascii="Times" w:hAnsi="Times"/>
          <w:b/>
          <w:bCs/>
          <w:sz w:val="32"/>
          <w:szCs w:val="32"/>
        </w:rPr>
      </w:pPr>
    </w:p>
    <w:p w14:paraId="5100E6F8" w14:textId="4F2714E0" w:rsidR="001221EF" w:rsidRDefault="0038295D" w:rsidP="00D77B90">
      <w:pPr>
        <w:spacing w:line="360" w:lineRule="auto"/>
        <w:rPr>
          <w:rFonts w:ascii="Times" w:hAnsi="Times"/>
          <w:b/>
          <w:bCs/>
          <w:sz w:val="32"/>
          <w:szCs w:val="32"/>
        </w:rPr>
      </w:pPr>
      <w:r w:rsidRPr="0038295D">
        <w:rPr>
          <w:rFonts w:ascii="Times" w:hAnsi="Times"/>
          <w:b/>
          <w:bCs/>
          <w:sz w:val="32"/>
          <w:szCs w:val="32"/>
        </w:rPr>
        <w:t>Supporting Information</w:t>
      </w:r>
    </w:p>
    <w:p w14:paraId="206E010D" w14:textId="43B5AA6A" w:rsidR="0038295D" w:rsidRDefault="0038295D" w:rsidP="0038295D">
      <w:pPr>
        <w:spacing w:line="360" w:lineRule="auto"/>
        <w:rPr>
          <w:rFonts w:ascii="Times" w:hAnsi="Times"/>
        </w:rPr>
      </w:pPr>
      <w:r w:rsidRPr="0038295D">
        <w:rPr>
          <w:rFonts w:ascii="Times" w:hAnsi="Times"/>
        </w:rPr>
        <w:t>Additional Supporting Information may be found online in the</w:t>
      </w:r>
      <w:r>
        <w:rPr>
          <w:rFonts w:ascii="Times" w:hAnsi="Times"/>
        </w:rPr>
        <w:t xml:space="preserve"> </w:t>
      </w:r>
      <w:r w:rsidRPr="0038295D">
        <w:rPr>
          <w:rFonts w:ascii="Times" w:hAnsi="Times"/>
        </w:rPr>
        <w:t>Supporting Information tab for this article:</w:t>
      </w:r>
    </w:p>
    <w:p w14:paraId="2B578D7C" w14:textId="7D79E28E" w:rsidR="0038295D" w:rsidRDefault="0038295D" w:rsidP="0038295D">
      <w:pPr>
        <w:spacing w:line="360" w:lineRule="auto"/>
        <w:rPr>
          <w:rFonts w:ascii="Times" w:hAnsi="Times"/>
        </w:rPr>
      </w:pPr>
    </w:p>
    <w:p w14:paraId="2B42594E" w14:textId="7557CB5B" w:rsidR="0038295D" w:rsidRDefault="0038295D" w:rsidP="0038295D">
      <w:pPr>
        <w:widowControl w:val="0"/>
        <w:spacing w:line="276" w:lineRule="auto"/>
        <w:rPr>
          <w:rFonts w:asciiTheme="minorHAnsi" w:hAnsiTheme="minorHAnsi" w:cstheme="minorHAnsi"/>
        </w:rPr>
      </w:pPr>
      <w:r w:rsidRPr="00F550E9">
        <w:rPr>
          <w:rFonts w:asciiTheme="minorHAnsi" w:hAnsiTheme="minorHAnsi" w:cstheme="minorHAnsi"/>
          <w:b/>
          <w:bCs/>
        </w:rPr>
        <w:t>Fig. S1</w:t>
      </w:r>
      <w:r w:rsidRPr="00F550E9">
        <w:rPr>
          <w:rFonts w:asciiTheme="minorHAnsi" w:hAnsiTheme="minorHAnsi" w:cstheme="minorHAnsi"/>
        </w:rPr>
        <w:t xml:space="preserve"> </w:t>
      </w:r>
      <w:sdt>
        <w:sdtPr>
          <w:rPr>
            <w:rFonts w:asciiTheme="minorHAnsi" w:hAnsiTheme="minorHAnsi" w:cstheme="minorHAnsi"/>
          </w:rPr>
          <w:alias w:val="Insert short legend here"/>
          <w:tag w:val="Insert short legend here"/>
          <w:id w:val="-141425991"/>
          <w:placeholder>
            <w:docPart w:val="AD0317F440FF904A9B6121EAA0D08035"/>
          </w:placeholder>
        </w:sdtPr>
        <w:sdtContent>
          <w:r w:rsidRPr="0024608B">
            <w:rPr>
              <w:rFonts w:asciiTheme="minorHAnsi" w:hAnsiTheme="minorHAnsi" w:cstheme="minorHAnsi"/>
            </w:rPr>
            <w:t>Performance of the deep-learning model at predicting evapotranspiration (ET) across sites.</w:t>
          </w:r>
        </w:sdtContent>
      </w:sdt>
    </w:p>
    <w:p w14:paraId="6AE03243" w14:textId="77777777" w:rsidR="0038295D" w:rsidRDefault="0038295D" w:rsidP="0038295D">
      <w:pPr>
        <w:widowControl w:val="0"/>
        <w:spacing w:line="276" w:lineRule="auto"/>
        <w:rPr>
          <w:rFonts w:asciiTheme="minorHAnsi" w:hAnsiTheme="minorHAnsi" w:cstheme="minorHAnsi"/>
          <w:b/>
          <w:bCs/>
        </w:rPr>
      </w:pPr>
    </w:p>
    <w:p w14:paraId="2B68CAB9" w14:textId="6738DCCA" w:rsidR="0038295D" w:rsidRPr="00F550E9" w:rsidRDefault="0038295D" w:rsidP="0038295D">
      <w:pPr>
        <w:widowControl w:val="0"/>
        <w:spacing w:line="276" w:lineRule="auto"/>
        <w:rPr>
          <w:rFonts w:asciiTheme="minorHAnsi" w:hAnsiTheme="minorHAnsi" w:cstheme="minorHAnsi"/>
        </w:rPr>
      </w:pPr>
      <w:r w:rsidRPr="00F550E9">
        <w:rPr>
          <w:rFonts w:asciiTheme="minorHAnsi" w:hAnsiTheme="minorHAnsi" w:cstheme="minorHAnsi"/>
          <w:b/>
          <w:bCs/>
        </w:rPr>
        <w:t>Fig. S</w:t>
      </w:r>
      <w:r>
        <w:rPr>
          <w:rFonts w:asciiTheme="minorHAnsi" w:hAnsiTheme="minorHAnsi" w:cstheme="minorHAnsi"/>
          <w:b/>
          <w:bCs/>
        </w:rPr>
        <w:t>2</w:t>
      </w:r>
      <w:r w:rsidRPr="00F550E9">
        <w:rPr>
          <w:rFonts w:asciiTheme="minorHAnsi" w:hAnsiTheme="minorHAnsi" w:cstheme="minorHAnsi"/>
        </w:rPr>
        <w:t xml:space="preserve"> </w:t>
      </w:r>
      <w:sdt>
        <w:sdtPr>
          <w:rPr>
            <w:rFonts w:asciiTheme="minorHAnsi" w:hAnsiTheme="minorHAnsi" w:cstheme="minorHAnsi"/>
          </w:rPr>
          <w:alias w:val="Insert short legend here"/>
          <w:tag w:val="Insert short legend here"/>
          <w:id w:val="619189257"/>
          <w:placeholder>
            <w:docPart w:val="334F9C1E90BF144CBD3D01DB49497836"/>
          </w:placeholder>
        </w:sdtPr>
        <w:sdtContent>
          <w:r w:rsidRPr="0024608B">
            <w:rPr>
              <w:rFonts w:asciiTheme="minorHAnsi" w:hAnsiTheme="minorHAnsi" w:cstheme="minorHAnsi"/>
            </w:rPr>
            <w:t xml:space="preserve">EF vs CWD for sites grouped according to their median </w:t>
          </w:r>
          <w:proofErr w:type="spellStart"/>
          <w:r w:rsidRPr="0024608B">
            <w:rPr>
              <w:rFonts w:asciiTheme="minorHAnsi" w:hAnsiTheme="minorHAnsi" w:cstheme="minorHAnsi"/>
            </w:rPr>
            <w:t>fET</w:t>
          </w:r>
          <w:proofErr w:type="spellEnd"/>
        </w:sdtContent>
      </w:sdt>
    </w:p>
    <w:p w14:paraId="1A5810F8" w14:textId="77777777" w:rsidR="0038295D" w:rsidRDefault="0038295D" w:rsidP="0038295D">
      <w:pPr>
        <w:widowControl w:val="0"/>
        <w:spacing w:line="276" w:lineRule="auto"/>
        <w:rPr>
          <w:rFonts w:asciiTheme="minorHAnsi" w:hAnsiTheme="minorHAnsi" w:cstheme="minorHAnsi"/>
          <w:b/>
          <w:bCs/>
        </w:rPr>
      </w:pPr>
    </w:p>
    <w:p w14:paraId="6E35D653" w14:textId="64DED141" w:rsidR="0038295D" w:rsidRPr="00F550E9" w:rsidRDefault="0038295D" w:rsidP="0038295D">
      <w:pPr>
        <w:widowControl w:val="0"/>
        <w:spacing w:line="276" w:lineRule="auto"/>
        <w:rPr>
          <w:rFonts w:asciiTheme="minorHAnsi" w:hAnsiTheme="minorHAnsi" w:cstheme="minorHAnsi"/>
        </w:rPr>
      </w:pPr>
      <w:r w:rsidRPr="00F550E9">
        <w:rPr>
          <w:rFonts w:asciiTheme="minorHAnsi" w:hAnsiTheme="minorHAnsi" w:cstheme="minorHAnsi"/>
          <w:b/>
          <w:bCs/>
        </w:rPr>
        <w:t>Fig. S</w:t>
      </w:r>
      <w:r w:rsidRPr="0038295D">
        <w:rPr>
          <w:rFonts w:asciiTheme="minorHAnsi" w:hAnsiTheme="minorHAnsi" w:cstheme="minorHAnsi"/>
          <w:b/>
          <w:bCs/>
        </w:rPr>
        <w:t>3</w:t>
      </w:r>
      <w:r w:rsidRPr="00F550E9">
        <w:rPr>
          <w:rFonts w:asciiTheme="minorHAnsi" w:hAnsiTheme="minorHAnsi" w:cstheme="minorHAnsi"/>
        </w:rPr>
        <w:t xml:space="preserve"> </w:t>
      </w:r>
      <w:sdt>
        <w:sdtPr>
          <w:rPr>
            <w:rFonts w:asciiTheme="minorHAnsi" w:hAnsiTheme="minorHAnsi" w:cstheme="minorHAnsi"/>
          </w:rPr>
          <w:alias w:val="Insert short legend here"/>
          <w:tag w:val="Insert short legend here"/>
          <w:id w:val="2035616391"/>
          <w:placeholder>
            <w:docPart w:val="60CB0C799672E740A57C9074620B9117"/>
          </w:placeholder>
        </w:sdtPr>
        <w:sdtContent>
          <w:proofErr w:type="spellStart"/>
          <w:r>
            <w:rPr>
              <w:rFonts w:asciiTheme="minorHAnsi" w:hAnsiTheme="minorHAnsi" w:cstheme="minorHAnsi"/>
            </w:rPr>
            <w:t>fET</w:t>
          </w:r>
          <w:proofErr w:type="spellEnd"/>
          <w:r w:rsidRPr="0024608B">
            <w:rPr>
              <w:rFonts w:asciiTheme="minorHAnsi" w:hAnsiTheme="minorHAnsi" w:cstheme="minorHAnsi"/>
            </w:rPr>
            <w:t xml:space="preserve"> vs CWD for sites grouped according to their median </w:t>
          </w:r>
          <w:proofErr w:type="spellStart"/>
          <w:r w:rsidRPr="0024608B">
            <w:rPr>
              <w:rFonts w:asciiTheme="minorHAnsi" w:hAnsiTheme="minorHAnsi" w:cstheme="minorHAnsi"/>
            </w:rPr>
            <w:t>fET</w:t>
          </w:r>
          <w:proofErr w:type="spellEnd"/>
          <w:r>
            <w:rPr>
              <w:rFonts w:asciiTheme="minorHAnsi" w:hAnsiTheme="minorHAnsi" w:cstheme="minorHAnsi"/>
            </w:rPr>
            <w:t xml:space="preserve">. </w:t>
          </w:r>
          <w:r>
            <w:rPr>
              <w:rFonts w:ascii="Times" w:hAnsi="Times"/>
            </w:rPr>
            <w:t>High</w:t>
          </w:r>
          <w:r w:rsidRPr="001C7116">
            <w:rPr>
              <w:rFonts w:ascii="Times" w:hAnsi="Times"/>
            </w:rPr>
            <w:t xml:space="preserve"> </w:t>
          </w:r>
          <w:proofErr w:type="spellStart"/>
          <w:r w:rsidRPr="001C7116">
            <w:rPr>
              <w:rFonts w:ascii="Times" w:hAnsi="Times"/>
            </w:rPr>
            <w:t>fET</w:t>
          </w:r>
          <w:proofErr w:type="spellEnd"/>
          <w:r w:rsidRPr="001C7116">
            <w:rPr>
              <w:rFonts w:ascii="Times" w:hAnsi="Times"/>
            </w:rPr>
            <w:t xml:space="preserve"> group.</w:t>
          </w:r>
        </w:sdtContent>
      </w:sdt>
    </w:p>
    <w:p w14:paraId="0AFBE1A0" w14:textId="77777777" w:rsidR="0038295D" w:rsidRPr="00B83FF5" w:rsidRDefault="0038295D" w:rsidP="0038295D">
      <w:pPr>
        <w:widowControl w:val="0"/>
        <w:spacing w:line="276" w:lineRule="auto"/>
        <w:rPr>
          <w:rFonts w:asciiTheme="minorHAnsi" w:hAnsiTheme="minorHAnsi" w:cstheme="minorHAnsi"/>
          <w:b/>
          <w:bCs/>
        </w:rPr>
      </w:pPr>
    </w:p>
    <w:p w14:paraId="226C140F" w14:textId="5B75A841" w:rsidR="0038295D" w:rsidRPr="005D26E7" w:rsidRDefault="0038295D" w:rsidP="0038295D">
      <w:pPr>
        <w:widowControl w:val="0"/>
        <w:spacing w:line="276" w:lineRule="auto"/>
        <w:rPr>
          <w:rFonts w:asciiTheme="minorHAnsi" w:hAnsiTheme="minorHAnsi" w:cstheme="minorHAnsi"/>
        </w:rPr>
      </w:pPr>
      <w:r w:rsidRPr="00F550E9">
        <w:rPr>
          <w:rFonts w:asciiTheme="minorHAnsi" w:hAnsiTheme="minorHAnsi" w:cstheme="minorHAnsi"/>
          <w:b/>
          <w:bCs/>
        </w:rPr>
        <w:t>Fig. S</w:t>
      </w:r>
      <w:r w:rsidRPr="0038295D">
        <w:rPr>
          <w:rFonts w:asciiTheme="minorHAnsi" w:hAnsiTheme="minorHAnsi" w:cstheme="minorHAnsi"/>
          <w:b/>
          <w:bCs/>
        </w:rPr>
        <w:t>4</w:t>
      </w:r>
      <w:r w:rsidRPr="00F550E9">
        <w:rPr>
          <w:rFonts w:asciiTheme="minorHAnsi" w:hAnsiTheme="minorHAnsi" w:cstheme="minorHAnsi"/>
        </w:rPr>
        <w:t xml:space="preserve"> </w:t>
      </w:r>
      <w:sdt>
        <w:sdtPr>
          <w:rPr>
            <w:rFonts w:asciiTheme="minorHAnsi" w:hAnsiTheme="minorHAnsi" w:cstheme="minorHAnsi"/>
          </w:rPr>
          <w:alias w:val="Insert short legend here"/>
          <w:tag w:val="Insert short legend here"/>
          <w:id w:val="-831754002"/>
          <w:placeholder>
            <w:docPart w:val="817EE067AA238E40A476610FF7DD0D1A"/>
          </w:placeholder>
        </w:sdtPr>
        <w:sdtContent>
          <w:proofErr w:type="spellStart"/>
          <w:r w:rsidRPr="0024608B">
            <w:rPr>
              <w:rFonts w:asciiTheme="minorHAnsi" w:hAnsiTheme="minorHAnsi" w:cstheme="minorHAnsi"/>
            </w:rPr>
            <w:t>fET</w:t>
          </w:r>
          <w:proofErr w:type="spellEnd"/>
          <w:r w:rsidRPr="0024608B">
            <w:rPr>
              <w:rFonts w:asciiTheme="minorHAnsi" w:hAnsiTheme="minorHAnsi" w:cstheme="minorHAnsi"/>
            </w:rPr>
            <w:t xml:space="preserve"> vs CWD for sites grouped according to their median </w:t>
          </w:r>
          <w:proofErr w:type="spellStart"/>
          <w:r w:rsidRPr="0024608B">
            <w:rPr>
              <w:rFonts w:asciiTheme="minorHAnsi" w:hAnsiTheme="minorHAnsi" w:cstheme="minorHAnsi"/>
            </w:rPr>
            <w:t>fET</w:t>
          </w:r>
          <w:proofErr w:type="spellEnd"/>
          <w:r w:rsidRPr="0024608B">
            <w:rPr>
              <w:rFonts w:asciiTheme="minorHAnsi" w:hAnsiTheme="minorHAnsi" w:cstheme="minorHAnsi"/>
            </w:rPr>
            <w:t>.</w:t>
          </w:r>
          <w:r>
            <w:rPr>
              <w:rFonts w:asciiTheme="minorHAnsi" w:hAnsiTheme="minorHAnsi" w:cstheme="minorHAnsi"/>
            </w:rPr>
            <w:t xml:space="preserve"> </w:t>
          </w:r>
          <w:r w:rsidRPr="001C7116">
            <w:rPr>
              <w:rFonts w:ascii="Times" w:hAnsi="Times"/>
            </w:rPr>
            <w:t xml:space="preserve">Medium </w:t>
          </w:r>
          <w:proofErr w:type="spellStart"/>
          <w:r w:rsidRPr="001C7116">
            <w:rPr>
              <w:rFonts w:ascii="Times" w:hAnsi="Times"/>
            </w:rPr>
            <w:t>fET</w:t>
          </w:r>
          <w:proofErr w:type="spellEnd"/>
          <w:r w:rsidRPr="001C7116">
            <w:rPr>
              <w:rFonts w:ascii="Times" w:hAnsi="Times"/>
            </w:rPr>
            <w:t xml:space="preserve"> group.</w:t>
          </w:r>
        </w:sdtContent>
      </w:sdt>
    </w:p>
    <w:p w14:paraId="6060E0F2" w14:textId="77777777" w:rsidR="0038295D" w:rsidRDefault="0038295D" w:rsidP="0038295D">
      <w:pPr>
        <w:widowControl w:val="0"/>
        <w:spacing w:line="276" w:lineRule="auto"/>
        <w:rPr>
          <w:rFonts w:asciiTheme="minorHAnsi" w:hAnsiTheme="minorHAnsi" w:cstheme="minorHAnsi"/>
          <w:b/>
          <w:bCs/>
        </w:rPr>
      </w:pPr>
    </w:p>
    <w:p w14:paraId="274A3820" w14:textId="7F2DA181" w:rsidR="0038295D" w:rsidRDefault="0038295D" w:rsidP="0038295D">
      <w:pPr>
        <w:widowControl w:val="0"/>
        <w:spacing w:line="276" w:lineRule="auto"/>
        <w:rPr>
          <w:rFonts w:asciiTheme="minorHAnsi" w:hAnsiTheme="minorHAnsi" w:cstheme="minorHAnsi"/>
        </w:rPr>
      </w:pPr>
      <w:r w:rsidRPr="00F550E9">
        <w:rPr>
          <w:rFonts w:asciiTheme="minorHAnsi" w:hAnsiTheme="minorHAnsi" w:cstheme="minorHAnsi"/>
          <w:b/>
          <w:bCs/>
        </w:rPr>
        <w:t xml:space="preserve">Table S1 </w:t>
      </w:r>
      <w:sdt>
        <w:sdtPr>
          <w:rPr>
            <w:rFonts w:asciiTheme="minorHAnsi" w:hAnsiTheme="minorHAnsi" w:cstheme="minorHAnsi"/>
          </w:rPr>
          <w:alias w:val="Insert short legend here"/>
          <w:tag w:val="Insert short legend here"/>
          <w:id w:val="-1140570976"/>
          <w:placeholder>
            <w:docPart w:val="873CE932AE536E46AC76BC66DD9856F1"/>
          </w:placeholder>
        </w:sdtPr>
        <w:sdtContent>
          <w:r w:rsidRPr="00501B62">
            <w:rPr>
              <w:rFonts w:asciiTheme="minorHAnsi" w:hAnsiTheme="minorHAnsi" w:cstheme="minorHAnsi"/>
            </w:rPr>
            <w:t>FLUXNET Tier 1 sites included in the analysis.</w:t>
          </w:r>
        </w:sdtContent>
      </w:sdt>
      <w:r w:rsidRPr="00501B62">
        <w:rPr>
          <w:rFonts w:asciiTheme="minorHAnsi" w:hAnsiTheme="minorHAnsi" w:cstheme="minorHAnsi"/>
        </w:rPr>
        <w:t xml:space="preserve"> </w:t>
      </w:r>
    </w:p>
    <w:p w14:paraId="47F55ECA" w14:textId="77777777" w:rsidR="0038295D" w:rsidRPr="0038295D" w:rsidRDefault="0038295D" w:rsidP="0038295D">
      <w:pPr>
        <w:spacing w:line="360" w:lineRule="auto"/>
        <w:rPr>
          <w:rFonts w:ascii="Times" w:hAnsi="Times"/>
        </w:rPr>
      </w:pPr>
    </w:p>
    <w:sectPr w:rsidR="0038295D" w:rsidRPr="0038295D" w:rsidSect="00176D18">
      <w:pgSz w:w="11906" w:h="16838"/>
      <w:pgMar w:top="1440" w:right="1440" w:bottom="1440" w:left="1440" w:header="709" w:footer="709" w:gutter="0"/>
      <w:lnNumType w:countBy="1" w:restart="continuou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4794EF5" w14:textId="77777777" w:rsidR="00E34FC8" w:rsidRDefault="00E34FC8" w:rsidP="002B43D7">
      <w:r>
        <w:separator/>
      </w:r>
    </w:p>
  </w:endnote>
  <w:endnote w:type="continuationSeparator" w:id="0">
    <w:p w14:paraId="2982B3BD" w14:textId="77777777" w:rsidR="00E34FC8" w:rsidRDefault="00E34FC8" w:rsidP="002B43D7">
      <w:r>
        <w:continuationSeparator/>
      </w:r>
    </w:p>
  </w:endnote>
  <w:endnote w:type="continuationNotice" w:id="1">
    <w:p w14:paraId="37F82BF5" w14:textId="77777777" w:rsidR="00E34FC8" w:rsidRDefault="00E34FC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4002EFF" w:usb1="C000247B" w:usb2="00000009" w:usb3="00000000" w:csb0="000001FF" w:csb1="00000000"/>
  </w:font>
  <w:font w:name="Times">
    <w:panose1 w:val="00000500000000020000"/>
    <w:charset w:val="00"/>
    <w:family w:val="auto"/>
    <w:pitch w:val="variable"/>
    <w:sig w:usb0="E00002FF" w:usb1="5000205A" w:usb2="00000000" w:usb3="00000000" w:csb0="0000019F" w:csb1="00000000"/>
  </w:font>
  <w:font w:name="Calibri Light">
    <w:panose1 w:val="020F0302020204030204"/>
    <w:charset w:val="00"/>
    <w:family w:val="swiss"/>
    <w:pitch w:val="variable"/>
    <w:sig w:usb0="E4002EFF" w:usb1="C000247B" w:usb2="00000009" w:usb3="00000000" w:csb0="000001FF" w:csb1="00000000"/>
  </w:font>
  <w:font w:name="Helvetica Neue">
    <w:panose1 w:val="02000503000000020004"/>
    <w:charset w:val="00"/>
    <w:family w:val="auto"/>
    <w:pitch w:val="variable"/>
    <w:sig w:usb0="E50002FF" w:usb1="500079DB" w:usb2="0000001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Times Roman">
    <w:altName w:val="Times New Roman"/>
    <w:panose1 w:val="00000500000000020000"/>
    <w:charset w:val="00"/>
    <w:family w:val="auto"/>
    <w:pitch w:val="variable"/>
    <w:sig w:usb0="E00002FF" w:usb1="5000205A" w:usb2="00000000" w:usb3="00000000" w:csb0="0000019F" w:csb1="00000000"/>
  </w:font>
  <w:font w:name="p˝¶e'3">
    <w:altName w:val="Calibri"/>
    <w:panose1 w:val="020B0604020202020204"/>
    <w:charset w:val="4D"/>
    <w:family w:val="auto"/>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37384649"/>
      <w:docPartObj>
        <w:docPartGallery w:val="Page Numbers (Bottom of Page)"/>
        <w:docPartUnique/>
      </w:docPartObj>
    </w:sdtPr>
    <w:sdtContent>
      <w:p w14:paraId="7F3ED3A8" w14:textId="6E8EFB80" w:rsidR="00B76911" w:rsidRDefault="00B76911" w:rsidP="00937178">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sidR="009E6497">
          <w:rPr>
            <w:rStyle w:val="PageNumber"/>
          </w:rPr>
          <w:fldChar w:fldCharType="separate"/>
        </w:r>
        <w:r w:rsidR="009E6497">
          <w:rPr>
            <w:rStyle w:val="PageNumber"/>
            <w:noProof/>
          </w:rPr>
          <w:t>25</w:t>
        </w:r>
        <w:r>
          <w:rPr>
            <w:rStyle w:val="PageNumber"/>
          </w:rPr>
          <w:fldChar w:fldCharType="end"/>
        </w:r>
      </w:p>
    </w:sdtContent>
  </w:sdt>
  <w:p w14:paraId="082030C2" w14:textId="77777777" w:rsidR="00B76911" w:rsidRDefault="00B76911" w:rsidP="009E002E">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094714183"/>
      <w:docPartObj>
        <w:docPartGallery w:val="Page Numbers (Bottom of Page)"/>
        <w:docPartUnique/>
      </w:docPartObj>
    </w:sdtPr>
    <w:sdtContent>
      <w:p w14:paraId="4C807070" w14:textId="4E97C6F4" w:rsidR="00B76911" w:rsidRDefault="00B76911" w:rsidP="00937178">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5C733A">
          <w:rPr>
            <w:rStyle w:val="PageNumber"/>
            <w:noProof/>
          </w:rPr>
          <w:t>29</w:t>
        </w:r>
        <w:r>
          <w:rPr>
            <w:rStyle w:val="PageNumber"/>
          </w:rPr>
          <w:fldChar w:fldCharType="end"/>
        </w:r>
      </w:p>
    </w:sdtContent>
  </w:sdt>
  <w:p w14:paraId="22123AA6" w14:textId="77777777" w:rsidR="00B76911" w:rsidRDefault="00B76911" w:rsidP="009E002E">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D580FEE" w14:textId="77777777" w:rsidR="00E34FC8" w:rsidRDefault="00E34FC8" w:rsidP="002B43D7">
      <w:r>
        <w:separator/>
      </w:r>
    </w:p>
  </w:footnote>
  <w:footnote w:type="continuationSeparator" w:id="0">
    <w:p w14:paraId="53F90C7C" w14:textId="77777777" w:rsidR="00E34FC8" w:rsidRDefault="00E34FC8" w:rsidP="002B43D7">
      <w:r>
        <w:continuationSeparator/>
      </w:r>
    </w:p>
  </w:footnote>
  <w:footnote w:type="continuationNotice" w:id="1">
    <w:p w14:paraId="63427661" w14:textId="77777777" w:rsidR="00E34FC8" w:rsidRDefault="00E34FC8"/>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CD18F7"/>
    <w:multiLevelType w:val="hybridMultilevel"/>
    <w:tmpl w:val="40C434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4A73C5C"/>
    <w:multiLevelType w:val="hybridMultilevel"/>
    <w:tmpl w:val="185CF9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92202A2"/>
    <w:multiLevelType w:val="hybridMultilevel"/>
    <w:tmpl w:val="697052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BD05B5B"/>
    <w:multiLevelType w:val="hybridMultilevel"/>
    <w:tmpl w:val="55F2A72A"/>
    <w:lvl w:ilvl="0" w:tplc="32C650AC">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CC0525E"/>
    <w:multiLevelType w:val="hybridMultilevel"/>
    <w:tmpl w:val="265A9C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3DC0814"/>
    <w:multiLevelType w:val="hybridMultilevel"/>
    <w:tmpl w:val="1A78F1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A9A2EE7"/>
    <w:multiLevelType w:val="hybridMultilevel"/>
    <w:tmpl w:val="569C0598"/>
    <w:lvl w:ilvl="0" w:tplc="7E54C4CC">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F8D1C6D"/>
    <w:multiLevelType w:val="multilevel"/>
    <w:tmpl w:val="8D1ABD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D87542D"/>
    <w:multiLevelType w:val="hybridMultilevel"/>
    <w:tmpl w:val="8D36B98C"/>
    <w:lvl w:ilvl="0" w:tplc="8A685A32">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2FC26C3"/>
    <w:multiLevelType w:val="hybridMultilevel"/>
    <w:tmpl w:val="7E7E36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70D361C"/>
    <w:multiLevelType w:val="hybridMultilevel"/>
    <w:tmpl w:val="44422A1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A1447FF"/>
    <w:multiLevelType w:val="hybridMultilevel"/>
    <w:tmpl w:val="C9381DA2"/>
    <w:lvl w:ilvl="0" w:tplc="72BE3D8E">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A9D5BBE"/>
    <w:multiLevelType w:val="multilevel"/>
    <w:tmpl w:val="926CDFEA"/>
    <w:lvl w:ilvl="0">
      <w:start w:val="1"/>
      <w:numFmt w:val="bullet"/>
      <w:lvlText w:val=""/>
      <w:lvlJc w:val="left"/>
      <w:pPr>
        <w:tabs>
          <w:tab w:val="num" w:pos="720"/>
        </w:tabs>
        <w:ind w:left="720" w:hanging="360"/>
      </w:pPr>
      <w:rPr>
        <w:rFonts w:ascii="Symbol" w:hAnsi="Symbol" w:hint="default"/>
        <w:sz w:val="20"/>
      </w:rPr>
    </w:lvl>
    <w:lvl w:ilvl="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53406A7"/>
    <w:multiLevelType w:val="hybridMultilevel"/>
    <w:tmpl w:val="AC7472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57B90A46"/>
    <w:multiLevelType w:val="hybridMultilevel"/>
    <w:tmpl w:val="A906CAC6"/>
    <w:styleLink w:val="ImportedStyle1"/>
    <w:lvl w:ilvl="0" w:tplc="94B8BBB8">
      <w:start w:val="1"/>
      <w:numFmt w:val="bullet"/>
      <w:lvlText w:val="●"/>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1FF8DBDE">
      <w:start w:val="1"/>
      <w:numFmt w:val="bullet"/>
      <w:lvlText w:val="○"/>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70304C5A">
      <w:start w:val="1"/>
      <w:numFmt w:val="bullet"/>
      <w:lvlText w:val="■"/>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 w:ilvl="3" w:tplc="78EC9A10">
      <w:start w:val="1"/>
      <w:numFmt w:val="bullet"/>
      <w:lvlText w:val="●"/>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C2F4BB9E">
      <w:start w:val="1"/>
      <w:numFmt w:val="bullet"/>
      <w:lvlText w:val="○"/>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1ABAB09C">
      <w:start w:val="1"/>
      <w:numFmt w:val="bullet"/>
      <w:lvlText w:val="■"/>
      <w:lvlJc w:val="left"/>
      <w:pPr>
        <w:ind w:left="4320" w:hanging="360"/>
      </w:pPr>
      <w:rPr>
        <w:rFonts w:hAnsi="Arial Unicode MS"/>
        <w:caps w:val="0"/>
        <w:smallCaps w:val="0"/>
        <w:strike w:val="0"/>
        <w:dstrike w:val="0"/>
        <w:outline w:val="0"/>
        <w:emboss w:val="0"/>
        <w:imprint w:val="0"/>
        <w:spacing w:val="0"/>
        <w:w w:val="100"/>
        <w:kern w:val="0"/>
        <w:position w:val="0"/>
        <w:highlight w:val="none"/>
        <w:vertAlign w:val="baseline"/>
      </w:rPr>
    </w:lvl>
    <w:lvl w:ilvl="6" w:tplc="F9166FFC">
      <w:start w:val="1"/>
      <w:numFmt w:val="bullet"/>
      <w:lvlText w:val="●"/>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7360BB4C">
      <w:start w:val="1"/>
      <w:numFmt w:val="bullet"/>
      <w:lvlText w:val="○"/>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C60EBF7E">
      <w:start w:val="1"/>
      <w:numFmt w:val="bullet"/>
      <w:lvlText w:val="■"/>
      <w:lvlJc w:val="left"/>
      <w:pPr>
        <w:ind w:left="648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5" w15:restartNumberingAfterBreak="0">
    <w:nsid w:val="57C73032"/>
    <w:multiLevelType w:val="hybridMultilevel"/>
    <w:tmpl w:val="542EBE9E"/>
    <w:lvl w:ilvl="0" w:tplc="813C44F8">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591F4611"/>
    <w:multiLevelType w:val="hybridMultilevel"/>
    <w:tmpl w:val="A906CAC6"/>
    <w:numStyleLink w:val="ImportedStyle1"/>
  </w:abstractNum>
  <w:abstractNum w:abstractNumId="17" w15:restartNumberingAfterBreak="0">
    <w:nsid w:val="5B8F4EB9"/>
    <w:multiLevelType w:val="hybridMultilevel"/>
    <w:tmpl w:val="A32EC4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61A95446"/>
    <w:multiLevelType w:val="hybridMultilevel"/>
    <w:tmpl w:val="8FC4EC9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65DF601B"/>
    <w:multiLevelType w:val="multilevel"/>
    <w:tmpl w:val="7D06EB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A2607D0"/>
    <w:multiLevelType w:val="multilevel"/>
    <w:tmpl w:val="CB24A9D8"/>
    <w:lvl w:ilvl="0">
      <w:start w:val="1"/>
      <w:numFmt w:val="decimal"/>
      <w:pStyle w:val="Heading1"/>
      <w:lvlText w:val="%1"/>
      <w:lvlJc w:val="left"/>
      <w:pPr>
        <w:ind w:left="432" w:hanging="432"/>
      </w:pPr>
      <w:rPr>
        <w:sz w:val="32"/>
        <w:szCs w:val="32"/>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1" w15:restartNumberingAfterBreak="0">
    <w:nsid w:val="6D523B13"/>
    <w:multiLevelType w:val="hybridMultilevel"/>
    <w:tmpl w:val="441429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6DE37F02"/>
    <w:multiLevelType w:val="hybridMultilevel"/>
    <w:tmpl w:val="9BA8F7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77C756E2"/>
    <w:multiLevelType w:val="hybridMultilevel"/>
    <w:tmpl w:val="98E65E7C"/>
    <w:lvl w:ilvl="0" w:tplc="90569BDA">
      <w:start w:val="300"/>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646085405">
    <w:abstractNumId w:val="20"/>
  </w:num>
  <w:num w:numId="2" w16cid:durableId="661544354">
    <w:abstractNumId w:val="23"/>
  </w:num>
  <w:num w:numId="3" w16cid:durableId="1097021582">
    <w:abstractNumId w:val="6"/>
  </w:num>
  <w:num w:numId="4" w16cid:durableId="1435829043">
    <w:abstractNumId w:val="15"/>
  </w:num>
  <w:num w:numId="5" w16cid:durableId="613295645">
    <w:abstractNumId w:val="11"/>
  </w:num>
  <w:num w:numId="6" w16cid:durableId="1994527265">
    <w:abstractNumId w:val="10"/>
  </w:num>
  <w:num w:numId="7" w16cid:durableId="1239632498">
    <w:abstractNumId w:val="13"/>
  </w:num>
  <w:num w:numId="8" w16cid:durableId="2019850510">
    <w:abstractNumId w:val="14"/>
  </w:num>
  <w:num w:numId="9" w16cid:durableId="2141917481">
    <w:abstractNumId w:val="16"/>
  </w:num>
  <w:num w:numId="10" w16cid:durableId="411321607">
    <w:abstractNumId w:val="7"/>
  </w:num>
  <w:num w:numId="11" w16cid:durableId="2126003827">
    <w:abstractNumId w:val="19"/>
  </w:num>
  <w:num w:numId="12" w16cid:durableId="1576276363">
    <w:abstractNumId w:val="5"/>
  </w:num>
  <w:num w:numId="13" w16cid:durableId="1725136326">
    <w:abstractNumId w:val="8"/>
  </w:num>
  <w:num w:numId="14" w16cid:durableId="711537606">
    <w:abstractNumId w:val="3"/>
  </w:num>
  <w:num w:numId="15" w16cid:durableId="1910310858">
    <w:abstractNumId w:val="1"/>
  </w:num>
  <w:num w:numId="16" w16cid:durableId="1564873912">
    <w:abstractNumId w:val="22"/>
  </w:num>
  <w:num w:numId="17" w16cid:durableId="634675617">
    <w:abstractNumId w:val="2"/>
  </w:num>
  <w:num w:numId="18" w16cid:durableId="1522821962">
    <w:abstractNumId w:val="12"/>
  </w:num>
  <w:num w:numId="19" w16cid:durableId="781994739">
    <w:abstractNumId w:val="20"/>
  </w:num>
  <w:num w:numId="20" w16cid:durableId="818764118">
    <w:abstractNumId w:val="21"/>
  </w:num>
  <w:num w:numId="21" w16cid:durableId="1179201846">
    <w:abstractNumId w:val="4"/>
  </w:num>
  <w:num w:numId="22" w16cid:durableId="1727289880">
    <w:abstractNumId w:val="18"/>
  </w:num>
  <w:num w:numId="23" w16cid:durableId="875313941">
    <w:abstractNumId w:val="17"/>
  </w:num>
  <w:num w:numId="24" w16cid:durableId="1851948010">
    <w:abstractNumId w:val="0"/>
  </w:num>
  <w:num w:numId="25" w16cid:durableId="1016999853">
    <w:abstractNumId w:val="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Stocker, Benjamin David (GIUB)">
    <w15:presenceInfo w15:providerId="AD" w15:userId="S::bs22a738@campus.unibe.ch::82cfac97-17ec-4663-871d-1d653e684984"/>
  </w15:person>
  <w15:person w15:author="Alexandra Konings">
    <w15:presenceInfo w15:providerId="AD" w15:userId="S-1-5-21-2000478354-1844237615-1801674531-47904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3"/>
  <w:activeWritingStyle w:appName="MSWord" w:lang="fr-FR" w:vendorID="64" w:dllVersion="6" w:nlCheck="1" w:checkStyle="0"/>
  <w:activeWritingStyle w:appName="MSWord" w:lang="en-US" w:vendorID="64" w:dllVersion="6" w:nlCheck="1" w:checkStyle="1"/>
  <w:activeWritingStyle w:appName="MSWord" w:lang="en-GB" w:vendorID="64" w:dllVersion="6" w:nlCheck="1" w:checkStyle="1"/>
  <w:activeWritingStyle w:appName="MSWord" w:lang="en-GB" w:vendorID="64" w:dllVersion="0" w:nlCheck="1" w:checkStyle="0"/>
  <w:activeWritingStyle w:appName="MSWord" w:lang="en-US" w:vendorID="64" w:dllVersion="0" w:nlCheck="1" w:checkStyle="0"/>
  <w:activeWritingStyle w:appName="MSWord" w:lang="fr-FR" w:vendorID="64" w:dllVersion="0" w:nlCheck="1" w:checkStyle="0"/>
  <w:activeWritingStyle w:appName="MSWord" w:lang="de-CH" w:vendorID="64" w:dllVersion="0" w:nlCheck="1" w:checkStyle="0"/>
  <w:activeWritingStyle w:appName="MSWord" w:lang="fr-CH" w:vendorID="64" w:dllVersion="0" w:nlCheck="1" w:checkStyle="0"/>
  <w:activeWritingStyle w:appName="MSWord" w:lang="it-IT" w:vendorID="64" w:dllVersion="0" w:nlCheck="1" w:checkStyle="0"/>
  <w:activeWritingStyle w:appName="MSWord" w:lang="fr-CH" w:vendorID="64" w:dllVersion="6" w:nlCheck="1" w:checkStyle="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83B20"/>
    <w:rsid w:val="000005D1"/>
    <w:rsid w:val="00000757"/>
    <w:rsid w:val="00000A6F"/>
    <w:rsid w:val="00000E2A"/>
    <w:rsid w:val="00000F19"/>
    <w:rsid w:val="000010FE"/>
    <w:rsid w:val="000014DF"/>
    <w:rsid w:val="00001871"/>
    <w:rsid w:val="00001892"/>
    <w:rsid w:val="00001AE6"/>
    <w:rsid w:val="000020EE"/>
    <w:rsid w:val="00004BD0"/>
    <w:rsid w:val="000050C4"/>
    <w:rsid w:val="00005731"/>
    <w:rsid w:val="00005E27"/>
    <w:rsid w:val="000068E4"/>
    <w:rsid w:val="00006929"/>
    <w:rsid w:val="00006D0B"/>
    <w:rsid w:val="0000706A"/>
    <w:rsid w:val="000070DA"/>
    <w:rsid w:val="00007A7E"/>
    <w:rsid w:val="000100D5"/>
    <w:rsid w:val="00010D5F"/>
    <w:rsid w:val="000110F2"/>
    <w:rsid w:val="00012941"/>
    <w:rsid w:val="0001300C"/>
    <w:rsid w:val="000138C6"/>
    <w:rsid w:val="00014177"/>
    <w:rsid w:val="000143C6"/>
    <w:rsid w:val="0001519C"/>
    <w:rsid w:val="0001549A"/>
    <w:rsid w:val="00015D60"/>
    <w:rsid w:val="00015E04"/>
    <w:rsid w:val="00015E13"/>
    <w:rsid w:val="000162B8"/>
    <w:rsid w:val="000162D1"/>
    <w:rsid w:val="00016351"/>
    <w:rsid w:val="00016753"/>
    <w:rsid w:val="000168F4"/>
    <w:rsid w:val="00017871"/>
    <w:rsid w:val="00021642"/>
    <w:rsid w:val="00021A6D"/>
    <w:rsid w:val="00021B32"/>
    <w:rsid w:val="000222E5"/>
    <w:rsid w:val="000227B5"/>
    <w:rsid w:val="00022A68"/>
    <w:rsid w:val="0002472B"/>
    <w:rsid w:val="000253A1"/>
    <w:rsid w:val="000257CB"/>
    <w:rsid w:val="00025BE7"/>
    <w:rsid w:val="000273BA"/>
    <w:rsid w:val="00030444"/>
    <w:rsid w:val="00031F79"/>
    <w:rsid w:val="000321AF"/>
    <w:rsid w:val="00032603"/>
    <w:rsid w:val="00032AA4"/>
    <w:rsid w:val="000336CE"/>
    <w:rsid w:val="00034641"/>
    <w:rsid w:val="000352EE"/>
    <w:rsid w:val="00035373"/>
    <w:rsid w:val="00035EA5"/>
    <w:rsid w:val="0003694B"/>
    <w:rsid w:val="0003738F"/>
    <w:rsid w:val="000376D7"/>
    <w:rsid w:val="00041088"/>
    <w:rsid w:val="000412C0"/>
    <w:rsid w:val="00041376"/>
    <w:rsid w:val="0004181E"/>
    <w:rsid w:val="00041C65"/>
    <w:rsid w:val="00043AB8"/>
    <w:rsid w:val="00043D63"/>
    <w:rsid w:val="000444C7"/>
    <w:rsid w:val="0004458C"/>
    <w:rsid w:val="00044ECF"/>
    <w:rsid w:val="000450D8"/>
    <w:rsid w:val="0004523B"/>
    <w:rsid w:val="00045AA0"/>
    <w:rsid w:val="00045BE3"/>
    <w:rsid w:val="00045EF1"/>
    <w:rsid w:val="00046476"/>
    <w:rsid w:val="00046A79"/>
    <w:rsid w:val="0004746B"/>
    <w:rsid w:val="000478D6"/>
    <w:rsid w:val="00047DC7"/>
    <w:rsid w:val="000500C5"/>
    <w:rsid w:val="00050282"/>
    <w:rsid w:val="000504B6"/>
    <w:rsid w:val="0005070A"/>
    <w:rsid w:val="00050CF3"/>
    <w:rsid w:val="00051520"/>
    <w:rsid w:val="00051546"/>
    <w:rsid w:val="00051AE3"/>
    <w:rsid w:val="00051EAC"/>
    <w:rsid w:val="0005275D"/>
    <w:rsid w:val="000528D7"/>
    <w:rsid w:val="00052E60"/>
    <w:rsid w:val="00054695"/>
    <w:rsid w:val="0005557A"/>
    <w:rsid w:val="00056CD7"/>
    <w:rsid w:val="0005704C"/>
    <w:rsid w:val="00057A16"/>
    <w:rsid w:val="00057D0F"/>
    <w:rsid w:val="00057FEC"/>
    <w:rsid w:val="00060096"/>
    <w:rsid w:val="00060204"/>
    <w:rsid w:val="00060231"/>
    <w:rsid w:val="0006077E"/>
    <w:rsid w:val="00060A66"/>
    <w:rsid w:val="00060F97"/>
    <w:rsid w:val="000618A5"/>
    <w:rsid w:val="00062521"/>
    <w:rsid w:val="0006254F"/>
    <w:rsid w:val="00062694"/>
    <w:rsid w:val="0006293C"/>
    <w:rsid w:val="00062D1A"/>
    <w:rsid w:val="00063D6F"/>
    <w:rsid w:val="0006420F"/>
    <w:rsid w:val="000643E1"/>
    <w:rsid w:val="00065516"/>
    <w:rsid w:val="00066195"/>
    <w:rsid w:val="0006653F"/>
    <w:rsid w:val="00066642"/>
    <w:rsid w:val="00066E1F"/>
    <w:rsid w:val="00066FAF"/>
    <w:rsid w:val="00067983"/>
    <w:rsid w:val="000700BA"/>
    <w:rsid w:val="0007037D"/>
    <w:rsid w:val="0007123F"/>
    <w:rsid w:val="000714B9"/>
    <w:rsid w:val="0007154A"/>
    <w:rsid w:val="000716F5"/>
    <w:rsid w:val="000731D7"/>
    <w:rsid w:val="0007376A"/>
    <w:rsid w:val="00073AE9"/>
    <w:rsid w:val="00073B1C"/>
    <w:rsid w:val="00074086"/>
    <w:rsid w:val="0007475D"/>
    <w:rsid w:val="0007481B"/>
    <w:rsid w:val="00074909"/>
    <w:rsid w:val="000759D6"/>
    <w:rsid w:val="00076206"/>
    <w:rsid w:val="000762C8"/>
    <w:rsid w:val="000764DD"/>
    <w:rsid w:val="00076745"/>
    <w:rsid w:val="00076C34"/>
    <w:rsid w:val="00077715"/>
    <w:rsid w:val="00077758"/>
    <w:rsid w:val="00077BBF"/>
    <w:rsid w:val="000807F6"/>
    <w:rsid w:val="00081003"/>
    <w:rsid w:val="00081280"/>
    <w:rsid w:val="00081686"/>
    <w:rsid w:val="000817EF"/>
    <w:rsid w:val="000823CD"/>
    <w:rsid w:val="0008303E"/>
    <w:rsid w:val="00083458"/>
    <w:rsid w:val="000835BC"/>
    <w:rsid w:val="00083697"/>
    <w:rsid w:val="00084157"/>
    <w:rsid w:val="000850DF"/>
    <w:rsid w:val="00085BE5"/>
    <w:rsid w:val="00085D0B"/>
    <w:rsid w:val="00086A49"/>
    <w:rsid w:val="00086BF0"/>
    <w:rsid w:val="00086D8B"/>
    <w:rsid w:val="00090500"/>
    <w:rsid w:val="000908D8"/>
    <w:rsid w:val="00091E55"/>
    <w:rsid w:val="00092D70"/>
    <w:rsid w:val="00092F7D"/>
    <w:rsid w:val="0009320C"/>
    <w:rsid w:val="000933A1"/>
    <w:rsid w:val="00093884"/>
    <w:rsid w:val="00094389"/>
    <w:rsid w:val="00094957"/>
    <w:rsid w:val="00094F35"/>
    <w:rsid w:val="000958DB"/>
    <w:rsid w:val="00095C04"/>
    <w:rsid w:val="00095F9C"/>
    <w:rsid w:val="00096331"/>
    <w:rsid w:val="00096988"/>
    <w:rsid w:val="00097498"/>
    <w:rsid w:val="00097934"/>
    <w:rsid w:val="00097B5D"/>
    <w:rsid w:val="00097D09"/>
    <w:rsid w:val="000A01EF"/>
    <w:rsid w:val="000A02B9"/>
    <w:rsid w:val="000A04F1"/>
    <w:rsid w:val="000A0552"/>
    <w:rsid w:val="000A08DD"/>
    <w:rsid w:val="000A0918"/>
    <w:rsid w:val="000A0FB2"/>
    <w:rsid w:val="000A1682"/>
    <w:rsid w:val="000A1F1C"/>
    <w:rsid w:val="000A2147"/>
    <w:rsid w:val="000A25BD"/>
    <w:rsid w:val="000A2929"/>
    <w:rsid w:val="000A2EB5"/>
    <w:rsid w:val="000A33C9"/>
    <w:rsid w:val="000A3430"/>
    <w:rsid w:val="000A38A0"/>
    <w:rsid w:val="000A39D9"/>
    <w:rsid w:val="000A4003"/>
    <w:rsid w:val="000A4930"/>
    <w:rsid w:val="000A5011"/>
    <w:rsid w:val="000A522F"/>
    <w:rsid w:val="000A5B68"/>
    <w:rsid w:val="000A6FA4"/>
    <w:rsid w:val="000A6FC1"/>
    <w:rsid w:val="000A7834"/>
    <w:rsid w:val="000B18F0"/>
    <w:rsid w:val="000B1BFB"/>
    <w:rsid w:val="000B1DC3"/>
    <w:rsid w:val="000B205D"/>
    <w:rsid w:val="000B205E"/>
    <w:rsid w:val="000B27E8"/>
    <w:rsid w:val="000B2D44"/>
    <w:rsid w:val="000B2F1E"/>
    <w:rsid w:val="000B4635"/>
    <w:rsid w:val="000B4964"/>
    <w:rsid w:val="000B4D18"/>
    <w:rsid w:val="000B50BD"/>
    <w:rsid w:val="000B52E6"/>
    <w:rsid w:val="000B533B"/>
    <w:rsid w:val="000B546A"/>
    <w:rsid w:val="000B5F51"/>
    <w:rsid w:val="000B6940"/>
    <w:rsid w:val="000B6BC1"/>
    <w:rsid w:val="000B7162"/>
    <w:rsid w:val="000C0143"/>
    <w:rsid w:val="000C02E2"/>
    <w:rsid w:val="000C09EA"/>
    <w:rsid w:val="000C0C75"/>
    <w:rsid w:val="000C142D"/>
    <w:rsid w:val="000C3483"/>
    <w:rsid w:val="000C3A3D"/>
    <w:rsid w:val="000C3BB9"/>
    <w:rsid w:val="000C407B"/>
    <w:rsid w:val="000C4190"/>
    <w:rsid w:val="000C4589"/>
    <w:rsid w:val="000C7364"/>
    <w:rsid w:val="000C7B6A"/>
    <w:rsid w:val="000C7C48"/>
    <w:rsid w:val="000C7EE9"/>
    <w:rsid w:val="000C7F89"/>
    <w:rsid w:val="000D09B1"/>
    <w:rsid w:val="000D0BF0"/>
    <w:rsid w:val="000D0FD7"/>
    <w:rsid w:val="000D1758"/>
    <w:rsid w:val="000D227A"/>
    <w:rsid w:val="000D27AB"/>
    <w:rsid w:val="000D2A9E"/>
    <w:rsid w:val="000D34EB"/>
    <w:rsid w:val="000D380D"/>
    <w:rsid w:val="000D3E79"/>
    <w:rsid w:val="000D50FD"/>
    <w:rsid w:val="000D5969"/>
    <w:rsid w:val="000D60C5"/>
    <w:rsid w:val="000D6289"/>
    <w:rsid w:val="000D6667"/>
    <w:rsid w:val="000D6E1E"/>
    <w:rsid w:val="000D736F"/>
    <w:rsid w:val="000E0237"/>
    <w:rsid w:val="000E0554"/>
    <w:rsid w:val="000E0B16"/>
    <w:rsid w:val="000E0BDA"/>
    <w:rsid w:val="000E167E"/>
    <w:rsid w:val="000E1FD5"/>
    <w:rsid w:val="000E202B"/>
    <w:rsid w:val="000E21F6"/>
    <w:rsid w:val="000E344E"/>
    <w:rsid w:val="000E3888"/>
    <w:rsid w:val="000E3BEB"/>
    <w:rsid w:val="000E3E94"/>
    <w:rsid w:val="000E45BE"/>
    <w:rsid w:val="000E4841"/>
    <w:rsid w:val="000E5438"/>
    <w:rsid w:val="000E59CF"/>
    <w:rsid w:val="000E60D8"/>
    <w:rsid w:val="000E647E"/>
    <w:rsid w:val="000E722D"/>
    <w:rsid w:val="000E7539"/>
    <w:rsid w:val="000E76AB"/>
    <w:rsid w:val="000E7EA9"/>
    <w:rsid w:val="000F0367"/>
    <w:rsid w:val="000F0858"/>
    <w:rsid w:val="000F0DF1"/>
    <w:rsid w:val="000F19E2"/>
    <w:rsid w:val="000F26E8"/>
    <w:rsid w:val="000F2B84"/>
    <w:rsid w:val="000F302F"/>
    <w:rsid w:val="000F3BB7"/>
    <w:rsid w:val="000F3D23"/>
    <w:rsid w:val="000F49FB"/>
    <w:rsid w:val="000F4F79"/>
    <w:rsid w:val="000F5054"/>
    <w:rsid w:val="000F5847"/>
    <w:rsid w:val="000F5B56"/>
    <w:rsid w:val="000F5BAA"/>
    <w:rsid w:val="000F6129"/>
    <w:rsid w:val="000F6915"/>
    <w:rsid w:val="000F700D"/>
    <w:rsid w:val="000F76B4"/>
    <w:rsid w:val="000F7DE9"/>
    <w:rsid w:val="0010019E"/>
    <w:rsid w:val="001002D4"/>
    <w:rsid w:val="00100DDD"/>
    <w:rsid w:val="00101A75"/>
    <w:rsid w:val="00101A93"/>
    <w:rsid w:val="001025A3"/>
    <w:rsid w:val="00102659"/>
    <w:rsid w:val="001026D6"/>
    <w:rsid w:val="00102FED"/>
    <w:rsid w:val="00103061"/>
    <w:rsid w:val="00103488"/>
    <w:rsid w:val="00103973"/>
    <w:rsid w:val="00103CD1"/>
    <w:rsid w:val="00104081"/>
    <w:rsid w:val="00104319"/>
    <w:rsid w:val="001044AD"/>
    <w:rsid w:val="001046A3"/>
    <w:rsid w:val="00104816"/>
    <w:rsid w:val="00104841"/>
    <w:rsid w:val="001048F2"/>
    <w:rsid w:val="001049CF"/>
    <w:rsid w:val="00104C2D"/>
    <w:rsid w:val="00104EA1"/>
    <w:rsid w:val="00104F28"/>
    <w:rsid w:val="00105038"/>
    <w:rsid w:val="001057B0"/>
    <w:rsid w:val="00105A4F"/>
    <w:rsid w:val="00105F81"/>
    <w:rsid w:val="001063B5"/>
    <w:rsid w:val="00106A85"/>
    <w:rsid w:val="00106F69"/>
    <w:rsid w:val="00107F0C"/>
    <w:rsid w:val="0011060B"/>
    <w:rsid w:val="0011086A"/>
    <w:rsid w:val="00110CBC"/>
    <w:rsid w:val="001113D0"/>
    <w:rsid w:val="00111426"/>
    <w:rsid w:val="00111B9A"/>
    <w:rsid w:val="00112A83"/>
    <w:rsid w:val="00113206"/>
    <w:rsid w:val="0011321B"/>
    <w:rsid w:val="001133CE"/>
    <w:rsid w:val="001135B1"/>
    <w:rsid w:val="00113A4D"/>
    <w:rsid w:val="00114E3B"/>
    <w:rsid w:val="00114F93"/>
    <w:rsid w:val="001152A1"/>
    <w:rsid w:val="00115E0F"/>
    <w:rsid w:val="00115F8E"/>
    <w:rsid w:val="00116383"/>
    <w:rsid w:val="00116414"/>
    <w:rsid w:val="00116568"/>
    <w:rsid w:val="0011747F"/>
    <w:rsid w:val="00120571"/>
    <w:rsid w:val="00120803"/>
    <w:rsid w:val="00120BDB"/>
    <w:rsid w:val="00120BE9"/>
    <w:rsid w:val="00121AB2"/>
    <w:rsid w:val="00121B25"/>
    <w:rsid w:val="001221EF"/>
    <w:rsid w:val="00122ACB"/>
    <w:rsid w:val="00122CDA"/>
    <w:rsid w:val="0012308D"/>
    <w:rsid w:val="001230E9"/>
    <w:rsid w:val="001230EF"/>
    <w:rsid w:val="001231D7"/>
    <w:rsid w:val="00123E03"/>
    <w:rsid w:val="0012500B"/>
    <w:rsid w:val="0012560E"/>
    <w:rsid w:val="00125611"/>
    <w:rsid w:val="0012593F"/>
    <w:rsid w:val="00125B5C"/>
    <w:rsid w:val="00130279"/>
    <w:rsid w:val="00130FA0"/>
    <w:rsid w:val="00131057"/>
    <w:rsid w:val="001314E6"/>
    <w:rsid w:val="00132F56"/>
    <w:rsid w:val="00132F80"/>
    <w:rsid w:val="00133345"/>
    <w:rsid w:val="0013444D"/>
    <w:rsid w:val="001346CF"/>
    <w:rsid w:val="001347A3"/>
    <w:rsid w:val="0013498E"/>
    <w:rsid w:val="00135B6A"/>
    <w:rsid w:val="00135D83"/>
    <w:rsid w:val="001361C3"/>
    <w:rsid w:val="00137666"/>
    <w:rsid w:val="00140250"/>
    <w:rsid w:val="00140BEF"/>
    <w:rsid w:val="00141141"/>
    <w:rsid w:val="00142269"/>
    <w:rsid w:val="001423DD"/>
    <w:rsid w:val="00142B71"/>
    <w:rsid w:val="00143030"/>
    <w:rsid w:val="0014315E"/>
    <w:rsid w:val="00143D3E"/>
    <w:rsid w:val="00144BF3"/>
    <w:rsid w:val="0014622A"/>
    <w:rsid w:val="00146BE9"/>
    <w:rsid w:val="00147312"/>
    <w:rsid w:val="00147A56"/>
    <w:rsid w:val="00150779"/>
    <w:rsid w:val="001509D4"/>
    <w:rsid w:val="00151640"/>
    <w:rsid w:val="00152CE6"/>
    <w:rsid w:val="00153B4C"/>
    <w:rsid w:val="00153BB1"/>
    <w:rsid w:val="00154662"/>
    <w:rsid w:val="00154673"/>
    <w:rsid w:val="00154995"/>
    <w:rsid w:val="001554C4"/>
    <w:rsid w:val="00156432"/>
    <w:rsid w:val="00156DCA"/>
    <w:rsid w:val="00156F98"/>
    <w:rsid w:val="00157089"/>
    <w:rsid w:val="00157F99"/>
    <w:rsid w:val="00160134"/>
    <w:rsid w:val="001603AC"/>
    <w:rsid w:val="00160A2B"/>
    <w:rsid w:val="00161EE8"/>
    <w:rsid w:val="00161EF7"/>
    <w:rsid w:val="00162DBA"/>
    <w:rsid w:val="001638B1"/>
    <w:rsid w:val="00163927"/>
    <w:rsid w:val="00164285"/>
    <w:rsid w:val="001651DD"/>
    <w:rsid w:val="00165728"/>
    <w:rsid w:val="00165A10"/>
    <w:rsid w:val="00165B15"/>
    <w:rsid w:val="00166608"/>
    <w:rsid w:val="00166861"/>
    <w:rsid w:val="001668A9"/>
    <w:rsid w:val="001670AD"/>
    <w:rsid w:val="001676F2"/>
    <w:rsid w:val="00167C50"/>
    <w:rsid w:val="00170898"/>
    <w:rsid w:val="00170899"/>
    <w:rsid w:val="001708E4"/>
    <w:rsid w:val="00170D2D"/>
    <w:rsid w:val="00171C36"/>
    <w:rsid w:val="00171CF6"/>
    <w:rsid w:val="00171D8D"/>
    <w:rsid w:val="00171FBB"/>
    <w:rsid w:val="001723BF"/>
    <w:rsid w:val="00172717"/>
    <w:rsid w:val="00172802"/>
    <w:rsid w:val="001728B3"/>
    <w:rsid w:val="0017307C"/>
    <w:rsid w:val="001734E0"/>
    <w:rsid w:val="00173AB2"/>
    <w:rsid w:val="00174965"/>
    <w:rsid w:val="00174EEC"/>
    <w:rsid w:val="00175305"/>
    <w:rsid w:val="001755A3"/>
    <w:rsid w:val="00175621"/>
    <w:rsid w:val="00176D18"/>
    <w:rsid w:val="00176E14"/>
    <w:rsid w:val="00177098"/>
    <w:rsid w:val="00177E8A"/>
    <w:rsid w:val="001806B8"/>
    <w:rsid w:val="00180860"/>
    <w:rsid w:val="001811E0"/>
    <w:rsid w:val="001819A6"/>
    <w:rsid w:val="00181A76"/>
    <w:rsid w:val="00181E74"/>
    <w:rsid w:val="0018264D"/>
    <w:rsid w:val="001831AD"/>
    <w:rsid w:val="0018467A"/>
    <w:rsid w:val="00184903"/>
    <w:rsid w:val="00184ACF"/>
    <w:rsid w:val="00185061"/>
    <w:rsid w:val="001850DC"/>
    <w:rsid w:val="00185AC4"/>
    <w:rsid w:val="00185F55"/>
    <w:rsid w:val="001870A5"/>
    <w:rsid w:val="00187116"/>
    <w:rsid w:val="00187AE3"/>
    <w:rsid w:val="00187DF9"/>
    <w:rsid w:val="00187FA0"/>
    <w:rsid w:val="001908A0"/>
    <w:rsid w:val="0019097E"/>
    <w:rsid w:val="00190A47"/>
    <w:rsid w:val="00190B2C"/>
    <w:rsid w:val="00190E43"/>
    <w:rsid w:val="0019155C"/>
    <w:rsid w:val="001919A8"/>
    <w:rsid w:val="00192123"/>
    <w:rsid w:val="001923B0"/>
    <w:rsid w:val="0019248C"/>
    <w:rsid w:val="001936F9"/>
    <w:rsid w:val="00193B46"/>
    <w:rsid w:val="001946AF"/>
    <w:rsid w:val="001953E8"/>
    <w:rsid w:val="00195473"/>
    <w:rsid w:val="00195A2C"/>
    <w:rsid w:val="00196923"/>
    <w:rsid w:val="00196B21"/>
    <w:rsid w:val="0019722B"/>
    <w:rsid w:val="0019750E"/>
    <w:rsid w:val="00197781"/>
    <w:rsid w:val="001A018E"/>
    <w:rsid w:val="001A056D"/>
    <w:rsid w:val="001A0FBD"/>
    <w:rsid w:val="001A15FE"/>
    <w:rsid w:val="001A2061"/>
    <w:rsid w:val="001A275C"/>
    <w:rsid w:val="001A293E"/>
    <w:rsid w:val="001A2BD4"/>
    <w:rsid w:val="001A310E"/>
    <w:rsid w:val="001A34C4"/>
    <w:rsid w:val="001A451B"/>
    <w:rsid w:val="001A56C7"/>
    <w:rsid w:val="001A57EA"/>
    <w:rsid w:val="001A598F"/>
    <w:rsid w:val="001A5A70"/>
    <w:rsid w:val="001A7514"/>
    <w:rsid w:val="001A7565"/>
    <w:rsid w:val="001A7AEF"/>
    <w:rsid w:val="001B0184"/>
    <w:rsid w:val="001B07DF"/>
    <w:rsid w:val="001B09B7"/>
    <w:rsid w:val="001B0CBF"/>
    <w:rsid w:val="001B1E76"/>
    <w:rsid w:val="001B28FC"/>
    <w:rsid w:val="001B33D0"/>
    <w:rsid w:val="001B393F"/>
    <w:rsid w:val="001B3F48"/>
    <w:rsid w:val="001B4112"/>
    <w:rsid w:val="001B42AA"/>
    <w:rsid w:val="001B513E"/>
    <w:rsid w:val="001B57AF"/>
    <w:rsid w:val="001B5933"/>
    <w:rsid w:val="001B627A"/>
    <w:rsid w:val="001B66AA"/>
    <w:rsid w:val="001B6B26"/>
    <w:rsid w:val="001B6C8B"/>
    <w:rsid w:val="001B6DE5"/>
    <w:rsid w:val="001B74B8"/>
    <w:rsid w:val="001C0A48"/>
    <w:rsid w:val="001C0B27"/>
    <w:rsid w:val="001C0E94"/>
    <w:rsid w:val="001C1258"/>
    <w:rsid w:val="001C1F7C"/>
    <w:rsid w:val="001C2581"/>
    <w:rsid w:val="001C34C5"/>
    <w:rsid w:val="001C3546"/>
    <w:rsid w:val="001C3D96"/>
    <w:rsid w:val="001C3F39"/>
    <w:rsid w:val="001C4738"/>
    <w:rsid w:val="001C4DE3"/>
    <w:rsid w:val="001C544D"/>
    <w:rsid w:val="001C545B"/>
    <w:rsid w:val="001C62C2"/>
    <w:rsid w:val="001C6747"/>
    <w:rsid w:val="001C68D5"/>
    <w:rsid w:val="001C6CD8"/>
    <w:rsid w:val="001C72C1"/>
    <w:rsid w:val="001C7580"/>
    <w:rsid w:val="001C7773"/>
    <w:rsid w:val="001D006D"/>
    <w:rsid w:val="001D1159"/>
    <w:rsid w:val="001D160B"/>
    <w:rsid w:val="001D1814"/>
    <w:rsid w:val="001D19EC"/>
    <w:rsid w:val="001D29E5"/>
    <w:rsid w:val="001D2AE0"/>
    <w:rsid w:val="001D2F01"/>
    <w:rsid w:val="001D3091"/>
    <w:rsid w:val="001D32C6"/>
    <w:rsid w:val="001D37A9"/>
    <w:rsid w:val="001D3D7E"/>
    <w:rsid w:val="001D49A1"/>
    <w:rsid w:val="001D4E09"/>
    <w:rsid w:val="001D4E23"/>
    <w:rsid w:val="001D55FE"/>
    <w:rsid w:val="001D5966"/>
    <w:rsid w:val="001D5C06"/>
    <w:rsid w:val="001D5FD5"/>
    <w:rsid w:val="001D641A"/>
    <w:rsid w:val="001D6499"/>
    <w:rsid w:val="001D664C"/>
    <w:rsid w:val="001D68D1"/>
    <w:rsid w:val="001D6A49"/>
    <w:rsid w:val="001D6FBB"/>
    <w:rsid w:val="001D78CA"/>
    <w:rsid w:val="001E0387"/>
    <w:rsid w:val="001E04D1"/>
    <w:rsid w:val="001E1D7A"/>
    <w:rsid w:val="001E1FEB"/>
    <w:rsid w:val="001E2005"/>
    <w:rsid w:val="001E3CB6"/>
    <w:rsid w:val="001E414D"/>
    <w:rsid w:val="001E4593"/>
    <w:rsid w:val="001E4654"/>
    <w:rsid w:val="001E480D"/>
    <w:rsid w:val="001E4D21"/>
    <w:rsid w:val="001E56F4"/>
    <w:rsid w:val="001E5B21"/>
    <w:rsid w:val="001E5CBE"/>
    <w:rsid w:val="001E609E"/>
    <w:rsid w:val="001E639C"/>
    <w:rsid w:val="001E63DB"/>
    <w:rsid w:val="001E66CB"/>
    <w:rsid w:val="001E6E85"/>
    <w:rsid w:val="001E6F4B"/>
    <w:rsid w:val="001E7486"/>
    <w:rsid w:val="001E7674"/>
    <w:rsid w:val="001F02C6"/>
    <w:rsid w:val="001F0683"/>
    <w:rsid w:val="001F07C7"/>
    <w:rsid w:val="001F0F2B"/>
    <w:rsid w:val="001F115C"/>
    <w:rsid w:val="001F1CB0"/>
    <w:rsid w:val="001F2467"/>
    <w:rsid w:val="001F2586"/>
    <w:rsid w:val="001F2850"/>
    <w:rsid w:val="001F3511"/>
    <w:rsid w:val="001F40B9"/>
    <w:rsid w:val="001F440B"/>
    <w:rsid w:val="001F44B0"/>
    <w:rsid w:val="001F4A58"/>
    <w:rsid w:val="001F4DF4"/>
    <w:rsid w:val="001F543F"/>
    <w:rsid w:val="001F5486"/>
    <w:rsid w:val="001F5573"/>
    <w:rsid w:val="001F5A58"/>
    <w:rsid w:val="001F5F69"/>
    <w:rsid w:val="001F6517"/>
    <w:rsid w:val="001F6D02"/>
    <w:rsid w:val="001F72DC"/>
    <w:rsid w:val="001F7CCD"/>
    <w:rsid w:val="002000E9"/>
    <w:rsid w:val="00200D2B"/>
    <w:rsid w:val="00201685"/>
    <w:rsid w:val="00202090"/>
    <w:rsid w:val="00202B88"/>
    <w:rsid w:val="002032D6"/>
    <w:rsid w:val="00203615"/>
    <w:rsid w:val="0020405E"/>
    <w:rsid w:val="00204429"/>
    <w:rsid w:val="0020466D"/>
    <w:rsid w:val="00204E39"/>
    <w:rsid w:val="00205593"/>
    <w:rsid w:val="002058F9"/>
    <w:rsid w:val="002059B3"/>
    <w:rsid w:val="00205AAC"/>
    <w:rsid w:val="00205B40"/>
    <w:rsid w:val="00206486"/>
    <w:rsid w:val="0020674F"/>
    <w:rsid w:val="00206A83"/>
    <w:rsid w:val="0020713F"/>
    <w:rsid w:val="002075CB"/>
    <w:rsid w:val="00207642"/>
    <w:rsid w:val="00207937"/>
    <w:rsid w:val="002101C3"/>
    <w:rsid w:val="00210399"/>
    <w:rsid w:val="00210763"/>
    <w:rsid w:val="002114C3"/>
    <w:rsid w:val="00211667"/>
    <w:rsid w:val="00211833"/>
    <w:rsid w:val="00212ED0"/>
    <w:rsid w:val="00213166"/>
    <w:rsid w:val="00214CEF"/>
    <w:rsid w:val="00214D0E"/>
    <w:rsid w:val="002155FD"/>
    <w:rsid w:val="00216077"/>
    <w:rsid w:val="002168F4"/>
    <w:rsid w:val="00216CE2"/>
    <w:rsid w:val="002171B0"/>
    <w:rsid w:val="0021790D"/>
    <w:rsid w:val="002179D2"/>
    <w:rsid w:val="00217B81"/>
    <w:rsid w:val="00217CB0"/>
    <w:rsid w:val="002206E4"/>
    <w:rsid w:val="002208C9"/>
    <w:rsid w:val="00220961"/>
    <w:rsid w:val="00220CA0"/>
    <w:rsid w:val="00221094"/>
    <w:rsid w:val="002218D9"/>
    <w:rsid w:val="0022210B"/>
    <w:rsid w:val="0022226B"/>
    <w:rsid w:val="00222458"/>
    <w:rsid w:val="002225D4"/>
    <w:rsid w:val="00222E59"/>
    <w:rsid w:val="00223A25"/>
    <w:rsid w:val="0022473F"/>
    <w:rsid w:val="002254D9"/>
    <w:rsid w:val="0022574F"/>
    <w:rsid w:val="00225BA9"/>
    <w:rsid w:val="0022640F"/>
    <w:rsid w:val="00226635"/>
    <w:rsid w:val="0023029F"/>
    <w:rsid w:val="0023059D"/>
    <w:rsid w:val="002308C1"/>
    <w:rsid w:val="00231304"/>
    <w:rsid w:val="00231C1C"/>
    <w:rsid w:val="00232224"/>
    <w:rsid w:val="00232F25"/>
    <w:rsid w:val="0023358C"/>
    <w:rsid w:val="00233B09"/>
    <w:rsid w:val="00233F11"/>
    <w:rsid w:val="002340E6"/>
    <w:rsid w:val="00234430"/>
    <w:rsid w:val="00234A66"/>
    <w:rsid w:val="00235938"/>
    <w:rsid w:val="0023606E"/>
    <w:rsid w:val="002362D3"/>
    <w:rsid w:val="00236324"/>
    <w:rsid w:val="00236420"/>
    <w:rsid w:val="00236537"/>
    <w:rsid w:val="002367B1"/>
    <w:rsid w:val="00236852"/>
    <w:rsid w:val="0023725F"/>
    <w:rsid w:val="00237809"/>
    <w:rsid w:val="00237A9F"/>
    <w:rsid w:val="002408B8"/>
    <w:rsid w:val="002409F7"/>
    <w:rsid w:val="00241159"/>
    <w:rsid w:val="0024156D"/>
    <w:rsid w:val="00241859"/>
    <w:rsid w:val="00241AE7"/>
    <w:rsid w:val="002427F1"/>
    <w:rsid w:val="00242D2B"/>
    <w:rsid w:val="0024597D"/>
    <w:rsid w:val="002459BB"/>
    <w:rsid w:val="00245C36"/>
    <w:rsid w:val="00245FD1"/>
    <w:rsid w:val="0024721C"/>
    <w:rsid w:val="002503A8"/>
    <w:rsid w:val="0025075D"/>
    <w:rsid w:val="00250F31"/>
    <w:rsid w:val="002510BB"/>
    <w:rsid w:val="00251117"/>
    <w:rsid w:val="00251170"/>
    <w:rsid w:val="0025240D"/>
    <w:rsid w:val="00253A99"/>
    <w:rsid w:val="0025418C"/>
    <w:rsid w:val="00254D6E"/>
    <w:rsid w:val="002554F2"/>
    <w:rsid w:val="00255F70"/>
    <w:rsid w:val="0025627C"/>
    <w:rsid w:val="00256B5C"/>
    <w:rsid w:val="00257BB2"/>
    <w:rsid w:val="002601DD"/>
    <w:rsid w:val="00261CE5"/>
    <w:rsid w:val="002628E2"/>
    <w:rsid w:val="00262F24"/>
    <w:rsid w:val="00263233"/>
    <w:rsid w:val="002635B2"/>
    <w:rsid w:val="002639A3"/>
    <w:rsid w:val="002649A9"/>
    <w:rsid w:val="002649C4"/>
    <w:rsid w:val="00264C24"/>
    <w:rsid w:val="002657CA"/>
    <w:rsid w:val="0026586B"/>
    <w:rsid w:val="00266052"/>
    <w:rsid w:val="00266869"/>
    <w:rsid w:val="00266F0C"/>
    <w:rsid w:val="00266F77"/>
    <w:rsid w:val="00267A2D"/>
    <w:rsid w:val="0027023A"/>
    <w:rsid w:val="002702A1"/>
    <w:rsid w:val="00270A6D"/>
    <w:rsid w:val="002710AB"/>
    <w:rsid w:val="00271DCC"/>
    <w:rsid w:val="00272E89"/>
    <w:rsid w:val="00272FFE"/>
    <w:rsid w:val="0027372D"/>
    <w:rsid w:val="002739EF"/>
    <w:rsid w:val="00274539"/>
    <w:rsid w:val="00274572"/>
    <w:rsid w:val="002746A0"/>
    <w:rsid w:val="0027499E"/>
    <w:rsid w:val="00274E3F"/>
    <w:rsid w:val="00275396"/>
    <w:rsid w:val="002756EB"/>
    <w:rsid w:val="00275E63"/>
    <w:rsid w:val="00276C3D"/>
    <w:rsid w:val="00276FD7"/>
    <w:rsid w:val="002807B8"/>
    <w:rsid w:val="002817D4"/>
    <w:rsid w:val="00281824"/>
    <w:rsid w:val="00282166"/>
    <w:rsid w:val="00282760"/>
    <w:rsid w:val="00282B98"/>
    <w:rsid w:val="00282C26"/>
    <w:rsid w:val="00282E2D"/>
    <w:rsid w:val="00283D61"/>
    <w:rsid w:val="002842A4"/>
    <w:rsid w:val="0028475A"/>
    <w:rsid w:val="00284DDA"/>
    <w:rsid w:val="002853AC"/>
    <w:rsid w:val="00285450"/>
    <w:rsid w:val="002854CB"/>
    <w:rsid w:val="002863CF"/>
    <w:rsid w:val="00286930"/>
    <w:rsid w:val="00286C11"/>
    <w:rsid w:val="00286E81"/>
    <w:rsid w:val="00286EA9"/>
    <w:rsid w:val="00286FCF"/>
    <w:rsid w:val="0028704B"/>
    <w:rsid w:val="002870FC"/>
    <w:rsid w:val="002879DA"/>
    <w:rsid w:val="002923CF"/>
    <w:rsid w:val="00292423"/>
    <w:rsid w:val="0029257F"/>
    <w:rsid w:val="002926A4"/>
    <w:rsid w:val="00292C27"/>
    <w:rsid w:val="00292E26"/>
    <w:rsid w:val="002943CF"/>
    <w:rsid w:val="0029496E"/>
    <w:rsid w:val="0029506C"/>
    <w:rsid w:val="002950D2"/>
    <w:rsid w:val="0029678B"/>
    <w:rsid w:val="00296BFE"/>
    <w:rsid w:val="00297420"/>
    <w:rsid w:val="00297CCC"/>
    <w:rsid w:val="002A051A"/>
    <w:rsid w:val="002A0587"/>
    <w:rsid w:val="002A0B7A"/>
    <w:rsid w:val="002A174D"/>
    <w:rsid w:val="002A1810"/>
    <w:rsid w:val="002A1E62"/>
    <w:rsid w:val="002A1F01"/>
    <w:rsid w:val="002A20A8"/>
    <w:rsid w:val="002A2157"/>
    <w:rsid w:val="002A2D8B"/>
    <w:rsid w:val="002A32BF"/>
    <w:rsid w:val="002A32E8"/>
    <w:rsid w:val="002A372C"/>
    <w:rsid w:val="002A3948"/>
    <w:rsid w:val="002A3BB2"/>
    <w:rsid w:val="002A42E2"/>
    <w:rsid w:val="002A5564"/>
    <w:rsid w:val="002A625C"/>
    <w:rsid w:val="002A6B21"/>
    <w:rsid w:val="002A6B95"/>
    <w:rsid w:val="002A6BBA"/>
    <w:rsid w:val="002A73A9"/>
    <w:rsid w:val="002A7B68"/>
    <w:rsid w:val="002B01F3"/>
    <w:rsid w:val="002B05B2"/>
    <w:rsid w:val="002B063F"/>
    <w:rsid w:val="002B077C"/>
    <w:rsid w:val="002B0CCB"/>
    <w:rsid w:val="002B3117"/>
    <w:rsid w:val="002B3755"/>
    <w:rsid w:val="002B3B96"/>
    <w:rsid w:val="002B43D7"/>
    <w:rsid w:val="002B47E5"/>
    <w:rsid w:val="002B4B44"/>
    <w:rsid w:val="002B527B"/>
    <w:rsid w:val="002B60F0"/>
    <w:rsid w:val="002B635A"/>
    <w:rsid w:val="002B6566"/>
    <w:rsid w:val="002B66FF"/>
    <w:rsid w:val="002B683B"/>
    <w:rsid w:val="002B686B"/>
    <w:rsid w:val="002B6933"/>
    <w:rsid w:val="002B69F5"/>
    <w:rsid w:val="002B6F10"/>
    <w:rsid w:val="002B793A"/>
    <w:rsid w:val="002C008F"/>
    <w:rsid w:val="002C00F2"/>
    <w:rsid w:val="002C08A9"/>
    <w:rsid w:val="002C0FF4"/>
    <w:rsid w:val="002C1272"/>
    <w:rsid w:val="002C18F7"/>
    <w:rsid w:val="002C1D62"/>
    <w:rsid w:val="002C28BB"/>
    <w:rsid w:val="002C37B1"/>
    <w:rsid w:val="002C3F80"/>
    <w:rsid w:val="002C5335"/>
    <w:rsid w:val="002C5D65"/>
    <w:rsid w:val="002C5EF9"/>
    <w:rsid w:val="002C60B3"/>
    <w:rsid w:val="002C6100"/>
    <w:rsid w:val="002C6300"/>
    <w:rsid w:val="002C650E"/>
    <w:rsid w:val="002C6EDB"/>
    <w:rsid w:val="002C759F"/>
    <w:rsid w:val="002C763C"/>
    <w:rsid w:val="002C7BCF"/>
    <w:rsid w:val="002D05DA"/>
    <w:rsid w:val="002D1299"/>
    <w:rsid w:val="002D1EC7"/>
    <w:rsid w:val="002D230D"/>
    <w:rsid w:val="002D25C3"/>
    <w:rsid w:val="002D2662"/>
    <w:rsid w:val="002D2F97"/>
    <w:rsid w:val="002D302C"/>
    <w:rsid w:val="002D3373"/>
    <w:rsid w:val="002D39B3"/>
    <w:rsid w:val="002D4B8F"/>
    <w:rsid w:val="002D71EF"/>
    <w:rsid w:val="002D7C71"/>
    <w:rsid w:val="002E00F4"/>
    <w:rsid w:val="002E071A"/>
    <w:rsid w:val="002E149D"/>
    <w:rsid w:val="002E17FB"/>
    <w:rsid w:val="002E19E8"/>
    <w:rsid w:val="002E33D6"/>
    <w:rsid w:val="002E3D01"/>
    <w:rsid w:val="002E4291"/>
    <w:rsid w:val="002E4391"/>
    <w:rsid w:val="002E4423"/>
    <w:rsid w:val="002E49F2"/>
    <w:rsid w:val="002E501D"/>
    <w:rsid w:val="002E56EC"/>
    <w:rsid w:val="002E57DC"/>
    <w:rsid w:val="002E5E64"/>
    <w:rsid w:val="002E5FA7"/>
    <w:rsid w:val="002E61A9"/>
    <w:rsid w:val="002E62D6"/>
    <w:rsid w:val="002E6684"/>
    <w:rsid w:val="002E6708"/>
    <w:rsid w:val="002E6854"/>
    <w:rsid w:val="002E6BD4"/>
    <w:rsid w:val="002E7525"/>
    <w:rsid w:val="002E78D7"/>
    <w:rsid w:val="002E7B7D"/>
    <w:rsid w:val="002F0001"/>
    <w:rsid w:val="002F0B8A"/>
    <w:rsid w:val="002F0C7E"/>
    <w:rsid w:val="002F0DC2"/>
    <w:rsid w:val="002F11A9"/>
    <w:rsid w:val="002F1529"/>
    <w:rsid w:val="002F1942"/>
    <w:rsid w:val="002F1DEC"/>
    <w:rsid w:val="002F1F36"/>
    <w:rsid w:val="002F1FEF"/>
    <w:rsid w:val="002F2208"/>
    <w:rsid w:val="002F244F"/>
    <w:rsid w:val="002F272F"/>
    <w:rsid w:val="002F290C"/>
    <w:rsid w:val="002F30AC"/>
    <w:rsid w:val="002F38F2"/>
    <w:rsid w:val="002F3B8F"/>
    <w:rsid w:val="002F409C"/>
    <w:rsid w:val="002F4D67"/>
    <w:rsid w:val="002F553E"/>
    <w:rsid w:val="002F573D"/>
    <w:rsid w:val="002F5D77"/>
    <w:rsid w:val="002F607B"/>
    <w:rsid w:val="002F60A4"/>
    <w:rsid w:val="002F66A1"/>
    <w:rsid w:val="002F68A9"/>
    <w:rsid w:val="002F6DA1"/>
    <w:rsid w:val="002F7037"/>
    <w:rsid w:val="00300365"/>
    <w:rsid w:val="00300C04"/>
    <w:rsid w:val="00301BAC"/>
    <w:rsid w:val="00302982"/>
    <w:rsid w:val="00302A30"/>
    <w:rsid w:val="0030382E"/>
    <w:rsid w:val="00304152"/>
    <w:rsid w:val="00304191"/>
    <w:rsid w:val="00304265"/>
    <w:rsid w:val="003044E9"/>
    <w:rsid w:val="00305498"/>
    <w:rsid w:val="0030616C"/>
    <w:rsid w:val="00306BA4"/>
    <w:rsid w:val="00306EAC"/>
    <w:rsid w:val="003074C3"/>
    <w:rsid w:val="003079AB"/>
    <w:rsid w:val="00311F60"/>
    <w:rsid w:val="003120BB"/>
    <w:rsid w:val="003120E5"/>
    <w:rsid w:val="003123E0"/>
    <w:rsid w:val="00312BB6"/>
    <w:rsid w:val="00313B22"/>
    <w:rsid w:val="003148C8"/>
    <w:rsid w:val="00314CFB"/>
    <w:rsid w:val="00314E3B"/>
    <w:rsid w:val="00316199"/>
    <w:rsid w:val="00316254"/>
    <w:rsid w:val="00316B5E"/>
    <w:rsid w:val="00316C5E"/>
    <w:rsid w:val="0031709D"/>
    <w:rsid w:val="00317AF1"/>
    <w:rsid w:val="00320A22"/>
    <w:rsid w:val="00320ABF"/>
    <w:rsid w:val="00320BFD"/>
    <w:rsid w:val="003212B4"/>
    <w:rsid w:val="00321332"/>
    <w:rsid w:val="003216FB"/>
    <w:rsid w:val="00321ADA"/>
    <w:rsid w:val="00321C55"/>
    <w:rsid w:val="00322012"/>
    <w:rsid w:val="00322985"/>
    <w:rsid w:val="003229DB"/>
    <w:rsid w:val="00322D88"/>
    <w:rsid w:val="0032362F"/>
    <w:rsid w:val="0032367B"/>
    <w:rsid w:val="00323808"/>
    <w:rsid w:val="00323DA7"/>
    <w:rsid w:val="00323DE5"/>
    <w:rsid w:val="003240B4"/>
    <w:rsid w:val="003240B7"/>
    <w:rsid w:val="0032450A"/>
    <w:rsid w:val="00325364"/>
    <w:rsid w:val="00325694"/>
    <w:rsid w:val="00326444"/>
    <w:rsid w:val="00326525"/>
    <w:rsid w:val="0032665E"/>
    <w:rsid w:val="00326910"/>
    <w:rsid w:val="00326A07"/>
    <w:rsid w:val="00326EA7"/>
    <w:rsid w:val="00327AD7"/>
    <w:rsid w:val="00330502"/>
    <w:rsid w:val="003306C1"/>
    <w:rsid w:val="00330B42"/>
    <w:rsid w:val="00330C1C"/>
    <w:rsid w:val="003310E8"/>
    <w:rsid w:val="0033118F"/>
    <w:rsid w:val="00331292"/>
    <w:rsid w:val="0033164D"/>
    <w:rsid w:val="00331A06"/>
    <w:rsid w:val="00331FA7"/>
    <w:rsid w:val="003326AA"/>
    <w:rsid w:val="00332E1C"/>
    <w:rsid w:val="003339A4"/>
    <w:rsid w:val="0033450F"/>
    <w:rsid w:val="00334870"/>
    <w:rsid w:val="003348A6"/>
    <w:rsid w:val="003350E8"/>
    <w:rsid w:val="00336111"/>
    <w:rsid w:val="003371DD"/>
    <w:rsid w:val="0033794A"/>
    <w:rsid w:val="00337C51"/>
    <w:rsid w:val="00337CB4"/>
    <w:rsid w:val="00340802"/>
    <w:rsid w:val="003409E3"/>
    <w:rsid w:val="00340E7E"/>
    <w:rsid w:val="00341FBA"/>
    <w:rsid w:val="00342171"/>
    <w:rsid w:val="00342665"/>
    <w:rsid w:val="00342C38"/>
    <w:rsid w:val="00343355"/>
    <w:rsid w:val="003439C6"/>
    <w:rsid w:val="00343E2F"/>
    <w:rsid w:val="00344B27"/>
    <w:rsid w:val="00345B47"/>
    <w:rsid w:val="003463F5"/>
    <w:rsid w:val="00347349"/>
    <w:rsid w:val="00347796"/>
    <w:rsid w:val="0035018C"/>
    <w:rsid w:val="003504AD"/>
    <w:rsid w:val="00350547"/>
    <w:rsid w:val="003509DD"/>
    <w:rsid w:val="00350DC2"/>
    <w:rsid w:val="0035184C"/>
    <w:rsid w:val="00351CD6"/>
    <w:rsid w:val="003525ED"/>
    <w:rsid w:val="00352D81"/>
    <w:rsid w:val="00353002"/>
    <w:rsid w:val="0035305F"/>
    <w:rsid w:val="0035384F"/>
    <w:rsid w:val="00354584"/>
    <w:rsid w:val="003550F7"/>
    <w:rsid w:val="003556F4"/>
    <w:rsid w:val="00355B54"/>
    <w:rsid w:val="0035661E"/>
    <w:rsid w:val="003567F9"/>
    <w:rsid w:val="003568F9"/>
    <w:rsid w:val="00357314"/>
    <w:rsid w:val="00357677"/>
    <w:rsid w:val="0035785A"/>
    <w:rsid w:val="00357957"/>
    <w:rsid w:val="00360B30"/>
    <w:rsid w:val="00361C35"/>
    <w:rsid w:val="00362096"/>
    <w:rsid w:val="00362A51"/>
    <w:rsid w:val="00362A8E"/>
    <w:rsid w:val="00362B60"/>
    <w:rsid w:val="00362C03"/>
    <w:rsid w:val="003632CA"/>
    <w:rsid w:val="00363595"/>
    <w:rsid w:val="0036402F"/>
    <w:rsid w:val="0036453E"/>
    <w:rsid w:val="003645A7"/>
    <w:rsid w:val="00364F4C"/>
    <w:rsid w:val="00365783"/>
    <w:rsid w:val="003667BC"/>
    <w:rsid w:val="00370962"/>
    <w:rsid w:val="00370DF1"/>
    <w:rsid w:val="00371117"/>
    <w:rsid w:val="003713B4"/>
    <w:rsid w:val="0037179A"/>
    <w:rsid w:val="00371876"/>
    <w:rsid w:val="0037260B"/>
    <w:rsid w:val="003727AC"/>
    <w:rsid w:val="003729C9"/>
    <w:rsid w:val="00372A77"/>
    <w:rsid w:val="00373529"/>
    <w:rsid w:val="00373B5B"/>
    <w:rsid w:val="00374225"/>
    <w:rsid w:val="00375115"/>
    <w:rsid w:val="003752F6"/>
    <w:rsid w:val="00375A01"/>
    <w:rsid w:val="00376A6E"/>
    <w:rsid w:val="00376B39"/>
    <w:rsid w:val="0037729E"/>
    <w:rsid w:val="00377C12"/>
    <w:rsid w:val="00377C14"/>
    <w:rsid w:val="00377FAF"/>
    <w:rsid w:val="00380258"/>
    <w:rsid w:val="00380483"/>
    <w:rsid w:val="00380E6B"/>
    <w:rsid w:val="00381C9D"/>
    <w:rsid w:val="00381FC3"/>
    <w:rsid w:val="0038226B"/>
    <w:rsid w:val="0038295D"/>
    <w:rsid w:val="00383B20"/>
    <w:rsid w:val="0038420F"/>
    <w:rsid w:val="00385689"/>
    <w:rsid w:val="0038623E"/>
    <w:rsid w:val="00386D4A"/>
    <w:rsid w:val="003871EF"/>
    <w:rsid w:val="00387294"/>
    <w:rsid w:val="00387A96"/>
    <w:rsid w:val="00387AC6"/>
    <w:rsid w:val="0039023A"/>
    <w:rsid w:val="003905E6"/>
    <w:rsid w:val="0039067C"/>
    <w:rsid w:val="00390C1E"/>
    <w:rsid w:val="00390C1F"/>
    <w:rsid w:val="003910C8"/>
    <w:rsid w:val="003911F8"/>
    <w:rsid w:val="00391F74"/>
    <w:rsid w:val="0039232D"/>
    <w:rsid w:val="003930F0"/>
    <w:rsid w:val="00393909"/>
    <w:rsid w:val="00393B8B"/>
    <w:rsid w:val="003941A7"/>
    <w:rsid w:val="00394353"/>
    <w:rsid w:val="00394523"/>
    <w:rsid w:val="00394C1E"/>
    <w:rsid w:val="00394C30"/>
    <w:rsid w:val="003952D1"/>
    <w:rsid w:val="003957DE"/>
    <w:rsid w:val="00395F45"/>
    <w:rsid w:val="00396036"/>
    <w:rsid w:val="003960C8"/>
    <w:rsid w:val="0039784D"/>
    <w:rsid w:val="00397A24"/>
    <w:rsid w:val="003A022B"/>
    <w:rsid w:val="003A0294"/>
    <w:rsid w:val="003A0CBA"/>
    <w:rsid w:val="003A10AA"/>
    <w:rsid w:val="003A131A"/>
    <w:rsid w:val="003A14EE"/>
    <w:rsid w:val="003A1F49"/>
    <w:rsid w:val="003A2470"/>
    <w:rsid w:val="003A251C"/>
    <w:rsid w:val="003A2767"/>
    <w:rsid w:val="003A2B4A"/>
    <w:rsid w:val="003A2D73"/>
    <w:rsid w:val="003A41E3"/>
    <w:rsid w:val="003A5032"/>
    <w:rsid w:val="003A504B"/>
    <w:rsid w:val="003A508B"/>
    <w:rsid w:val="003A5AFA"/>
    <w:rsid w:val="003A5C9B"/>
    <w:rsid w:val="003A6B59"/>
    <w:rsid w:val="003A6B61"/>
    <w:rsid w:val="003A6F96"/>
    <w:rsid w:val="003A70EC"/>
    <w:rsid w:val="003A7646"/>
    <w:rsid w:val="003B035F"/>
    <w:rsid w:val="003B041C"/>
    <w:rsid w:val="003B0716"/>
    <w:rsid w:val="003B1B62"/>
    <w:rsid w:val="003B1E69"/>
    <w:rsid w:val="003B21D7"/>
    <w:rsid w:val="003B2A04"/>
    <w:rsid w:val="003B30C3"/>
    <w:rsid w:val="003B31BF"/>
    <w:rsid w:val="003B3C81"/>
    <w:rsid w:val="003B44FD"/>
    <w:rsid w:val="003B480C"/>
    <w:rsid w:val="003B4FFD"/>
    <w:rsid w:val="003B5031"/>
    <w:rsid w:val="003B627B"/>
    <w:rsid w:val="003B6507"/>
    <w:rsid w:val="003B6944"/>
    <w:rsid w:val="003B6A63"/>
    <w:rsid w:val="003B6C86"/>
    <w:rsid w:val="003B7F54"/>
    <w:rsid w:val="003C0729"/>
    <w:rsid w:val="003C1308"/>
    <w:rsid w:val="003C15E9"/>
    <w:rsid w:val="003C181D"/>
    <w:rsid w:val="003C1E11"/>
    <w:rsid w:val="003C218B"/>
    <w:rsid w:val="003C28AC"/>
    <w:rsid w:val="003C2F22"/>
    <w:rsid w:val="003C3308"/>
    <w:rsid w:val="003C35CC"/>
    <w:rsid w:val="003C471D"/>
    <w:rsid w:val="003C59E2"/>
    <w:rsid w:val="003C6465"/>
    <w:rsid w:val="003C67CC"/>
    <w:rsid w:val="003C72D6"/>
    <w:rsid w:val="003C7869"/>
    <w:rsid w:val="003C7BCA"/>
    <w:rsid w:val="003C7C4A"/>
    <w:rsid w:val="003C7C7C"/>
    <w:rsid w:val="003D00CE"/>
    <w:rsid w:val="003D1472"/>
    <w:rsid w:val="003D1A2A"/>
    <w:rsid w:val="003D1A55"/>
    <w:rsid w:val="003D2AFD"/>
    <w:rsid w:val="003D2C70"/>
    <w:rsid w:val="003D4353"/>
    <w:rsid w:val="003D4519"/>
    <w:rsid w:val="003D5426"/>
    <w:rsid w:val="003D5AFB"/>
    <w:rsid w:val="003D6626"/>
    <w:rsid w:val="003D73A9"/>
    <w:rsid w:val="003D7FC1"/>
    <w:rsid w:val="003E02B8"/>
    <w:rsid w:val="003E0700"/>
    <w:rsid w:val="003E0772"/>
    <w:rsid w:val="003E1E40"/>
    <w:rsid w:val="003E20BF"/>
    <w:rsid w:val="003E24BA"/>
    <w:rsid w:val="003E2EA8"/>
    <w:rsid w:val="003E3389"/>
    <w:rsid w:val="003E34D9"/>
    <w:rsid w:val="003E3801"/>
    <w:rsid w:val="003E3B05"/>
    <w:rsid w:val="003E3B27"/>
    <w:rsid w:val="003E434A"/>
    <w:rsid w:val="003E448F"/>
    <w:rsid w:val="003E4F46"/>
    <w:rsid w:val="003E5319"/>
    <w:rsid w:val="003E547C"/>
    <w:rsid w:val="003E5737"/>
    <w:rsid w:val="003E5794"/>
    <w:rsid w:val="003E5C85"/>
    <w:rsid w:val="003E5E90"/>
    <w:rsid w:val="003E620C"/>
    <w:rsid w:val="003E6750"/>
    <w:rsid w:val="003E6912"/>
    <w:rsid w:val="003E69C4"/>
    <w:rsid w:val="003E7A36"/>
    <w:rsid w:val="003E7AB6"/>
    <w:rsid w:val="003E7D07"/>
    <w:rsid w:val="003F0A57"/>
    <w:rsid w:val="003F0B74"/>
    <w:rsid w:val="003F1380"/>
    <w:rsid w:val="003F1AA9"/>
    <w:rsid w:val="003F1BEF"/>
    <w:rsid w:val="003F1F84"/>
    <w:rsid w:val="003F2149"/>
    <w:rsid w:val="003F2181"/>
    <w:rsid w:val="003F2DF9"/>
    <w:rsid w:val="003F2E64"/>
    <w:rsid w:val="003F377B"/>
    <w:rsid w:val="003F4698"/>
    <w:rsid w:val="003F4C7C"/>
    <w:rsid w:val="003F4EB6"/>
    <w:rsid w:val="003F551C"/>
    <w:rsid w:val="003F5877"/>
    <w:rsid w:val="003F5D8D"/>
    <w:rsid w:val="003F6145"/>
    <w:rsid w:val="003F6AB6"/>
    <w:rsid w:val="003F75A5"/>
    <w:rsid w:val="003F7C8A"/>
    <w:rsid w:val="00400DFE"/>
    <w:rsid w:val="00401667"/>
    <w:rsid w:val="00402793"/>
    <w:rsid w:val="00402C53"/>
    <w:rsid w:val="004035EF"/>
    <w:rsid w:val="00404E7A"/>
    <w:rsid w:val="004052B5"/>
    <w:rsid w:val="004058BF"/>
    <w:rsid w:val="00405D2E"/>
    <w:rsid w:val="00406658"/>
    <w:rsid w:val="00407421"/>
    <w:rsid w:val="00407A25"/>
    <w:rsid w:val="00407A8D"/>
    <w:rsid w:val="0041024F"/>
    <w:rsid w:val="00410908"/>
    <w:rsid w:val="00410B27"/>
    <w:rsid w:val="00411566"/>
    <w:rsid w:val="00411A65"/>
    <w:rsid w:val="00411BB7"/>
    <w:rsid w:val="00412BCA"/>
    <w:rsid w:val="00412FBE"/>
    <w:rsid w:val="00413390"/>
    <w:rsid w:val="00413D85"/>
    <w:rsid w:val="004140D9"/>
    <w:rsid w:val="00414903"/>
    <w:rsid w:val="00415047"/>
    <w:rsid w:val="0041508C"/>
    <w:rsid w:val="00415115"/>
    <w:rsid w:val="00415629"/>
    <w:rsid w:val="00415852"/>
    <w:rsid w:val="00415BCE"/>
    <w:rsid w:val="00415D31"/>
    <w:rsid w:val="00416640"/>
    <w:rsid w:val="0041672F"/>
    <w:rsid w:val="00417235"/>
    <w:rsid w:val="004172A6"/>
    <w:rsid w:val="0041753A"/>
    <w:rsid w:val="0041756C"/>
    <w:rsid w:val="00417DAA"/>
    <w:rsid w:val="00420011"/>
    <w:rsid w:val="0042020F"/>
    <w:rsid w:val="004209B5"/>
    <w:rsid w:val="00421570"/>
    <w:rsid w:val="00422241"/>
    <w:rsid w:val="00422639"/>
    <w:rsid w:val="00422979"/>
    <w:rsid w:val="00423290"/>
    <w:rsid w:val="00423624"/>
    <w:rsid w:val="004247E3"/>
    <w:rsid w:val="00424B5D"/>
    <w:rsid w:val="00424B80"/>
    <w:rsid w:val="00425613"/>
    <w:rsid w:val="00425663"/>
    <w:rsid w:val="004259D7"/>
    <w:rsid w:val="0042646D"/>
    <w:rsid w:val="00426B03"/>
    <w:rsid w:val="00427176"/>
    <w:rsid w:val="0042759A"/>
    <w:rsid w:val="00427633"/>
    <w:rsid w:val="00430104"/>
    <w:rsid w:val="00430FBB"/>
    <w:rsid w:val="00431498"/>
    <w:rsid w:val="00431EAE"/>
    <w:rsid w:val="00432073"/>
    <w:rsid w:val="00433141"/>
    <w:rsid w:val="00433168"/>
    <w:rsid w:val="0043330F"/>
    <w:rsid w:val="0043369A"/>
    <w:rsid w:val="004337AF"/>
    <w:rsid w:val="00433807"/>
    <w:rsid w:val="00434050"/>
    <w:rsid w:val="004347D0"/>
    <w:rsid w:val="004347F6"/>
    <w:rsid w:val="004348BA"/>
    <w:rsid w:val="00434AD0"/>
    <w:rsid w:val="004356C9"/>
    <w:rsid w:val="00435C4F"/>
    <w:rsid w:val="0043699B"/>
    <w:rsid w:val="00436BE5"/>
    <w:rsid w:val="0043798B"/>
    <w:rsid w:val="00437CCC"/>
    <w:rsid w:val="00440E24"/>
    <w:rsid w:val="004412B4"/>
    <w:rsid w:val="00441A26"/>
    <w:rsid w:val="00441E8C"/>
    <w:rsid w:val="00441EDB"/>
    <w:rsid w:val="00443208"/>
    <w:rsid w:val="00443810"/>
    <w:rsid w:val="00443B15"/>
    <w:rsid w:val="00443CD6"/>
    <w:rsid w:val="00444061"/>
    <w:rsid w:val="004444B5"/>
    <w:rsid w:val="00444660"/>
    <w:rsid w:val="004449FA"/>
    <w:rsid w:val="00444DA3"/>
    <w:rsid w:val="00444DC5"/>
    <w:rsid w:val="00445139"/>
    <w:rsid w:val="004464EA"/>
    <w:rsid w:val="00446679"/>
    <w:rsid w:val="00446AE5"/>
    <w:rsid w:val="00447189"/>
    <w:rsid w:val="00447FBA"/>
    <w:rsid w:val="00450148"/>
    <w:rsid w:val="00450269"/>
    <w:rsid w:val="004505DB"/>
    <w:rsid w:val="00450B63"/>
    <w:rsid w:val="00451065"/>
    <w:rsid w:val="00451D9E"/>
    <w:rsid w:val="00451F85"/>
    <w:rsid w:val="00452764"/>
    <w:rsid w:val="00452B3B"/>
    <w:rsid w:val="00452DAE"/>
    <w:rsid w:val="00453427"/>
    <w:rsid w:val="00453444"/>
    <w:rsid w:val="004542C4"/>
    <w:rsid w:val="004543D1"/>
    <w:rsid w:val="00454E90"/>
    <w:rsid w:val="004551FB"/>
    <w:rsid w:val="004553E0"/>
    <w:rsid w:val="00455A9C"/>
    <w:rsid w:val="00456239"/>
    <w:rsid w:val="0045636B"/>
    <w:rsid w:val="004571D4"/>
    <w:rsid w:val="004571FC"/>
    <w:rsid w:val="0045726E"/>
    <w:rsid w:val="00457709"/>
    <w:rsid w:val="00460907"/>
    <w:rsid w:val="00460D05"/>
    <w:rsid w:val="00460F6D"/>
    <w:rsid w:val="00463CD8"/>
    <w:rsid w:val="004644F6"/>
    <w:rsid w:val="00464EE1"/>
    <w:rsid w:val="00466951"/>
    <w:rsid w:val="00466AC8"/>
    <w:rsid w:val="00466CD6"/>
    <w:rsid w:val="004671F5"/>
    <w:rsid w:val="00467DBD"/>
    <w:rsid w:val="00467EB2"/>
    <w:rsid w:val="00470226"/>
    <w:rsid w:val="0047042D"/>
    <w:rsid w:val="004714B7"/>
    <w:rsid w:val="0047209C"/>
    <w:rsid w:val="00472CFA"/>
    <w:rsid w:val="00473984"/>
    <w:rsid w:val="0047452D"/>
    <w:rsid w:val="0047553E"/>
    <w:rsid w:val="00475AD3"/>
    <w:rsid w:val="00475BCC"/>
    <w:rsid w:val="00475BDF"/>
    <w:rsid w:val="0047655A"/>
    <w:rsid w:val="00477332"/>
    <w:rsid w:val="0047790E"/>
    <w:rsid w:val="00480D0A"/>
    <w:rsid w:val="00481C13"/>
    <w:rsid w:val="004821B0"/>
    <w:rsid w:val="00482667"/>
    <w:rsid w:val="0048343B"/>
    <w:rsid w:val="004836BB"/>
    <w:rsid w:val="00485DB7"/>
    <w:rsid w:val="004861F6"/>
    <w:rsid w:val="0048688F"/>
    <w:rsid w:val="00486F8A"/>
    <w:rsid w:val="00487417"/>
    <w:rsid w:val="00487E1E"/>
    <w:rsid w:val="00490216"/>
    <w:rsid w:val="00490656"/>
    <w:rsid w:val="00490E2E"/>
    <w:rsid w:val="004929F5"/>
    <w:rsid w:val="00492B44"/>
    <w:rsid w:val="004937DD"/>
    <w:rsid w:val="0049472F"/>
    <w:rsid w:val="0049489B"/>
    <w:rsid w:val="00494972"/>
    <w:rsid w:val="00496789"/>
    <w:rsid w:val="00497B80"/>
    <w:rsid w:val="00497EBA"/>
    <w:rsid w:val="004A0CB8"/>
    <w:rsid w:val="004A0D89"/>
    <w:rsid w:val="004A15B6"/>
    <w:rsid w:val="004A1912"/>
    <w:rsid w:val="004A1971"/>
    <w:rsid w:val="004A3199"/>
    <w:rsid w:val="004A31DF"/>
    <w:rsid w:val="004A36C8"/>
    <w:rsid w:val="004A37BA"/>
    <w:rsid w:val="004A42C4"/>
    <w:rsid w:val="004A448D"/>
    <w:rsid w:val="004A484A"/>
    <w:rsid w:val="004A626D"/>
    <w:rsid w:val="004A6B3C"/>
    <w:rsid w:val="004A6DEA"/>
    <w:rsid w:val="004A6EF5"/>
    <w:rsid w:val="004A75B2"/>
    <w:rsid w:val="004A7BD6"/>
    <w:rsid w:val="004B083D"/>
    <w:rsid w:val="004B08E3"/>
    <w:rsid w:val="004B0F74"/>
    <w:rsid w:val="004B24D4"/>
    <w:rsid w:val="004B2C2B"/>
    <w:rsid w:val="004B4711"/>
    <w:rsid w:val="004B47C8"/>
    <w:rsid w:val="004B5267"/>
    <w:rsid w:val="004B53D5"/>
    <w:rsid w:val="004B575B"/>
    <w:rsid w:val="004B5AA4"/>
    <w:rsid w:val="004B5C30"/>
    <w:rsid w:val="004B6CA5"/>
    <w:rsid w:val="004B7621"/>
    <w:rsid w:val="004C0C85"/>
    <w:rsid w:val="004C1004"/>
    <w:rsid w:val="004C10DE"/>
    <w:rsid w:val="004C119A"/>
    <w:rsid w:val="004C1D8E"/>
    <w:rsid w:val="004C31DB"/>
    <w:rsid w:val="004C325C"/>
    <w:rsid w:val="004C4503"/>
    <w:rsid w:val="004C4EAA"/>
    <w:rsid w:val="004C6243"/>
    <w:rsid w:val="004C6286"/>
    <w:rsid w:val="004C6AC5"/>
    <w:rsid w:val="004C6D53"/>
    <w:rsid w:val="004C6E95"/>
    <w:rsid w:val="004C6F67"/>
    <w:rsid w:val="004C72B8"/>
    <w:rsid w:val="004C73DC"/>
    <w:rsid w:val="004D0087"/>
    <w:rsid w:val="004D020E"/>
    <w:rsid w:val="004D0333"/>
    <w:rsid w:val="004D03D4"/>
    <w:rsid w:val="004D09C1"/>
    <w:rsid w:val="004D0D8C"/>
    <w:rsid w:val="004D10A4"/>
    <w:rsid w:val="004D1AAE"/>
    <w:rsid w:val="004D221A"/>
    <w:rsid w:val="004D32E9"/>
    <w:rsid w:val="004D390F"/>
    <w:rsid w:val="004D3DA8"/>
    <w:rsid w:val="004D4C75"/>
    <w:rsid w:val="004D5B0A"/>
    <w:rsid w:val="004D6664"/>
    <w:rsid w:val="004D7179"/>
    <w:rsid w:val="004D7852"/>
    <w:rsid w:val="004D7A3B"/>
    <w:rsid w:val="004E00FA"/>
    <w:rsid w:val="004E0C09"/>
    <w:rsid w:val="004E1482"/>
    <w:rsid w:val="004E190E"/>
    <w:rsid w:val="004E1A91"/>
    <w:rsid w:val="004E1C79"/>
    <w:rsid w:val="004E27A0"/>
    <w:rsid w:val="004E2B58"/>
    <w:rsid w:val="004E2F33"/>
    <w:rsid w:val="004E3551"/>
    <w:rsid w:val="004E41E6"/>
    <w:rsid w:val="004E4724"/>
    <w:rsid w:val="004E4B0C"/>
    <w:rsid w:val="004E6514"/>
    <w:rsid w:val="004E651B"/>
    <w:rsid w:val="004E6ADB"/>
    <w:rsid w:val="004E745F"/>
    <w:rsid w:val="004E76A1"/>
    <w:rsid w:val="004F12D7"/>
    <w:rsid w:val="004F1510"/>
    <w:rsid w:val="004F15A0"/>
    <w:rsid w:val="004F1664"/>
    <w:rsid w:val="004F18E0"/>
    <w:rsid w:val="004F1A41"/>
    <w:rsid w:val="004F1DC4"/>
    <w:rsid w:val="004F1EBC"/>
    <w:rsid w:val="004F2EAB"/>
    <w:rsid w:val="004F3103"/>
    <w:rsid w:val="004F3364"/>
    <w:rsid w:val="004F34E2"/>
    <w:rsid w:val="004F3A31"/>
    <w:rsid w:val="004F3F0C"/>
    <w:rsid w:val="004F4277"/>
    <w:rsid w:val="004F4328"/>
    <w:rsid w:val="004F4A2E"/>
    <w:rsid w:val="004F5436"/>
    <w:rsid w:val="004F57FE"/>
    <w:rsid w:val="004F5919"/>
    <w:rsid w:val="004F5950"/>
    <w:rsid w:val="004F6922"/>
    <w:rsid w:val="004F6EA2"/>
    <w:rsid w:val="004F7602"/>
    <w:rsid w:val="00501B01"/>
    <w:rsid w:val="00502364"/>
    <w:rsid w:val="00502539"/>
    <w:rsid w:val="00502933"/>
    <w:rsid w:val="00502AB4"/>
    <w:rsid w:val="00502E9F"/>
    <w:rsid w:val="00503839"/>
    <w:rsid w:val="00503A17"/>
    <w:rsid w:val="00503D9F"/>
    <w:rsid w:val="00503DAC"/>
    <w:rsid w:val="00504269"/>
    <w:rsid w:val="00504F0D"/>
    <w:rsid w:val="00505089"/>
    <w:rsid w:val="00505346"/>
    <w:rsid w:val="005055D9"/>
    <w:rsid w:val="00505BAD"/>
    <w:rsid w:val="00505E19"/>
    <w:rsid w:val="00506B04"/>
    <w:rsid w:val="005077DD"/>
    <w:rsid w:val="00507DB4"/>
    <w:rsid w:val="00511188"/>
    <w:rsid w:val="005117AA"/>
    <w:rsid w:val="0051230B"/>
    <w:rsid w:val="0051243D"/>
    <w:rsid w:val="0051290C"/>
    <w:rsid w:val="00513163"/>
    <w:rsid w:val="0051351F"/>
    <w:rsid w:val="00513690"/>
    <w:rsid w:val="00514FDE"/>
    <w:rsid w:val="005158AE"/>
    <w:rsid w:val="0051596E"/>
    <w:rsid w:val="0051623B"/>
    <w:rsid w:val="00516728"/>
    <w:rsid w:val="00516C06"/>
    <w:rsid w:val="005172D5"/>
    <w:rsid w:val="00517986"/>
    <w:rsid w:val="00517CD2"/>
    <w:rsid w:val="0052006D"/>
    <w:rsid w:val="00520126"/>
    <w:rsid w:val="00520BDF"/>
    <w:rsid w:val="00520F59"/>
    <w:rsid w:val="00521AA9"/>
    <w:rsid w:val="00523348"/>
    <w:rsid w:val="00523954"/>
    <w:rsid w:val="00523E71"/>
    <w:rsid w:val="00523EA3"/>
    <w:rsid w:val="00524080"/>
    <w:rsid w:val="00524410"/>
    <w:rsid w:val="00524428"/>
    <w:rsid w:val="00524A17"/>
    <w:rsid w:val="00524A7D"/>
    <w:rsid w:val="005250D3"/>
    <w:rsid w:val="00525A96"/>
    <w:rsid w:val="005263F6"/>
    <w:rsid w:val="00527780"/>
    <w:rsid w:val="005311EB"/>
    <w:rsid w:val="00531FC5"/>
    <w:rsid w:val="00532676"/>
    <w:rsid w:val="005331C4"/>
    <w:rsid w:val="005332BA"/>
    <w:rsid w:val="005338A2"/>
    <w:rsid w:val="00533BFB"/>
    <w:rsid w:val="005340CF"/>
    <w:rsid w:val="005356BA"/>
    <w:rsid w:val="005358AF"/>
    <w:rsid w:val="00536216"/>
    <w:rsid w:val="00536AC2"/>
    <w:rsid w:val="00540461"/>
    <w:rsid w:val="0054167A"/>
    <w:rsid w:val="00541F7A"/>
    <w:rsid w:val="00542332"/>
    <w:rsid w:val="005430CF"/>
    <w:rsid w:val="005437DD"/>
    <w:rsid w:val="00543CB3"/>
    <w:rsid w:val="00543E83"/>
    <w:rsid w:val="0054499B"/>
    <w:rsid w:val="00544BEB"/>
    <w:rsid w:val="005466C1"/>
    <w:rsid w:val="0054691B"/>
    <w:rsid w:val="00546BAF"/>
    <w:rsid w:val="00546C34"/>
    <w:rsid w:val="00547EF9"/>
    <w:rsid w:val="0055008B"/>
    <w:rsid w:val="00551335"/>
    <w:rsid w:val="0055159D"/>
    <w:rsid w:val="005517C4"/>
    <w:rsid w:val="00551843"/>
    <w:rsid w:val="0055257E"/>
    <w:rsid w:val="005532CB"/>
    <w:rsid w:val="005539BB"/>
    <w:rsid w:val="005539DD"/>
    <w:rsid w:val="00553A79"/>
    <w:rsid w:val="00553CFF"/>
    <w:rsid w:val="00554895"/>
    <w:rsid w:val="005549EB"/>
    <w:rsid w:val="00555651"/>
    <w:rsid w:val="0055601D"/>
    <w:rsid w:val="00556F08"/>
    <w:rsid w:val="00557465"/>
    <w:rsid w:val="0055754A"/>
    <w:rsid w:val="00557CD4"/>
    <w:rsid w:val="00557CF2"/>
    <w:rsid w:val="00557FC7"/>
    <w:rsid w:val="00560327"/>
    <w:rsid w:val="00560422"/>
    <w:rsid w:val="00560707"/>
    <w:rsid w:val="00560A5C"/>
    <w:rsid w:val="00561343"/>
    <w:rsid w:val="00561BF0"/>
    <w:rsid w:val="00561F70"/>
    <w:rsid w:val="005628F1"/>
    <w:rsid w:val="005633FF"/>
    <w:rsid w:val="005648F0"/>
    <w:rsid w:val="00564BE8"/>
    <w:rsid w:val="00565C8F"/>
    <w:rsid w:val="00567519"/>
    <w:rsid w:val="0056751A"/>
    <w:rsid w:val="00567E75"/>
    <w:rsid w:val="00570526"/>
    <w:rsid w:val="005705F8"/>
    <w:rsid w:val="00571282"/>
    <w:rsid w:val="005713DB"/>
    <w:rsid w:val="0057262C"/>
    <w:rsid w:val="005727FB"/>
    <w:rsid w:val="005737E5"/>
    <w:rsid w:val="00574087"/>
    <w:rsid w:val="00574507"/>
    <w:rsid w:val="00574719"/>
    <w:rsid w:val="005748F6"/>
    <w:rsid w:val="00575568"/>
    <w:rsid w:val="005773B1"/>
    <w:rsid w:val="005775AA"/>
    <w:rsid w:val="00577776"/>
    <w:rsid w:val="0057795C"/>
    <w:rsid w:val="00577F8E"/>
    <w:rsid w:val="00581554"/>
    <w:rsid w:val="0058232D"/>
    <w:rsid w:val="00582ADB"/>
    <w:rsid w:val="00582AE7"/>
    <w:rsid w:val="00582BBE"/>
    <w:rsid w:val="00582CAE"/>
    <w:rsid w:val="00582D66"/>
    <w:rsid w:val="0058339D"/>
    <w:rsid w:val="00583402"/>
    <w:rsid w:val="00583A3E"/>
    <w:rsid w:val="0058425B"/>
    <w:rsid w:val="005843FA"/>
    <w:rsid w:val="005849D6"/>
    <w:rsid w:val="00584B03"/>
    <w:rsid w:val="00584BCD"/>
    <w:rsid w:val="00584E4F"/>
    <w:rsid w:val="00584FBD"/>
    <w:rsid w:val="00585A4F"/>
    <w:rsid w:val="00587303"/>
    <w:rsid w:val="00590096"/>
    <w:rsid w:val="005902ED"/>
    <w:rsid w:val="005913D5"/>
    <w:rsid w:val="005915D0"/>
    <w:rsid w:val="00591F79"/>
    <w:rsid w:val="0059211C"/>
    <w:rsid w:val="00592168"/>
    <w:rsid w:val="0059284D"/>
    <w:rsid w:val="00592F4B"/>
    <w:rsid w:val="005934F3"/>
    <w:rsid w:val="005936EC"/>
    <w:rsid w:val="0059386F"/>
    <w:rsid w:val="0059388D"/>
    <w:rsid w:val="00593A79"/>
    <w:rsid w:val="00593D42"/>
    <w:rsid w:val="00594BA3"/>
    <w:rsid w:val="00594E3E"/>
    <w:rsid w:val="00595421"/>
    <w:rsid w:val="0059588B"/>
    <w:rsid w:val="0059597F"/>
    <w:rsid w:val="0059603C"/>
    <w:rsid w:val="00596F78"/>
    <w:rsid w:val="005971CA"/>
    <w:rsid w:val="005972BF"/>
    <w:rsid w:val="005A10D7"/>
    <w:rsid w:val="005A170D"/>
    <w:rsid w:val="005A19EE"/>
    <w:rsid w:val="005A1B05"/>
    <w:rsid w:val="005A310F"/>
    <w:rsid w:val="005A3AE4"/>
    <w:rsid w:val="005A3B32"/>
    <w:rsid w:val="005A3E2F"/>
    <w:rsid w:val="005A4C82"/>
    <w:rsid w:val="005A58D8"/>
    <w:rsid w:val="005A69BB"/>
    <w:rsid w:val="005A7310"/>
    <w:rsid w:val="005A7567"/>
    <w:rsid w:val="005A767F"/>
    <w:rsid w:val="005B011B"/>
    <w:rsid w:val="005B0EA4"/>
    <w:rsid w:val="005B176A"/>
    <w:rsid w:val="005B1E1B"/>
    <w:rsid w:val="005B2A96"/>
    <w:rsid w:val="005B3103"/>
    <w:rsid w:val="005B35E5"/>
    <w:rsid w:val="005B3B49"/>
    <w:rsid w:val="005B3CDB"/>
    <w:rsid w:val="005B3D18"/>
    <w:rsid w:val="005B42D7"/>
    <w:rsid w:val="005B4BB4"/>
    <w:rsid w:val="005B5DA8"/>
    <w:rsid w:val="005B6D12"/>
    <w:rsid w:val="005B6E43"/>
    <w:rsid w:val="005B73DE"/>
    <w:rsid w:val="005C02E9"/>
    <w:rsid w:val="005C0DB7"/>
    <w:rsid w:val="005C1052"/>
    <w:rsid w:val="005C129A"/>
    <w:rsid w:val="005C12C9"/>
    <w:rsid w:val="005C14E4"/>
    <w:rsid w:val="005C15B5"/>
    <w:rsid w:val="005C2009"/>
    <w:rsid w:val="005C277C"/>
    <w:rsid w:val="005C299F"/>
    <w:rsid w:val="005C3796"/>
    <w:rsid w:val="005C40A9"/>
    <w:rsid w:val="005C4843"/>
    <w:rsid w:val="005C4A6E"/>
    <w:rsid w:val="005C4C5C"/>
    <w:rsid w:val="005C4DCD"/>
    <w:rsid w:val="005C5A6E"/>
    <w:rsid w:val="005C5B08"/>
    <w:rsid w:val="005C639A"/>
    <w:rsid w:val="005C733A"/>
    <w:rsid w:val="005C7553"/>
    <w:rsid w:val="005C7FDC"/>
    <w:rsid w:val="005D0169"/>
    <w:rsid w:val="005D0307"/>
    <w:rsid w:val="005D05C8"/>
    <w:rsid w:val="005D0C64"/>
    <w:rsid w:val="005D1274"/>
    <w:rsid w:val="005D12BB"/>
    <w:rsid w:val="005D2392"/>
    <w:rsid w:val="005D2AC3"/>
    <w:rsid w:val="005D2BB6"/>
    <w:rsid w:val="005D36D7"/>
    <w:rsid w:val="005D3838"/>
    <w:rsid w:val="005D399B"/>
    <w:rsid w:val="005D404C"/>
    <w:rsid w:val="005D4497"/>
    <w:rsid w:val="005D47A8"/>
    <w:rsid w:val="005D4910"/>
    <w:rsid w:val="005D4978"/>
    <w:rsid w:val="005D4E84"/>
    <w:rsid w:val="005D5156"/>
    <w:rsid w:val="005D5A89"/>
    <w:rsid w:val="005D5D2D"/>
    <w:rsid w:val="005D71C2"/>
    <w:rsid w:val="005D72F8"/>
    <w:rsid w:val="005D7A2F"/>
    <w:rsid w:val="005E0229"/>
    <w:rsid w:val="005E0462"/>
    <w:rsid w:val="005E065A"/>
    <w:rsid w:val="005E0EBA"/>
    <w:rsid w:val="005E1238"/>
    <w:rsid w:val="005E223E"/>
    <w:rsid w:val="005E2D2B"/>
    <w:rsid w:val="005E35DC"/>
    <w:rsid w:val="005E3964"/>
    <w:rsid w:val="005E3FC2"/>
    <w:rsid w:val="005E4198"/>
    <w:rsid w:val="005E48A6"/>
    <w:rsid w:val="005E4A75"/>
    <w:rsid w:val="005E55B4"/>
    <w:rsid w:val="005E55D6"/>
    <w:rsid w:val="005E5741"/>
    <w:rsid w:val="005E57B0"/>
    <w:rsid w:val="005E5B8E"/>
    <w:rsid w:val="005E6830"/>
    <w:rsid w:val="005E68B4"/>
    <w:rsid w:val="005E6F5F"/>
    <w:rsid w:val="005E798F"/>
    <w:rsid w:val="005F01C3"/>
    <w:rsid w:val="005F03AF"/>
    <w:rsid w:val="005F0C99"/>
    <w:rsid w:val="005F1097"/>
    <w:rsid w:val="005F1279"/>
    <w:rsid w:val="005F130F"/>
    <w:rsid w:val="005F2227"/>
    <w:rsid w:val="005F23E5"/>
    <w:rsid w:val="005F33AC"/>
    <w:rsid w:val="005F349F"/>
    <w:rsid w:val="005F3883"/>
    <w:rsid w:val="005F49BC"/>
    <w:rsid w:val="005F4FED"/>
    <w:rsid w:val="005F516C"/>
    <w:rsid w:val="005F552F"/>
    <w:rsid w:val="005F5794"/>
    <w:rsid w:val="005F60B3"/>
    <w:rsid w:val="005F6744"/>
    <w:rsid w:val="005F717C"/>
    <w:rsid w:val="005F7FA4"/>
    <w:rsid w:val="00600441"/>
    <w:rsid w:val="00600771"/>
    <w:rsid w:val="00600FBF"/>
    <w:rsid w:val="00601590"/>
    <w:rsid w:val="00602117"/>
    <w:rsid w:val="00602B40"/>
    <w:rsid w:val="00602B4C"/>
    <w:rsid w:val="006030DD"/>
    <w:rsid w:val="00603840"/>
    <w:rsid w:val="00603B57"/>
    <w:rsid w:val="0060465B"/>
    <w:rsid w:val="006048BF"/>
    <w:rsid w:val="006049C2"/>
    <w:rsid w:val="00605DD4"/>
    <w:rsid w:val="00610246"/>
    <w:rsid w:val="00610565"/>
    <w:rsid w:val="0061110F"/>
    <w:rsid w:val="006119AF"/>
    <w:rsid w:val="00611E12"/>
    <w:rsid w:val="00612502"/>
    <w:rsid w:val="00612AB1"/>
    <w:rsid w:val="00614220"/>
    <w:rsid w:val="006143B4"/>
    <w:rsid w:val="0061480B"/>
    <w:rsid w:val="00614B8C"/>
    <w:rsid w:val="00615344"/>
    <w:rsid w:val="0061549C"/>
    <w:rsid w:val="006156F4"/>
    <w:rsid w:val="00615E0B"/>
    <w:rsid w:val="006160D4"/>
    <w:rsid w:val="006168E8"/>
    <w:rsid w:val="00616F54"/>
    <w:rsid w:val="00617573"/>
    <w:rsid w:val="00617A47"/>
    <w:rsid w:val="00620083"/>
    <w:rsid w:val="0062013A"/>
    <w:rsid w:val="00620D6F"/>
    <w:rsid w:val="0062132D"/>
    <w:rsid w:val="006217D0"/>
    <w:rsid w:val="0062180E"/>
    <w:rsid w:val="0062231C"/>
    <w:rsid w:val="0062244D"/>
    <w:rsid w:val="00622BC1"/>
    <w:rsid w:val="0062322C"/>
    <w:rsid w:val="006235CB"/>
    <w:rsid w:val="00623A31"/>
    <w:rsid w:val="0062400B"/>
    <w:rsid w:val="006244C6"/>
    <w:rsid w:val="006245F3"/>
    <w:rsid w:val="00624707"/>
    <w:rsid w:val="0062534F"/>
    <w:rsid w:val="006258CF"/>
    <w:rsid w:val="006259D9"/>
    <w:rsid w:val="00626044"/>
    <w:rsid w:val="0062650A"/>
    <w:rsid w:val="006266D2"/>
    <w:rsid w:val="00626DB4"/>
    <w:rsid w:val="006271CD"/>
    <w:rsid w:val="0063026A"/>
    <w:rsid w:val="006306AA"/>
    <w:rsid w:val="00630AE7"/>
    <w:rsid w:val="00631BCB"/>
    <w:rsid w:val="00631FF5"/>
    <w:rsid w:val="00632906"/>
    <w:rsid w:val="00632A21"/>
    <w:rsid w:val="00632BFA"/>
    <w:rsid w:val="0063348C"/>
    <w:rsid w:val="006336F8"/>
    <w:rsid w:val="00633AF3"/>
    <w:rsid w:val="00634571"/>
    <w:rsid w:val="00634C45"/>
    <w:rsid w:val="00637820"/>
    <w:rsid w:val="006378B5"/>
    <w:rsid w:val="00637930"/>
    <w:rsid w:val="006400FB"/>
    <w:rsid w:val="006401A0"/>
    <w:rsid w:val="00640B52"/>
    <w:rsid w:val="00640F06"/>
    <w:rsid w:val="00640FF0"/>
    <w:rsid w:val="0064216E"/>
    <w:rsid w:val="00642238"/>
    <w:rsid w:val="006423FA"/>
    <w:rsid w:val="006426AA"/>
    <w:rsid w:val="00642A45"/>
    <w:rsid w:val="00642FB4"/>
    <w:rsid w:val="006431AC"/>
    <w:rsid w:val="00643820"/>
    <w:rsid w:val="0064387D"/>
    <w:rsid w:val="00644176"/>
    <w:rsid w:val="0064584A"/>
    <w:rsid w:val="006465DC"/>
    <w:rsid w:val="00646B50"/>
    <w:rsid w:val="006475D8"/>
    <w:rsid w:val="00650EC4"/>
    <w:rsid w:val="006515C5"/>
    <w:rsid w:val="00651632"/>
    <w:rsid w:val="00651F5F"/>
    <w:rsid w:val="00652394"/>
    <w:rsid w:val="00652C84"/>
    <w:rsid w:val="00653160"/>
    <w:rsid w:val="006531BE"/>
    <w:rsid w:val="0065361C"/>
    <w:rsid w:val="00654C9B"/>
    <w:rsid w:val="006553D1"/>
    <w:rsid w:val="00655A00"/>
    <w:rsid w:val="00655C1A"/>
    <w:rsid w:val="00656197"/>
    <w:rsid w:val="0065691F"/>
    <w:rsid w:val="00656F2E"/>
    <w:rsid w:val="0065756E"/>
    <w:rsid w:val="0066078C"/>
    <w:rsid w:val="00660C5C"/>
    <w:rsid w:val="00660C88"/>
    <w:rsid w:val="00660D98"/>
    <w:rsid w:val="00661C0A"/>
    <w:rsid w:val="00661C34"/>
    <w:rsid w:val="0066248F"/>
    <w:rsid w:val="006644E6"/>
    <w:rsid w:val="006649DE"/>
    <w:rsid w:val="00664BAF"/>
    <w:rsid w:val="00665881"/>
    <w:rsid w:val="00666503"/>
    <w:rsid w:val="00667043"/>
    <w:rsid w:val="0066734F"/>
    <w:rsid w:val="00667966"/>
    <w:rsid w:val="00667C45"/>
    <w:rsid w:val="006708BB"/>
    <w:rsid w:val="00671C1D"/>
    <w:rsid w:val="00673DA5"/>
    <w:rsid w:val="00673EDF"/>
    <w:rsid w:val="00674A2C"/>
    <w:rsid w:val="00674C20"/>
    <w:rsid w:val="00674E2A"/>
    <w:rsid w:val="00674E8B"/>
    <w:rsid w:val="006755CC"/>
    <w:rsid w:val="00675808"/>
    <w:rsid w:val="00675E5A"/>
    <w:rsid w:val="00676C77"/>
    <w:rsid w:val="00676ED4"/>
    <w:rsid w:val="0067752C"/>
    <w:rsid w:val="00677DBD"/>
    <w:rsid w:val="00680E38"/>
    <w:rsid w:val="0068191A"/>
    <w:rsid w:val="00681BD8"/>
    <w:rsid w:val="00681C88"/>
    <w:rsid w:val="00681F07"/>
    <w:rsid w:val="00682464"/>
    <w:rsid w:val="00682948"/>
    <w:rsid w:val="00683094"/>
    <w:rsid w:val="00684136"/>
    <w:rsid w:val="00684165"/>
    <w:rsid w:val="006841B7"/>
    <w:rsid w:val="006845C3"/>
    <w:rsid w:val="00684A96"/>
    <w:rsid w:val="00684EB8"/>
    <w:rsid w:val="006858A6"/>
    <w:rsid w:val="0068617A"/>
    <w:rsid w:val="00686A9A"/>
    <w:rsid w:val="00686C45"/>
    <w:rsid w:val="00687037"/>
    <w:rsid w:val="006904F4"/>
    <w:rsid w:val="00690B31"/>
    <w:rsid w:val="00691895"/>
    <w:rsid w:val="00691A5F"/>
    <w:rsid w:val="00691AFE"/>
    <w:rsid w:val="00691BEA"/>
    <w:rsid w:val="006927D7"/>
    <w:rsid w:val="00692CEB"/>
    <w:rsid w:val="00692DF9"/>
    <w:rsid w:val="00693D6F"/>
    <w:rsid w:val="006940BF"/>
    <w:rsid w:val="0069450E"/>
    <w:rsid w:val="00695285"/>
    <w:rsid w:val="00695299"/>
    <w:rsid w:val="00695CA9"/>
    <w:rsid w:val="00696266"/>
    <w:rsid w:val="00696461"/>
    <w:rsid w:val="006964EF"/>
    <w:rsid w:val="00696B1C"/>
    <w:rsid w:val="006974BE"/>
    <w:rsid w:val="006976ED"/>
    <w:rsid w:val="006978CE"/>
    <w:rsid w:val="00697D18"/>
    <w:rsid w:val="006A024A"/>
    <w:rsid w:val="006A0A76"/>
    <w:rsid w:val="006A104E"/>
    <w:rsid w:val="006A119E"/>
    <w:rsid w:val="006A13C4"/>
    <w:rsid w:val="006A1DA0"/>
    <w:rsid w:val="006A239B"/>
    <w:rsid w:val="006A263A"/>
    <w:rsid w:val="006A2857"/>
    <w:rsid w:val="006A330A"/>
    <w:rsid w:val="006A43BD"/>
    <w:rsid w:val="006A45BD"/>
    <w:rsid w:val="006A49AE"/>
    <w:rsid w:val="006A4F2D"/>
    <w:rsid w:val="006A5343"/>
    <w:rsid w:val="006A557E"/>
    <w:rsid w:val="006A63C8"/>
    <w:rsid w:val="006A66A9"/>
    <w:rsid w:val="006A6A03"/>
    <w:rsid w:val="006A7142"/>
    <w:rsid w:val="006A765B"/>
    <w:rsid w:val="006A7673"/>
    <w:rsid w:val="006A7F8E"/>
    <w:rsid w:val="006A7FE7"/>
    <w:rsid w:val="006B151F"/>
    <w:rsid w:val="006B17A6"/>
    <w:rsid w:val="006B25C8"/>
    <w:rsid w:val="006B2801"/>
    <w:rsid w:val="006B2BE1"/>
    <w:rsid w:val="006B2E3A"/>
    <w:rsid w:val="006B2FAD"/>
    <w:rsid w:val="006B2FC9"/>
    <w:rsid w:val="006B4C44"/>
    <w:rsid w:val="006B5500"/>
    <w:rsid w:val="006B5563"/>
    <w:rsid w:val="006B5B26"/>
    <w:rsid w:val="006B5DE7"/>
    <w:rsid w:val="006B6B4E"/>
    <w:rsid w:val="006B75AD"/>
    <w:rsid w:val="006B7641"/>
    <w:rsid w:val="006C04C1"/>
    <w:rsid w:val="006C0576"/>
    <w:rsid w:val="006C0A71"/>
    <w:rsid w:val="006C0B1B"/>
    <w:rsid w:val="006C13BC"/>
    <w:rsid w:val="006C2439"/>
    <w:rsid w:val="006C26B8"/>
    <w:rsid w:val="006C2858"/>
    <w:rsid w:val="006C2C90"/>
    <w:rsid w:val="006C3A95"/>
    <w:rsid w:val="006C418F"/>
    <w:rsid w:val="006C43C4"/>
    <w:rsid w:val="006C4802"/>
    <w:rsid w:val="006C4ACD"/>
    <w:rsid w:val="006C4DAD"/>
    <w:rsid w:val="006C5747"/>
    <w:rsid w:val="006C6072"/>
    <w:rsid w:val="006C6D6D"/>
    <w:rsid w:val="006C7B9F"/>
    <w:rsid w:val="006D051A"/>
    <w:rsid w:val="006D117A"/>
    <w:rsid w:val="006D140B"/>
    <w:rsid w:val="006D1A3D"/>
    <w:rsid w:val="006D1E87"/>
    <w:rsid w:val="006D1E97"/>
    <w:rsid w:val="006D203B"/>
    <w:rsid w:val="006D2453"/>
    <w:rsid w:val="006D24A6"/>
    <w:rsid w:val="006D2D1E"/>
    <w:rsid w:val="006D329F"/>
    <w:rsid w:val="006D3CCC"/>
    <w:rsid w:val="006D3FFC"/>
    <w:rsid w:val="006D4717"/>
    <w:rsid w:val="006D4798"/>
    <w:rsid w:val="006D47A2"/>
    <w:rsid w:val="006D4BFE"/>
    <w:rsid w:val="006D569F"/>
    <w:rsid w:val="006D5E52"/>
    <w:rsid w:val="006D5FE6"/>
    <w:rsid w:val="006D606A"/>
    <w:rsid w:val="006D63EF"/>
    <w:rsid w:val="006D6C12"/>
    <w:rsid w:val="006D766C"/>
    <w:rsid w:val="006D7F0D"/>
    <w:rsid w:val="006E0097"/>
    <w:rsid w:val="006E1AC2"/>
    <w:rsid w:val="006E25D0"/>
    <w:rsid w:val="006E2619"/>
    <w:rsid w:val="006E3568"/>
    <w:rsid w:val="006E4610"/>
    <w:rsid w:val="006E586A"/>
    <w:rsid w:val="006E5C42"/>
    <w:rsid w:val="006E706B"/>
    <w:rsid w:val="006E7EEA"/>
    <w:rsid w:val="006F008E"/>
    <w:rsid w:val="006F0549"/>
    <w:rsid w:val="006F06E8"/>
    <w:rsid w:val="006F127B"/>
    <w:rsid w:val="006F18E6"/>
    <w:rsid w:val="006F1A3F"/>
    <w:rsid w:val="006F1BCD"/>
    <w:rsid w:val="006F1C96"/>
    <w:rsid w:val="006F2145"/>
    <w:rsid w:val="006F2414"/>
    <w:rsid w:val="006F2A0C"/>
    <w:rsid w:val="006F3273"/>
    <w:rsid w:val="006F36CD"/>
    <w:rsid w:val="006F45AB"/>
    <w:rsid w:val="006F487B"/>
    <w:rsid w:val="006F4B26"/>
    <w:rsid w:val="006F4B81"/>
    <w:rsid w:val="006F4C4B"/>
    <w:rsid w:val="006F52AD"/>
    <w:rsid w:val="006F572F"/>
    <w:rsid w:val="006F628E"/>
    <w:rsid w:val="006F62E6"/>
    <w:rsid w:val="006F6680"/>
    <w:rsid w:val="006F6B23"/>
    <w:rsid w:val="006F6F58"/>
    <w:rsid w:val="006F752D"/>
    <w:rsid w:val="006F770E"/>
    <w:rsid w:val="006F7889"/>
    <w:rsid w:val="006F7A5D"/>
    <w:rsid w:val="0070050A"/>
    <w:rsid w:val="00700937"/>
    <w:rsid w:val="00700DE9"/>
    <w:rsid w:val="0070119F"/>
    <w:rsid w:val="007012FF"/>
    <w:rsid w:val="0070141A"/>
    <w:rsid w:val="00701A7A"/>
    <w:rsid w:val="00701BA6"/>
    <w:rsid w:val="00702034"/>
    <w:rsid w:val="007024DF"/>
    <w:rsid w:val="00702BDB"/>
    <w:rsid w:val="0070345B"/>
    <w:rsid w:val="007034EC"/>
    <w:rsid w:val="00703CA1"/>
    <w:rsid w:val="0070700A"/>
    <w:rsid w:val="00707D7C"/>
    <w:rsid w:val="00707FAA"/>
    <w:rsid w:val="007106C2"/>
    <w:rsid w:val="00710827"/>
    <w:rsid w:val="00710835"/>
    <w:rsid w:val="0071104F"/>
    <w:rsid w:val="00711691"/>
    <w:rsid w:val="00711AFE"/>
    <w:rsid w:val="00711F29"/>
    <w:rsid w:val="007125A6"/>
    <w:rsid w:val="00712606"/>
    <w:rsid w:val="0071298F"/>
    <w:rsid w:val="00712E55"/>
    <w:rsid w:val="00712FE1"/>
    <w:rsid w:val="00713034"/>
    <w:rsid w:val="007131F5"/>
    <w:rsid w:val="007133A9"/>
    <w:rsid w:val="00713489"/>
    <w:rsid w:val="00713CD5"/>
    <w:rsid w:val="00714467"/>
    <w:rsid w:val="00714B06"/>
    <w:rsid w:val="00714F1A"/>
    <w:rsid w:val="00715234"/>
    <w:rsid w:val="00715545"/>
    <w:rsid w:val="00716A0C"/>
    <w:rsid w:val="00716CC1"/>
    <w:rsid w:val="00717FAD"/>
    <w:rsid w:val="0072029B"/>
    <w:rsid w:val="0072225B"/>
    <w:rsid w:val="007225A4"/>
    <w:rsid w:val="00722716"/>
    <w:rsid w:val="00722B69"/>
    <w:rsid w:val="007237EF"/>
    <w:rsid w:val="00724007"/>
    <w:rsid w:val="00724ADB"/>
    <w:rsid w:val="007253CF"/>
    <w:rsid w:val="00726408"/>
    <w:rsid w:val="0072647D"/>
    <w:rsid w:val="00726828"/>
    <w:rsid w:val="00727AAC"/>
    <w:rsid w:val="00727CB5"/>
    <w:rsid w:val="007301AD"/>
    <w:rsid w:val="007307F8"/>
    <w:rsid w:val="007309AB"/>
    <w:rsid w:val="00731150"/>
    <w:rsid w:val="007317BD"/>
    <w:rsid w:val="00734189"/>
    <w:rsid w:val="0073476C"/>
    <w:rsid w:val="0073544C"/>
    <w:rsid w:val="00735534"/>
    <w:rsid w:val="00735B81"/>
    <w:rsid w:val="00735FEA"/>
    <w:rsid w:val="007364BC"/>
    <w:rsid w:val="0073655E"/>
    <w:rsid w:val="00736E9B"/>
    <w:rsid w:val="00737AEF"/>
    <w:rsid w:val="00737E67"/>
    <w:rsid w:val="007407E2"/>
    <w:rsid w:val="00740868"/>
    <w:rsid w:val="00740AC8"/>
    <w:rsid w:val="00741B32"/>
    <w:rsid w:val="00741B92"/>
    <w:rsid w:val="007426F3"/>
    <w:rsid w:val="0074375C"/>
    <w:rsid w:val="007447CE"/>
    <w:rsid w:val="00744E20"/>
    <w:rsid w:val="00745C69"/>
    <w:rsid w:val="00745D86"/>
    <w:rsid w:val="00746523"/>
    <w:rsid w:val="00746B36"/>
    <w:rsid w:val="0074775B"/>
    <w:rsid w:val="007507FF"/>
    <w:rsid w:val="00750EFC"/>
    <w:rsid w:val="007519F0"/>
    <w:rsid w:val="00751BBC"/>
    <w:rsid w:val="00751E45"/>
    <w:rsid w:val="007521EA"/>
    <w:rsid w:val="0075323A"/>
    <w:rsid w:val="00753BC7"/>
    <w:rsid w:val="007542C2"/>
    <w:rsid w:val="00754601"/>
    <w:rsid w:val="00754FE4"/>
    <w:rsid w:val="00755C43"/>
    <w:rsid w:val="00756C86"/>
    <w:rsid w:val="007570BC"/>
    <w:rsid w:val="00757808"/>
    <w:rsid w:val="00757D44"/>
    <w:rsid w:val="00760061"/>
    <w:rsid w:val="00760C4A"/>
    <w:rsid w:val="00760C6D"/>
    <w:rsid w:val="0076189F"/>
    <w:rsid w:val="00761B32"/>
    <w:rsid w:val="00762552"/>
    <w:rsid w:val="00762860"/>
    <w:rsid w:val="00762977"/>
    <w:rsid w:val="007633BE"/>
    <w:rsid w:val="00763941"/>
    <w:rsid w:val="007645F1"/>
    <w:rsid w:val="00764669"/>
    <w:rsid w:val="00764F6D"/>
    <w:rsid w:val="007654C1"/>
    <w:rsid w:val="007657AC"/>
    <w:rsid w:val="00765D2C"/>
    <w:rsid w:val="00767514"/>
    <w:rsid w:val="00767816"/>
    <w:rsid w:val="00767FCF"/>
    <w:rsid w:val="00770002"/>
    <w:rsid w:val="00770B34"/>
    <w:rsid w:val="0077108D"/>
    <w:rsid w:val="0077204E"/>
    <w:rsid w:val="00772350"/>
    <w:rsid w:val="0077257F"/>
    <w:rsid w:val="00772ACF"/>
    <w:rsid w:val="0077315D"/>
    <w:rsid w:val="00773897"/>
    <w:rsid w:val="007741F1"/>
    <w:rsid w:val="007743D1"/>
    <w:rsid w:val="00774ACE"/>
    <w:rsid w:val="007763ED"/>
    <w:rsid w:val="00780315"/>
    <w:rsid w:val="00780826"/>
    <w:rsid w:val="0078105E"/>
    <w:rsid w:val="00781547"/>
    <w:rsid w:val="00781DE3"/>
    <w:rsid w:val="007826A5"/>
    <w:rsid w:val="00782C03"/>
    <w:rsid w:val="00783764"/>
    <w:rsid w:val="00783888"/>
    <w:rsid w:val="00783A52"/>
    <w:rsid w:val="00783C2B"/>
    <w:rsid w:val="00783DF1"/>
    <w:rsid w:val="00784C60"/>
    <w:rsid w:val="0078503A"/>
    <w:rsid w:val="00785F87"/>
    <w:rsid w:val="0078604E"/>
    <w:rsid w:val="00786349"/>
    <w:rsid w:val="00787FDE"/>
    <w:rsid w:val="00790240"/>
    <w:rsid w:val="00790265"/>
    <w:rsid w:val="00790D3D"/>
    <w:rsid w:val="00790F3F"/>
    <w:rsid w:val="007913BC"/>
    <w:rsid w:val="00791A24"/>
    <w:rsid w:val="00791EE7"/>
    <w:rsid w:val="007929A3"/>
    <w:rsid w:val="00792AD3"/>
    <w:rsid w:val="00793AF7"/>
    <w:rsid w:val="00793E75"/>
    <w:rsid w:val="00794043"/>
    <w:rsid w:val="00794222"/>
    <w:rsid w:val="00794663"/>
    <w:rsid w:val="007950FC"/>
    <w:rsid w:val="007956FD"/>
    <w:rsid w:val="00795C36"/>
    <w:rsid w:val="00795F9B"/>
    <w:rsid w:val="00796345"/>
    <w:rsid w:val="00796620"/>
    <w:rsid w:val="007A0960"/>
    <w:rsid w:val="007A0A5E"/>
    <w:rsid w:val="007A0ABF"/>
    <w:rsid w:val="007A18FA"/>
    <w:rsid w:val="007A23C4"/>
    <w:rsid w:val="007A2D2A"/>
    <w:rsid w:val="007A3BBA"/>
    <w:rsid w:val="007A3EE4"/>
    <w:rsid w:val="007A41D5"/>
    <w:rsid w:val="007A431E"/>
    <w:rsid w:val="007A4523"/>
    <w:rsid w:val="007A4947"/>
    <w:rsid w:val="007A4AF1"/>
    <w:rsid w:val="007A4C05"/>
    <w:rsid w:val="007A5526"/>
    <w:rsid w:val="007A6E63"/>
    <w:rsid w:val="007A6ED0"/>
    <w:rsid w:val="007A73B7"/>
    <w:rsid w:val="007A76FA"/>
    <w:rsid w:val="007A7D1B"/>
    <w:rsid w:val="007B02B4"/>
    <w:rsid w:val="007B0FD5"/>
    <w:rsid w:val="007B0FE6"/>
    <w:rsid w:val="007B14AC"/>
    <w:rsid w:val="007B1FD2"/>
    <w:rsid w:val="007B22C6"/>
    <w:rsid w:val="007B238E"/>
    <w:rsid w:val="007B293B"/>
    <w:rsid w:val="007B2CF2"/>
    <w:rsid w:val="007B2EFF"/>
    <w:rsid w:val="007B34DD"/>
    <w:rsid w:val="007B40DF"/>
    <w:rsid w:val="007B46AD"/>
    <w:rsid w:val="007B4884"/>
    <w:rsid w:val="007B4B9C"/>
    <w:rsid w:val="007B58BD"/>
    <w:rsid w:val="007B5AB3"/>
    <w:rsid w:val="007B5E4E"/>
    <w:rsid w:val="007B5E85"/>
    <w:rsid w:val="007B5F44"/>
    <w:rsid w:val="007B6ED7"/>
    <w:rsid w:val="007B7CFC"/>
    <w:rsid w:val="007C03A8"/>
    <w:rsid w:val="007C045D"/>
    <w:rsid w:val="007C0AC3"/>
    <w:rsid w:val="007C0C68"/>
    <w:rsid w:val="007C142B"/>
    <w:rsid w:val="007C1508"/>
    <w:rsid w:val="007C1DF5"/>
    <w:rsid w:val="007C1F92"/>
    <w:rsid w:val="007C29B8"/>
    <w:rsid w:val="007C2C8A"/>
    <w:rsid w:val="007C3706"/>
    <w:rsid w:val="007C446B"/>
    <w:rsid w:val="007C4A87"/>
    <w:rsid w:val="007C4EF3"/>
    <w:rsid w:val="007C4FBD"/>
    <w:rsid w:val="007C50AA"/>
    <w:rsid w:val="007C6122"/>
    <w:rsid w:val="007C7137"/>
    <w:rsid w:val="007C7507"/>
    <w:rsid w:val="007C79BE"/>
    <w:rsid w:val="007C7D32"/>
    <w:rsid w:val="007D0D0A"/>
    <w:rsid w:val="007D0D6A"/>
    <w:rsid w:val="007D1230"/>
    <w:rsid w:val="007D128C"/>
    <w:rsid w:val="007D1339"/>
    <w:rsid w:val="007D3363"/>
    <w:rsid w:val="007D3726"/>
    <w:rsid w:val="007D48B1"/>
    <w:rsid w:val="007D4FD7"/>
    <w:rsid w:val="007D572B"/>
    <w:rsid w:val="007D60F9"/>
    <w:rsid w:val="007D68A4"/>
    <w:rsid w:val="007D68EB"/>
    <w:rsid w:val="007E06BE"/>
    <w:rsid w:val="007E0BB1"/>
    <w:rsid w:val="007E0C80"/>
    <w:rsid w:val="007E1161"/>
    <w:rsid w:val="007E1298"/>
    <w:rsid w:val="007E173F"/>
    <w:rsid w:val="007E1D47"/>
    <w:rsid w:val="007E1DA3"/>
    <w:rsid w:val="007E1E31"/>
    <w:rsid w:val="007E2C83"/>
    <w:rsid w:val="007E2E10"/>
    <w:rsid w:val="007E334E"/>
    <w:rsid w:val="007E3C4A"/>
    <w:rsid w:val="007E3F55"/>
    <w:rsid w:val="007E4D14"/>
    <w:rsid w:val="007E5214"/>
    <w:rsid w:val="007E5E60"/>
    <w:rsid w:val="007E6418"/>
    <w:rsid w:val="007E6419"/>
    <w:rsid w:val="007E64A8"/>
    <w:rsid w:val="007E791E"/>
    <w:rsid w:val="007F0D32"/>
    <w:rsid w:val="007F1010"/>
    <w:rsid w:val="007F17DB"/>
    <w:rsid w:val="007F1CD4"/>
    <w:rsid w:val="007F2316"/>
    <w:rsid w:val="007F2D80"/>
    <w:rsid w:val="007F42C8"/>
    <w:rsid w:val="007F4B6D"/>
    <w:rsid w:val="007F56E0"/>
    <w:rsid w:val="007F5D89"/>
    <w:rsid w:val="007F5DE9"/>
    <w:rsid w:val="007F5FCC"/>
    <w:rsid w:val="007F7967"/>
    <w:rsid w:val="007F7A65"/>
    <w:rsid w:val="00800322"/>
    <w:rsid w:val="0080109A"/>
    <w:rsid w:val="00801322"/>
    <w:rsid w:val="00802AB2"/>
    <w:rsid w:val="00803A8E"/>
    <w:rsid w:val="00803FAF"/>
    <w:rsid w:val="00804036"/>
    <w:rsid w:val="008042E1"/>
    <w:rsid w:val="00804430"/>
    <w:rsid w:val="00804E4E"/>
    <w:rsid w:val="00805741"/>
    <w:rsid w:val="00805ABB"/>
    <w:rsid w:val="00806182"/>
    <w:rsid w:val="0080627D"/>
    <w:rsid w:val="0080658A"/>
    <w:rsid w:val="00806638"/>
    <w:rsid w:val="008076BB"/>
    <w:rsid w:val="00807F24"/>
    <w:rsid w:val="00807F85"/>
    <w:rsid w:val="00810354"/>
    <w:rsid w:val="008105C4"/>
    <w:rsid w:val="0081157A"/>
    <w:rsid w:val="00811888"/>
    <w:rsid w:val="00811DFB"/>
    <w:rsid w:val="008120D2"/>
    <w:rsid w:val="00812BB1"/>
    <w:rsid w:val="00812BF8"/>
    <w:rsid w:val="0081384B"/>
    <w:rsid w:val="0081439D"/>
    <w:rsid w:val="00814781"/>
    <w:rsid w:val="00814794"/>
    <w:rsid w:val="0081481E"/>
    <w:rsid w:val="00814B0C"/>
    <w:rsid w:val="00814E26"/>
    <w:rsid w:val="00814E7D"/>
    <w:rsid w:val="00815360"/>
    <w:rsid w:val="00815A5D"/>
    <w:rsid w:val="008164AA"/>
    <w:rsid w:val="00816778"/>
    <w:rsid w:val="008167EE"/>
    <w:rsid w:val="00816E31"/>
    <w:rsid w:val="00816EA0"/>
    <w:rsid w:val="00817017"/>
    <w:rsid w:val="0081704D"/>
    <w:rsid w:val="00820EF6"/>
    <w:rsid w:val="00821673"/>
    <w:rsid w:val="00821B10"/>
    <w:rsid w:val="00821DD5"/>
    <w:rsid w:val="00822274"/>
    <w:rsid w:val="00822A45"/>
    <w:rsid w:val="00822A53"/>
    <w:rsid w:val="008231C5"/>
    <w:rsid w:val="008233DB"/>
    <w:rsid w:val="00823B2A"/>
    <w:rsid w:val="00823D68"/>
    <w:rsid w:val="00823D6A"/>
    <w:rsid w:val="00823E67"/>
    <w:rsid w:val="00824283"/>
    <w:rsid w:val="00824CDF"/>
    <w:rsid w:val="00824E37"/>
    <w:rsid w:val="00824F2C"/>
    <w:rsid w:val="00824FF0"/>
    <w:rsid w:val="00825314"/>
    <w:rsid w:val="00825445"/>
    <w:rsid w:val="00825E15"/>
    <w:rsid w:val="00825E8C"/>
    <w:rsid w:val="0082640E"/>
    <w:rsid w:val="00826ED3"/>
    <w:rsid w:val="00827681"/>
    <w:rsid w:val="00827FD2"/>
    <w:rsid w:val="0083057B"/>
    <w:rsid w:val="00830A2C"/>
    <w:rsid w:val="00831B3D"/>
    <w:rsid w:val="008324EE"/>
    <w:rsid w:val="00832760"/>
    <w:rsid w:val="00832976"/>
    <w:rsid w:val="00832D34"/>
    <w:rsid w:val="0083310A"/>
    <w:rsid w:val="0083347C"/>
    <w:rsid w:val="00833A78"/>
    <w:rsid w:val="00833D07"/>
    <w:rsid w:val="00833DB9"/>
    <w:rsid w:val="00834034"/>
    <w:rsid w:val="008343E5"/>
    <w:rsid w:val="008349E0"/>
    <w:rsid w:val="00834EDE"/>
    <w:rsid w:val="008353E3"/>
    <w:rsid w:val="00835978"/>
    <w:rsid w:val="00836652"/>
    <w:rsid w:val="00837DF7"/>
    <w:rsid w:val="0084028C"/>
    <w:rsid w:val="00840630"/>
    <w:rsid w:val="0084101C"/>
    <w:rsid w:val="008414B0"/>
    <w:rsid w:val="008414CF"/>
    <w:rsid w:val="00841643"/>
    <w:rsid w:val="00841A80"/>
    <w:rsid w:val="00841E1A"/>
    <w:rsid w:val="00841F68"/>
    <w:rsid w:val="008420DB"/>
    <w:rsid w:val="008420F3"/>
    <w:rsid w:val="00842262"/>
    <w:rsid w:val="00842773"/>
    <w:rsid w:val="0084354A"/>
    <w:rsid w:val="00843614"/>
    <w:rsid w:val="00843A1F"/>
    <w:rsid w:val="00844045"/>
    <w:rsid w:val="00844502"/>
    <w:rsid w:val="008455D9"/>
    <w:rsid w:val="00845E9E"/>
    <w:rsid w:val="0084612F"/>
    <w:rsid w:val="008463B2"/>
    <w:rsid w:val="008464DA"/>
    <w:rsid w:val="008466C8"/>
    <w:rsid w:val="008469C0"/>
    <w:rsid w:val="00846D78"/>
    <w:rsid w:val="00847569"/>
    <w:rsid w:val="008476B3"/>
    <w:rsid w:val="0084795F"/>
    <w:rsid w:val="00847BD3"/>
    <w:rsid w:val="00847DC0"/>
    <w:rsid w:val="008511DC"/>
    <w:rsid w:val="00851E1F"/>
    <w:rsid w:val="00852A0F"/>
    <w:rsid w:val="00853E44"/>
    <w:rsid w:val="00853F56"/>
    <w:rsid w:val="00853F8D"/>
    <w:rsid w:val="00853FF1"/>
    <w:rsid w:val="0085449C"/>
    <w:rsid w:val="008547CC"/>
    <w:rsid w:val="00855568"/>
    <w:rsid w:val="008556A8"/>
    <w:rsid w:val="00855DF8"/>
    <w:rsid w:val="00856A25"/>
    <w:rsid w:val="00857EEB"/>
    <w:rsid w:val="00857F6F"/>
    <w:rsid w:val="008605F5"/>
    <w:rsid w:val="0086090F"/>
    <w:rsid w:val="00861777"/>
    <w:rsid w:val="008621A1"/>
    <w:rsid w:val="0086257C"/>
    <w:rsid w:val="008634F9"/>
    <w:rsid w:val="00863837"/>
    <w:rsid w:val="00863A86"/>
    <w:rsid w:val="00863C43"/>
    <w:rsid w:val="00864066"/>
    <w:rsid w:val="0086423E"/>
    <w:rsid w:val="008642E8"/>
    <w:rsid w:val="0086467F"/>
    <w:rsid w:val="008659DA"/>
    <w:rsid w:val="00867FE9"/>
    <w:rsid w:val="008713DC"/>
    <w:rsid w:val="008717D5"/>
    <w:rsid w:val="00871A06"/>
    <w:rsid w:val="00871FC4"/>
    <w:rsid w:val="00871FFB"/>
    <w:rsid w:val="00872700"/>
    <w:rsid w:val="008727D4"/>
    <w:rsid w:val="008729AD"/>
    <w:rsid w:val="00872D1B"/>
    <w:rsid w:val="008736A5"/>
    <w:rsid w:val="008737CE"/>
    <w:rsid w:val="00873CBB"/>
    <w:rsid w:val="00873FF4"/>
    <w:rsid w:val="00874552"/>
    <w:rsid w:val="00875233"/>
    <w:rsid w:val="00875A2C"/>
    <w:rsid w:val="00875B08"/>
    <w:rsid w:val="00875CDF"/>
    <w:rsid w:val="008763B4"/>
    <w:rsid w:val="00876A60"/>
    <w:rsid w:val="008772BB"/>
    <w:rsid w:val="0087752D"/>
    <w:rsid w:val="008776FD"/>
    <w:rsid w:val="00877C3D"/>
    <w:rsid w:val="008819D7"/>
    <w:rsid w:val="00881E6F"/>
    <w:rsid w:val="0088205C"/>
    <w:rsid w:val="0088209A"/>
    <w:rsid w:val="00883896"/>
    <w:rsid w:val="00883BB7"/>
    <w:rsid w:val="00884369"/>
    <w:rsid w:val="008846D5"/>
    <w:rsid w:val="00884825"/>
    <w:rsid w:val="00884C91"/>
    <w:rsid w:val="00884DE6"/>
    <w:rsid w:val="0088529C"/>
    <w:rsid w:val="00885787"/>
    <w:rsid w:val="00885BDB"/>
    <w:rsid w:val="00886084"/>
    <w:rsid w:val="00886951"/>
    <w:rsid w:val="00886BE7"/>
    <w:rsid w:val="008872FF"/>
    <w:rsid w:val="00887B3B"/>
    <w:rsid w:val="00887C42"/>
    <w:rsid w:val="00890013"/>
    <w:rsid w:val="00890772"/>
    <w:rsid w:val="008914D4"/>
    <w:rsid w:val="008917B6"/>
    <w:rsid w:val="00891BB0"/>
    <w:rsid w:val="00892081"/>
    <w:rsid w:val="0089220F"/>
    <w:rsid w:val="0089247E"/>
    <w:rsid w:val="008925C0"/>
    <w:rsid w:val="0089275E"/>
    <w:rsid w:val="008930B3"/>
    <w:rsid w:val="00893297"/>
    <w:rsid w:val="008944E0"/>
    <w:rsid w:val="00894CF7"/>
    <w:rsid w:val="0089541B"/>
    <w:rsid w:val="008965A8"/>
    <w:rsid w:val="00896B60"/>
    <w:rsid w:val="00897A84"/>
    <w:rsid w:val="00897E2E"/>
    <w:rsid w:val="008A190B"/>
    <w:rsid w:val="008A2352"/>
    <w:rsid w:val="008A25A3"/>
    <w:rsid w:val="008A41DB"/>
    <w:rsid w:val="008A4CC7"/>
    <w:rsid w:val="008A561E"/>
    <w:rsid w:val="008A5CE8"/>
    <w:rsid w:val="008A5DC0"/>
    <w:rsid w:val="008A6D19"/>
    <w:rsid w:val="008A7590"/>
    <w:rsid w:val="008A75C3"/>
    <w:rsid w:val="008A7EFF"/>
    <w:rsid w:val="008B0047"/>
    <w:rsid w:val="008B0514"/>
    <w:rsid w:val="008B0953"/>
    <w:rsid w:val="008B0E0F"/>
    <w:rsid w:val="008B0EBB"/>
    <w:rsid w:val="008B1283"/>
    <w:rsid w:val="008B1AC2"/>
    <w:rsid w:val="008B2030"/>
    <w:rsid w:val="008B2043"/>
    <w:rsid w:val="008B21AC"/>
    <w:rsid w:val="008B25D2"/>
    <w:rsid w:val="008B2C80"/>
    <w:rsid w:val="008B3257"/>
    <w:rsid w:val="008B3BE0"/>
    <w:rsid w:val="008B43E9"/>
    <w:rsid w:val="008B4E82"/>
    <w:rsid w:val="008B5931"/>
    <w:rsid w:val="008B5FBF"/>
    <w:rsid w:val="008B636C"/>
    <w:rsid w:val="008B63CA"/>
    <w:rsid w:val="008B6B02"/>
    <w:rsid w:val="008B6DFC"/>
    <w:rsid w:val="008B70F5"/>
    <w:rsid w:val="008B775E"/>
    <w:rsid w:val="008C009C"/>
    <w:rsid w:val="008C0AB1"/>
    <w:rsid w:val="008C1094"/>
    <w:rsid w:val="008C1163"/>
    <w:rsid w:val="008C19A8"/>
    <w:rsid w:val="008C1D28"/>
    <w:rsid w:val="008C210D"/>
    <w:rsid w:val="008C2A15"/>
    <w:rsid w:val="008C2E53"/>
    <w:rsid w:val="008C31B2"/>
    <w:rsid w:val="008C3360"/>
    <w:rsid w:val="008C345A"/>
    <w:rsid w:val="008C39B5"/>
    <w:rsid w:val="008C4D9C"/>
    <w:rsid w:val="008C4E31"/>
    <w:rsid w:val="008C5F26"/>
    <w:rsid w:val="008C6484"/>
    <w:rsid w:val="008C6830"/>
    <w:rsid w:val="008C7649"/>
    <w:rsid w:val="008C78FF"/>
    <w:rsid w:val="008C7EBE"/>
    <w:rsid w:val="008D0D85"/>
    <w:rsid w:val="008D0E24"/>
    <w:rsid w:val="008D1445"/>
    <w:rsid w:val="008D2959"/>
    <w:rsid w:val="008D2C76"/>
    <w:rsid w:val="008D2C98"/>
    <w:rsid w:val="008D2FD3"/>
    <w:rsid w:val="008D34C9"/>
    <w:rsid w:val="008D34D3"/>
    <w:rsid w:val="008D3AC0"/>
    <w:rsid w:val="008D3B00"/>
    <w:rsid w:val="008D3B31"/>
    <w:rsid w:val="008D4425"/>
    <w:rsid w:val="008D4B40"/>
    <w:rsid w:val="008D50B5"/>
    <w:rsid w:val="008D530C"/>
    <w:rsid w:val="008D636B"/>
    <w:rsid w:val="008D70FC"/>
    <w:rsid w:val="008D78B9"/>
    <w:rsid w:val="008D7DAB"/>
    <w:rsid w:val="008D7FC1"/>
    <w:rsid w:val="008E0870"/>
    <w:rsid w:val="008E09DC"/>
    <w:rsid w:val="008E0F25"/>
    <w:rsid w:val="008E100A"/>
    <w:rsid w:val="008E110A"/>
    <w:rsid w:val="008E1330"/>
    <w:rsid w:val="008E169A"/>
    <w:rsid w:val="008E18A7"/>
    <w:rsid w:val="008E2B64"/>
    <w:rsid w:val="008E365E"/>
    <w:rsid w:val="008E36C2"/>
    <w:rsid w:val="008E3D7C"/>
    <w:rsid w:val="008E3F1C"/>
    <w:rsid w:val="008E4184"/>
    <w:rsid w:val="008E4603"/>
    <w:rsid w:val="008E51E3"/>
    <w:rsid w:val="008E5B29"/>
    <w:rsid w:val="008E5E8D"/>
    <w:rsid w:val="008E5F41"/>
    <w:rsid w:val="008E6000"/>
    <w:rsid w:val="008E6C36"/>
    <w:rsid w:val="008E6C75"/>
    <w:rsid w:val="008E6E05"/>
    <w:rsid w:val="008E7E3D"/>
    <w:rsid w:val="008F008D"/>
    <w:rsid w:val="008F05F8"/>
    <w:rsid w:val="008F0C26"/>
    <w:rsid w:val="008F0CB5"/>
    <w:rsid w:val="008F0E5B"/>
    <w:rsid w:val="008F105E"/>
    <w:rsid w:val="008F15FA"/>
    <w:rsid w:val="008F29BC"/>
    <w:rsid w:val="008F3128"/>
    <w:rsid w:val="008F352E"/>
    <w:rsid w:val="008F4341"/>
    <w:rsid w:val="008F58AA"/>
    <w:rsid w:val="008F6718"/>
    <w:rsid w:val="008F6F2F"/>
    <w:rsid w:val="008F7DE9"/>
    <w:rsid w:val="0090088F"/>
    <w:rsid w:val="00901E13"/>
    <w:rsid w:val="00902CD4"/>
    <w:rsid w:val="00904A52"/>
    <w:rsid w:val="00904A7D"/>
    <w:rsid w:val="00904DAD"/>
    <w:rsid w:val="00905E89"/>
    <w:rsid w:val="00907139"/>
    <w:rsid w:val="009074AD"/>
    <w:rsid w:val="00907D71"/>
    <w:rsid w:val="00907FF2"/>
    <w:rsid w:val="00910437"/>
    <w:rsid w:val="00910F3B"/>
    <w:rsid w:val="00911558"/>
    <w:rsid w:val="009117D2"/>
    <w:rsid w:val="00912258"/>
    <w:rsid w:val="00912C13"/>
    <w:rsid w:val="0091362F"/>
    <w:rsid w:val="0091396C"/>
    <w:rsid w:val="00913A9E"/>
    <w:rsid w:val="00913BD6"/>
    <w:rsid w:val="00913C8E"/>
    <w:rsid w:val="00914093"/>
    <w:rsid w:val="0091446E"/>
    <w:rsid w:val="009147C8"/>
    <w:rsid w:val="00915DC4"/>
    <w:rsid w:val="00916459"/>
    <w:rsid w:val="009167D7"/>
    <w:rsid w:val="00916A33"/>
    <w:rsid w:val="00916D1A"/>
    <w:rsid w:val="009170B5"/>
    <w:rsid w:val="00917AC9"/>
    <w:rsid w:val="00920CD4"/>
    <w:rsid w:val="00920F6C"/>
    <w:rsid w:val="00921552"/>
    <w:rsid w:val="00921826"/>
    <w:rsid w:val="009218E0"/>
    <w:rsid w:val="00921913"/>
    <w:rsid w:val="00921E57"/>
    <w:rsid w:val="00922037"/>
    <w:rsid w:val="0092221D"/>
    <w:rsid w:val="00922AA0"/>
    <w:rsid w:val="00923D9B"/>
    <w:rsid w:val="00923E05"/>
    <w:rsid w:val="00924335"/>
    <w:rsid w:val="009243BE"/>
    <w:rsid w:val="0092441D"/>
    <w:rsid w:val="00924DD4"/>
    <w:rsid w:val="00924E29"/>
    <w:rsid w:val="009256AC"/>
    <w:rsid w:val="009256C7"/>
    <w:rsid w:val="00926059"/>
    <w:rsid w:val="00926162"/>
    <w:rsid w:val="0092630B"/>
    <w:rsid w:val="009267F1"/>
    <w:rsid w:val="009272A5"/>
    <w:rsid w:val="0092768E"/>
    <w:rsid w:val="00927DA5"/>
    <w:rsid w:val="0093032A"/>
    <w:rsid w:val="009311C6"/>
    <w:rsid w:val="009319E5"/>
    <w:rsid w:val="00931DA3"/>
    <w:rsid w:val="00932063"/>
    <w:rsid w:val="00932376"/>
    <w:rsid w:val="009324E8"/>
    <w:rsid w:val="00932652"/>
    <w:rsid w:val="00932B9F"/>
    <w:rsid w:val="00932E87"/>
    <w:rsid w:val="00933A33"/>
    <w:rsid w:val="00933B5B"/>
    <w:rsid w:val="00933ED9"/>
    <w:rsid w:val="00933FB5"/>
    <w:rsid w:val="00934414"/>
    <w:rsid w:val="00934416"/>
    <w:rsid w:val="0093487C"/>
    <w:rsid w:val="00934A06"/>
    <w:rsid w:val="00935744"/>
    <w:rsid w:val="00935B4E"/>
    <w:rsid w:val="00936450"/>
    <w:rsid w:val="0093650B"/>
    <w:rsid w:val="00937178"/>
    <w:rsid w:val="00937B29"/>
    <w:rsid w:val="00937EEC"/>
    <w:rsid w:val="00937F1E"/>
    <w:rsid w:val="00940099"/>
    <w:rsid w:val="00941D4B"/>
    <w:rsid w:val="00942371"/>
    <w:rsid w:val="009440DD"/>
    <w:rsid w:val="0094486A"/>
    <w:rsid w:val="009449F1"/>
    <w:rsid w:val="00944BFC"/>
    <w:rsid w:val="00944C5F"/>
    <w:rsid w:val="00944F16"/>
    <w:rsid w:val="009455A5"/>
    <w:rsid w:val="00945A06"/>
    <w:rsid w:val="0094688D"/>
    <w:rsid w:val="009468D9"/>
    <w:rsid w:val="00947355"/>
    <w:rsid w:val="00947ECF"/>
    <w:rsid w:val="00950AD4"/>
    <w:rsid w:val="00950CD1"/>
    <w:rsid w:val="00950D56"/>
    <w:rsid w:val="00950F3C"/>
    <w:rsid w:val="00951C44"/>
    <w:rsid w:val="00951E4D"/>
    <w:rsid w:val="0095214A"/>
    <w:rsid w:val="009525E2"/>
    <w:rsid w:val="00952C31"/>
    <w:rsid w:val="00953048"/>
    <w:rsid w:val="0095306A"/>
    <w:rsid w:val="009546C4"/>
    <w:rsid w:val="00954EC2"/>
    <w:rsid w:val="009550B9"/>
    <w:rsid w:val="009550CF"/>
    <w:rsid w:val="0095513F"/>
    <w:rsid w:val="00955383"/>
    <w:rsid w:val="00955CD5"/>
    <w:rsid w:val="00956F33"/>
    <w:rsid w:val="00957301"/>
    <w:rsid w:val="0095734C"/>
    <w:rsid w:val="009573F9"/>
    <w:rsid w:val="009579CB"/>
    <w:rsid w:val="00960806"/>
    <w:rsid w:val="009612B8"/>
    <w:rsid w:val="009617B0"/>
    <w:rsid w:val="009625BF"/>
    <w:rsid w:val="00962730"/>
    <w:rsid w:val="00962CC2"/>
    <w:rsid w:val="0096362F"/>
    <w:rsid w:val="00963694"/>
    <w:rsid w:val="00963F82"/>
    <w:rsid w:val="009640E4"/>
    <w:rsid w:val="00964C22"/>
    <w:rsid w:val="00964C25"/>
    <w:rsid w:val="00965651"/>
    <w:rsid w:val="00965897"/>
    <w:rsid w:val="00965932"/>
    <w:rsid w:val="009665F7"/>
    <w:rsid w:val="00967360"/>
    <w:rsid w:val="00970712"/>
    <w:rsid w:val="009707A3"/>
    <w:rsid w:val="00971119"/>
    <w:rsid w:val="00971120"/>
    <w:rsid w:val="00971694"/>
    <w:rsid w:val="00971879"/>
    <w:rsid w:val="009719DB"/>
    <w:rsid w:val="009731CE"/>
    <w:rsid w:val="0097352C"/>
    <w:rsid w:val="00973655"/>
    <w:rsid w:val="00973AE0"/>
    <w:rsid w:val="00973EF1"/>
    <w:rsid w:val="0097417B"/>
    <w:rsid w:val="00974C09"/>
    <w:rsid w:val="00975240"/>
    <w:rsid w:val="00975F55"/>
    <w:rsid w:val="009763D6"/>
    <w:rsid w:val="00976586"/>
    <w:rsid w:val="00976B6D"/>
    <w:rsid w:val="00977515"/>
    <w:rsid w:val="0097772A"/>
    <w:rsid w:val="00977914"/>
    <w:rsid w:val="0098019B"/>
    <w:rsid w:val="00980F4A"/>
    <w:rsid w:val="00981248"/>
    <w:rsid w:val="0098186F"/>
    <w:rsid w:val="0098214A"/>
    <w:rsid w:val="009824A7"/>
    <w:rsid w:val="00982E16"/>
    <w:rsid w:val="00983287"/>
    <w:rsid w:val="009838F7"/>
    <w:rsid w:val="00983AAE"/>
    <w:rsid w:val="00983B3B"/>
    <w:rsid w:val="00984BD7"/>
    <w:rsid w:val="00985578"/>
    <w:rsid w:val="0098570F"/>
    <w:rsid w:val="009859A6"/>
    <w:rsid w:val="009866BE"/>
    <w:rsid w:val="00986A2B"/>
    <w:rsid w:val="00986F56"/>
    <w:rsid w:val="009876D9"/>
    <w:rsid w:val="00987F4B"/>
    <w:rsid w:val="00987F8B"/>
    <w:rsid w:val="009900B0"/>
    <w:rsid w:val="009916E4"/>
    <w:rsid w:val="00992E40"/>
    <w:rsid w:val="009930CB"/>
    <w:rsid w:val="00993163"/>
    <w:rsid w:val="00993FBD"/>
    <w:rsid w:val="00994547"/>
    <w:rsid w:val="00994710"/>
    <w:rsid w:val="00994A27"/>
    <w:rsid w:val="00994DE9"/>
    <w:rsid w:val="00995635"/>
    <w:rsid w:val="00995F31"/>
    <w:rsid w:val="00996435"/>
    <w:rsid w:val="00996E79"/>
    <w:rsid w:val="009A027C"/>
    <w:rsid w:val="009A0B9D"/>
    <w:rsid w:val="009A0E3B"/>
    <w:rsid w:val="009A1087"/>
    <w:rsid w:val="009A122C"/>
    <w:rsid w:val="009A1317"/>
    <w:rsid w:val="009A1432"/>
    <w:rsid w:val="009A1A8B"/>
    <w:rsid w:val="009A1AC7"/>
    <w:rsid w:val="009A20ED"/>
    <w:rsid w:val="009A25B9"/>
    <w:rsid w:val="009A2655"/>
    <w:rsid w:val="009A2ED8"/>
    <w:rsid w:val="009A3812"/>
    <w:rsid w:val="009A3B67"/>
    <w:rsid w:val="009A41DA"/>
    <w:rsid w:val="009A45E5"/>
    <w:rsid w:val="009A4977"/>
    <w:rsid w:val="009A4C79"/>
    <w:rsid w:val="009A4FEC"/>
    <w:rsid w:val="009A5445"/>
    <w:rsid w:val="009A5C55"/>
    <w:rsid w:val="009A63DC"/>
    <w:rsid w:val="009A6898"/>
    <w:rsid w:val="009A6B92"/>
    <w:rsid w:val="009A72B5"/>
    <w:rsid w:val="009A758B"/>
    <w:rsid w:val="009A7C27"/>
    <w:rsid w:val="009A7D97"/>
    <w:rsid w:val="009B0FC7"/>
    <w:rsid w:val="009B1D0E"/>
    <w:rsid w:val="009B2CBF"/>
    <w:rsid w:val="009B35CB"/>
    <w:rsid w:val="009B39F5"/>
    <w:rsid w:val="009B4E63"/>
    <w:rsid w:val="009B6FCA"/>
    <w:rsid w:val="009B7401"/>
    <w:rsid w:val="009B766B"/>
    <w:rsid w:val="009B7957"/>
    <w:rsid w:val="009B7994"/>
    <w:rsid w:val="009C02F5"/>
    <w:rsid w:val="009C037A"/>
    <w:rsid w:val="009C06E5"/>
    <w:rsid w:val="009C071E"/>
    <w:rsid w:val="009C1700"/>
    <w:rsid w:val="009C1C1C"/>
    <w:rsid w:val="009C277A"/>
    <w:rsid w:val="009C29B5"/>
    <w:rsid w:val="009C2C40"/>
    <w:rsid w:val="009C2D39"/>
    <w:rsid w:val="009C2DE2"/>
    <w:rsid w:val="009C2E63"/>
    <w:rsid w:val="009C2F51"/>
    <w:rsid w:val="009C33FE"/>
    <w:rsid w:val="009C36B1"/>
    <w:rsid w:val="009C3A31"/>
    <w:rsid w:val="009C3F20"/>
    <w:rsid w:val="009C544B"/>
    <w:rsid w:val="009C5B5A"/>
    <w:rsid w:val="009C64D5"/>
    <w:rsid w:val="009C6774"/>
    <w:rsid w:val="009C68E6"/>
    <w:rsid w:val="009C6A28"/>
    <w:rsid w:val="009C7706"/>
    <w:rsid w:val="009C7BC0"/>
    <w:rsid w:val="009C7D5C"/>
    <w:rsid w:val="009C7E76"/>
    <w:rsid w:val="009C7FEF"/>
    <w:rsid w:val="009D0C8A"/>
    <w:rsid w:val="009D1647"/>
    <w:rsid w:val="009D17F1"/>
    <w:rsid w:val="009D224E"/>
    <w:rsid w:val="009D3213"/>
    <w:rsid w:val="009D36B0"/>
    <w:rsid w:val="009D38D7"/>
    <w:rsid w:val="009D3A0A"/>
    <w:rsid w:val="009D3AC6"/>
    <w:rsid w:val="009D4BC0"/>
    <w:rsid w:val="009D4CC9"/>
    <w:rsid w:val="009D4E2E"/>
    <w:rsid w:val="009D5147"/>
    <w:rsid w:val="009D529C"/>
    <w:rsid w:val="009D54CE"/>
    <w:rsid w:val="009D6C93"/>
    <w:rsid w:val="009D73FB"/>
    <w:rsid w:val="009D7F93"/>
    <w:rsid w:val="009E002E"/>
    <w:rsid w:val="009E114A"/>
    <w:rsid w:val="009E11E5"/>
    <w:rsid w:val="009E1314"/>
    <w:rsid w:val="009E19E5"/>
    <w:rsid w:val="009E1D41"/>
    <w:rsid w:val="009E1FD0"/>
    <w:rsid w:val="009E2253"/>
    <w:rsid w:val="009E247C"/>
    <w:rsid w:val="009E2581"/>
    <w:rsid w:val="009E2F57"/>
    <w:rsid w:val="009E31C5"/>
    <w:rsid w:val="009E3666"/>
    <w:rsid w:val="009E38C6"/>
    <w:rsid w:val="009E3B97"/>
    <w:rsid w:val="009E40B6"/>
    <w:rsid w:val="009E51A2"/>
    <w:rsid w:val="009E5E00"/>
    <w:rsid w:val="009E6497"/>
    <w:rsid w:val="009E68AA"/>
    <w:rsid w:val="009E6CCE"/>
    <w:rsid w:val="009F0CB0"/>
    <w:rsid w:val="009F0D58"/>
    <w:rsid w:val="009F215C"/>
    <w:rsid w:val="009F231C"/>
    <w:rsid w:val="009F2864"/>
    <w:rsid w:val="009F363A"/>
    <w:rsid w:val="009F3B29"/>
    <w:rsid w:val="009F4031"/>
    <w:rsid w:val="009F4708"/>
    <w:rsid w:val="009F4853"/>
    <w:rsid w:val="009F51FE"/>
    <w:rsid w:val="009F5F9C"/>
    <w:rsid w:val="009F660D"/>
    <w:rsid w:val="009F66C7"/>
    <w:rsid w:val="009F67CE"/>
    <w:rsid w:val="009F6F4A"/>
    <w:rsid w:val="009F708D"/>
    <w:rsid w:val="00A0100A"/>
    <w:rsid w:val="00A01986"/>
    <w:rsid w:val="00A0217F"/>
    <w:rsid w:val="00A022AE"/>
    <w:rsid w:val="00A02635"/>
    <w:rsid w:val="00A028DF"/>
    <w:rsid w:val="00A02D19"/>
    <w:rsid w:val="00A02DF0"/>
    <w:rsid w:val="00A03033"/>
    <w:rsid w:val="00A03381"/>
    <w:rsid w:val="00A037DD"/>
    <w:rsid w:val="00A03E48"/>
    <w:rsid w:val="00A0474D"/>
    <w:rsid w:val="00A04BB0"/>
    <w:rsid w:val="00A05211"/>
    <w:rsid w:val="00A05249"/>
    <w:rsid w:val="00A057F3"/>
    <w:rsid w:val="00A05965"/>
    <w:rsid w:val="00A05C45"/>
    <w:rsid w:val="00A06BB2"/>
    <w:rsid w:val="00A06C4B"/>
    <w:rsid w:val="00A06FB3"/>
    <w:rsid w:val="00A070F2"/>
    <w:rsid w:val="00A07589"/>
    <w:rsid w:val="00A10229"/>
    <w:rsid w:val="00A10A7C"/>
    <w:rsid w:val="00A11200"/>
    <w:rsid w:val="00A11AC8"/>
    <w:rsid w:val="00A13083"/>
    <w:rsid w:val="00A14487"/>
    <w:rsid w:val="00A144DB"/>
    <w:rsid w:val="00A157FB"/>
    <w:rsid w:val="00A15BF6"/>
    <w:rsid w:val="00A15E51"/>
    <w:rsid w:val="00A1682D"/>
    <w:rsid w:val="00A16C5B"/>
    <w:rsid w:val="00A17D0E"/>
    <w:rsid w:val="00A208B9"/>
    <w:rsid w:val="00A20D6A"/>
    <w:rsid w:val="00A210CC"/>
    <w:rsid w:val="00A213C6"/>
    <w:rsid w:val="00A214BB"/>
    <w:rsid w:val="00A21748"/>
    <w:rsid w:val="00A223A3"/>
    <w:rsid w:val="00A224E7"/>
    <w:rsid w:val="00A22635"/>
    <w:rsid w:val="00A226D8"/>
    <w:rsid w:val="00A22830"/>
    <w:rsid w:val="00A22AB1"/>
    <w:rsid w:val="00A22CB2"/>
    <w:rsid w:val="00A230A2"/>
    <w:rsid w:val="00A230E9"/>
    <w:rsid w:val="00A23334"/>
    <w:rsid w:val="00A237B9"/>
    <w:rsid w:val="00A239CB"/>
    <w:rsid w:val="00A249DC"/>
    <w:rsid w:val="00A25654"/>
    <w:rsid w:val="00A27313"/>
    <w:rsid w:val="00A279AA"/>
    <w:rsid w:val="00A30082"/>
    <w:rsid w:val="00A30D24"/>
    <w:rsid w:val="00A30DEB"/>
    <w:rsid w:val="00A31931"/>
    <w:rsid w:val="00A31B91"/>
    <w:rsid w:val="00A320A1"/>
    <w:rsid w:val="00A33045"/>
    <w:rsid w:val="00A33260"/>
    <w:rsid w:val="00A33390"/>
    <w:rsid w:val="00A334EF"/>
    <w:rsid w:val="00A34B17"/>
    <w:rsid w:val="00A34D44"/>
    <w:rsid w:val="00A34D6C"/>
    <w:rsid w:val="00A37016"/>
    <w:rsid w:val="00A372A9"/>
    <w:rsid w:val="00A3757C"/>
    <w:rsid w:val="00A3782B"/>
    <w:rsid w:val="00A37F94"/>
    <w:rsid w:val="00A40EA6"/>
    <w:rsid w:val="00A41B98"/>
    <w:rsid w:val="00A41F01"/>
    <w:rsid w:val="00A422B0"/>
    <w:rsid w:val="00A426B5"/>
    <w:rsid w:val="00A42960"/>
    <w:rsid w:val="00A430B5"/>
    <w:rsid w:val="00A43283"/>
    <w:rsid w:val="00A437AF"/>
    <w:rsid w:val="00A43E07"/>
    <w:rsid w:val="00A445B1"/>
    <w:rsid w:val="00A447A9"/>
    <w:rsid w:val="00A44C8F"/>
    <w:rsid w:val="00A450D3"/>
    <w:rsid w:val="00A45773"/>
    <w:rsid w:val="00A458D4"/>
    <w:rsid w:val="00A45CD7"/>
    <w:rsid w:val="00A472DB"/>
    <w:rsid w:val="00A477F0"/>
    <w:rsid w:val="00A50910"/>
    <w:rsid w:val="00A50D9E"/>
    <w:rsid w:val="00A50FBA"/>
    <w:rsid w:val="00A514EA"/>
    <w:rsid w:val="00A519CF"/>
    <w:rsid w:val="00A532D7"/>
    <w:rsid w:val="00A536B7"/>
    <w:rsid w:val="00A538AD"/>
    <w:rsid w:val="00A53DBD"/>
    <w:rsid w:val="00A53DC3"/>
    <w:rsid w:val="00A53FE9"/>
    <w:rsid w:val="00A5411E"/>
    <w:rsid w:val="00A55B28"/>
    <w:rsid w:val="00A55E88"/>
    <w:rsid w:val="00A571F6"/>
    <w:rsid w:val="00A5738A"/>
    <w:rsid w:val="00A57A61"/>
    <w:rsid w:val="00A57B6A"/>
    <w:rsid w:val="00A609E6"/>
    <w:rsid w:val="00A60A71"/>
    <w:rsid w:val="00A61F40"/>
    <w:rsid w:val="00A61F46"/>
    <w:rsid w:val="00A62A7F"/>
    <w:rsid w:val="00A63C66"/>
    <w:rsid w:val="00A64835"/>
    <w:rsid w:val="00A65290"/>
    <w:rsid w:val="00A657BF"/>
    <w:rsid w:val="00A657DF"/>
    <w:rsid w:val="00A664FF"/>
    <w:rsid w:val="00A6705E"/>
    <w:rsid w:val="00A67074"/>
    <w:rsid w:val="00A675A6"/>
    <w:rsid w:val="00A7034D"/>
    <w:rsid w:val="00A70686"/>
    <w:rsid w:val="00A70E5F"/>
    <w:rsid w:val="00A70FB2"/>
    <w:rsid w:val="00A718AF"/>
    <w:rsid w:val="00A71CFB"/>
    <w:rsid w:val="00A7212C"/>
    <w:rsid w:val="00A726B8"/>
    <w:rsid w:val="00A7271D"/>
    <w:rsid w:val="00A72FBA"/>
    <w:rsid w:val="00A73347"/>
    <w:rsid w:val="00A7346D"/>
    <w:rsid w:val="00A736E0"/>
    <w:rsid w:val="00A737A6"/>
    <w:rsid w:val="00A7466A"/>
    <w:rsid w:val="00A76934"/>
    <w:rsid w:val="00A769D9"/>
    <w:rsid w:val="00A76C17"/>
    <w:rsid w:val="00A76CA2"/>
    <w:rsid w:val="00A77C48"/>
    <w:rsid w:val="00A800C4"/>
    <w:rsid w:val="00A81B7B"/>
    <w:rsid w:val="00A81E1A"/>
    <w:rsid w:val="00A821E7"/>
    <w:rsid w:val="00A82FC2"/>
    <w:rsid w:val="00A83163"/>
    <w:rsid w:val="00A83505"/>
    <w:rsid w:val="00A83843"/>
    <w:rsid w:val="00A83CF8"/>
    <w:rsid w:val="00A851AB"/>
    <w:rsid w:val="00A85BA0"/>
    <w:rsid w:val="00A8609B"/>
    <w:rsid w:val="00A86827"/>
    <w:rsid w:val="00A868F4"/>
    <w:rsid w:val="00A8727B"/>
    <w:rsid w:val="00A876EC"/>
    <w:rsid w:val="00A87798"/>
    <w:rsid w:val="00A878DE"/>
    <w:rsid w:val="00A87FAE"/>
    <w:rsid w:val="00A908EC"/>
    <w:rsid w:val="00A90C21"/>
    <w:rsid w:val="00A90D84"/>
    <w:rsid w:val="00A925FF"/>
    <w:rsid w:val="00A92BFB"/>
    <w:rsid w:val="00A9372A"/>
    <w:rsid w:val="00A9425A"/>
    <w:rsid w:val="00A94518"/>
    <w:rsid w:val="00A94553"/>
    <w:rsid w:val="00A94B6C"/>
    <w:rsid w:val="00A94C79"/>
    <w:rsid w:val="00A950DC"/>
    <w:rsid w:val="00A95183"/>
    <w:rsid w:val="00A95417"/>
    <w:rsid w:val="00A9595A"/>
    <w:rsid w:val="00A95C7C"/>
    <w:rsid w:val="00A95CAC"/>
    <w:rsid w:val="00A96DAB"/>
    <w:rsid w:val="00A97E5F"/>
    <w:rsid w:val="00AA03C8"/>
    <w:rsid w:val="00AA03EA"/>
    <w:rsid w:val="00AA09BB"/>
    <w:rsid w:val="00AA0DD0"/>
    <w:rsid w:val="00AA0EB8"/>
    <w:rsid w:val="00AA14CB"/>
    <w:rsid w:val="00AA1AC5"/>
    <w:rsid w:val="00AA1BBC"/>
    <w:rsid w:val="00AA2436"/>
    <w:rsid w:val="00AA2DB1"/>
    <w:rsid w:val="00AA3048"/>
    <w:rsid w:val="00AA390A"/>
    <w:rsid w:val="00AA526A"/>
    <w:rsid w:val="00AA6970"/>
    <w:rsid w:val="00AA6ED7"/>
    <w:rsid w:val="00AA750E"/>
    <w:rsid w:val="00AA7773"/>
    <w:rsid w:val="00AB0982"/>
    <w:rsid w:val="00AB17D9"/>
    <w:rsid w:val="00AB1FBA"/>
    <w:rsid w:val="00AB205A"/>
    <w:rsid w:val="00AB2998"/>
    <w:rsid w:val="00AB2BD1"/>
    <w:rsid w:val="00AB38F5"/>
    <w:rsid w:val="00AB3A16"/>
    <w:rsid w:val="00AB3E7A"/>
    <w:rsid w:val="00AB47E4"/>
    <w:rsid w:val="00AB4861"/>
    <w:rsid w:val="00AB4975"/>
    <w:rsid w:val="00AB4BA6"/>
    <w:rsid w:val="00AB5521"/>
    <w:rsid w:val="00AB5B97"/>
    <w:rsid w:val="00AB625D"/>
    <w:rsid w:val="00AB6E3A"/>
    <w:rsid w:val="00AB6E68"/>
    <w:rsid w:val="00AC0078"/>
    <w:rsid w:val="00AC0DE7"/>
    <w:rsid w:val="00AC1CFE"/>
    <w:rsid w:val="00AC23F1"/>
    <w:rsid w:val="00AC2FF3"/>
    <w:rsid w:val="00AC3025"/>
    <w:rsid w:val="00AC3757"/>
    <w:rsid w:val="00AC3B80"/>
    <w:rsid w:val="00AC3D43"/>
    <w:rsid w:val="00AC43CE"/>
    <w:rsid w:val="00AC440F"/>
    <w:rsid w:val="00AC4587"/>
    <w:rsid w:val="00AC5199"/>
    <w:rsid w:val="00AC5AF5"/>
    <w:rsid w:val="00AC64A1"/>
    <w:rsid w:val="00AC6721"/>
    <w:rsid w:val="00AC6AB2"/>
    <w:rsid w:val="00AC6E4A"/>
    <w:rsid w:val="00AC7574"/>
    <w:rsid w:val="00AC7B37"/>
    <w:rsid w:val="00AC7B63"/>
    <w:rsid w:val="00AD0545"/>
    <w:rsid w:val="00AD0601"/>
    <w:rsid w:val="00AD0A0D"/>
    <w:rsid w:val="00AD0E1C"/>
    <w:rsid w:val="00AD1A92"/>
    <w:rsid w:val="00AD2650"/>
    <w:rsid w:val="00AD3169"/>
    <w:rsid w:val="00AD39DF"/>
    <w:rsid w:val="00AD5156"/>
    <w:rsid w:val="00AD51E2"/>
    <w:rsid w:val="00AD5873"/>
    <w:rsid w:val="00AD5A93"/>
    <w:rsid w:val="00AD5EB0"/>
    <w:rsid w:val="00AD65FE"/>
    <w:rsid w:val="00AD68DF"/>
    <w:rsid w:val="00AD6CFD"/>
    <w:rsid w:val="00AD7380"/>
    <w:rsid w:val="00AD7658"/>
    <w:rsid w:val="00AD7BF1"/>
    <w:rsid w:val="00AE103C"/>
    <w:rsid w:val="00AE107E"/>
    <w:rsid w:val="00AE1200"/>
    <w:rsid w:val="00AE13F4"/>
    <w:rsid w:val="00AE2503"/>
    <w:rsid w:val="00AE2548"/>
    <w:rsid w:val="00AE2598"/>
    <w:rsid w:val="00AE2A77"/>
    <w:rsid w:val="00AE33B3"/>
    <w:rsid w:val="00AE385D"/>
    <w:rsid w:val="00AE3ACA"/>
    <w:rsid w:val="00AE3D2B"/>
    <w:rsid w:val="00AE3F04"/>
    <w:rsid w:val="00AE4215"/>
    <w:rsid w:val="00AE44B0"/>
    <w:rsid w:val="00AE459C"/>
    <w:rsid w:val="00AE56EB"/>
    <w:rsid w:val="00AE5D77"/>
    <w:rsid w:val="00AE6B66"/>
    <w:rsid w:val="00AE6BA5"/>
    <w:rsid w:val="00AE747D"/>
    <w:rsid w:val="00AE7DE4"/>
    <w:rsid w:val="00AF032B"/>
    <w:rsid w:val="00AF0967"/>
    <w:rsid w:val="00AF09A7"/>
    <w:rsid w:val="00AF0AC8"/>
    <w:rsid w:val="00AF0F44"/>
    <w:rsid w:val="00AF11FE"/>
    <w:rsid w:val="00AF1293"/>
    <w:rsid w:val="00AF1A24"/>
    <w:rsid w:val="00AF1D97"/>
    <w:rsid w:val="00AF1F92"/>
    <w:rsid w:val="00AF2257"/>
    <w:rsid w:val="00AF2689"/>
    <w:rsid w:val="00AF2DDE"/>
    <w:rsid w:val="00AF3FE7"/>
    <w:rsid w:val="00AF40E2"/>
    <w:rsid w:val="00AF415B"/>
    <w:rsid w:val="00AF4684"/>
    <w:rsid w:val="00AF46F3"/>
    <w:rsid w:val="00AF4814"/>
    <w:rsid w:val="00AF554D"/>
    <w:rsid w:val="00AF61A6"/>
    <w:rsid w:val="00AF6EBE"/>
    <w:rsid w:val="00AF716D"/>
    <w:rsid w:val="00B0005C"/>
    <w:rsid w:val="00B00182"/>
    <w:rsid w:val="00B00DB9"/>
    <w:rsid w:val="00B00DD3"/>
    <w:rsid w:val="00B00E85"/>
    <w:rsid w:val="00B00FF4"/>
    <w:rsid w:val="00B01068"/>
    <w:rsid w:val="00B014DB"/>
    <w:rsid w:val="00B01872"/>
    <w:rsid w:val="00B01A2E"/>
    <w:rsid w:val="00B01C76"/>
    <w:rsid w:val="00B01E3B"/>
    <w:rsid w:val="00B02E43"/>
    <w:rsid w:val="00B035D5"/>
    <w:rsid w:val="00B03745"/>
    <w:rsid w:val="00B04A71"/>
    <w:rsid w:val="00B04CC9"/>
    <w:rsid w:val="00B05A17"/>
    <w:rsid w:val="00B06C64"/>
    <w:rsid w:val="00B07100"/>
    <w:rsid w:val="00B07858"/>
    <w:rsid w:val="00B07B7B"/>
    <w:rsid w:val="00B07CC3"/>
    <w:rsid w:val="00B07FEA"/>
    <w:rsid w:val="00B12839"/>
    <w:rsid w:val="00B128FF"/>
    <w:rsid w:val="00B139B2"/>
    <w:rsid w:val="00B139BC"/>
    <w:rsid w:val="00B13EFC"/>
    <w:rsid w:val="00B1414D"/>
    <w:rsid w:val="00B143E3"/>
    <w:rsid w:val="00B152B8"/>
    <w:rsid w:val="00B1568E"/>
    <w:rsid w:val="00B1573C"/>
    <w:rsid w:val="00B15881"/>
    <w:rsid w:val="00B16396"/>
    <w:rsid w:val="00B1668D"/>
    <w:rsid w:val="00B16EAC"/>
    <w:rsid w:val="00B174B5"/>
    <w:rsid w:val="00B21D0E"/>
    <w:rsid w:val="00B22BBD"/>
    <w:rsid w:val="00B230B9"/>
    <w:rsid w:val="00B23545"/>
    <w:rsid w:val="00B23906"/>
    <w:rsid w:val="00B24968"/>
    <w:rsid w:val="00B24B66"/>
    <w:rsid w:val="00B24F97"/>
    <w:rsid w:val="00B25A4D"/>
    <w:rsid w:val="00B25B5F"/>
    <w:rsid w:val="00B25F3A"/>
    <w:rsid w:val="00B26157"/>
    <w:rsid w:val="00B27CA7"/>
    <w:rsid w:val="00B3013D"/>
    <w:rsid w:val="00B30812"/>
    <w:rsid w:val="00B309F5"/>
    <w:rsid w:val="00B30BE9"/>
    <w:rsid w:val="00B30C31"/>
    <w:rsid w:val="00B30CC9"/>
    <w:rsid w:val="00B30E9F"/>
    <w:rsid w:val="00B31AAE"/>
    <w:rsid w:val="00B325B9"/>
    <w:rsid w:val="00B326C9"/>
    <w:rsid w:val="00B32AF9"/>
    <w:rsid w:val="00B32CDA"/>
    <w:rsid w:val="00B32D23"/>
    <w:rsid w:val="00B3320A"/>
    <w:rsid w:val="00B33410"/>
    <w:rsid w:val="00B33445"/>
    <w:rsid w:val="00B33706"/>
    <w:rsid w:val="00B3376F"/>
    <w:rsid w:val="00B34265"/>
    <w:rsid w:val="00B3492A"/>
    <w:rsid w:val="00B34F31"/>
    <w:rsid w:val="00B35D43"/>
    <w:rsid w:val="00B35DFC"/>
    <w:rsid w:val="00B3627B"/>
    <w:rsid w:val="00B36C1C"/>
    <w:rsid w:val="00B37877"/>
    <w:rsid w:val="00B37A83"/>
    <w:rsid w:val="00B37C80"/>
    <w:rsid w:val="00B37D91"/>
    <w:rsid w:val="00B4036C"/>
    <w:rsid w:val="00B40399"/>
    <w:rsid w:val="00B41729"/>
    <w:rsid w:val="00B4230E"/>
    <w:rsid w:val="00B4254D"/>
    <w:rsid w:val="00B42B68"/>
    <w:rsid w:val="00B43560"/>
    <w:rsid w:val="00B438D1"/>
    <w:rsid w:val="00B43AC6"/>
    <w:rsid w:val="00B43C7E"/>
    <w:rsid w:val="00B43CF7"/>
    <w:rsid w:val="00B43EF6"/>
    <w:rsid w:val="00B4469E"/>
    <w:rsid w:val="00B47BDB"/>
    <w:rsid w:val="00B47DED"/>
    <w:rsid w:val="00B50FF8"/>
    <w:rsid w:val="00B51B54"/>
    <w:rsid w:val="00B52670"/>
    <w:rsid w:val="00B535A5"/>
    <w:rsid w:val="00B535DA"/>
    <w:rsid w:val="00B5461E"/>
    <w:rsid w:val="00B547AA"/>
    <w:rsid w:val="00B549ED"/>
    <w:rsid w:val="00B54F41"/>
    <w:rsid w:val="00B54F46"/>
    <w:rsid w:val="00B552B4"/>
    <w:rsid w:val="00B55BA1"/>
    <w:rsid w:val="00B55EAD"/>
    <w:rsid w:val="00B56D20"/>
    <w:rsid w:val="00B56E19"/>
    <w:rsid w:val="00B56F4C"/>
    <w:rsid w:val="00B57407"/>
    <w:rsid w:val="00B576D9"/>
    <w:rsid w:val="00B57F2F"/>
    <w:rsid w:val="00B57F7C"/>
    <w:rsid w:val="00B60CD9"/>
    <w:rsid w:val="00B60E7B"/>
    <w:rsid w:val="00B60EAC"/>
    <w:rsid w:val="00B63CCD"/>
    <w:rsid w:val="00B63F36"/>
    <w:rsid w:val="00B64388"/>
    <w:rsid w:val="00B6478C"/>
    <w:rsid w:val="00B64918"/>
    <w:rsid w:val="00B64A57"/>
    <w:rsid w:val="00B64C8E"/>
    <w:rsid w:val="00B64CBC"/>
    <w:rsid w:val="00B65DC2"/>
    <w:rsid w:val="00B65E5D"/>
    <w:rsid w:val="00B65E9D"/>
    <w:rsid w:val="00B660A7"/>
    <w:rsid w:val="00B6631A"/>
    <w:rsid w:val="00B66B3E"/>
    <w:rsid w:val="00B66D70"/>
    <w:rsid w:val="00B671E7"/>
    <w:rsid w:val="00B674D9"/>
    <w:rsid w:val="00B67986"/>
    <w:rsid w:val="00B707B1"/>
    <w:rsid w:val="00B708B5"/>
    <w:rsid w:val="00B70F51"/>
    <w:rsid w:val="00B7142D"/>
    <w:rsid w:val="00B71693"/>
    <w:rsid w:val="00B735C7"/>
    <w:rsid w:val="00B73786"/>
    <w:rsid w:val="00B74391"/>
    <w:rsid w:val="00B7552D"/>
    <w:rsid w:val="00B75720"/>
    <w:rsid w:val="00B75D98"/>
    <w:rsid w:val="00B76911"/>
    <w:rsid w:val="00B77278"/>
    <w:rsid w:val="00B8048D"/>
    <w:rsid w:val="00B806B3"/>
    <w:rsid w:val="00B80FDD"/>
    <w:rsid w:val="00B817AF"/>
    <w:rsid w:val="00B817B9"/>
    <w:rsid w:val="00B81826"/>
    <w:rsid w:val="00B82D1A"/>
    <w:rsid w:val="00B82E3D"/>
    <w:rsid w:val="00B8325B"/>
    <w:rsid w:val="00B8359A"/>
    <w:rsid w:val="00B8380E"/>
    <w:rsid w:val="00B83FF5"/>
    <w:rsid w:val="00B84457"/>
    <w:rsid w:val="00B84568"/>
    <w:rsid w:val="00B85757"/>
    <w:rsid w:val="00B85E99"/>
    <w:rsid w:val="00B863D9"/>
    <w:rsid w:val="00B867AF"/>
    <w:rsid w:val="00B86835"/>
    <w:rsid w:val="00B86CCA"/>
    <w:rsid w:val="00B86F4B"/>
    <w:rsid w:val="00B87049"/>
    <w:rsid w:val="00B8796E"/>
    <w:rsid w:val="00B9078B"/>
    <w:rsid w:val="00B90949"/>
    <w:rsid w:val="00B913E0"/>
    <w:rsid w:val="00B9287E"/>
    <w:rsid w:val="00B92B80"/>
    <w:rsid w:val="00B9356B"/>
    <w:rsid w:val="00B935F6"/>
    <w:rsid w:val="00B93B86"/>
    <w:rsid w:val="00B93E05"/>
    <w:rsid w:val="00B94935"/>
    <w:rsid w:val="00B958A6"/>
    <w:rsid w:val="00B95C33"/>
    <w:rsid w:val="00B95EE2"/>
    <w:rsid w:val="00B96AB2"/>
    <w:rsid w:val="00B96FB4"/>
    <w:rsid w:val="00B9710A"/>
    <w:rsid w:val="00B97637"/>
    <w:rsid w:val="00BA0547"/>
    <w:rsid w:val="00BA1596"/>
    <w:rsid w:val="00BA160B"/>
    <w:rsid w:val="00BA2BFD"/>
    <w:rsid w:val="00BA2DEB"/>
    <w:rsid w:val="00BA4B80"/>
    <w:rsid w:val="00BA4C76"/>
    <w:rsid w:val="00BA4DCC"/>
    <w:rsid w:val="00BA4E55"/>
    <w:rsid w:val="00BA4F85"/>
    <w:rsid w:val="00BA5986"/>
    <w:rsid w:val="00BA59CE"/>
    <w:rsid w:val="00BA5A9E"/>
    <w:rsid w:val="00BA62AC"/>
    <w:rsid w:val="00BA6E18"/>
    <w:rsid w:val="00BB0057"/>
    <w:rsid w:val="00BB0187"/>
    <w:rsid w:val="00BB0822"/>
    <w:rsid w:val="00BB0B62"/>
    <w:rsid w:val="00BB12D2"/>
    <w:rsid w:val="00BB1C6B"/>
    <w:rsid w:val="00BB265F"/>
    <w:rsid w:val="00BB27EF"/>
    <w:rsid w:val="00BB2C3A"/>
    <w:rsid w:val="00BB3081"/>
    <w:rsid w:val="00BB33E6"/>
    <w:rsid w:val="00BB391F"/>
    <w:rsid w:val="00BB3EE0"/>
    <w:rsid w:val="00BB3EE9"/>
    <w:rsid w:val="00BB4483"/>
    <w:rsid w:val="00BB4BCD"/>
    <w:rsid w:val="00BB50F9"/>
    <w:rsid w:val="00BB55BC"/>
    <w:rsid w:val="00BB55E5"/>
    <w:rsid w:val="00BB57D5"/>
    <w:rsid w:val="00BB59D0"/>
    <w:rsid w:val="00BB7096"/>
    <w:rsid w:val="00BB71CD"/>
    <w:rsid w:val="00BB744C"/>
    <w:rsid w:val="00BB778C"/>
    <w:rsid w:val="00BB7D45"/>
    <w:rsid w:val="00BB7ECB"/>
    <w:rsid w:val="00BB7F85"/>
    <w:rsid w:val="00BC040B"/>
    <w:rsid w:val="00BC0519"/>
    <w:rsid w:val="00BC0604"/>
    <w:rsid w:val="00BC230E"/>
    <w:rsid w:val="00BC24B5"/>
    <w:rsid w:val="00BC2670"/>
    <w:rsid w:val="00BC2B73"/>
    <w:rsid w:val="00BC2D7C"/>
    <w:rsid w:val="00BC2FB9"/>
    <w:rsid w:val="00BC2FD9"/>
    <w:rsid w:val="00BC30D5"/>
    <w:rsid w:val="00BC3A02"/>
    <w:rsid w:val="00BC3FDC"/>
    <w:rsid w:val="00BC421A"/>
    <w:rsid w:val="00BC4432"/>
    <w:rsid w:val="00BC45B2"/>
    <w:rsid w:val="00BC460A"/>
    <w:rsid w:val="00BC60F6"/>
    <w:rsid w:val="00BC639A"/>
    <w:rsid w:val="00BC64EC"/>
    <w:rsid w:val="00BC65DF"/>
    <w:rsid w:val="00BC694A"/>
    <w:rsid w:val="00BC6A56"/>
    <w:rsid w:val="00BC6E80"/>
    <w:rsid w:val="00BC71DE"/>
    <w:rsid w:val="00BC726D"/>
    <w:rsid w:val="00BC72AE"/>
    <w:rsid w:val="00BC755F"/>
    <w:rsid w:val="00BC7BAA"/>
    <w:rsid w:val="00BC7F0A"/>
    <w:rsid w:val="00BD02AB"/>
    <w:rsid w:val="00BD07C2"/>
    <w:rsid w:val="00BD10B2"/>
    <w:rsid w:val="00BD1AC6"/>
    <w:rsid w:val="00BD20B9"/>
    <w:rsid w:val="00BD261A"/>
    <w:rsid w:val="00BD28F0"/>
    <w:rsid w:val="00BD3B60"/>
    <w:rsid w:val="00BD4887"/>
    <w:rsid w:val="00BD4BCD"/>
    <w:rsid w:val="00BD544D"/>
    <w:rsid w:val="00BD56F0"/>
    <w:rsid w:val="00BD5B63"/>
    <w:rsid w:val="00BD5E3E"/>
    <w:rsid w:val="00BD5E4F"/>
    <w:rsid w:val="00BD6029"/>
    <w:rsid w:val="00BD62C7"/>
    <w:rsid w:val="00BD7146"/>
    <w:rsid w:val="00BD7488"/>
    <w:rsid w:val="00BD7580"/>
    <w:rsid w:val="00BE0745"/>
    <w:rsid w:val="00BE11D7"/>
    <w:rsid w:val="00BE1217"/>
    <w:rsid w:val="00BE1AF8"/>
    <w:rsid w:val="00BE1C97"/>
    <w:rsid w:val="00BE3119"/>
    <w:rsid w:val="00BE329A"/>
    <w:rsid w:val="00BE3446"/>
    <w:rsid w:val="00BE375B"/>
    <w:rsid w:val="00BE39BB"/>
    <w:rsid w:val="00BE471F"/>
    <w:rsid w:val="00BE49BF"/>
    <w:rsid w:val="00BE4C20"/>
    <w:rsid w:val="00BE5A78"/>
    <w:rsid w:val="00BE610D"/>
    <w:rsid w:val="00BE6BCF"/>
    <w:rsid w:val="00BE6BD4"/>
    <w:rsid w:val="00BF0532"/>
    <w:rsid w:val="00BF05EC"/>
    <w:rsid w:val="00BF1857"/>
    <w:rsid w:val="00BF1DE4"/>
    <w:rsid w:val="00BF2ED0"/>
    <w:rsid w:val="00BF3643"/>
    <w:rsid w:val="00BF4186"/>
    <w:rsid w:val="00BF618C"/>
    <w:rsid w:val="00BF708D"/>
    <w:rsid w:val="00BF714A"/>
    <w:rsid w:val="00BF7267"/>
    <w:rsid w:val="00BF748F"/>
    <w:rsid w:val="00BF77D3"/>
    <w:rsid w:val="00C00DB1"/>
    <w:rsid w:val="00C00E94"/>
    <w:rsid w:val="00C01115"/>
    <w:rsid w:val="00C01201"/>
    <w:rsid w:val="00C015EF"/>
    <w:rsid w:val="00C02461"/>
    <w:rsid w:val="00C042C1"/>
    <w:rsid w:val="00C04413"/>
    <w:rsid w:val="00C04538"/>
    <w:rsid w:val="00C04695"/>
    <w:rsid w:val="00C048A2"/>
    <w:rsid w:val="00C04EFC"/>
    <w:rsid w:val="00C053B1"/>
    <w:rsid w:val="00C054BA"/>
    <w:rsid w:val="00C05533"/>
    <w:rsid w:val="00C0556C"/>
    <w:rsid w:val="00C056BD"/>
    <w:rsid w:val="00C05C2D"/>
    <w:rsid w:val="00C06AFA"/>
    <w:rsid w:val="00C073FD"/>
    <w:rsid w:val="00C07699"/>
    <w:rsid w:val="00C10945"/>
    <w:rsid w:val="00C11624"/>
    <w:rsid w:val="00C11C3E"/>
    <w:rsid w:val="00C11DBB"/>
    <w:rsid w:val="00C1244F"/>
    <w:rsid w:val="00C1251F"/>
    <w:rsid w:val="00C13097"/>
    <w:rsid w:val="00C14EF3"/>
    <w:rsid w:val="00C15F9D"/>
    <w:rsid w:val="00C166E9"/>
    <w:rsid w:val="00C16B90"/>
    <w:rsid w:val="00C16EB5"/>
    <w:rsid w:val="00C179A1"/>
    <w:rsid w:val="00C17E2B"/>
    <w:rsid w:val="00C17F57"/>
    <w:rsid w:val="00C17F9B"/>
    <w:rsid w:val="00C2046F"/>
    <w:rsid w:val="00C209FB"/>
    <w:rsid w:val="00C21CFD"/>
    <w:rsid w:val="00C22C1C"/>
    <w:rsid w:val="00C22EFD"/>
    <w:rsid w:val="00C23508"/>
    <w:rsid w:val="00C238F9"/>
    <w:rsid w:val="00C23A0D"/>
    <w:rsid w:val="00C23BB6"/>
    <w:rsid w:val="00C24B02"/>
    <w:rsid w:val="00C252C7"/>
    <w:rsid w:val="00C265B8"/>
    <w:rsid w:val="00C27CF7"/>
    <w:rsid w:val="00C27E8D"/>
    <w:rsid w:val="00C27F58"/>
    <w:rsid w:val="00C3041A"/>
    <w:rsid w:val="00C30AB1"/>
    <w:rsid w:val="00C312B2"/>
    <w:rsid w:val="00C325EC"/>
    <w:rsid w:val="00C326B7"/>
    <w:rsid w:val="00C355A5"/>
    <w:rsid w:val="00C35D37"/>
    <w:rsid w:val="00C35E8A"/>
    <w:rsid w:val="00C365A6"/>
    <w:rsid w:val="00C3691E"/>
    <w:rsid w:val="00C37B47"/>
    <w:rsid w:val="00C404D4"/>
    <w:rsid w:val="00C40EE7"/>
    <w:rsid w:val="00C40FCF"/>
    <w:rsid w:val="00C417BE"/>
    <w:rsid w:val="00C41A90"/>
    <w:rsid w:val="00C41FE3"/>
    <w:rsid w:val="00C422ED"/>
    <w:rsid w:val="00C42604"/>
    <w:rsid w:val="00C43020"/>
    <w:rsid w:val="00C43382"/>
    <w:rsid w:val="00C437DF"/>
    <w:rsid w:val="00C4384A"/>
    <w:rsid w:val="00C43E59"/>
    <w:rsid w:val="00C44277"/>
    <w:rsid w:val="00C442EF"/>
    <w:rsid w:val="00C45356"/>
    <w:rsid w:val="00C46039"/>
    <w:rsid w:val="00C4615E"/>
    <w:rsid w:val="00C462C3"/>
    <w:rsid w:val="00C466B2"/>
    <w:rsid w:val="00C46B01"/>
    <w:rsid w:val="00C46BB8"/>
    <w:rsid w:val="00C46CF9"/>
    <w:rsid w:val="00C47027"/>
    <w:rsid w:val="00C47347"/>
    <w:rsid w:val="00C503E2"/>
    <w:rsid w:val="00C50928"/>
    <w:rsid w:val="00C50A95"/>
    <w:rsid w:val="00C51087"/>
    <w:rsid w:val="00C51A9A"/>
    <w:rsid w:val="00C52770"/>
    <w:rsid w:val="00C52AAF"/>
    <w:rsid w:val="00C53186"/>
    <w:rsid w:val="00C535E9"/>
    <w:rsid w:val="00C53A8C"/>
    <w:rsid w:val="00C54015"/>
    <w:rsid w:val="00C54571"/>
    <w:rsid w:val="00C549ED"/>
    <w:rsid w:val="00C54D74"/>
    <w:rsid w:val="00C5527E"/>
    <w:rsid w:val="00C55C64"/>
    <w:rsid w:val="00C55F44"/>
    <w:rsid w:val="00C563C0"/>
    <w:rsid w:val="00C567AA"/>
    <w:rsid w:val="00C56C14"/>
    <w:rsid w:val="00C56C8A"/>
    <w:rsid w:val="00C56E08"/>
    <w:rsid w:val="00C572A7"/>
    <w:rsid w:val="00C5777E"/>
    <w:rsid w:val="00C5789E"/>
    <w:rsid w:val="00C6006D"/>
    <w:rsid w:val="00C60DE8"/>
    <w:rsid w:val="00C60F99"/>
    <w:rsid w:val="00C60FE0"/>
    <w:rsid w:val="00C613E2"/>
    <w:rsid w:val="00C6150C"/>
    <w:rsid w:val="00C6173E"/>
    <w:rsid w:val="00C617AA"/>
    <w:rsid w:val="00C6268D"/>
    <w:rsid w:val="00C630A8"/>
    <w:rsid w:val="00C64659"/>
    <w:rsid w:val="00C646F1"/>
    <w:rsid w:val="00C64CAA"/>
    <w:rsid w:val="00C654FA"/>
    <w:rsid w:val="00C656C5"/>
    <w:rsid w:val="00C65DE0"/>
    <w:rsid w:val="00C665E7"/>
    <w:rsid w:val="00C671FA"/>
    <w:rsid w:val="00C6755D"/>
    <w:rsid w:val="00C67AEC"/>
    <w:rsid w:val="00C67CED"/>
    <w:rsid w:val="00C7021A"/>
    <w:rsid w:val="00C71347"/>
    <w:rsid w:val="00C72656"/>
    <w:rsid w:val="00C72CA4"/>
    <w:rsid w:val="00C72CCD"/>
    <w:rsid w:val="00C72DAE"/>
    <w:rsid w:val="00C73124"/>
    <w:rsid w:val="00C738DD"/>
    <w:rsid w:val="00C74BFB"/>
    <w:rsid w:val="00C750DB"/>
    <w:rsid w:val="00C751CB"/>
    <w:rsid w:val="00C75841"/>
    <w:rsid w:val="00C76270"/>
    <w:rsid w:val="00C76CB1"/>
    <w:rsid w:val="00C77553"/>
    <w:rsid w:val="00C777C4"/>
    <w:rsid w:val="00C77C20"/>
    <w:rsid w:val="00C77DB7"/>
    <w:rsid w:val="00C80474"/>
    <w:rsid w:val="00C8062A"/>
    <w:rsid w:val="00C808BF"/>
    <w:rsid w:val="00C80CD0"/>
    <w:rsid w:val="00C80E89"/>
    <w:rsid w:val="00C80EFD"/>
    <w:rsid w:val="00C813C2"/>
    <w:rsid w:val="00C81CEB"/>
    <w:rsid w:val="00C829EB"/>
    <w:rsid w:val="00C836EB"/>
    <w:rsid w:val="00C83F29"/>
    <w:rsid w:val="00C84337"/>
    <w:rsid w:val="00C84C89"/>
    <w:rsid w:val="00C85074"/>
    <w:rsid w:val="00C85414"/>
    <w:rsid w:val="00C85D76"/>
    <w:rsid w:val="00C85F86"/>
    <w:rsid w:val="00C86615"/>
    <w:rsid w:val="00C86660"/>
    <w:rsid w:val="00C86A3C"/>
    <w:rsid w:val="00C86E5E"/>
    <w:rsid w:val="00C87318"/>
    <w:rsid w:val="00C90659"/>
    <w:rsid w:val="00C91156"/>
    <w:rsid w:val="00C91347"/>
    <w:rsid w:val="00C92BFD"/>
    <w:rsid w:val="00C930CF"/>
    <w:rsid w:val="00C93442"/>
    <w:rsid w:val="00C937F9"/>
    <w:rsid w:val="00C9478E"/>
    <w:rsid w:val="00C947CA"/>
    <w:rsid w:val="00C949E5"/>
    <w:rsid w:val="00C95299"/>
    <w:rsid w:val="00C958A1"/>
    <w:rsid w:val="00C9611B"/>
    <w:rsid w:val="00C961D2"/>
    <w:rsid w:val="00C96B19"/>
    <w:rsid w:val="00C96D69"/>
    <w:rsid w:val="00C96DA7"/>
    <w:rsid w:val="00C97566"/>
    <w:rsid w:val="00C9798C"/>
    <w:rsid w:val="00C97B3C"/>
    <w:rsid w:val="00C97EEF"/>
    <w:rsid w:val="00CA100A"/>
    <w:rsid w:val="00CA126D"/>
    <w:rsid w:val="00CA146B"/>
    <w:rsid w:val="00CA17A9"/>
    <w:rsid w:val="00CA2C37"/>
    <w:rsid w:val="00CA2E61"/>
    <w:rsid w:val="00CA2EA8"/>
    <w:rsid w:val="00CA38AB"/>
    <w:rsid w:val="00CA4209"/>
    <w:rsid w:val="00CA56E5"/>
    <w:rsid w:val="00CA5817"/>
    <w:rsid w:val="00CA5E5A"/>
    <w:rsid w:val="00CA6A36"/>
    <w:rsid w:val="00CA7306"/>
    <w:rsid w:val="00CA7E2A"/>
    <w:rsid w:val="00CB01F7"/>
    <w:rsid w:val="00CB0277"/>
    <w:rsid w:val="00CB1124"/>
    <w:rsid w:val="00CB14E1"/>
    <w:rsid w:val="00CB1714"/>
    <w:rsid w:val="00CB1CE6"/>
    <w:rsid w:val="00CB271E"/>
    <w:rsid w:val="00CB2881"/>
    <w:rsid w:val="00CB2FEB"/>
    <w:rsid w:val="00CB3D6E"/>
    <w:rsid w:val="00CB41B0"/>
    <w:rsid w:val="00CB4270"/>
    <w:rsid w:val="00CB50A0"/>
    <w:rsid w:val="00CB5BC5"/>
    <w:rsid w:val="00CB5D6C"/>
    <w:rsid w:val="00CB6D9B"/>
    <w:rsid w:val="00CB6F33"/>
    <w:rsid w:val="00CB76D4"/>
    <w:rsid w:val="00CB778B"/>
    <w:rsid w:val="00CC03E5"/>
    <w:rsid w:val="00CC0B24"/>
    <w:rsid w:val="00CC1035"/>
    <w:rsid w:val="00CC147D"/>
    <w:rsid w:val="00CC17D3"/>
    <w:rsid w:val="00CC1914"/>
    <w:rsid w:val="00CC1A49"/>
    <w:rsid w:val="00CC1E8A"/>
    <w:rsid w:val="00CC2644"/>
    <w:rsid w:val="00CC3120"/>
    <w:rsid w:val="00CC3735"/>
    <w:rsid w:val="00CC399F"/>
    <w:rsid w:val="00CC4015"/>
    <w:rsid w:val="00CC4B9F"/>
    <w:rsid w:val="00CC4FDC"/>
    <w:rsid w:val="00CC5932"/>
    <w:rsid w:val="00CC5AAF"/>
    <w:rsid w:val="00CC67AF"/>
    <w:rsid w:val="00CC68D7"/>
    <w:rsid w:val="00CC6906"/>
    <w:rsid w:val="00CC6AB8"/>
    <w:rsid w:val="00CC70FA"/>
    <w:rsid w:val="00CC73E7"/>
    <w:rsid w:val="00CC74AE"/>
    <w:rsid w:val="00CC7642"/>
    <w:rsid w:val="00CC7E2C"/>
    <w:rsid w:val="00CD0BA1"/>
    <w:rsid w:val="00CD0C95"/>
    <w:rsid w:val="00CD1039"/>
    <w:rsid w:val="00CD11BB"/>
    <w:rsid w:val="00CD20B9"/>
    <w:rsid w:val="00CD21E8"/>
    <w:rsid w:val="00CD26F3"/>
    <w:rsid w:val="00CD294A"/>
    <w:rsid w:val="00CD2A02"/>
    <w:rsid w:val="00CD2BEF"/>
    <w:rsid w:val="00CD2C65"/>
    <w:rsid w:val="00CD2E67"/>
    <w:rsid w:val="00CD5717"/>
    <w:rsid w:val="00CD6292"/>
    <w:rsid w:val="00CD6744"/>
    <w:rsid w:val="00CD776D"/>
    <w:rsid w:val="00CD78E1"/>
    <w:rsid w:val="00CE15F0"/>
    <w:rsid w:val="00CE1A0B"/>
    <w:rsid w:val="00CE1A19"/>
    <w:rsid w:val="00CE1C3B"/>
    <w:rsid w:val="00CE1EB5"/>
    <w:rsid w:val="00CE1F51"/>
    <w:rsid w:val="00CE2422"/>
    <w:rsid w:val="00CE281D"/>
    <w:rsid w:val="00CE2D72"/>
    <w:rsid w:val="00CE355A"/>
    <w:rsid w:val="00CE38C7"/>
    <w:rsid w:val="00CE3F1A"/>
    <w:rsid w:val="00CE3F50"/>
    <w:rsid w:val="00CE497B"/>
    <w:rsid w:val="00CE5138"/>
    <w:rsid w:val="00CE574F"/>
    <w:rsid w:val="00CE5C8C"/>
    <w:rsid w:val="00CE6208"/>
    <w:rsid w:val="00CE64DC"/>
    <w:rsid w:val="00CE65A2"/>
    <w:rsid w:val="00CE6A52"/>
    <w:rsid w:val="00CF015F"/>
    <w:rsid w:val="00CF01CD"/>
    <w:rsid w:val="00CF0CB6"/>
    <w:rsid w:val="00CF19D0"/>
    <w:rsid w:val="00CF19FC"/>
    <w:rsid w:val="00CF1DCE"/>
    <w:rsid w:val="00CF20E8"/>
    <w:rsid w:val="00CF223F"/>
    <w:rsid w:val="00CF2543"/>
    <w:rsid w:val="00CF2C91"/>
    <w:rsid w:val="00CF3300"/>
    <w:rsid w:val="00CF3367"/>
    <w:rsid w:val="00CF3930"/>
    <w:rsid w:val="00CF5228"/>
    <w:rsid w:val="00CF5DF4"/>
    <w:rsid w:val="00CF6518"/>
    <w:rsid w:val="00CF787A"/>
    <w:rsid w:val="00CF7980"/>
    <w:rsid w:val="00D00101"/>
    <w:rsid w:val="00D007A2"/>
    <w:rsid w:val="00D00937"/>
    <w:rsid w:val="00D00D10"/>
    <w:rsid w:val="00D02B5C"/>
    <w:rsid w:val="00D02C07"/>
    <w:rsid w:val="00D02E44"/>
    <w:rsid w:val="00D02F5D"/>
    <w:rsid w:val="00D03723"/>
    <w:rsid w:val="00D03A69"/>
    <w:rsid w:val="00D03BE4"/>
    <w:rsid w:val="00D046D1"/>
    <w:rsid w:val="00D04BCB"/>
    <w:rsid w:val="00D05079"/>
    <w:rsid w:val="00D051A9"/>
    <w:rsid w:val="00D05A00"/>
    <w:rsid w:val="00D05ACF"/>
    <w:rsid w:val="00D05FAA"/>
    <w:rsid w:val="00D068F9"/>
    <w:rsid w:val="00D06A90"/>
    <w:rsid w:val="00D06B48"/>
    <w:rsid w:val="00D06B4D"/>
    <w:rsid w:val="00D07BBC"/>
    <w:rsid w:val="00D07C8C"/>
    <w:rsid w:val="00D105DD"/>
    <w:rsid w:val="00D1154A"/>
    <w:rsid w:val="00D118BE"/>
    <w:rsid w:val="00D11AFF"/>
    <w:rsid w:val="00D125C3"/>
    <w:rsid w:val="00D12855"/>
    <w:rsid w:val="00D12E9F"/>
    <w:rsid w:val="00D132F1"/>
    <w:rsid w:val="00D133BC"/>
    <w:rsid w:val="00D13832"/>
    <w:rsid w:val="00D13FAE"/>
    <w:rsid w:val="00D15503"/>
    <w:rsid w:val="00D15632"/>
    <w:rsid w:val="00D15B94"/>
    <w:rsid w:val="00D1600B"/>
    <w:rsid w:val="00D17CEE"/>
    <w:rsid w:val="00D2029A"/>
    <w:rsid w:val="00D2094F"/>
    <w:rsid w:val="00D20CC6"/>
    <w:rsid w:val="00D21323"/>
    <w:rsid w:val="00D227AE"/>
    <w:rsid w:val="00D2299F"/>
    <w:rsid w:val="00D22C9B"/>
    <w:rsid w:val="00D22D85"/>
    <w:rsid w:val="00D23347"/>
    <w:rsid w:val="00D2353E"/>
    <w:rsid w:val="00D2384F"/>
    <w:rsid w:val="00D240A1"/>
    <w:rsid w:val="00D245BF"/>
    <w:rsid w:val="00D24628"/>
    <w:rsid w:val="00D24914"/>
    <w:rsid w:val="00D25021"/>
    <w:rsid w:val="00D2572B"/>
    <w:rsid w:val="00D25774"/>
    <w:rsid w:val="00D25FDD"/>
    <w:rsid w:val="00D26B61"/>
    <w:rsid w:val="00D26FA9"/>
    <w:rsid w:val="00D271B8"/>
    <w:rsid w:val="00D273AF"/>
    <w:rsid w:val="00D274F6"/>
    <w:rsid w:val="00D27727"/>
    <w:rsid w:val="00D278D5"/>
    <w:rsid w:val="00D2794F"/>
    <w:rsid w:val="00D27A7F"/>
    <w:rsid w:val="00D301E0"/>
    <w:rsid w:val="00D30879"/>
    <w:rsid w:val="00D309A0"/>
    <w:rsid w:val="00D30F86"/>
    <w:rsid w:val="00D30FC5"/>
    <w:rsid w:val="00D318D5"/>
    <w:rsid w:val="00D31ED9"/>
    <w:rsid w:val="00D32192"/>
    <w:rsid w:val="00D32880"/>
    <w:rsid w:val="00D32A9D"/>
    <w:rsid w:val="00D32CE8"/>
    <w:rsid w:val="00D32E04"/>
    <w:rsid w:val="00D3397D"/>
    <w:rsid w:val="00D34315"/>
    <w:rsid w:val="00D3495A"/>
    <w:rsid w:val="00D34EF4"/>
    <w:rsid w:val="00D34F6E"/>
    <w:rsid w:val="00D35BD5"/>
    <w:rsid w:val="00D36123"/>
    <w:rsid w:val="00D3694B"/>
    <w:rsid w:val="00D36DE9"/>
    <w:rsid w:val="00D37660"/>
    <w:rsid w:val="00D3767C"/>
    <w:rsid w:val="00D3776D"/>
    <w:rsid w:val="00D37945"/>
    <w:rsid w:val="00D37A6D"/>
    <w:rsid w:val="00D4077C"/>
    <w:rsid w:val="00D40992"/>
    <w:rsid w:val="00D412D8"/>
    <w:rsid w:val="00D41A12"/>
    <w:rsid w:val="00D421E4"/>
    <w:rsid w:val="00D42B41"/>
    <w:rsid w:val="00D42D33"/>
    <w:rsid w:val="00D42E21"/>
    <w:rsid w:val="00D4412D"/>
    <w:rsid w:val="00D446E3"/>
    <w:rsid w:val="00D44DB4"/>
    <w:rsid w:val="00D44DFC"/>
    <w:rsid w:val="00D45021"/>
    <w:rsid w:val="00D452AB"/>
    <w:rsid w:val="00D45525"/>
    <w:rsid w:val="00D457A5"/>
    <w:rsid w:val="00D4599F"/>
    <w:rsid w:val="00D45C59"/>
    <w:rsid w:val="00D46A89"/>
    <w:rsid w:val="00D46FB5"/>
    <w:rsid w:val="00D479B2"/>
    <w:rsid w:val="00D47F02"/>
    <w:rsid w:val="00D50443"/>
    <w:rsid w:val="00D505CA"/>
    <w:rsid w:val="00D50D17"/>
    <w:rsid w:val="00D51573"/>
    <w:rsid w:val="00D5295C"/>
    <w:rsid w:val="00D52C3D"/>
    <w:rsid w:val="00D5413C"/>
    <w:rsid w:val="00D54DF5"/>
    <w:rsid w:val="00D55463"/>
    <w:rsid w:val="00D55D39"/>
    <w:rsid w:val="00D55EFE"/>
    <w:rsid w:val="00D56F7F"/>
    <w:rsid w:val="00D5759A"/>
    <w:rsid w:val="00D57F3A"/>
    <w:rsid w:val="00D60333"/>
    <w:rsid w:val="00D610F1"/>
    <w:rsid w:val="00D611E1"/>
    <w:rsid w:val="00D6233B"/>
    <w:rsid w:val="00D62F60"/>
    <w:rsid w:val="00D62FC2"/>
    <w:rsid w:val="00D635AE"/>
    <w:rsid w:val="00D64112"/>
    <w:rsid w:val="00D64208"/>
    <w:rsid w:val="00D64668"/>
    <w:rsid w:val="00D64883"/>
    <w:rsid w:val="00D64ACB"/>
    <w:rsid w:val="00D65B62"/>
    <w:rsid w:val="00D65C85"/>
    <w:rsid w:val="00D66707"/>
    <w:rsid w:val="00D66B3B"/>
    <w:rsid w:val="00D66F0B"/>
    <w:rsid w:val="00D66FF7"/>
    <w:rsid w:val="00D67AA5"/>
    <w:rsid w:val="00D67C0D"/>
    <w:rsid w:val="00D70539"/>
    <w:rsid w:val="00D70BA1"/>
    <w:rsid w:val="00D71112"/>
    <w:rsid w:val="00D71402"/>
    <w:rsid w:val="00D71541"/>
    <w:rsid w:val="00D71673"/>
    <w:rsid w:val="00D7197F"/>
    <w:rsid w:val="00D72362"/>
    <w:rsid w:val="00D73197"/>
    <w:rsid w:val="00D734B7"/>
    <w:rsid w:val="00D73A2B"/>
    <w:rsid w:val="00D73C28"/>
    <w:rsid w:val="00D74799"/>
    <w:rsid w:val="00D75288"/>
    <w:rsid w:val="00D757AC"/>
    <w:rsid w:val="00D75EF2"/>
    <w:rsid w:val="00D75F44"/>
    <w:rsid w:val="00D75FF9"/>
    <w:rsid w:val="00D76DBC"/>
    <w:rsid w:val="00D773BD"/>
    <w:rsid w:val="00D774D3"/>
    <w:rsid w:val="00D775A4"/>
    <w:rsid w:val="00D775D1"/>
    <w:rsid w:val="00D77687"/>
    <w:rsid w:val="00D7778C"/>
    <w:rsid w:val="00D77B90"/>
    <w:rsid w:val="00D80517"/>
    <w:rsid w:val="00D80999"/>
    <w:rsid w:val="00D82094"/>
    <w:rsid w:val="00D82216"/>
    <w:rsid w:val="00D823F0"/>
    <w:rsid w:val="00D827C8"/>
    <w:rsid w:val="00D828B8"/>
    <w:rsid w:val="00D82FDA"/>
    <w:rsid w:val="00D83BF1"/>
    <w:rsid w:val="00D845B3"/>
    <w:rsid w:val="00D85197"/>
    <w:rsid w:val="00D85632"/>
    <w:rsid w:val="00D85A25"/>
    <w:rsid w:val="00D85CA6"/>
    <w:rsid w:val="00D85D6F"/>
    <w:rsid w:val="00D85F07"/>
    <w:rsid w:val="00D86969"/>
    <w:rsid w:val="00D86B0B"/>
    <w:rsid w:val="00D86DA6"/>
    <w:rsid w:val="00D87059"/>
    <w:rsid w:val="00D87807"/>
    <w:rsid w:val="00D8789C"/>
    <w:rsid w:val="00D900A5"/>
    <w:rsid w:val="00D90362"/>
    <w:rsid w:val="00D90824"/>
    <w:rsid w:val="00D919EF"/>
    <w:rsid w:val="00D924E1"/>
    <w:rsid w:val="00D924F2"/>
    <w:rsid w:val="00D92912"/>
    <w:rsid w:val="00D9366A"/>
    <w:rsid w:val="00D93744"/>
    <w:rsid w:val="00D947B9"/>
    <w:rsid w:val="00D94D14"/>
    <w:rsid w:val="00D94E09"/>
    <w:rsid w:val="00D9532A"/>
    <w:rsid w:val="00D95564"/>
    <w:rsid w:val="00D95911"/>
    <w:rsid w:val="00D95AF6"/>
    <w:rsid w:val="00D95D79"/>
    <w:rsid w:val="00D96127"/>
    <w:rsid w:val="00D9687C"/>
    <w:rsid w:val="00D96B12"/>
    <w:rsid w:val="00D9797D"/>
    <w:rsid w:val="00D97F84"/>
    <w:rsid w:val="00DA0004"/>
    <w:rsid w:val="00DA019F"/>
    <w:rsid w:val="00DA03F8"/>
    <w:rsid w:val="00DA0867"/>
    <w:rsid w:val="00DA0AAA"/>
    <w:rsid w:val="00DA29EE"/>
    <w:rsid w:val="00DA2EBF"/>
    <w:rsid w:val="00DA33F7"/>
    <w:rsid w:val="00DA3553"/>
    <w:rsid w:val="00DA3673"/>
    <w:rsid w:val="00DA3BB6"/>
    <w:rsid w:val="00DA3C79"/>
    <w:rsid w:val="00DA498A"/>
    <w:rsid w:val="00DA4FAC"/>
    <w:rsid w:val="00DA51DB"/>
    <w:rsid w:val="00DA5B60"/>
    <w:rsid w:val="00DA6269"/>
    <w:rsid w:val="00DA7314"/>
    <w:rsid w:val="00DA74ED"/>
    <w:rsid w:val="00DA76DA"/>
    <w:rsid w:val="00DA7F8D"/>
    <w:rsid w:val="00DB0209"/>
    <w:rsid w:val="00DB171C"/>
    <w:rsid w:val="00DB182C"/>
    <w:rsid w:val="00DB1A63"/>
    <w:rsid w:val="00DB1BEF"/>
    <w:rsid w:val="00DB1CC0"/>
    <w:rsid w:val="00DB27D2"/>
    <w:rsid w:val="00DB2939"/>
    <w:rsid w:val="00DB2C5D"/>
    <w:rsid w:val="00DB2DF0"/>
    <w:rsid w:val="00DB3249"/>
    <w:rsid w:val="00DB3D76"/>
    <w:rsid w:val="00DB450F"/>
    <w:rsid w:val="00DB47EA"/>
    <w:rsid w:val="00DB500B"/>
    <w:rsid w:val="00DB5C2F"/>
    <w:rsid w:val="00DB65FA"/>
    <w:rsid w:val="00DB6A87"/>
    <w:rsid w:val="00DB6EC8"/>
    <w:rsid w:val="00DB7710"/>
    <w:rsid w:val="00DB7DC3"/>
    <w:rsid w:val="00DC1785"/>
    <w:rsid w:val="00DC17E3"/>
    <w:rsid w:val="00DC1D6D"/>
    <w:rsid w:val="00DC22E7"/>
    <w:rsid w:val="00DC24C5"/>
    <w:rsid w:val="00DC2EF3"/>
    <w:rsid w:val="00DC3515"/>
    <w:rsid w:val="00DC37D1"/>
    <w:rsid w:val="00DC3D51"/>
    <w:rsid w:val="00DC48D4"/>
    <w:rsid w:val="00DC4BCF"/>
    <w:rsid w:val="00DC4D02"/>
    <w:rsid w:val="00DC6399"/>
    <w:rsid w:val="00DC6791"/>
    <w:rsid w:val="00DC698A"/>
    <w:rsid w:val="00DC7228"/>
    <w:rsid w:val="00DC73E8"/>
    <w:rsid w:val="00DC7B29"/>
    <w:rsid w:val="00DD028E"/>
    <w:rsid w:val="00DD07B2"/>
    <w:rsid w:val="00DD0B5D"/>
    <w:rsid w:val="00DD0F15"/>
    <w:rsid w:val="00DD411F"/>
    <w:rsid w:val="00DD424F"/>
    <w:rsid w:val="00DD4554"/>
    <w:rsid w:val="00DD5475"/>
    <w:rsid w:val="00DD54A0"/>
    <w:rsid w:val="00DD54E2"/>
    <w:rsid w:val="00DD5A69"/>
    <w:rsid w:val="00DD67BE"/>
    <w:rsid w:val="00DD683C"/>
    <w:rsid w:val="00DD6EC8"/>
    <w:rsid w:val="00DE281F"/>
    <w:rsid w:val="00DE2CA3"/>
    <w:rsid w:val="00DE2DCD"/>
    <w:rsid w:val="00DE469E"/>
    <w:rsid w:val="00DE4ADC"/>
    <w:rsid w:val="00DE521D"/>
    <w:rsid w:val="00DE5389"/>
    <w:rsid w:val="00DE5AAA"/>
    <w:rsid w:val="00DE5DFD"/>
    <w:rsid w:val="00DE6364"/>
    <w:rsid w:val="00DE6893"/>
    <w:rsid w:val="00DE6ADF"/>
    <w:rsid w:val="00DF066F"/>
    <w:rsid w:val="00DF1716"/>
    <w:rsid w:val="00DF2149"/>
    <w:rsid w:val="00DF228B"/>
    <w:rsid w:val="00DF22A6"/>
    <w:rsid w:val="00DF23DE"/>
    <w:rsid w:val="00DF2E58"/>
    <w:rsid w:val="00DF31C2"/>
    <w:rsid w:val="00DF3325"/>
    <w:rsid w:val="00DF34E1"/>
    <w:rsid w:val="00DF4590"/>
    <w:rsid w:val="00DF4859"/>
    <w:rsid w:val="00DF48D9"/>
    <w:rsid w:val="00DF4E04"/>
    <w:rsid w:val="00DF5464"/>
    <w:rsid w:val="00DF5733"/>
    <w:rsid w:val="00DF5850"/>
    <w:rsid w:val="00DF60AA"/>
    <w:rsid w:val="00DF6B15"/>
    <w:rsid w:val="00DF6CA7"/>
    <w:rsid w:val="00DF76C4"/>
    <w:rsid w:val="00DF7C6C"/>
    <w:rsid w:val="00DF7E77"/>
    <w:rsid w:val="00E00262"/>
    <w:rsid w:val="00E0066E"/>
    <w:rsid w:val="00E009A8"/>
    <w:rsid w:val="00E00B10"/>
    <w:rsid w:val="00E00CBC"/>
    <w:rsid w:val="00E017D5"/>
    <w:rsid w:val="00E01C4E"/>
    <w:rsid w:val="00E01D7E"/>
    <w:rsid w:val="00E020AF"/>
    <w:rsid w:val="00E03541"/>
    <w:rsid w:val="00E038FD"/>
    <w:rsid w:val="00E03B09"/>
    <w:rsid w:val="00E0538A"/>
    <w:rsid w:val="00E0564C"/>
    <w:rsid w:val="00E057E4"/>
    <w:rsid w:val="00E0663D"/>
    <w:rsid w:val="00E066BB"/>
    <w:rsid w:val="00E06A88"/>
    <w:rsid w:val="00E06F48"/>
    <w:rsid w:val="00E07079"/>
    <w:rsid w:val="00E07962"/>
    <w:rsid w:val="00E07A6E"/>
    <w:rsid w:val="00E11122"/>
    <w:rsid w:val="00E1158A"/>
    <w:rsid w:val="00E11728"/>
    <w:rsid w:val="00E11D13"/>
    <w:rsid w:val="00E12A0A"/>
    <w:rsid w:val="00E12BF3"/>
    <w:rsid w:val="00E135A9"/>
    <w:rsid w:val="00E13742"/>
    <w:rsid w:val="00E13EC0"/>
    <w:rsid w:val="00E15323"/>
    <w:rsid w:val="00E15339"/>
    <w:rsid w:val="00E15B56"/>
    <w:rsid w:val="00E1632E"/>
    <w:rsid w:val="00E177BF"/>
    <w:rsid w:val="00E20C87"/>
    <w:rsid w:val="00E211FB"/>
    <w:rsid w:val="00E21372"/>
    <w:rsid w:val="00E217A7"/>
    <w:rsid w:val="00E218FD"/>
    <w:rsid w:val="00E21DF8"/>
    <w:rsid w:val="00E2201F"/>
    <w:rsid w:val="00E22871"/>
    <w:rsid w:val="00E2308F"/>
    <w:rsid w:val="00E23B80"/>
    <w:rsid w:val="00E23D74"/>
    <w:rsid w:val="00E241FD"/>
    <w:rsid w:val="00E24AEE"/>
    <w:rsid w:val="00E2547B"/>
    <w:rsid w:val="00E25924"/>
    <w:rsid w:val="00E260C8"/>
    <w:rsid w:val="00E2669B"/>
    <w:rsid w:val="00E276BD"/>
    <w:rsid w:val="00E27A16"/>
    <w:rsid w:val="00E27ED6"/>
    <w:rsid w:val="00E304E5"/>
    <w:rsid w:val="00E305D4"/>
    <w:rsid w:val="00E307FC"/>
    <w:rsid w:val="00E314C5"/>
    <w:rsid w:val="00E316E6"/>
    <w:rsid w:val="00E31C61"/>
    <w:rsid w:val="00E32465"/>
    <w:rsid w:val="00E32F0D"/>
    <w:rsid w:val="00E33764"/>
    <w:rsid w:val="00E33874"/>
    <w:rsid w:val="00E33A53"/>
    <w:rsid w:val="00E34AC8"/>
    <w:rsid w:val="00E34FC8"/>
    <w:rsid w:val="00E36669"/>
    <w:rsid w:val="00E36922"/>
    <w:rsid w:val="00E36B67"/>
    <w:rsid w:val="00E371E0"/>
    <w:rsid w:val="00E377D6"/>
    <w:rsid w:val="00E37883"/>
    <w:rsid w:val="00E41309"/>
    <w:rsid w:val="00E413F0"/>
    <w:rsid w:val="00E41AA6"/>
    <w:rsid w:val="00E41C6D"/>
    <w:rsid w:val="00E41E91"/>
    <w:rsid w:val="00E42666"/>
    <w:rsid w:val="00E42A02"/>
    <w:rsid w:val="00E42A6F"/>
    <w:rsid w:val="00E42AC7"/>
    <w:rsid w:val="00E42CFE"/>
    <w:rsid w:val="00E43DB7"/>
    <w:rsid w:val="00E43DCE"/>
    <w:rsid w:val="00E442B7"/>
    <w:rsid w:val="00E442C7"/>
    <w:rsid w:val="00E44489"/>
    <w:rsid w:val="00E44876"/>
    <w:rsid w:val="00E44BC6"/>
    <w:rsid w:val="00E44E80"/>
    <w:rsid w:val="00E44EBF"/>
    <w:rsid w:val="00E44ED9"/>
    <w:rsid w:val="00E4577D"/>
    <w:rsid w:val="00E46190"/>
    <w:rsid w:val="00E46D15"/>
    <w:rsid w:val="00E46ED7"/>
    <w:rsid w:val="00E475C1"/>
    <w:rsid w:val="00E47645"/>
    <w:rsid w:val="00E476AF"/>
    <w:rsid w:val="00E479C1"/>
    <w:rsid w:val="00E502A6"/>
    <w:rsid w:val="00E50458"/>
    <w:rsid w:val="00E515BE"/>
    <w:rsid w:val="00E5173D"/>
    <w:rsid w:val="00E52931"/>
    <w:rsid w:val="00E52AB5"/>
    <w:rsid w:val="00E52B01"/>
    <w:rsid w:val="00E533B7"/>
    <w:rsid w:val="00E54545"/>
    <w:rsid w:val="00E54657"/>
    <w:rsid w:val="00E5578C"/>
    <w:rsid w:val="00E55CDC"/>
    <w:rsid w:val="00E55E88"/>
    <w:rsid w:val="00E55E89"/>
    <w:rsid w:val="00E55F29"/>
    <w:rsid w:val="00E561A5"/>
    <w:rsid w:val="00E566BD"/>
    <w:rsid w:val="00E56960"/>
    <w:rsid w:val="00E57454"/>
    <w:rsid w:val="00E60888"/>
    <w:rsid w:val="00E61491"/>
    <w:rsid w:val="00E6169C"/>
    <w:rsid w:val="00E618B9"/>
    <w:rsid w:val="00E61AC3"/>
    <w:rsid w:val="00E61B05"/>
    <w:rsid w:val="00E61B12"/>
    <w:rsid w:val="00E61B9C"/>
    <w:rsid w:val="00E61EA8"/>
    <w:rsid w:val="00E62118"/>
    <w:rsid w:val="00E621C8"/>
    <w:rsid w:val="00E62549"/>
    <w:rsid w:val="00E62715"/>
    <w:rsid w:val="00E62FF1"/>
    <w:rsid w:val="00E63500"/>
    <w:rsid w:val="00E63ECD"/>
    <w:rsid w:val="00E64209"/>
    <w:rsid w:val="00E64568"/>
    <w:rsid w:val="00E64E1D"/>
    <w:rsid w:val="00E64F9B"/>
    <w:rsid w:val="00E65C6B"/>
    <w:rsid w:val="00E65E23"/>
    <w:rsid w:val="00E665D8"/>
    <w:rsid w:val="00E6674D"/>
    <w:rsid w:val="00E6694F"/>
    <w:rsid w:val="00E67A3E"/>
    <w:rsid w:val="00E67AC7"/>
    <w:rsid w:val="00E67C89"/>
    <w:rsid w:val="00E713A3"/>
    <w:rsid w:val="00E71698"/>
    <w:rsid w:val="00E72E6B"/>
    <w:rsid w:val="00E72F89"/>
    <w:rsid w:val="00E73C07"/>
    <w:rsid w:val="00E73C46"/>
    <w:rsid w:val="00E74057"/>
    <w:rsid w:val="00E740EC"/>
    <w:rsid w:val="00E74203"/>
    <w:rsid w:val="00E74CC4"/>
    <w:rsid w:val="00E77907"/>
    <w:rsid w:val="00E77C23"/>
    <w:rsid w:val="00E77E35"/>
    <w:rsid w:val="00E77FC3"/>
    <w:rsid w:val="00E80202"/>
    <w:rsid w:val="00E8038C"/>
    <w:rsid w:val="00E80698"/>
    <w:rsid w:val="00E80964"/>
    <w:rsid w:val="00E80B39"/>
    <w:rsid w:val="00E8124A"/>
    <w:rsid w:val="00E813EF"/>
    <w:rsid w:val="00E81D66"/>
    <w:rsid w:val="00E81DCE"/>
    <w:rsid w:val="00E822F1"/>
    <w:rsid w:val="00E825E1"/>
    <w:rsid w:val="00E82C1D"/>
    <w:rsid w:val="00E82EDC"/>
    <w:rsid w:val="00E84E83"/>
    <w:rsid w:val="00E85200"/>
    <w:rsid w:val="00E8646F"/>
    <w:rsid w:val="00E86D3F"/>
    <w:rsid w:val="00E87109"/>
    <w:rsid w:val="00E87560"/>
    <w:rsid w:val="00E87CB4"/>
    <w:rsid w:val="00E87FD4"/>
    <w:rsid w:val="00E90440"/>
    <w:rsid w:val="00E909C9"/>
    <w:rsid w:val="00E91283"/>
    <w:rsid w:val="00E92555"/>
    <w:rsid w:val="00E92766"/>
    <w:rsid w:val="00E92C3C"/>
    <w:rsid w:val="00E92DA7"/>
    <w:rsid w:val="00E92EC4"/>
    <w:rsid w:val="00E93260"/>
    <w:rsid w:val="00E93640"/>
    <w:rsid w:val="00E94478"/>
    <w:rsid w:val="00E9528A"/>
    <w:rsid w:val="00E95C1F"/>
    <w:rsid w:val="00E97A41"/>
    <w:rsid w:val="00EA09FC"/>
    <w:rsid w:val="00EA0D72"/>
    <w:rsid w:val="00EA0D93"/>
    <w:rsid w:val="00EA121C"/>
    <w:rsid w:val="00EA20CB"/>
    <w:rsid w:val="00EA24B9"/>
    <w:rsid w:val="00EA32B0"/>
    <w:rsid w:val="00EA3B70"/>
    <w:rsid w:val="00EA3F08"/>
    <w:rsid w:val="00EA5913"/>
    <w:rsid w:val="00EA6019"/>
    <w:rsid w:val="00EA612D"/>
    <w:rsid w:val="00EA6BDD"/>
    <w:rsid w:val="00EA7610"/>
    <w:rsid w:val="00EA7C59"/>
    <w:rsid w:val="00EB14D8"/>
    <w:rsid w:val="00EB1A07"/>
    <w:rsid w:val="00EB20A0"/>
    <w:rsid w:val="00EB2104"/>
    <w:rsid w:val="00EB2593"/>
    <w:rsid w:val="00EB291A"/>
    <w:rsid w:val="00EB2BF4"/>
    <w:rsid w:val="00EB3D2B"/>
    <w:rsid w:val="00EB45AF"/>
    <w:rsid w:val="00EB4C0F"/>
    <w:rsid w:val="00EB6051"/>
    <w:rsid w:val="00EB6638"/>
    <w:rsid w:val="00EB67EE"/>
    <w:rsid w:val="00EB6A51"/>
    <w:rsid w:val="00EC07B6"/>
    <w:rsid w:val="00EC0BC5"/>
    <w:rsid w:val="00EC0C0C"/>
    <w:rsid w:val="00EC1A15"/>
    <w:rsid w:val="00EC23CD"/>
    <w:rsid w:val="00EC2516"/>
    <w:rsid w:val="00EC2573"/>
    <w:rsid w:val="00EC2949"/>
    <w:rsid w:val="00EC29CD"/>
    <w:rsid w:val="00EC2FF9"/>
    <w:rsid w:val="00EC317F"/>
    <w:rsid w:val="00EC3825"/>
    <w:rsid w:val="00EC4C12"/>
    <w:rsid w:val="00EC5192"/>
    <w:rsid w:val="00EC59C4"/>
    <w:rsid w:val="00EC6A14"/>
    <w:rsid w:val="00EC6D4E"/>
    <w:rsid w:val="00EC6E3C"/>
    <w:rsid w:val="00EC7C3C"/>
    <w:rsid w:val="00ED13B6"/>
    <w:rsid w:val="00ED1AA3"/>
    <w:rsid w:val="00ED295B"/>
    <w:rsid w:val="00ED2DE7"/>
    <w:rsid w:val="00ED3201"/>
    <w:rsid w:val="00ED3235"/>
    <w:rsid w:val="00ED388F"/>
    <w:rsid w:val="00ED3B39"/>
    <w:rsid w:val="00ED3D39"/>
    <w:rsid w:val="00ED3FE0"/>
    <w:rsid w:val="00ED4067"/>
    <w:rsid w:val="00ED500E"/>
    <w:rsid w:val="00ED7098"/>
    <w:rsid w:val="00ED728A"/>
    <w:rsid w:val="00ED73AE"/>
    <w:rsid w:val="00EE07DB"/>
    <w:rsid w:val="00EE15B5"/>
    <w:rsid w:val="00EE1A6E"/>
    <w:rsid w:val="00EE225C"/>
    <w:rsid w:val="00EE22E7"/>
    <w:rsid w:val="00EE2CDA"/>
    <w:rsid w:val="00EE35C7"/>
    <w:rsid w:val="00EE39EF"/>
    <w:rsid w:val="00EE4129"/>
    <w:rsid w:val="00EE4298"/>
    <w:rsid w:val="00EE4503"/>
    <w:rsid w:val="00EE4721"/>
    <w:rsid w:val="00EE4B29"/>
    <w:rsid w:val="00EE4DCF"/>
    <w:rsid w:val="00EE4FF3"/>
    <w:rsid w:val="00EE5323"/>
    <w:rsid w:val="00EE5420"/>
    <w:rsid w:val="00EE547F"/>
    <w:rsid w:val="00EE54E4"/>
    <w:rsid w:val="00EE5772"/>
    <w:rsid w:val="00EE5FDA"/>
    <w:rsid w:val="00EE6401"/>
    <w:rsid w:val="00EE6856"/>
    <w:rsid w:val="00EE6AA8"/>
    <w:rsid w:val="00EE7069"/>
    <w:rsid w:val="00EE7233"/>
    <w:rsid w:val="00EE7555"/>
    <w:rsid w:val="00EE771A"/>
    <w:rsid w:val="00EE7822"/>
    <w:rsid w:val="00EF087C"/>
    <w:rsid w:val="00EF097E"/>
    <w:rsid w:val="00EF0E7E"/>
    <w:rsid w:val="00EF147E"/>
    <w:rsid w:val="00EF19F2"/>
    <w:rsid w:val="00EF1B85"/>
    <w:rsid w:val="00EF343B"/>
    <w:rsid w:val="00EF3577"/>
    <w:rsid w:val="00EF397D"/>
    <w:rsid w:val="00EF3B8B"/>
    <w:rsid w:val="00EF3BB7"/>
    <w:rsid w:val="00EF3CBC"/>
    <w:rsid w:val="00EF3D4C"/>
    <w:rsid w:val="00EF4958"/>
    <w:rsid w:val="00EF51C2"/>
    <w:rsid w:val="00EF52D7"/>
    <w:rsid w:val="00EF571B"/>
    <w:rsid w:val="00EF5AAC"/>
    <w:rsid w:val="00EF67A8"/>
    <w:rsid w:val="00EF77F0"/>
    <w:rsid w:val="00EF7967"/>
    <w:rsid w:val="00F0143C"/>
    <w:rsid w:val="00F032A2"/>
    <w:rsid w:val="00F032A4"/>
    <w:rsid w:val="00F048DB"/>
    <w:rsid w:val="00F0491C"/>
    <w:rsid w:val="00F04F2E"/>
    <w:rsid w:val="00F05B06"/>
    <w:rsid w:val="00F05FCB"/>
    <w:rsid w:val="00F064ED"/>
    <w:rsid w:val="00F0721A"/>
    <w:rsid w:val="00F075CA"/>
    <w:rsid w:val="00F1071E"/>
    <w:rsid w:val="00F10E93"/>
    <w:rsid w:val="00F117FC"/>
    <w:rsid w:val="00F11E73"/>
    <w:rsid w:val="00F11ED1"/>
    <w:rsid w:val="00F13664"/>
    <w:rsid w:val="00F138B3"/>
    <w:rsid w:val="00F13D8B"/>
    <w:rsid w:val="00F1408D"/>
    <w:rsid w:val="00F15AAD"/>
    <w:rsid w:val="00F16E5B"/>
    <w:rsid w:val="00F170EE"/>
    <w:rsid w:val="00F17391"/>
    <w:rsid w:val="00F202B9"/>
    <w:rsid w:val="00F20AAC"/>
    <w:rsid w:val="00F21E98"/>
    <w:rsid w:val="00F22117"/>
    <w:rsid w:val="00F232EA"/>
    <w:rsid w:val="00F2330C"/>
    <w:rsid w:val="00F233D6"/>
    <w:rsid w:val="00F2548F"/>
    <w:rsid w:val="00F25A5F"/>
    <w:rsid w:val="00F30183"/>
    <w:rsid w:val="00F30378"/>
    <w:rsid w:val="00F309E2"/>
    <w:rsid w:val="00F30A8E"/>
    <w:rsid w:val="00F31187"/>
    <w:rsid w:val="00F312F2"/>
    <w:rsid w:val="00F315CE"/>
    <w:rsid w:val="00F315D9"/>
    <w:rsid w:val="00F31BA6"/>
    <w:rsid w:val="00F31BC8"/>
    <w:rsid w:val="00F31EFA"/>
    <w:rsid w:val="00F32629"/>
    <w:rsid w:val="00F32A97"/>
    <w:rsid w:val="00F32AD1"/>
    <w:rsid w:val="00F32B0D"/>
    <w:rsid w:val="00F32B35"/>
    <w:rsid w:val="00F3304C"/>
    <w:rsid w:val="00F33670"/>
    <w:rsid w:val="00F34A19"/>
    <w:rsid w:val="00F34A6C"/>
    <w:rsid w:val="00F34AF9"/>
    <w:rsid w:val="00F34C1D"/>
    <w:rsid w:val="00F352FC"/>
    <w:rsid w:val="00F359EE"/>
    <w:rsid w:val="00F35AFB"/>
    <w:rsid w:val="00F35C95"/>
    <w:rsid w:val="00F36B2A"/>
    <w:rsid w:val="00F37415"/>
    <w:rsid w:val="00F377F9"/>
    <w:rsid w:val="00F37D26"/>
    <w:rsid w:val="00F409F2"/>
    <w:rsid w:val="00F40E29"/>
    <w:rsid w:val="00F41EF4"/>
    <w:rsid w:val="00F4205A"/>
    <w:rsid w:val="00F420FD"/>
    <w:rsid w:val="00F4282B"/>
    <w:rsid w:val="00F4303A"/>
    <w:rsid w:val="00F4351D"/>
    <w:rsid w:val="00F440DA"/>
    <w:rsid w:val="00F4411E"/>
    <w:rsid w:val="00F44EAD"/>
    <w:rsid w:val="00F45140"/>
    <w:rsid w:val="00F4541B"/>
    <w:rsid w:val="00F45A53"/>
    <w:rsid w:val="00F469D1"/>
    <w:rsid w:val="00F46A4C"/>
    <w:rsid w:val="00F4756C"/>
    <w:rsid w:val="00F47607"/>
    <w:rsid w:val="00F47B3E"/>
    <w:rsid w:val="00F52BBB"/>
    <w:rsid w:val="00F532C4"/>
    <w:rsid w:val="00F534B9"/>
    <w:rsid w:val="00F53ABF"/>
    <w:rsid w:val="00F53BD9"/>
    <w:rsid w:val="00F55157"/>
    <w:rsid w:val="00F552B8"/>
    <w:rsid w:val="00F55D22"/>
    <w:rsid w:val="00F55D6B"/>
    <w:rsid w:val="00F55EBE"/>
    <w:rsid w:val="00F5670C"/>
    <w:rsid w:val="00F56806"/>
    <w:rsid w:val="00F5797A"/>
    <w:rsid w:val="00F57AF8"/>
    <w:rsid w:val="00F57FB8"/>
    <w:rsid w:val="00F601E5"/>
    <w:rsid w:val="00F607A5"/>
    <w:rsid w:val="00F62238"/>
    <w:rsid w:val="00F62858"/>
    <w:rsid w:val="00F62C31"/>
    <w:rsid w:val="00F62E25"/>
    <w:rsid w:val="00F64669"/>
    <w:rsid w:val="00F64833"/>
    <w:rsid w:val="00F648F0"/>
    <w:rsid w:val="00F64F45"/>
    <w:rsid w:val="00F65382"/>
    <w:rsid w:val="00F65B13"/>
    <w:rsid w:val="00F65F50"/>
    <w:rsid w:val="00F66021"/>
    <w:rsid w:val="00F66659"/>
    <w:rsid w:val="00F6682D"/>
    <w:rsid w:val="00F673F3"/>
    <w:rsid w:val="00F67FB5"/>
    <w:rsid w:val="00F70482"/>
    <w:rsid w:val="00F7048E"/>
    <w:rsid w:val="00F708EE"/>
    <w:rsid w:val="00F70A4D"/>
    <w:rsid w:val="00F70B3C"/>
    <w:rsid w:val="00F712AE"/>
    <w:rsid w:val="00F71A87"/>
    <w:rsid w:val="00F71D71"/>
    <w:rsid w:val="00F724E8"/>
    <w:rsid w:val="00F72566"/>
    <w:rsid w:val="00F72708"/>
    <w:rsid w:val="00F7293D"/>
    <w:rsid w:val="00F73224"/>
    <w:rsid w:val="00F7344D"/>
    <w:rsid w:val="00F737E5"/>
    <w:rsid w:val="00F73AB3"/>
    <w:rsid w:val="00F73CD3"/>
    <w:rsid w:val="00F73E1A"/>
    <w:rsid w:val="00F743D2"/>
    <w:rsid w:val="00F745DE"/>
    <w:rsid w:val="00F74BB9"/>
    <w:rsid w:val="00F74E24"/>
    <w:rsid w:val="00F75E13"/>
    <w:rsid w:val="00F7679F"/>
    <w:rsid w:val="00F772CB"/>
    <w:rsid w:val="00F7740B"/>
    <w:rsid w:val="00F774A3"/>
    <w:rsid w:val="00F77915"/>
    <w:rsid w:val="00F77D52"/>
    <w:rsid w:val="00F81796"/>
    <w:rsid w:val="00F81A80"/>
    <w:rsid w:val="00F81B83"/>
    <w:rsid w:val="00F81C0A"/>
    <w:rsid w:val="00F8206B"/>
    <w:rsid w:val="00F8296B"/>
    <w:rsid w:val="00F830B7"/>
    <w:rsid w:val="00F834E1"/>
    <w:rsid w:val="00F8394C"/>
    <w:rsid w:val="00F8563F"/>
    <w:rsid w:val="00F863F4"/>
    <w:rsid w:val="00F86E0F"/>
    <w:rsid w:val="00F86EBD"/>
    <w:rsid w:val="00F873C0"/>
    <w:rsid w:val="00F87C07"/>
    <w:rsid w:val="00F87F9A"/>
    <w:rsid w:val="00F901B9"/>
    <w:rsid w:val="00F90832"/>
    <w:rsid w:val="00F909C9"/>
    <w:rsid w:val="00F918EE"/>
    <w:rsid w:val="00F91BD9"/>
    <w:rsid w:val="00F9207D"/>
    <w:rsid w:val="00F93325"/>
    <w:rsid w:val="00F94036"/>
    <w:rsid w:val="00F94853"/>
    <w:rsid w:val="00F950E6"/>
    <w:rsid w:val="00F95B32"/>
    <w:rsid w:val="00F95F1E"/>
    <w:rsid w:val="00F961B4"/>
    <w:rsid w:val="00F9676E"/>
    <w:rsid w:val="00F9683D"/>
    <w:rsid w:val="00F96860"/>
    <w:rsid w:val="00F96B03"/>
    <w:rsid w:val="00F96D70"/>
    <w:rsid w:val="00F96F7E"/>
    <w:rsid w:val="00F979B9"/>
    <w:rsid w:val="00F97A4E"/>
    <w:rsid w:val="00FA0831"/>
    <w:rsid w:val="00FA0A38"/>
    <w:rsid w:val="00FA0A41"/>
    <w:rsid w:val="00FA0FF1"/>
    <w:rsid w:val="00FA1256"/>
    <w:rsid w:val="00FA21D4"/>
    <w:rsid w:val="00FA26FC"/>
    <w:rsid w:val="00FA2DA5"/>
    <w:rsid w:val="00FA2E95"/>
    <w:rsid w:val="00FA3865"/>
    <w:rsid w:val="00FA465B"/>
    <w:rsid w:val="00FA4C8A"/>
    <w:rsid w:val="00FA4DFF"/>
    <w:rsid w:val="00FA4E78"/>
    <w:rsid w:val="00FA5175"/>
    <w:rsid w:val="00FA5B3D"/>
    <w:rsid w:val="00FA6714"/>
    <w:rsid w:val="00FA74D8"/>
    <w:rsid w:val="00FA7B7F"/>
    <w:rsid w:val="00FA7CD7"/>
    <w:rsid w:val="00FB09D1"/>
    <w:rsid w:val="00FB10AF"/>
    <w:rsid w:val="00FB17A5"/>
    <w:rsid w:val="00FB17D8"/>
    <w:rsid w:val="00FB1B82"/>
    <w:rsid w:val="00FB1D5F"/>
    <w:rsid w:val="00FB21E1"/>
    <w:rsid w:val="00FB266F"/>
    <w:rsid w:val="00FB2F3B"/>
    <w:rsid w:val="00FB323A"/>
    <w:rsid w:val="00FB3CE3"/>
    <w:rsid w:val="00FB3D80"/>
    <w:rsid w:val="00FB40D4"/>
    <w:rsid w:val="00FB4BA2"/>
    <w:rsid w:val="00FB4EAB"/>
    <w:rsid w:val="00FB4F5B"/>
    <w:rsid w:val="00FB54E4"/>
    <w:rsid w:val="00FB5A45"/>
    <w:rsid w:val="00FB6025"/>
    <w:rsid w:val="00FB616A"/>
    <w:rsid w:val="00FB6442"/>
    <w:rsid w:val="00FB6604"/>
    <w:rsid w:val="00FB6A95"/>
    <w:rsid w:val="00FB7AD8"/>
    <w:rsid w:val="00FC0444"/>
    <w:rsid w:val="00FC0511"/>
    <w:rsid w:val="00FC0696"/>
    <w:rsid w:val="00FC06A7"/>
    <w:rsid w:val="00FC083D"/>
    <w:rsid w:val="00FC0D5A"/>
    <w:rsid w:val="00FC121F"/>
    <w:rsid w:val="00FC1599"/>
    <w:rsid w:val="00FC201B"/>
    <w:rsid w:val="00FC23E9"/>
    <w:rsid w:val="00FC249D"/>
    <w:rsid w:val="00FC324E"/>
    <w:rsid w:val="00FC350A"/>
    <w:rsid w:val="00FC3593"/>
    <w:rsid w:val="00FC3F47"/>
    <w:rsid w:val="00FC413D"/>
    <w:rsid w:val="00FC4208"/>
    <w:rsid w:val="00FC482D"/>
    <w:rsid w:val="00FC50E7"/>
    <w:rsid w:val="00FC520A"/>
    <w:rsid w:val="00FC52D9"/>
    <w:rsid w:val="00FC5FEB"/>
    <w:rsid w:val="00FC6507"/>
    <w:rsid w:val="00FC707B"/>
    <w:rsid w:val="00FC747F"/>
    <w:rsid w:val="00FC7527"/>
    <w:rsid w:val="00FC78C6"/>
    <w:rsid w:val="00FD02BE"/>
    <w:rsid w:val="00FD089D"/>
    <w:rsid w:val="00FD0FC6"/>
    <w:rsid w:val="00FD1D10"/>
    <w:rsid w:val="00FD26AA"/>
    <w:rsid w:val="00FD2886"/>
    <w:rsid w:val="00FD2ACC"/>
    <w:rsid w:val="00FD2FFB"/>
    <w:rsid w:val="00FD3723"/>
    <w:rsid w:val="00FD3CF2"/>
    <w:rsid w:val="00FD4A39"/>
    <w:rsid w:val="00FD50B5"/>
    <w:rsid w:val="00FD5345"/>
    <w:rsid w:val="00FD5642"/>
    <w:rsid w:val="00FD5C0A"/>
    <w:rsid w:val="00FD5D7A"/>
    <w:rsid w:val="00FD5FF3"/>
    <w:rsid w:val="00FD68E1"/>
    <w:rsid w:val="00FD6B0C"/>
    <w:rsid w:val="00FD6CFA"/>
    <w:rsid w:val="00FD77DF"/>
    <w:rsid w:val="00FD7CEC"/>
    <w:rsid w:val="00FE01DE"/>
    <w:rsid w:val="00FE0A4E"/>
    <w:rsid w:val="00FE0CC0"/>
    <w:rsid w:val="00FE24C5"/>
    <w:rsid w:val="00FE2835"/>
    <w:rsid w:val="00FE345E"/>
    <w:rsid w:val="00FE3A54"/>
    <w:rsid w:val="00FE3E06"/>
    <w:rsid w:val="00FE452A"/>
    <w:rsid w:val="00FE45DC"/>
    <w:rsid w:val="00FE5D56"/>
    <w:rsid w:val="00FE6089"/>
    <w:rsid w:val="00FE64FF"/>
    <w:rsid w:val="00FE6BE8"/>
    <w:rsid w:val="00FE70E6"/>
    <w:rsid w:val="00FE790A"/>
    <w:rsid w:val="00FF0437"/>
    <w:rsid w:val="00FF0E16"/>
    <w:rsid w:val="00FF109F"/>
    <w:rsid w:val="00FF10F1"/>
    <w:rsid w:val="00FF1FC3"/>
    <w:rsid w:val="00FF262D"/>
    <w:rsid w:val="00FF2D35"/>
    <w:rsid w:val="00FF39ED"/>
    <w:rsid w:val="00FF4173"/>
    <w:rsid w:val="00FF4AAF"/>
    <w:rsid w:val="00FF52A3"/>
    <w:rsid w:val="00FF5F5A"/>
    <w:rsid w:val="00FF6038"/>
    <w:rsid w:val="00FF6F2D"/>
    <w:rsid w:val="00FF74EF"/>
    <w:rsid w:val="00FF7AF6"/>
    <w:rsid w:val="00FF7B8C"/>
    <w:rsid w:val="471BBFF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8696D54"/>
  <w15:chartTrackingRefBased/>
  <w15:docId w15:val="{2B8A91A6-56A0-44BB-B192-4AAA31E060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92C3C"/>
    <w:rPr>
      <w:rFonts w:ascii="Times New Roman" w:eastAsia="Times New Roman" w:hAnsi="Times New Roman" w:cs="Times New Roman"/>
      <w:lang w:eastAsia="en-GB"/>
    </w:rPr>
  </w:style>
  <w:style w:type="paragraph" w:styleId="Heading1">
    <w:name w:val="heading 1"/>
    <w:basedOn w:val="Normal"/>
    <w:next w:val="Normal"/>
    <w:link w:val="Heading1Char"/>
    <w:uiPriority w:val="9"/>
    <w:qFormat/>
    <w:rsid w:val="00BB0822"/>
    <w:pPr>
      <w:keepNext/>
      <w:keepLines/>
      <w:numPr>
        <w:numId w:val="1"/>
      </w:numPr>
      <w:spacing w:before="100" w:beforeAutospacing="1" w:line="360" w:lineRule="auto"/>
      <w:outlineLvl w:val="0"/>
    </w:pPr>
    <w:rPr>
      <w:rFonts w:ascii="Times" w:eastAsiaTheme="majorEastAsia" w:hAnsi="Times" w:cstheme="majorBidi"/>
      <w:b/>
      <w:sz w:val="32"/>
      <w:szCs w:val="32"/>
    </w:rPr>
  </w:style>
  <w:style w:type="paragraph" w:styleId="Heading2">
    <w:name w:val="heading 2"/>
    <w:basedOn w:val="Normal"/>
    <w:next w:val="Normal"/>
    <w:link w:val="Heading2Char"/>
    <w:uiPriority w:val="9"/>
    <w:qFormat/>
    <w:rsid w:val="00BB0822"/>
    <w:pPr>
      <w:numPr>
        <w:ilvl w:val="1"/>
        <w:numId w:val="1"/>
      </w:numPr>
      <w:spacing w:before="100" w:beforeAutospacing="1"/>
      <w:outlineLvl w:val="1"/>
    </w:pPr>
    <w:rPr>
      <w:rFonts w:ascii="Times" w:hAnsi="Times"/>
      <w:b/>
      <w:bCs/>
      <w:sz w:val="28"/>
      <w:szCs w:val="36"/>
    </w:rPr>
  </w:style>
  <w:style w:type="paragraph" w:styleId="Heading3">
    <w:name w:val="heading 3"/>
    <w:basedOn w:val="Normal"/>
    <w:next w:val="Normal"/>
    <w:link w:val="Heading3Char"/>
    <w:uiPriority w:val="9"/>
    <w:unhideWhenUsed/>
    <w:qFormat/>
    <w:rsid w:val="00BB0822"/>
    <w:pPr>
      <w:keepNext/>
      <w:keepLines/>
      <w:numPr>
        <w:ilvl w:val="2"/>
        <w:numId w:val="1"/>
      </w:numPr>
      <w:spacing w:before="40"/>
      <w:outlineLvl w:val="2"/>
    </w:pPr>
    <w:rPr>
      <w:rFonts w:ascii="Times" w:eastAsiaTheme="majorEastAsia" w:hAnsi="Times" w:cstheme="majorBidi"/>
      <w:b/>
    </w:rPr>
  </w:style>
  <w:style w:type="paragraph" w:styleId="Heading4">
    <w:name w:val="heading 4"/>
    <w:basedOn w:val="Normal"/>
    <w:next w:val="Normal"/>
    <w:link w:val="Heading4Char"/>
    <w:uiPriority w:val="9"/>
    <w:semiHidden/>
    <w:unhideWhenUsed/>
    <w:qFormat/>
    <w:rsid w:val="00BB0822"/>
    <w:pPr>
      <w:keepNext/>
      <w:keepLines/>
      <w:numPr>
        <w:ilvl w:val="3"/>
        <w:numId w:val="1"/>
      </w:numPr>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BB0822"/>
    <w:pPr>
      <w:keepNext/>
      <w:keepLines/>
      <w:numPr>
        <w:ilvl w:val="4"/>
        <w:numId w:val="1"/>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BB0822"/>
    <w:pPr>
      <w:keepNext/>
      <w:keepLines/>
      <w:numPr>
        <w:ilvl w:val="5"/>
        <w:numId w:val="1"/>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BB0822"/>
    <w:pPr>
      <w:keepNext/>
      <w:keepLines/>
      <w:numPr>
        <w:ilvl w:val="6"/>
        <w:numId w:val="1"/>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BB0822"/>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BB0822"/>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CC17D3"/>
    <w:rPr>
      <w:sz w:val="18"/>
      <w:szCs w:val="18"/>
    </w:rPr>
  </w:style>
  <w:style w:type="character" w:customStyle="1" w:styleId="BalloonTextChar">
    <w:name w:val="Balloon Text Char"/>
    <w:basedOn w:val="DefaultParagraphFont"/>
    <w:link w:val="BalloonText"/>
    <w:uiPriority w:val="99"/>
    <w:semiHidden/>
    <w:rsid w:val="00CC17D3"/>
    <w:rPr>
      <w:rFonts w:ascii="Times New Roman" w:eastAsia="Times New Roman" w:hAnsi="Times New Roman" w:cs="Times New Roman"/>
      <w:sz w:val="18"/>
      <w:szCs w:val="18"/>
      <w:lang w:eastAsia="en-GB"/>
    </w:rPr>
  </w:style>
  <w:style w:type="character" w:customStyle="1" w:styleId="Heading1Char">
    <w:name w:val="Heading 1 Char"/>
    <w:basedOn w:val="DefaultParagraphFont"/>
    <w:link w:val="Heading1"/>
    <w:uiPriority w:val="9"/>
    <w:rsid w:val="00BB0822"/>
    <w:rPr>
      <w:rFonts w:ascii="Times" w:eastAsiaTheme="majorEastAsia" w:hAnsi="Times" w:cstheme="majorBidi"/>
      <w:b/>
      <w:sz w:val="32"/>
      <w:szCs w:val="32"/>
      <w:lang w:eastAsia="en-GB"/>
    </w:rPr>
  </w:style>
  <w:style w:type="character" w:customStyle="1" w:styleId="Heading2Char">
    <w:name w:val="Heading 2 Char"/>
    <w:basedOn w:val="DefaultParagraphFont"/>
    <w:link w:val="Heading2"/>
    <w:uiPriority w:val="9"/>
    <w:rsid w:val="00BB0822"/>
    <w:rPr>
      <w:rFonts w:ascii="Times" w:eastAsia="Times New Roman" w:hAnsi="Times" w:cs="Times New Roman"/>
      <w:b/>
      <w:bCs/>
      <w:sz w:val="28"/>
      <w:szCs w:val="36"/>
      <w:lang w:eastAsia="en-GB"/>
    </w:rPr>
  </w:style>
  <w:style w:type="character" w:customStyle="1" w:styleId="Heading3Char">
    <w:name w:val="Heading 3 Char"/>
    <w:basedOn w:val="DefaultParagraphFont"/>
    <w:link w:val="Heading3"/>
    <w:uiPriority w:val="9"/>
    <w:rsid w:val="00BB0822"/>
    <w:rPr>
      <w:rFonts w:ascii="Times" w:eastAsiaTheme="majorEastAsia" w:hAnsi="Times" w:cstheme="majorBidi"/>
      <w:b/>
      <w:lang w:eastAsia="en-GB"/>
    </w:rPr>
  </w:style>
  <w:style w:type="character" w:customStyle="1" w:styleId="Heading4Char">
    <w:name w:val="Heading 4 Char"/>
    <w:basedOn w:val="DefaultParagraphFont"/>
    <w:link w:val="Heading4"/>
    <w:uiPriority w:val="9"/>
    <w:semiHidden/>
    <w:rsid w:val="00BB0822"/>
    <w:rPr>
      <w:rFonts w:asciiTheme="majorHAnsi" w:eastAsiaTheme="majorEastAsia" w:hAnsiTheme="majorHAnsi" w:cstheme="majorBidi"/>
      <w:i/>
      <w:iCs/>
      <w:color w:val="2F5496" w:themeColor="accent1" w:themeShade="BF"/>
      <w:lang w:eastAsia="en-GB"/>
    </w:rPr>
  </w:style>
  <w:style w:type="character" w:customStyle="1" w:styleId="Heading5Char">
    <w:name w:val="Heading 5 Char"/>
    <w:basedOn w:val="DefaultParagraphFont"/>
    <w:link w:val="Heading5"/>
    <w:uiPriority w:val="9"/>
    <w:semiHidden/>
    <w:rsid w:val="00BB0822"/>
    <w:rPr>
      <w:rFonts w:asciiTheme="majorHAnsi" w:eastAsiaTheme="majorEastAsia" w:hAnsiTheme="majorHAnsi" w:cstheme="majorBidi"/>
      <w:color w:val="2F5496" w:themeColor="accent1" w:themeShade="BF"/>
      <w:lang w:eastAsia="en-GB"/>
    </w:rPr>
  </w:style>
  <w:style w:type="character" w:customStyle="1" w:styleId="Heading6Char">
    <w:name w:val="Heading 6 Char"/>
    <w:basedOn w:val="DefaultParagraphFont"/>
    <w:link w:val="Heading6"/>
    <w:uiPriority w:val="9"/>
    <w:semiHidden/>
    <w:rsid w:val="00BB0822"/>
    <w:rPr>
      <w:rFonts w:asciiTheme="majorHAnsi" w:eastAsiaTheme="majorEastAsia" w:hAnsiTheme="majorHAnsi" w:cstheme="majorBidi"/>
      <w:color w:val="1F3763" w:themeColor="accent1" w:themeShade="7F"/>
      <w:lang w:eastAsia="en-GB"/>
    </w:rPr>
  </w:style>
  <w:style w:type="character" w:customStyle="1" w:styleId="Heading7Char">
    <w:name w:val="Heading 7 Char"/>
    <w:basedOn w:val="DefaultParagraphFont"/>
    <w:link w:val="Heading7"/>
    <w:uiPriority w:val="9"/>
    <w:semiHidden/>
    <w:rsid w:val="00BB0822"/>
    <w:rPr>
      <w:rFonts w:asciiTheme="majorHAnsi" w:eastAsiaTheme="majorEastAsia" w:hAnsiTheme="majorHAnsi" w:cstheme="majorBidi"/>
      <w:i/>
      <w:iCs/>
      <w:color w:val="1F3763" w:themeColor="accent1" w:themeShade="7F"/>
      <w:lang w:eastAsia="en-GB"/>
    </w:rPr>
  </w:style>
  <w:style w:type="character" w:customStyle="1" w:styleId="Heading8Char">
    <w:name w:val="Heading 8 Char"/>
    <w:basedOn w:val="DefaultParagraphFont"/>
    <w:link w:val="Heading8"/>
    <w:uiPriority w:val="9"/>
    <w:semiHidden/>
    <w:rsid w:val="00BB0822"/>
    <w:rPr>
      <w:rFonts w:asciiTheme="majorHAnsi" w:eastAsiaTheme="majorEastAsia" w:hAnsiTheme="majorHAnsi" w:cstheme="majorBidi"/>
      <w:color w:val="272727" w:themeColor="text1" w:themeTint="D8"/>
      <w:sz w:val="21"/>
      <w:szCs w:val="21"/>
      <w:lang w:eastAsia="en-GB"/>
    </w:rPr>
  </w:style>
  <w:style w:type="character" w:customStyle="1" w:styleId="Heading9Char">
    <w:name w:val="Heading 9 Char"/>
    <w:basedOn w:val="DefaultParagraphFont"/>
    <w:link w:val="Heading9"/>
    <w:uiPriority w:val="9"/>
    <w:semiHidden/>
    <w:rsid w:val="00BB0822"/>
    <w:rPr>
      <w:rFonts w:asciiTheme="majorHAnsi" w:eastAsiaTheme="majorEastAsia" w:hAnsiTheme="majorHAnsi" w:cstheme="majorBidi"/>
      <w:i/>
      <w:iCs/>
      <w:color w:val="272727" w:themeColor="text1" w:themeTint="D8"/>
      <w:sz w:val="21"/>
      <w:szCs w:val="21"/>
      <w:lang w:eastAsia="en-GB"/>
    </w:rPr>
  </w:style>
  <w:style w:type="character" w:styleId="Hyperlink">
    <w:name w:val="Hyperlink"/>
    <w:basedOn w:val="DefaultParagraphFont"/>
    <w:uiPriority w:val="99"/>
    <w:unhideWhenUsed/>
    <w:rsid w:val="00BF1857"/>
    <w:rPr>
      <w:color w:val="0563C1" w:themeColor="hyperlink"/>
      <w:u w:val="single"/>
    </w:rPr>
  </w:style>
  <w:style w:type="character" w:customStyle="1" w:styleId="UnresolvedMention1">
    <w:name w:val="Unresolved Mention1"/>
    <w:basedOn w:val="DefaultParagraphFont"/>
    <w:uiPriority w:val="99"/>
    <w:semiHidden/>
    <w:unhideWhenUsed/>
    <w:rsid w:val="00BF1857"/>
    <w:rPr>
      <w:color w:val="605E5C"/>
      <w:shd w:val="clear" w:color="auto" w:fill="E1DFDD"/>
    </w:rPr>
  </w:style>
  <w:style w:type="character" w:styleId="CommentReference">
    <w:name w:val="annotation reference"/>
    <w:basedOn w:val="DefaultParagraphFont"/>
    <w:uiPriority w:val="99"/>
    <w:semiHidden/>
    <w:unhideWhenUsed/>
    <w:rsid w:val="00932652"/>
    <w:rPr>
      <w:sz w:val="16"/>
      <w:szCs w:val="16"/>
    </w:rPr>
  </w:style>
  <w:style w:type="paragraph" w:styleId="CommentText">
    <w:name w:val="annotation text"/>
    <w:basedOn w:val="Normal"/>
    <w:link w:val="CommentTextChar"/>
    <w:uiPriority w:val="99"/>
    <w:unhideWhenUsed/>
    <w:rsid w:val="00932652"/>
    <w:rPr>
      <w:sz w:val="20"/>
      <w:szCs w:val="20"/>
    </w:rPr>
  </w:style>
  <w:style w:type="character" w:customStyle="1" w:styleId="CommentTextChar">
    <w:name w:val="Comment Text Char"/>
    <w:basedOn w:val="DefaultParagraphFont"/>
    <w:link w:val="CommentText"/>
    <w:uiPriority w:val="99"/>
    <w:rsid w:val="00932652"/>
    <w:rPr>
      <w:rFonts w:ascii="Times New Roman" w:eastAsia="Times New Roman" w:hAnsi="Times New Roman" w:cs="Times New Roman"/>
      <w:sz w:val="20"/>
      <w:szCs w:val="20"/>
      <w:lang w:eastAsia="en-GB"/>
    </w:rPr>
  </w:style>
  <w:style w:type="paragraph" w:styleId="CommentSubject">
    <w:name w:val="annotation subject"/>
    <w:basedOn w:val="CommentText"/>
    <w:next w:val="CommentText"/>
    <w:link w:val="CommentSubjectChar"/>
    <w:uiPriority w:val="99"/>
    <w:semiHidden/>
    <w:unhideWhenUsed/>
    <w:rsid w:val="00932652"/>
    <w:rPr>
      <w:b/>
      <w:bCs/>
    </w:rPr>
  </w:style>
  <w:style w:type="character" w:customStyle="1" w:styleId="CommentSubjectChar">
    <w:name w:val="Comment Subject Char"/>
    <w:basedOn w:val="CommentTextChar"/>
    <w:link w:val="CommentSubject"/>
    <w:uiPriority w:val="99"/>
    <w:semiHidden/>
    <w:rsid w:val="00932652"/>
    <w:rPr>
      <w:rFonts w:ascii="Times New Roman" w:eastAsia="Times New Roman" w:hAnsi="Times New Roman" w:cs="Times New Roman"/>
      <w:b/>
      <w:bCs/>
      <w:sz w:val="20"/>
      <w:szCs w:val="20"/>
      <w:lang w:eastAsia="en-GB"/>
    </w:rPr>
  </w:style>
  <w:style w:type="character" w:styleId="FollowedHyperlink">
    <w:name w:val="FollowedHyperlink"/>
    <w:basedOn w:val="DefaultParagraphFont"/>
    <w:uiPriority w:val="99"/>
    <w:semiHidden/>
    <w:unhideWhenUsed/>
    <w:rsid w:val="00624707"/>
    <w:rPr>
      <w:color w:val="954F72" w:themeColor="followedHyperlink"/>
      <w:u w:val="single"/>
    </w:rPr>
  </w:style>
  <w:style w:type="paragraph" w:customStyle="1" w:styleId="Body">
    <w:name w:val="Body"/>
    <w:rsid w:val="008D34D3"/>
    <w:pPr>
      <w:pBdr>
        <w:top w:val="nil"/>
        <w:left w:val="nil"/>
        <w:bottom w:val="nil"/>
        <w:right w:val="nil"/>
        <w:between w:val="nil"/>
        <w:bar w:val="nil"/>
      </w:pBdr>
    </w:pPr>
    <w:rPr>
      <w:rFonts w:ascii="Times New Roman" w:eastAsia="Arial Unicode MS" w:hAnsi="Times New Roman" w:cs="Arial Unicode MS"/>
      <w:color w:val="000000"/>
      <w:u w:color="000000"/>
      <w:bdr w:val="nil"/>
      <w:lang w:eastAsia="en-GB"/>
      <w14:textOutline w14:w="0" w14:cap="flat" w14:cmpd="sng" w14:algn="ctr">
        <w14:noFill/>
        <w14:prstDash w14:val="solid"/>
        <w14:bevel/>
      </w14:textOutline>
    </w:rPr>
  </w:style>
  <w:style w:type="character" w:customStyle="1" w:styleId="None">
    <w:name w:val="None"/>
    <w:rsid w:val="008D34D3"/>
  </w:style>
  <w:style w:type="paragraph" w:styleId="ListParagraph">
    <w:name w:val="List Paragraph"/>
    <w:basedOn w:val="Normal"/>
    <w:qFormat/>
    <w:rsid w:val="00137666"/>
    <w:pPr>
      <w:ind w:left="720"/>
      <w:contextualSpacing/>
    </w:pPr>
  </w:style>
  <w:style w:type="character" w:styleId="Strong">
    <w:name w:val="Strong"/>
    <w:basedOn w:val="DefaultParagraphFont"/>
    <w:uiPriority w:val="22"/>
    <w:qFormat/>
    <w:rsid w:val="00711F29"/>
    <w:rPr>
      <w:b/>
      <w:bCs/>
    </w:rPr>
  </w:style>
  <w:style w:type="character" w:styleId="PlaceholderText">
    <w:name w:val="Placeholder Text"/>
    <w:basedOn w:val="DefaultParagraphFont"/>
    <w:uiPriority w:val="99"/>
    <w:semiHidden/>
    <w:rsid w:val="00A821E7"/>
    <w:rPr>
      <w:color w:val="808080"/>
    </w:rPr>
  </w:style>
  <w:style w:type="paragraph" w:styleId="Caption">
    <w:name w:val="caption"/>
    <w:basedOn w:val="Normal"/>
    <w:next w:val="Normal"/>
    <w:uiPriority w:val="35"/>
    <w:unhideWhenUsed/>
    <w:qFormat/>
    <w:rsid w:val="00A821E7"/>
    <w:pPr>
      <w:spacing w:after="200"/>
    </w:pPr>
    <w:rPr>
      <w:i/>
      <w:iCs/>
      <w:color w:val="44546A" w:themeColor="text2"/>
      <w:sz w:val="18"/>
      <w:szCs w:val="18"/>
    </w:rPr>
  </w:style>
  <w:style w:type="table" w:styleId="TableGrid">
    <w:name w:val="Table Grid"/>
    <w:basedOn w:val="TableNormal"/>
    <w:uiPriority w:val="39"/>
    <w:rsid w:val="00A821E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363595"/>
    <w:pPr>
      <w:spacing w:before="100" w:beforeAutospacing="1" w:after="100" w:afterAutospacing="1"/>
    </w:pPr>
  </w:style>
  <w:style w:type="character" w:styleId="Emphasis">
    <w:name w:val="Emphasis"/>
    <w:basedOn w:val="DefaultParagraphFont"/>
    <w:uiPriority w:val="20"/>
    <w:qFormat/>
    <w:rsid w:val="00363595"/>
    <w:rPr>
      <w:i/>
      <w:iCs/>
    </w:rPr>
  </w:style>
  <w:style w:type="paragraph" w:styleId="Revision">
    <w:name w:val="Revision"/>
    <w:hidden/>
    <w:uiPriority w:val="99"/>
    <w:semiHidden/>
    <w:rsid w:val="00734189"/>
    <w:rPr>
      <w:rFonts w:ascii="Times New Roman" w:eastAsia="Times New Roman" w:hAnsi="Times New Roman" w:cs="Times New Roman"/>
      <w:lang w:eastAsia="en-GB"/>
    </w:rPr>
  </w:style>
  <w:style w:type="paragraph" w:styleId="NoSpacing">
    <w:name w:val="No Spacing"/>
    <w:uiPriority w:val="1"/>
    <w:qFormat/>
    <w:rsid w:val="001C1258"/>
    <w:pPr>
      <w:pBdr>
        <w:top w:val="nil"/>
        <w:left w:val="nil"/>
        <w:bottom w:val="nil"/>
        <w:right w:val="nil"/>
        <w:between w:val="nil"/>
        <w:bar w:val="nil"/>
      </w:pBdr>
    </w:pPr>
    <w:rPr>
      <w:rFonts w:ascii="Calibri" w:eastAsia="Calibri" w:hAnsi="Calibri" w:cs="Calibri"/>
      <w:color w:val="000000"/>
      <w:sz w:val="21"/>
      <w:szCs w:val="21"/>
      <w:u w:color="000000"/>
      <w:bdr w:val="nil"/>
      <w:lang w:val="de-DE" w:eastAsia="en-GB"/>
    </w:rPr>
  </w:style>
  <w:style w:type="character" w:customStyle="1" w:styleId="highwire-cite-metadata-doi">
    <w:name w:val="highwire-cite-metadata-doi"/>
    <w:basedOn w:val="DefaultParagraphFont"/>
    <w:rsid w:val="008F7DE9"/>
  </w:style>
  <w:style w:type="paragraph" w:customStyle="1" w:styleId="Default">
    <w:name w:val="Default"/>
    <w:rsid w:val="001F4A58"/>
    <w:pPr>
      <w:pBdr>
        <w:top w:val="nil"/>
        <w:left w:val="nil"/>
        <w:bottom w:val="nil"/>
        <w:right w:val="nil"/>
        <w:between w:val="nil"/>
        <w:bar w:val="nil"/>
      </w:pBdr>
      <w:spacing w:before="160"/>
    </w:pPr>
    <w:rPr>
      <w:rFonts w:ascii="Helvetica Neue" w:eastAsia="Arial Unicode MS" w:hAnsi="Helvetica Neue" w:cs="Arial Unicode MS"/>
      <w:color w:val="000000"/>
      <w:bdr w:val="nil"/>
      <w:lang w:eastAsia="en-GB"/>
      <w14:textOutline w14:w="0" w14:cap="flat" w14:cmpd="sng" w14:algn="ctr">
        <w14:noFill/>
        <w14:prstDash w14:val="solid"/>
        <w14:bevel/>
      </w14:textOutline>
    </w:rPr>
  </w:style>
  <w:style w:type="numbering" w:customStyle="1" w:styleId="ImportedStyle1">
    <w:name w:val="Imported Style 1"/>
    <w:rsid w:val="00C90659"/>
    <w:pPr>
      <w:numPr>
        <w:numId w:val="8"/>
      </w:numPr>
    </w:pPr>
  </w:style>
  <w:style w:type="character" w:customStyle="1" w:styleId="discussion-id-aed39146-7017-40e8-b1b1-a6a7aa315ada">
    <w:name w:val="discussion-id-aed39146-7017-40e8-b1b1-a6a7aa315ada"/>
    <w:basedOn w:val="DefaultParagraphFont"/>
    <w:rsid w:val="00923D9B"/>
  </w:style>
  <w:style w:type="character" w:customStyle="1" w:styleId="notion-enable-hover">
    <w:name w:val="notion-enable-hover"/>
    <w:basedOn w:val="DefaultParagraphFont"/>
    <w:rsid w:val="00E42666"/>
  </w:style>
  <w:style w:type="character" w:customStyle="1" w:styleId="discussion-level-1">
    <w:name w:val="discussion-level-1"/>
    <w:basedOn w:val="DefaultParagraphFont"/>
    <w:rsid w:val="00E42666"/>
  </w:style>
  <w:style w:type="paragraph" w:styleId="Header">
    <w:name w:val="header"/>
    <w:basedOn w:val="Normal"/>
    <w:link w:val="HeaderChar"/>
    <w:uiPriority w:val="99"/>
    <w:unhideWhenUsed/>
    <w:rsid w:val="002B43D7"/>
    <w:pPr>
      <w:tabs>
        <w:tab w:val="center" w:pos="4513"/>
        <w:tab w:val="right" w:pos="9026"/>
      </w:tabs>
    </w:pPr>
  </w:style>
  <w:style w:type="character" w:customStyle="1" w:styleId="HeaderChar">
    <w:name w:val="Header Char"/>
    <w:basedOn w:val="DefaultParagraphFont"/>
    <w:link w:val="Header"/>
    <w:uiPriority w:val="99"/>
    <w:rsid w:val="002B43D7"/>
    <w:rPr>
      <w:rFonts w:ascii="Times New Roman" w:eastAsia="Times New Roman" w:hAnsi="Times New Roman" w:cs="Times New Roman"/>
      <w:lang w:eastAsia="en-GB"/>
    </w:rPr>
  </w:style>
  <w:style w:type="paragraph" w:styleId="Footer">
    <w:name w:val="footer"/>
    <w:basedOn w:val="Normal"/>
    <w:link w:val="FooterChar"/>
    <w:uiPriority w:val="99"/>
    <w:unhideWhenUsed/>
    <w:rsid w:val="002B43D7"/>
    <w:pPr>
      <w:tabs>
        <w:tab w:val="center" w:pos="4513"/>
        <w:tab w:val="right" w:pos="9026"/>
      </w:tabs>
    </w:pPr>
  </w:style>
  <w:style w:type="character" w:customStyle="1" w:styleId="FooterChar">
    <w:name w:val="Footer Char"/>
    <w:basedOn w:val="DefaultParagraphFont"/>
    <w:link w:val="Footer"/>
    <w:uiPriority w:val="99"/>
    <w:rsid w:val="002B43D7"/>
    <w:rPr>
      <w:rFonts w:ascii="Times New Roman" w:eastAsia="Times New Roman" w:hAnsi="Times New Roman" w:cs="Times New Roman"/>
      <w:lang w:eastAsia="en-GB"/>
    </w:rPr>
  </w:style>
  <w:style w:type="paragraph" w:styleId="FootnoteText">
    <w:name w:val="footnote text"/>
    <w:basedOn w:val="Normal"/>
    <w:link w:val="FootnoteTextChar"/>
    <w:uiPriority w:val="99"/>
    <w:semiHidden/>
    <w:unhideWhenUsed/>
    <w:rsid w:val="00394C30"/>
    <w:rPr>
      <w:sz w:val="20"/>
      <w:szCs w:val="20"/>
    </w:rPr>
  </w:style>
  <w:style w:type="character" w:customStyle="1" w:styleId="FootnoteTextChar">
    <w:name w:val="Footnote Text Char"/>
    <w:basedOn w:val="DefaultParagraphFont"/>
    <w:link w:val="FootnoteText"/>
    <w:uiPriority w:val="99"/>
    <w:semiHidden/>
    <w:rsid w:val="00394C30"/>
    <w:rPr>
      <w:rFonts w:ascii="Times New Roman" w:eastAsia="Times New Roman" w:hAnsi="Times New Roman" w:cs="Times New Roman"/>
      <w:sz w:val="20"/>
      <w:szCs w:val="20"/>
      <w:lang w:eastAsia="en-GB"/>
    </w:rPr>
  </w:style>
  <w:style w:type="character" w:styleId="FootnoteReference">
    <w:name w:val="footnote reference"/>
    <w:basedOn w:val="DefaultParagraphFont"/>
    <w:uiPriority w:val="99"/>
    <w:semiHidden/>
    <w:unhideWhenUsed/>
    <w:rsid w:val="00394C30"/>
    <w:rPr>
      <w:vertAlign w:val="superscript"/>
    </w:rPr>
  </w:style>
  <w:style w:type="character" w:styleId="PageNumber">
    <w:name w:val="page number"/>
    <w:basedOn w:val="DefaultParagraphFont"/>
    <w:uiPriority w:val="99"/>
    <w:semiHidden/>
    <w:unhideWhenUsed/>
    <w:rsid w:val="009E002E"/>
  </w:style>
  <w:style w:type="character" w:customStyle="1" w:styleId="InternetLink">
    <w:name w:val="Internet Link"/>
    <w:basedOn w:val="DefaultParagraphFont"/>
    <w:uiPriority w:val="99"/>
    <w:unhideWhenUsed/>
    <w:rsid w:val="00214D0E"/>
    <w:rPr>
      <w:color w:val="0563C1" w:themeColor="hyperlink"/>
      <w:u w:val="single"/>
    </w:rPr>
  </w:style>
  <w:style w:type="character" w:styleId="LineNumber">
    <w:name w:val="line number"/>
    <w:basedOn w:val="DefaultParagraphFont"/>
    <w:uiPriority w:val="99"/>
    <w:semiHidden/>
    <w:unhideWhenUsed/>
    <w:rsid w:val="00231C1C"/>
  </w:style>
  <w:style w:type="character" w:customStyle="1" w:styleId="markedcontent">
    <w:name w:val="markedcontent"/>
    <w:basedOn w:val="DefaultParagraphFont"/>
    <w:rsid w:val="001D5C06"/>
  </w:style>
  <w:style w:type="character" w:customStyle="1" w:styleId="highlight">
    <w:name w:val="highlight"/>
    <w:basedOn w:val="DefaultParagraphFont"/>
    <w:rsid w:val="001D5C06"/>
  </w:style>
  <w:style w:type="character" w:customStyle="1" w:styleId="UnresolvedMention2">
    <w:name w:val="Unresolved Mention2"/>
    <w:basedOn w:val="DefaultParagraphFont"/>
    <w:uiPriority w:val="99"/>
    <w:semiHidden/>
    <w:unhideWhenUsed/>
    <w:rsid w:val="001B28FC"/>
    <w:rPr>
      <w:color w:val="605E5C"/>
      <w:shd w:val="clear" w:color="auto" w:fill="E1DFDD"/>
    </w:rPr>
  </w:style>
  <w:style w:type="character" w:customStyle="1" w:styleId="5fqyx">
    <w:name w:val="_5fqyx"/>
    <w:basedOn w:val="DefaultParagraphFont"/>
    <w:rsid w:val="000B205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18181">
      <w:bodyDiv w:val="1"/>
      <w:marLeft w:val="0"/>
      <w:marRight w:val="0"/>
      <w:marTop w:val="0"/>
      <w:marBottom w:val="0"/>
      <w:divBdr>
        <w:top w:val="none" w:sz="0" w:space="0" w:color="auto"/>
        <w:left w:val="none" w:sz="0" w:space="0" w:color="auto"/>
        <w:bottom w:val="none" w:sz="0" w:space="0" w:color="auto"/>
        <w:right w:val="none" w:sz="0" w:space="0" w:color="auto"/>
      </w:divBdr>
    </w:div>
    <w:div w:id="1779550">
      <w:bodyDiv w:val="1"/>
      <w:marLeft w:val="0"/>
      <w:marRight w:val="0"/>
      <w:marTop w:val="0"/>
      <w:marBottom w:val="0"/>
      <w:divBdr>
        <w:top w:val="none" w:sz="0" w:space="0" w:color="auto"/>
        <w:left w:val="none" w:sz="0" w:space="0" w:color="auto"/>
        <w:bottom w:val="none" w:sz="0" w:space="0" w:color="auto"/>
        <w:right w:val="none" w:sz="0" w:space="0" w:color="auto"/>
      </w:divBdr>
      <w:divsChild>
        <w:div w:id="1202982217">
          <w:marLeft w:val="480"/>
          <w:marRight w:val="0"/>
          <w:marTop w:val="0"/>
          <w:marBottom w:val="0"/>
          <w:divBdr>
            <w:top w:val="none" w:sz="0" w:space="0" w:color="auto"/>
            <w:left w:val="none" w:sz="0" w:space="0" w:color="auto"/>
            <w:bottom w:val="none" w:sz="0" w:space="0" w:color="auto"/>
            <w:right w:val="none" w:sz="0" w:space="0" w:color="auto"/>
          </w:divBdr>
        </w:div>
        <w:div w:id="696196424">
          <w:marLeft w:val="480"/>
          <w:marRight w:val="0"/>
          <w:marTop w:val="0"/>
          <w:marBottom w:val="0"/>
          <w:divBdr>
            <w:top w:val="none" w:sz="0" w:space="0" w:color="auto"/>
            <w:left w:val="none" w:sz="0" w:space="0" w:color="auto"/>
            <w:bottom w:val="none" w:sz="0" w:space="0" w:color="auto"/>
            <w:right w:val="none" w:sz="0" w:space="0" w:color="auto"/>
          </w:divBdr>
        </w:div>
        <w:div w:id="1953397896">
          <w:marLeft w:val="480"/>
          <w:marRight w:val="0"/>
          <w:marTop w:val="0"/>
          <w:marBottom w:val="0"/>
          <w:divBdr>
            <w:top w:val="none" w:sz="0" w:space="0" w:color="auto"/>
            <w:left w:val="none" w:sz="0" w:space="0" w:color="auto"/>
            <w:bottom w:val="none" w:sz="0" w:space="0" w:color="auto"/>
            <w:right w:val="none" w:sz="0" w:space="0" w:color="auto"/>
          </w:divBdr>
        </w:div>
        <w:div w:id="482627502">
          <w:marLeft w:val="480"/>
          <w:marRight w:val="0"/>
          <w:marTop w:val="0"/>
          <w:marBottom w:val="0"/>
          <w:divBdr>
            <w:top w:val="none" w:sz="0" w:space="0" w:color="auto"/>
            <w:left w:val="none" w:sz="0" w:space="0" w:color="auto"/>
            <w:bottom w:val="none" w:sz="0" w:space="0" w:color="auto"/>
            <w:right w:val="none" w:sz="0" w:space="0" w:color="auto"/>
          </w:divBdr>
        </w:div>
        <w:div w:id="1824618869">
          <w:marLeft w:val="480"/>
          <w:marRight w:val="0"/>
          <w:marTop w:val="0"/>
          <w:marBottom w:val="0"/>
          <w:divBdr>
            <w:top w:val="none" w:sz="0" w:space="0" w:color="auto"/>
            <w:left w:val="none" w:sz="0" w:space="0" w:color="auto"/>
            <w:bottom w:val="none" w:sz="0" w:space="0" w:color="auto"/>
            <w:right w:val="none" w:sz="0" w:space="0" w:color="auto"/>
          </w:divBdr>
        </w:div>
        <w:div w:id="680276588">
          <w:marLeft w:val="480"/>
          <w:marRight w:val="0"/>
          <w:marTop w:val="0"/>
          <w:marBottom w:val="0"/>
          <w:divBdr>
            <w:top w:val="none" w:sz="0" w:space="0" w:color="auto"/>
            <w:left w:val="none" w:sz="0" w:space="0" w:color="auto"/>
            <w:bottom w:val="none" w:sz="0" w:space="0" w:color="auto"/>
            <w:right w:val="none" w:sz="0" w:space="0" w:color="auto"/>
          </w:divBdr>
        </w:div>
        <w:div w:id="2089571170">
          <w:marLeft w:val="480"/>
          <w:marRight w:val="0"/>
          <w:marTop w:val="0"/>
          <w:marBottom w:val="0"/>
          <w:divBdr>
            <w:top w:val="none" w:sz="0" w:space="0" w:color="auto"/>
            <w:left w:val="none" w:sz="0" w:space="0" w:color="auto"/>
            <w:bottom w:val="none" w:sz="0" w:space="0" w:color="auto"/>
            <w:right w:val="none" w:sz="0" w:space="0" w:color="auto"/>
          </w:divBdr>
        </w:div>
        <w:div w:id="1766416604">
          <w:marLeft w:val="480"/>
          <w:marRight w:val="0"/>
          <w:marTop w:val="0"/>
          <w:marBottom w:val="0"/>
          <w:divBdr>
            <w:top w:val="none" w:sz="0" w:space="0" w:color="auto"/>
            <w:left w:val="none" w:sz="0" w:space="0" w:color="auto"/>
            <w:bottom w:val="none" w:sz="0" w:space="0" w:color="auto"/>
            <w:right w:val="none" w:sz="0" w:space="0" w:color="auto"/>
          </w:divBdr>
        </w:div>
        <w:div w:id="1943217400">
          <w:marLeft w:val="480"/>
          <w:marRight w:val="0"/>
          <w:marTop w:val="0"/>
          <w:marBottom w:val="0"/>
          <w:divBdr>
            <w:top w:val="none" w:sz="0" w:space="0" w:color="auto"/>
            <w:left w:val="none" w:sz="0" w:space="0" w:color="auto"/>
            <w:bottom w:val="none" w:sz="0" w:space="0" w:color="auto"/>
            <w:right w:val="none" w:sz="0" w:space="0" w:color="auto"/>
          </w:divBdr>
        </w:div>
        <w:div w:id="1472557483">
          <w:marLeft w:val="480"/>
          <w:marRight w:val="0"/>
          <w:marTop w:val="0"/>
          <w:marBottom w:val="0"/>
          <w:divBdr>
            <w:top w:val="none" w:sz="0" w:space="0" w:color="auto"/>
            <w:left w:val="none" w:sz="0" w:space="0" w:color="auto"/>
            <w:bottom w:val="none" w:sz="0" w:space="0" w:color="auto"/>
            <w:right w:val="none" w:sz="0" w:space="0" w:color="auto"/>
          </w:divBdr>
        </w:div>
        <w:div w:id="1681469092">
          <w:marLeft w:val="480"/>
          <w:marRight w:val="0"/>
          <w:marTop w:val="0"/>
          <w:marBottom w:val="0"/>
          <w:divBdr>
            <w:top w:val="none" w:sz="0" w:space="0" w:color="auto"/>
            <w:left w:val="none" w:sz="0" w:space="0" w:color="auto"/>
            <w:bottom w:val="none" w:sz="0" w:space="0" w:color="auto"/>
            <w:right w:val="none" w:sz="0" w:space="0" w:color="auto"/>
          </w:divBdr>
        </w:div>
        <w:div w:id="1438253649">
          <w:marLeft w:val="480"/>
          <w:marRight w:val="0"/>
          <w:marTop w:val="0"/>
          <w:marBottom w:val="0"/>
          <w:divBdr>
            <w:top w:val="none" w:sz="0" w:space="0" w:color="auto"/>
            <w:left w:val="none" w:sz="0" w:space="0" w:color="auto"/>
            <w:bottom w:val="none" w:sz="0" w:space="0" w:color="auto"/>
            <w:right w:val="none" w:sz="0" w:space="0" w:color="auto"/>
          </w:divBdr>
        </w:div>
        <w:div w:id="1647390618">
          <w:marLeft w:val="480"/>
          <w:marRight w:val="0"/>
          <w:marTop w:val="0"/>
          <w:marBottom w:val="0"/>
          <w:divBdr>
            <w:top w:val="none" w:sz="0" w:space="0" w:color="auto"/>
            <w:left w:val="none" w:sz="0" w:space="0" w:color="auto"/>
            <w:bottom w:val="none" w:sz="0" w:space="0" w:color="auto"/>
            <w:right w:val="none" w:sz="0" w:space="0" w:color="auto"/>
          </w:divBdr>
        </w:div>
        <w:div w:id="771126254">
          <w:marLeft w:val="480"/>
          <w:marRight w:val="0"/>
          <w:marTop w:val="0"/>
          <w:marBottom w:val="0"/>
          <w:divBdr>
            <w:top w:val="none" w:sz="0" w:space="0" w:color="auto"/>
            <w:left w:val="none" w:sz="0" w:space="0" w:color="auto"/>
            <w:bottom w:val="none" w:sz="0" w:space="0" w:color="auto"/>
            <w:right w:val="none" w:sz="0" w:space="0" w:color="auto"/>
          </w:divBdr>
        </w:div>
        <w:div w:id="653993966">
          <w:marLeft w:val="480"/>
          <w:marRight w:val="0"/>
          <w:marTop w:val="0"/>
          <w:marBottom w:val="0"/>
          <w:divBdr>
            <w:top w:val="none" w:sz="0" w:space="0" w:color="auto"/>
            <w:left w:val="none" w:sz="0" w:space="0" w:color="auto"/>
            <w:bottom w:val="none" w:sz="0" w:space="0" w:color="auto"/>
            <w:right w:val="none" w:sz="0" w:space="0" w:color="auto"/>
          </w:divBdr>
        </w:div>
        <w:div w:id="1567687783">
          <w:marLeft w:val="480"/>
          <w:marRight w:val="0"/>
          <w:marTop w:val="0"/>
          <w:marBottom w:val="0"/>
          <w:divBdr>
            <w:top w:val="none" w:sz="0" w:space="0" w:color="auto"/>
            <w:left w:val="none" w:sz="0" w:space="0" w:color="auto"/>
            <w:bottom w:val="none" w:sz="0" w:space="0" w:color="auto"/>
            <w:right w:val="none" w:sz="0" w:space="0" w:color="auto"/>
          </w:divBdr>
        </w:div>
        <w:div w:id="1850755501">
          <w:marLeft w:val="480"/>
          <w:marRight w:val="0"/>
          <w:marTop w:val="0"/>
          <w:marBottom w:val="0"/>
          <w:divBdr>
            <w:top w:val="none" w:sz="0" w:space="0" w:color="auto"/>
            <w:left w:val="none" w:sz="0" w:space="0" w:color="auto"/>
            <w:bottom w:val="none" w:sz="0" w:space="0" w:color="auto"/>
            <w:right w:val="none" w:sz="0" w:space="0" w:color="auto"/>
          </w:divBdr>
        </w:div>
        <w:div w:id="393165665">
          <w:marLeft w:val="480"/>
          <w:marRight w:val="0"/>
          <w:marTop w:val="0"/>
          <w:marBottom w:val="0"/>
          <w:divBdr>
            <w:top w:val="none" w:sz="0" w:space="0" w:color="auto"/>
            <w:left w:val="none" w:sz="0" w:space="0" w:color="auto"/>
            <w:bottom w:val="none" w:sz="0" w:space="0" w:color="auto"/>
            <w:right w:val="none" w:sz="0" w:space="0" w:color="auto"/>
          </w:divBdr>
        </w:div>
        <w:div w:id="502933708">
          <w:marLeft w:val="480"/>
          <w:marRight w:val="0"/>
          <w:marTop w:val="0"/>
          <w:marBottom w:val="0"/>
          <w:divBdr>
            <w:top w:val="none" w:sz="0" w:space="0" w:color="auto"/>
            <w:left w:val="none" w:sz="0" w:space="0" w:color="auto"/>
            <w:bottom w:val="none" w:sz="0" w:space="0" w:color="auto"/>
            <w:right w:val="none" w:sz="0" w:space="0" w:color="auto"/>
          </w:divBdr>
        </w:div>
        <w:div w:id="675110909">
          <w:marLeft w:val="480"/>
          <w:marRight w:val="0"/>
          <w:marTop w:val="0"/>
          <w:marBottom w:val="0"/>
          <w:divBdr>
            <w:top w:val="none" w:sz="0" w:space="0" w:color="auto"/>
            <w:left w:val="none" w:sz="0" w:space="0" w:color="auto"/>
            <w:bottom w:val="none" w:sz="0" w:space="0" w:color="auto"/>
            <w:right w:val="none" w:sz="0" w:space="0" w:color="auto"/>
          </w:divBdr>
        </w:div>
        <w:div w:id="31000427">
          <w:marLeft w:val="480"/>
          <w:marRight w:val="0"/>
          <w:marTop w:val="0"/>
          <w:marBottom w:val="0"/>
          <w:divBdr>
            <w:top w:val="none" w:sz="0" w:space="0" w:color="auto"/>
            <w:left w:val="none" w:sz="0" w:space="0" w:color="auto"/>
            <w:bottom w:val="none" w:sz="0" w:space="0" w:color="auto"/>
            <w:right w:val="none" w:sz="0" w:space="0" w:color="auto"/>
          </w:divBdr>
        </w:div>
        <w:div w:id="672342967">
          <w:marLeft w:val="480"/>
          <w:marRight w:val="0"/>
          <w:marTop w:val="0"/>
          <w:marBottom w:val="0"/>
          <w:divBdr>
            <w:top w:val="none" w:sz="0" w:space="0" w:color="auto"/>
            <w:left w:val="none" w:sz="0" w:space="0" w:color="auto"/>
            <w:bottom w:val="none" w:sz="0" w:space="0" w:color="auto"/>
            <w:right w:val="none" w:sz="0" w:space="0" w:color="auto"/>
          </w:divBdr>
        </w:div>
        <w:div w:id="941959683">
          <w:marLeft w:val="480"/>
          <w:marRight w:val="0"/>
          <w:marTop w:val="0"/>
          <w:marBottom w:val="0"/>
          <w:divBdr>
            <w:top w:val="none" w:sz="0" w:space="0" w:color="auto"/>
            <w:left w:val="none" w:sz="0" w:space="0" w:color="auto"/>
            <w:bottom w:val="none" w:sz="0" w:space="0" w:color="auto"/>
            <w:right w:val="none" w:sz="0" w:space="0" w:color="auto"/>
          </w:divBdr>
        </w:div>
        <w:div w:id="1164128466">
          <w:marLeft w:val="480"/>
          <w:marRight w:val="0"/>
          <w:marTop w:val="0"/>
          <w:marBottom w:val="0"/>
          <w:divBdr>
            <w:top w:val="none" w:sz="0" w:space="0" w:color="auto"/>
            <w:left w:val="none" w:sz="0" w:space="0" w:color="auto"/>
            <w:bottom w:val="none" w:sz="0" w:space="0" w:color="auto"/>
            <w:right w:val="none" w:sz="0" w:space="0" w:color="auto"/>
          </w:divBdr>
        </w:div>
        <w:div w:id="86390529">
          <w:marLeft w:val="480"/>
          <w:marRight w:val="0"/>
          <w:marTop w:val="0"/>
          <w:marBottom w:val="0"/>
          <w:divBdr>
            <w:top w:val="none" w:sz="0" w:space="0" w:color="auto"/>
            <w:left w:val="none" w:sz="0" w:space="0" w:color="auto"/>
            <w:bottom w:val="none" w:sz="0" w:space="0" w:color="auto"/>
            <w:right w:val="none" w:sz="0" w:space="0" w:color="auto"/>
          </w:divBdr>
        </w:div>
        <w:div w:id="994577422">
          <w:marLeft w:val="480"/>
          <w:marRight w:val="0"/>
          <w:marTop w:val="0"/>
          <w:marBottom w:val="0"/>
          <w:divBdr>
            <w:top w:val="none" w:sz="0" w:space="0" w:color="auto"/>
            <w:left w:val="none" w:sz="0" w:space="0" w:color="auto"/>
            <w:bottom w:val="none" w:sz="0" w:space="0" w:color="auto"/>
            <w:right w:val="none" w:sz="0" w:space="0" w:color="auto"/>
          </w:divBdr>
        </w:div>
        <w:div w:id="279650215">
          <w:marLeft w:val="480"/>
          <w:marRight w:val="0"/>
          <w:marTop w:val="0"/>
          <w:marBottom w:val="0"/>
          <w:divBdr>
            <w:top w:val="none" w:sz="0" w:space="0" w:color="auto"/>
            <w:left w:val="none" w:sz="0" w:space="0" w:color="auto"/>
            <w:bottom w:val="none" w:sz="0" w:space="0" w:color="auto"/>
            <w:right w:val="none" w:sz="0" w:space="0" w:color="auto"/>
          </w:divBdr>
        </w:div>
        <w:div w:id="1741903797">
          <w:marLeft w:val="480"/>
          <w:marRight w:val="0"/>
          <w:marTop w:val="0"/>
          <w:marBottom w:val="0"/>
          <w:divBdr>
            <w:top w:val="none" w:sz="0" w:space="0" w:color="auto"/>
            <w:left w:val="none" w:sz="0" w:space="0" w:color="auto"/>
            <w:bottom w:val="none" w:sz="0" w:space="0" w:color="auto"/>
            <w:right w:val="none" w:sz="0" w:space="0" w:color="auto"/>
          </w:divBdr>
        </w:div>
        <w:div w:id="1456829495">
          <w:marLeft w:val="480"/>
          <w:marRight w:val="0"/>
          <w:marTop w:val="0"/>
          <w:marBottom w:val="0"/>
          <w:divBdr>
            <w:top w:val="none" w:sz="0" w:space="0" w:color="auto"/>
            <w:left w:val="none" w:sz="0" w:space="0" w:color="auto"/>
            <w:bottom w:val="none" w:sz="0" w:space="0" w:color="auto"/>
            <w:right w:val="none" w:sz="0" w:space="0" w:color="auto"/>
          </w:divBdr>
        </w:div>
        <w:div w:id="47464570">
          <w:marLeft w:val="480"/>
          <w:marRight w:val="0"/>
          <w:marTop w:val="0"/>
          <w:marBottom w:val="0"/>
          <w:divBdr>
            <w:top w:val="none" w:sz="0" w:space="0" w:color="auto"/>
            <w:left w:val="none" w:sz="0" w:space="0" w:color="auto"/>
            <w:bottom w:val="none" w:sz="0" w:space="0" w:color="auto"/>
            <w:right w:val="none" w:sz="0" w:space="0" w:color="auto"/>
          </w:divBdr>
        </w:div>
        <w:div w:id="517931830">
          <w:marLeft w:val="480"/>
          <w:marRight w:val="0"/>
          <w:marTop w:val="0"/>
          <w:marBottom w:val="0"/>
          <w:divBdr>
            <w:top w:val="none" w:sz="0" w:space="0" w:color="auto"/>
            <w:left w:val="none" w:sz="0" w:space="0" w:color="auto"/>
            <w:bottom w:val="none" w:sz="0" w:space="0" w:color="auto"/>
            <w:right w:val="none" w:sz="0" w:space="0" w:color="auto"/>
          </w:divBdr>
        </w:div>
        <w:div w:id="677926161">
          <w:marLeft w:val="480"/>
          <w:marRight w:val="0"/>
          <w:marTop w:val="0"/>
          <w:marBottom w:val="0"/>
          <w:divBdr>
            <w:top w:val="none" w:sz="0" w:space="0" w:color="auto"/>
            <w:left w:val="none" w:sz="0" w:space="0" w:color="auto"/>
            <w:bottom w:val="none" w:sz="0" w:space="0" w:color="auto"/>
            <w:right w:val="none" w:sz="0" w:space="0" w:color="auto"/>
          </w:divBdr>
        </w:div>
        <w:div w:id="262033067">
          <w:marLeft w:val="480"/>
          <w:marRight w:val="0"/>
          <w:marTop w:val="0"/>
          <w:marBottom w:val="0"/>
          <w:divBdr>
            <w:top w:val="none" w:sz="0" w:space="0" w:color="auto"/>
            <w:left w:val="none" w:sz="0" w:space="0" w:color="auto"/>
            <w:bottom w:val="none" w:sz="0" w:space="0" w:color="auto"/>
            <w:right w:val="none" w:sz="0" w:space="0" w:color="auto"/>
          </w:divBdr>
        </w:div>
        <w:div w:id="635575145">
          <w:marLeft w:val="480"/>
          <w:marRight w:val="0"/>
          <w:marTop w:val="0"/>
          <w:marBottom w:val="0"/>
          <w:divBdr>
            <w:top w:val="none" w:sz="0" w:space="0" w:color="auto"/>
            <w:left w:val="none" w:sz="0" w:space="0" w:color="auto"/>
            <w:bottom w:val="none" w:sz="0" w:space="0" w:color="auto"/>
            <w:right w:val="none" w:sz="0" w:space="0" w:color="auto"/>
          </w:divBdr>
        </w:div>
        <w:div w:id="186868603">
          <w:marLeft w:val="480"/>
          <w:marRight w:val="0"/>
          <w:marTop w:val="0"/>
          <w:marBottom w:val="0"/>
          <w:divBdr>
            <w:top w:val="none" w:sz="0" w:space="0" w:color="auto"/>
            <w:left w:val="none" w:sz="0" w:space="0" w:color="auto"/>
            <w:bottom w:val="none" w:sz="0" w:space="0" w:color="auto"/>
            <w:right w:val="none" w:sz="0" w:space="0" w:color="auto"/>
          </w:divBdr>
        </w:div>
        <w:div w:id="2143882505">
          <w:marLeft w:val="480"/>
          <w:marRight w:val="0"/>
          <w:marTop w:val="0"/>
          <w:marBottom w:val="0"/>
          <w:divBdr>
            <w:top w:val="none" w:sz="0" w:space="0" w:color="auto"/>
            <w:left w:val="none" w:sz="0" w:space="0" w:color="auto"/>
            <w:bottom w:val="none" w:sz="0" w:space="0" w:color="auto"/>
            <w:right w:val="none" w:sz="0" w:space="0" w:color="auto"/>
          </w:divBdr>
        </w:div>
        <w:div w:id="436486836">
          <w:marLeft w:val="480"/>
          <w:marRight w:val="0"/>
          <w:marTop w:val="0"/>
          <w:marBottom w:val="0"/>
          <w:divBdr>
            <w:top w:val="none" w:sz="0" w:space="0" w:color="auto"/>
            <w:left w:val="none" w:sz="0" w:space="0" w:color="auto"/>
            <w:bottom w:val="none" w:sz="0" w:space="0" w:color="auto"/>
            <w:right w:val="none" w:sz="0" w:space="0" w:color="auto"/>
          </w:divBdr>
        </w:div>
        <w:div w:id="540244872">
          <w:marLeft w:val="480"/>
          <w:marRight w:val="0"/>
          <w:marTop w:val="0"/>
          <w:marBottom w:val="0"/>
          <w:divBdr>
            <w:top w:val="none" w:sz="0" w:space="0" w:color="auto"/>
            <w:left w:val="none" w:sz="0" w:space="0" w:color="auto"/>
            <w:bottom w:val="none" w:sz="0" w:space="0" w:color="auto"/>
            <w:right w:val="none" w:sz="0" w:space="0" w:color="auto"/>
          </w:divBdr>
        </w:div>
        <w:div w:id="716514572">
          <w:marLeft w:val="480"/>
          <w:marRight w:val="0"/>
          <w:marTop w:val="0"/>
          <w:marBottom w:val="0"/>
          <w:divBdr>
            <w:top w:val="none" w:sz="0" w:space="0" w:color="auto"/>
            <w:left w:val="none" w:sz="0" w:space="0" w:color="auto"/>
            <w:bottom w:val="none" w:sz="0" w:space="0" w:color="auto"/>
            <w:right w:val="none" w:sz="0" w:space="0" w:color="auto"/>
          </w:divBdr>
        </w:div>
        <w:div w:id="1447038288">
          <w:marLeft w:val="480"/>
          <w:marRight w:val="0"/>
          <w:marTop w:val="0"/>
          <w:marBottom w:val="0"/>
          <w:divBdr>
            <w:top w:val="none" w:sz="0" w:space="0" w:color="auto"/>
            <w:left w:val="none" w:sz="0" w:space="0" w:color="auto"/>
            <w:bottom w:val="none" w:sz="0" w:space="0" w:color="auto"/>
            <w:right w:val="none" w:sz="0" w:space="0" w:color="auto"/>
          </w:divBdr>
        </w:div>
        <w:div w:id="1140732348">
          <w:marLeft w:val="480"/>
          <w:marRight w:val="0"/>
          <w:marTop w:val="0"/>
          <w:marBottom w:val="0"/>
          <w:divBdr>
            <w:top w:val="none" w:sz="0" w:space="0" w:color="auto"/>
            <w:left w:val="none" w:sz="0" w:space="0" w:color="auto"/>
            <w:bottom w:val="none" w:sz="0" w:space="0" w:color="auto"/>
            <w:right w:val="none" w:sz="0" w:space="0" w:color="auto"/>
          </w:divBdr>
        </w:div>
        <w:div w:id="163205204">
          <w:marLeft w:val="480"/>
          <w:marRight w:val="0"/>
          <w:marTop w:val="0"/>
          <w:marBottom w:val="0"/>
          <w:divBdr>
            <w:top w:val="none" w:sz="0" w:space="0" w:color="auto"/>
            <w:left w:val="none" w:sz="0" w:space="0" w:color="auto"/>
            <w:bottom w:val="none" w:sz="0" w:space="0" w:color="auto"/>
            <w:right w:val="none" w:sz="0" w:space="0" w:color="auto"/>
          </w:divBdr>
        </w:div>
        <w:div w:id="1239973243">
          <w:marLeft w:val="480"/>
          <w:marRight w:val="0"/>
          <w:marTop w:val="0"/>
          <w:marBottom w:val="0"/>
          <w:divBdr>
            <w:top w:val="none" w:sz="0" w:space="0" w:color="auto"/>
            <w:left w:val="none" w:sz="0" w:space="0" w:color="auto"/>
            <w:bottom w:val="none" w:sz="0" w:space="0" w:color="auto"/>
            <w:right w:val="none" w:sz="0" w:space="0" w:color="auto"/>
          </w:divBdr>
        </w:div>
        <w:div w:id="167645507">
          <w:marLeft w:val="480"/>
          <w:marRight w:val="0"/>
          <w:marTop w:val="0"/>
          <w:marBottom w:val="0"/>
          <w:divBdr>
            <w:top w:val="none" w:sz="0" w:space="0" w:color="auto"/>
            <w:left w:val="none" w:sz="0" w:space="0" w:color="auto"/>
            <w:bottom w:val="none" w:sz="0" w:space="0" w:color="auto"/>
            <w:right w:val="none" w:sz="0" w:space="0" w:color="auto"/>
          </w:divBdr>
        </w:div>
        <w:div w:id="1015380964">
          <w:marLeft w:val="480"/>
          <w:marRight w:val="0"/>
          <w:marTop w:val="0"/>
          <w:marBottom w:val="0"/>
          <w:divBdr>
            <w:top w:val="none" w:sz="0" w:space="0" w:color="auto"/>
            <w:left w:val="none" w:sz="0" w:space="0" w:color="auto"/>
            <w:bottom w:val="none" w:sz="0" w:space="0" w:color="auto"/>
            <w:right w:val="none" w:sz="0" w:space="0" w:color="auto"/>
          </w:divBdr>
        </w:div>
        <w:div w:id="40181166">
          <w:marLeft w:val="480"/>
          <w:marRight w:val="0"/>
          <w:marTop w:val="0"/>
          <w:marBottom w:val="0"/>
          <w:divBdr>
            <w:top w:val="none" w:sz="0" w:space="0" w:color="auto"/>
            <w:left w:val="none" w:sz="0" w:space="0" w:color="auto"/>
            <w:bottom w:val="none" w:sz="0" w:space="0" w:color="auto"/>
            <w:right w:val="none" w:sz="0" w:space="0" w:color="auto"/>
          </w:divBdr>
        </w:div>
        <w:div w:id="500656927">
          <w:marLeft w:val="480"/>
          <w:marRight w:val="0"/>
          <w:marTop w:val="0"/>
          <w:marBottom w:val="0"/>
          <w:divBdr>
            <w:top w:val="none" w:sz="0" w:space="0" w:color="auto"/>
            <w:left w:val="none" w:sz="0" w:space="0" w:color="auto"/>
            <w:bottom w:val="none" w:sz="0" w:space="0" w:color="auto"/>
            <w:right w:val="none" w:sz="0" w:space="0" w:color="auto"/>
          </w:divBdr>
        </w:div>
        <w:div w:id="481578140">
          <w:marLeft w:val="480"/>
          <w:marRight w:val="0"/>
          <w:marTop w:val="0"/>
          <w:marBottom w:val="0"/>
          <w:divBdr>
            <w:top w:val="none" w:sz="0" w:space="0" w:color="auto"/>
            <w:left w:val="none" w:sz="0" w:space="0" w:color="auto"/>
            <w:bottom w:val="none" w:sz="0" w:space="0" w:color="auto"/>
            <w:right w:val="none" w:sz="0" w:space="0" w:color="auto"/>
          </w:divBdr>
        </w:div>
        <w:div w:id="417675948">
          <w:marLeft w:val="480"/>
          <w:marRight w:val="0"/>
          <w:marTop w:val="0"/>
          <w:marBottom w:val="0"/>
          <w:divBdr>
            <w:top w:val="none" w:sz="0" w:space="0" w:color="auto"/>
            <w:left w:val="none" w:sz="0" w:space="0" w:color="auto"/>
            <w:bottom w:val="none" w:sz="0" w:space="0" w:color="auto"/>
            <w:right w:val="none" w:sz="0" w:space="0" w:color="auto"/>
          </w:divBdr>
        </w:div>
        <w:div w:id="1893345490">
          <w:marLeft w:val="480"/>
          <w:marRight w:val="0"/>
          <w:marTop w:val="0"/>
          <w:marBottom w:val="0"/>
          <w:divBdr>
            <w:top w:val="none" w:sz="0" w:space="0" w:color="auto"/>
            <w:left w:val="none" w:sz="0" w:space="0" w:color="auto"/>
            <w:bottom w:val="none" w:sz="0" w:space="0" w:color="auto"/>
            <w:right w:val="none" w:sz="0" w:space="0" w:color="auto"/>
          </w:divBdr>
        </w:div>
        <w:div w:id="440154352">
          <w:marLeft w:val="480"/>
          <w:marRight w:val="0"/>
          <w:marTop w:val="0"/>
          <w:marBottom w:val="0"/>
          <w:divBdr>
            <w:top w:val="none" w:sz="0" w:space="0" w:color="auto"/>
            <w:left w:val="none" w:sz="0" w:space="0" w:color="auto"/>
            <w:bottom w:val="none" w:sz="0" w:space="0" w:color="auto"/>
            <w:right w:val="none" w:sz="0" w:space="0" w:color="auto"/>
          </w:divBdr>
        </w:div>
        <w:div w:id="1457917329">
          <w:marLeft w:val="480"/>
          <w:marRight w:val="0"/>
          <w:marTop w:val="0"/>
          <w:marBottom w:val="0"/>
          <w:divBdr>
            <w:top w:val="none" w:sz="0" w:space="0" w:color="auto"/>
            <w:left w:val="none" w:sz="0" w:space="0" w:color="auto"/>
            <w:bottom w:val="none" w:sz="0" w:space="0" w:color="auto"/>
            <w:right w:val="none" w:sz="0" w:space="0" w:color="auto"/>
          </w:divBdr>
        </w:div>
        <w:div w:id="2087531376">
          <w:marLeft w:val="480"/>
          <w:marRight w:val="0"/>
          <w:marTop w:val="0"/>
          <w:marBottom w:val="0"/>
          <w:divBdr>
            <w:top w:val="none" w:sz="0" w:space="0" w:color="auto"/>
            <w:left w:val="none" w:sz="0" w:space="0" w:color="auto"/>
            <w:bottom w:val="none" w:sz="0" w:space="0" w:color="auto"/>
            <w:right w:val="none" w:sz="0" w:space="0" w:color="auto"/>
          </w:divBdr>
        </w:div>
        <w:div w:id="1427730662">
          <w:marLeft w:val="480"/>
          <w:marRight w:val="0"/>
          <w:marTop w:val="0"/>
          <w:marBottom w:val="0"/>
          <w:divBdr>
            <w:top w:val="none" w:sz="0" w:space="0" w:color="auto"/>
            <w:left w:val="none" w:sz="0" w:space="0" w:color="auto"/>
            <w:bottom w:val="none" w:sz="0" w:space="0" w:color="auto"/>
            <w:right w:val="none" w:sz="0" w:space="0" w:color="auto"/>
          </w:divBdr>
        </w:div>
        <w:div w:id="1573001649">
          <w:marLeft w:val="480"/>
          <w:marRight w:val="0"/>
          <w:marTop w:val="0"/>
          <w:marBottom w:val="0"/>
          <w:divBdr>
            <w:top w:val="none" w:sz="0" w:space="0" w:color="auto"/>
            <w:left w:val="none" w:sz="0" w:space="0" w:color="auto"/>
            <w:bottom w:val="none" w:sz="0" w:space="0" w:color="auto"/>
            <w:right w:val="none" w:sz="0" w:space="0" w:color="auto"/>
          </w:divBdr>
        </w:div>
        <w:div w:id="839545006">
          <w:marLeft w:val="480"/>
          <w:marRight w:val="0"/>
          <w:marTop w:val="0"/>
          <w:marBottom w:val="0"/>
          <w:divBdr>
            <w:top w:val="none" w:sz="0" w:space="0" w:color="auto"/>
            <w:left w:val="none" w:sz="0" w:space="0" w:color="auto"/>
            <w:bottom w:val="none" w:sz="0" w:space="0" w:color="auto"/>
            <w:right w:val="none" w:sz="0" w:space="0" w:color="auto"/>
          </w:divBdr>
        </w:div>
        <w:div w:id="1907837032">
          <w:marLeft w:val="480"/>
          <w:marRight w:val="0"/>
          <w:marTop w:val="0"/>
          <w:marBottom w:val="0"/>
          <w:divBdr>
            <w:top w:val="none" w:sz="0" w:space="0" w:color="auto"/>
            <w:left w:val="none" w:sz="0" w:space="0" w:color="auto"/>
            <w:bottom w:val="none" w:sz="0" w:space="0" w:color="auto"/>
            <w:right w:val="none" w:sz="0" w:space="0" w:color="auto"/>
          </w:divBdr>
        </w:div>
        <w:div w:id="1456756492">
          <w:marLeft w:val="480"/>
          <w:marRight w:val="0"/>
          <w:marTop w:val="0"/>
          <w:marBottom w:val="0"/>
          <w:divBdr>
            <w:top w:val="none" w:sz="0" w:space="0" w:color="auto"/>
            <w:left w:val="none" w:sz="0" w:space="0" w:color="auto"/>
            <w:bottom w:val="none" w:sz="0" w:space="0" w:color="auto"/>
            <w:right w:val="none" w:sz="0" w:space="0" w:color="auto"/>
          </w:divBdr>
        </w:div>
        <w:div w:id="30693064">
          <w:marLeft w:val="480"/>
          <w:marRight w:val="0"/>
          <w:marTop w:val="0"/>
          <w:marBottom w:val="0"/>
          <w:divBdr>
            <w:top w:val="none" w:sz="0" w:space="0" w:color="auto"/>
            <w:left w:val="none" w:sz="0" w:space="0" w:color="auto"/>
            <w:bottom w:val="none" w:sz="0" w:space="0" w:color="auto"/>
            <w:right w:val="none" w:sz="0" w:space="0" w:color="auto"/>
          </w:divBdr>
        </w:div>
        <w:div w:id="1293057778">
          <w:marLeft w:val="480"/>
          <w:marRight w:val="0"/>
          <w:marTop w:val="0"/>
          <w:marBottom w:val="0"/>
          <w:divBdr>
            <w:top w:val="none" w:sz="0" w:space="0" w:color="auto"/>
            <w:left w:val="none" w:sz="0" w:space="0" w:color="auto"/>
            <w:bottom w:val="none" w:sz="0" w:space="0" w:color="auto"/>
            <w:right w:val="none" w:sz="0" w:space="0" w:color="auto"/>
          </w:divBdr>
        </w:div>
        <w:div w:id="1214542482">
          <w:marLeft w:val="480"/>
          <w:marRight w:val="0"/>
          <w:marTop w:val="0"/>
          <w:marBottom w:val="0"/>
          <w:divBdr>
            <w:top w:val="none" w:sz="0" w:space="0" w:color="auto"/>
            <w:left w:val="none" w:sz="0" w:space="0" w:color="auto"/>
            <w:bottom w:val="none" w:sz="0" w:space="0" w:color="auto"/>
            <w:right w:val="none" w:sz="0" w:space="0" w:color="auto"/>
          </w:divBdr>
        </w:div>
        <w:div w:id="1798448845">
          <w:marLeft w:val="480"/>
          <w:marRight w:val="0"/>
          <w:marTop w:val="0"/>
          <w:marBottom w:val="0"/>
          <w:divBdr>
            <w:top w:val="none" w:sz="0" w:space="0" w:color="auto"/>
            <w:left w:val="none" w:sz="0" w:space="0" w:color="auto"/>
            <w:bottom w:val="none" w:sz="0" w:space="0" w:color="auto"/>
            <w:right w:val="none" w:sz="0" w:space="0" w:color="auto"/>
          </w:divBdr>
        </w:div>
        <w:div w:id="734007401">
          <w:marLeft w:val="480"/>
          <w:marRight w:val="0"/>
          <w:marTop w:val="0"/>
          <w:marBottom w:val="0"/>
          <w:divBdr>
            <w:top w:val="none" w:sz="0" w:space="0" w:color="auto"/>
            <w:left w:val="none" w:sz="0" w:space="0" w:color="auto"/>
            <w:bottom w:val="none" w:sz="0" w:space="0" w:color="auto"/>
            <w:right w:val="none" w:sz="0" w:space="0" w:color="auto"/>
          </w:divBdr>
        </w:div>
        <w:div w:id="149102897">
          <w:marLeft w:val="480"/>
          <w:marRight w:val="0"/>
          <w:marTop w:val="0"/>
          <w:marBottom w:val="0"/>
          <w:divBdr>
            <w:top w:val="none" w:sz="0" w:space="0" w:color="auto"/>
            <w:left w:val="none" w:sz="0" w:space="0" w:color="auto"/>
            <w:bottom w:val="none" w:sz="0" w:space="0" w:color="auto"/>
            <w:right w:val="none" w:sz="0" w:space="0" w:color="auto"/>
          </w:divBdr>
        </w:div>
        <w:div w:id="2008633134">
          <w:marLeft w:val="480"/>
          <w:marRight w:val="0"/>
          <w:marTop w:val="0"/>
          <w:marBottom w:val="0"/>
          <w:divBdr>
            <w:top w:val="none" w:sz="0" w:space="0" w:color="auto"/>
            <w:left w:val="none" w:sz="0" w:space="0" w:color="auto"/>
            <w:bottom w:val="none" w:sz="0" w:space="0" w:color="auto"/>
            <w:right w:val="none" w:sz="0" w:space="0" w:color="auto"/>
          </w:divBdr>
        </w:div>
        <w:div w:id="1080982251">
          <w:marLeft w:val="480"/>
          <w:marRight w:val="0"/>
          <w:marTop w:val="0"/>
          <w:marBottom w:val="0"/>
          <w:divBdr>
            <w:top w:val="none" w:sz="0" w:space="0" w:color="auto"/>
            <w:left w:val="none" w:sz="0" w:space="0" w:color="auto"/>
            <w:bottom w:val="none" w:sz="0" w:space="0" w:color="auto"/>
            <w:right w:val="none" w:sz="0" w:space="0" w:color="auto"/>
          </w:divBdr>
        </w:div>
        <w:div w:id="1087112358">
          <w:marLeft w:val="480"/>
          <w:marRight w:val="0"/>
          <w:marTop w:val="0"/>
          <w:marBottom w:val="0"/>
          <w:divBdr>
            <w:top w:val="none" w:sz="0" w:space="0" w:color="auto"/>
            <w:left w:val="none" w:sz="0" w:space="0" w:color="auto"/>
            <w:bottom w:val="none" w:sz="0" w:space="0" w:color="auto"/>
            <w:right w:val="none" w:sz="0" w:space="0" w:color="auto"/>
          </w:divBdr>
        </w:div>
        <w:div w:id="1659992423">
          <w:marLeft w:val="480"/>
          <w:marRight w:val="0"/>
          <w:marTop w:val="0"/>
          <w:marBottom w:val="0"/>
          <w:divBdr>
            <w:top w:val="none" w:sz="0" w:space="0" w:color="auto"/>
            <w:left w:val="none" w:sz="0" w:space="0" w:color="auto"/>
            <w:bottom w:val="none" w:sz="0" w:space="0" w:color="auto"/>
            <w:right w:val="none" w:sz="0" w:space="0" w:color="auto"/>
          </w:divBdr>
        </w:div>
        <w:div w:id="2109767343">
          <w:marLeft w:val="480"/>
          <w:marRight w:val="0"/>
          <w:marTop w:val="0"/>
          <w:marBottom w:val="0"/>
          <w:divBdr>
            <w:top w:val="none" w:sz="0" w:space="0" w:color="auto"/>
            <w:left w:val="none" w:sz="0" w:space="0" w:color="auto"/>
            <w:bottom w:val="none" w:sz="0" w:space="0" w:color="auto"/>
            <w:right w:val="none" w:sz="0" w:space="0" w:color="auto"/>
          </w:divBdr>
        </w:div>
        <w:div w:id="637882915">
          <w:marLeft w:val="480"/>
          <w:marRight w:val="0"/>
          <w:marTop w:val="0"/>
          <w:marBottom w:val="0"/>
          <w:divBdr>
            <w:top w:val="none" w:sz="0" w:space="0" w:color="auto"/>
            <w:left w:val="none" w:sz="0" w:space="0" w:color="auto"/>
            <w:bottom w:val="none" w:sz="0" w:space="0" w:color="auto"/>
            <w:right w:val="none" w:sz="0" w:space="0" w:color="auto"/>
          </w:divBdr>
        </w:div>
        <w:div w:id="618072730">
          <w:marLeft w:val="480"/>
          <w:marRight w:val="0"/>
          <w:marTop w:val="0"/>
          <w:marBottom w:val="0"/>
          <w:divBdr>
            <w:top w:val="none" w:sz="0" w:space="0" w:color="auto"/>
            <w:left w:val="none" w:sz="0" w:space="0" w:color="auto"/>
            <w:bottom w:val="none" w:sz="0" w:space="0" w:color="auto"/>
            <w:right w:val="none" w:sz="0" w:space="0" w:color="auto"/>
          </w:divBdr>
        </w:div>
        <w:div w:id="1033502829">
          <w:marLeft w:val="480"/>
          <w:marRight w:val="0"/>
          <w:marTop w:val="0"/>
          <w:marBottom w:val="0"/>
          <w:divBdr>
            <w:top w:val="none" w:sz="0" w:space="0" w:color="auto"/>
            <w:left w:val="none" w:sz="0" w:space="0" w:color="auto"/>
            <w:bottom w:val="none" w:sz="0" w:space="0" w:color="auto"/>
            <w:right w:val="none" w:sz="0" w:space="0" w:color="auto"/>
          </w:divBdr>
        </w:div>
        <w:div w:id="1398045271">
          <w:marLeft w:val="480"/>
          <w:marRight w:val="0"/>
          <w:marTop w:val="0"/>
          <w:marBottom w:val="0"/>
          <w:divBdr>
            <w:top w:val="none" w:sz="0" w:space="0" w:color="auto"/>
            <w:left w:val="none" w:sz="0" w:space="0" w:color="auto"/>
            <w:bottom w:val="none" w:sz="0" w:space="0" w:color="auto"/>
            <w:right w:val="none" w:sz="0" w:space="0" w:color="auto"/>
          </w:divBdr>
        </w:div>
        <w:div w:id="2015913649">
          <w:marLeft w:val="480"/>
          <w:marRight w:val="0"/>
          <w:marTop w:val="0"/>
          <w:marBottom w:val="0"/>
          <w:divBdr>
            <w:top w:val="none" w:sz="0" w:space="0" w:color="auto"/>
            <w:left w:val="none" w:sz="0" w:space="0" w:color="auto"/>
            <w:bottom w:val="none" w:sz="0" w:space="0" w:color="auto"/>
            <w:right w:val="none" w:sz="0" w:space="0" w:color="auto"/>
          </w:divBdr>
        </w:div>
        <w:div w:id="1239369227">
          <w:marLeft w:val="480"/>
          <w:marRight w:val="0"/>
          <w:marTop w:val="0"/>
          <w:marBottom w:val="0"/>
          <w:divBdr>
            <w:top w:val="none" w:sz="0" w:space="0" w:color="auto"/>
            <w:left w:val="none" w:sz="0" w:space="0" w:color="auto"/>
            <w:bottom w:val="none" w:sz="0" w:space="0" w:color="auto"/>
            <w:right w:val="none" w:sz="0" w:space="0" w:color="auto"/>
          </w:divBdr>
        </w:div>
        <w:div w:id="1064138751">
          <w:marLeft w:val="480"/>
          <w:marRight w:val="0"/>
          <w:marTop w:val="0"/>
          <w:marBottom w:val="0"/>
          <w:divBdr>
            <w:top w:val="none" w:sz="0" w:space="0" w:color="auto"/>
            <w:left w:val="none" w:sz="0" w:space="0" w:color="auto"/>
            <w:bottom w:val="none" w:sz="0" w:space="0" w:color="auto"/>
            <w:right w:val="none" w:sz="0" w:space="0" w:color="auto"/>
          </w:divBdr>
        </w:div>
        <w:div w:id="778574341">
          <w:marLeft w:val="480"/>
          <w:marRight w:val="0"/>
          <w:marTop w:val="0"/>
          <w:marBottom w:val="0"/>
          <w:divBdr>
            <w:top w:val="none" w:sz="0" w:space="0" w:color="auto"/>
            <w:left w:val="none" w:sz="0" w:space="0" w:color="auto"/>
            <w:bottom w:val="none" w:sz="0" w:space="0" w:color="auto"/>
            <w:right w:val="none" w:sz="0" w:space="0" w:color="auto"/>
          </w:divBdr>
        </w:div>
        <w:div w:id="818958538">
          <w:marLeft w:val="480"/>
          <w:marRight w:val="0"/>
          <w:marTop w:val="0"/>
          <w:marBottom w:val="0"/>
          <w:divBdr>
            <w:top w:val="none" w:sz="0" w:space="0" w:color="auto"/>
            <w:left w:val="none" w:sz="0" w:space="0" w:color="auto"/>
            <w:bottom w:val="none" w:sz="0" w:space="0" w:color="auto"/>
            <w:right w:val="none" w:sz="0" w:space="0" w:color="auto"/>
          </w:divBdr>
        </w:div>
      </w:divsChild>
    </w:div>
    <w:div w:id="2437616">
      <w:bodyDiv w:val="1"/>
      <w:marLeft w:val="0"/>
      <w:marRight w:val="0"/>
      <w:marTop w:val="0"/>
      <w:marBottom w:val="0"/>
      <w:divBdr>
        <w:top w:val="none" w:sz="0" w:space="0" w:color="auto"/>
        <w:left w:val="none" w:sz="0" w:space="0" w:color="auto"/>
        <w:bottom w:val="none" w:sz="0" w:space="0" w:color="auto"/>
        <w:right w:val="none" w:sz="0" w:space="0" w:color="auto"/>
      </w:divBdr>
    </w:div>
    <w:div w:id="2557787">
      <w:bodyDiv w:val="1"/>
      <w:marLeft w:val="0"/>
      <w:marRight w:val="0"/>
      <w:marTop w:val="0"/>
      <w:marBottom w:val="0"/>
      <w:divBdr>
        <w:top w:val="none" w:sz="0" w:space="0" w:color="auto"/>
        <w:left w:val="none" w:sz="0" w:space="0" w:color="auto"/>
        <w:bottom w:val="none" w:sz="0" w:space="0" w:color="auto"/>
        <w:right w:val="none" w:sz="0" w:space="0" w:color="auto"/>
      </w:divBdr>
      <w:divsChild>
        <w:div w:id="291208157">
          <w:marLeft w:val="480"/>
          <w:marRight w:val="0"/>
          <w:marTop w:val="0"/>
          <w:marBottom w:val="0"/>
          <w:divBdr>
            <w:top w:val="none" w:sz="0" w:space="0" w:color="auto"/>
            <w:left w:val="none" w:sz="0" w:space="0" w:color="auto"/>
            <w:bottom w:val="none" w:sz="0" w:space="0" w:color="auto"/>
            <w:right w:val="none" w:sz="0" w:space="0" w:color="auto"/>
          </w:divBdr>
        </w:div>
        <w:div w:id="1908765053">
          <w:marLeft w:val="480"/>
          <w:marRight w:val="0"/>
          <w:marTop w:val="0"/>
          <w:marBottom w:val="0"/>
          <w:divBdr>
            <w:top w:val="none" w:sz="0" w:space="0" w:color="auto"/>
            <w:left w:val="none" w:sz="0" w:space="0" w:color="auto"/>
            <w:bottom w:val="none" w:sz="0" w:space="0" w:color="auto"/>
            <w:right w:val="none" w:sz="0" w:space="0" w:color="auto"/>
          </w:divBdr>
        </w:div>
        <w:div w:id="23748167">
          <w:marLeft w:val="480"/>
          <w:marRight w:val="0"/>
          <w:marTop w:val="0"/>
          <w:marBottom w:val="0"/>
          <w:divBdr>
            <w:top w:val="none" w:sz="0" w:space="0" w:color="auto"/>
            <w:left w:val="none" w:sz="0" w:space="0" w:color="auto"/>
            <w:bottom w:val="none" w:sz="0" w:space="0" w:color="auto"/>
            <w:right w:val="none" w:sz="0" w:space="0" w:color="auto"/>
          </w:divBdr>
        </w:div>
        <w:div w:id="1700665729">
          <w:marLeft w:val="480"/>
          <w:marRight w:val="0"/>
          <w:marTop w:val="0"/>
          <w:marBottom w:val="0"/>
          <w:divBdr>
            <w:top w:val="none" w:sz="0" w:space="0" w:color="auto"/>
            <w:left w:val="none" w:sz="0" w:space="0" w:color="auto"/>
            <w:bottom w:val="none" w:sz="0" w:space="0" w:color="auto"/>
            <w:right w:val="none" w:sz="0" w:space="0" w:color="auto"/>
          </w:divBdr>
        </w:div>
        <w:div w:id="1915239122">
          <w:marLeft w:val="480"/>
          <w:marRight w:val="0"/>
          <w:marTop w:val="0"/>
          <w:marBottom w:val="0"/>
          <w:divBdr>
            <w:top w:val="none" w:sz="0" w:space="0" w:color="auto"/>
            <w:left w:val="none" w:sz="0" w:space="0" w:color="auto"/>
            <w:bottom w:val="none" w:sz="0" w:space="0" w:color="auto"/>
            <w:right w:val="none" w:sz="0" w:space="0" w:color="auto"/>
          </w:divBdr>
        </w:div>
        <w:div w:id="695422753">
          <w:marLeft w:val="480"/>
          <w:marRight w:val="0"/>
          <w:marTop w:val="0"/>
          <w:marBottom w:val="0"/>
          <w:divBdr>
            <w:top w:val="none" w:sz="0" w:space="0" w:color="auto"/>
            <w:left w:val="none" w:sz="0" w:space="0" w:color="auto"/>
            <w:bottom w:val="none" w:sz="0" w:space="0" w:color="auto"/>
            <w:right w:val="none" w:sz="0" w:space="0" w:color="auto"/>
          </w:divBdr>
        </w:div>
        <w:div w:id="1394498869">
          <w:marLeft w:val="480"/>
          <w:marRight w:val="0"/>
          <w:marTop w:val="0"/>
          <w:marBottom w:val="0"/>
          <w:divBdr>
            <w:top w:val="none" w:sz="0" w:space="0" w:color="auto"/>
            <w:left w:val="none" w:sz="0" w:space="0" w:color="auto"/>
            <w:bottom w:val="none" w:sz="0" w:space="0" w:color="auto"/>
            <w:right w:val="none" w:sz="0" w:space="0" w:color="auto"/>
          </w:divBdr>
        </w:div>
        <w:div w:id="1322002139">
          <w:marLeft w:val="480"/>
          <w:marRight w:val="0"/>
          <w:marTop w:val="0"/>
          <w:marBottom w:val="0"/>
          <w:divBdr>
            <w:top w:val="none" w:sz="0" w:space="0" w:color="auto"/>
            <w:left w:val="none" w:sz="0" w:space="0" w:color="auto"/>
            <w:bottom w:val="none" w:sz="0" w:space="0" w:color="auto"/>
            <w:right w:val="none" w:sz="0" w:space="0" w:color="auto"/>
          </w:divBdr>
        </w:div>
        <w:div w:id="671224687">
          <w:marLeft w:val="480"/>
          <w:marRight w:val="0"/>
          <w:marTop w:val="0"/>
          <w:marBottom w:val="0"/>
          <w:divBdr>
            <w:top w:val="none" w:sz="0" w:space="0" w:color="auto"/>
            <w:left w:val="none" w:sz="0" w:space="0" w:color="auto"/>
            <w:bottom w:val="none" w:sz="0" w:space="0" w:color="auto"/>
            <w:right w:val="none" w:sz="0" w:space="0" w:color="auto"/>
          </w:divBdr>
        </w:div>
        <w:div w:id="576986905">
          <w:marLeft w:val="480"/>
          <w:marRight w:val="0"/>
          <w:marTop w:val="0"/>
          <w:marBottom w:val="0"/>
          <w:divBdr>
            <w:top w:val="none" w:sz="0" w:space="0" w:color="auto"/>
            <w:left w:val="none" w:sz="0" w:space="0" w:color="auto"/>
            <w:bottom w:val="none" w:sz="0" w:space="0" w:color="auto"/>
            <w:right w:val="none" w:sz="0" w:space="0" w:color="auto"/>
          </w:divBdr>
        </w:div>
        <w:div w:id="399643117">
          <w:marLeft w:val="480"/>
          <w:marRight w:val="0"/>
          <w:marTop w:val="0"/>
          <w:marBottom w:val="0"/>
          <w:divBdr>
            <w:top w:val="none" w:sz="0" w:space="0" w:color="auto"/>
            <w:left w:val="none" w:sz="0" w:space="0" w:color="auto"/>
            <w:bottom w:val="none" w:sz="0" w:space="0" w:color="auto"/>
            <w:right w:val="none" w:sz="0" w:space="0" w:color="auto"/>
          </w:divBdr>
        </w:div>
        <w:div w:id="1030035949">
          <w:marLeft w:val="480"/>
          <w:marRight w:val="0"/>
          <w:marTop w:val="0"/>
          <w:marBottom w:val="0"/>
          <w:divBdr>
            <w:top w:val="none" w:sz="0" w:space="0" w:color="auto"/>
            <w:left w:val="none" w:sz="0" w:space="0" w:color="auto"/>
            <w:bottom w:val="none" w:sz="0" w:space="0" w:color="auto"/>
            <w:right w:val="none" w:sz="0" w:space="0" w:color="auto"/>
          </w:divBdr>
        </w:div>
        <w:div w:id="485168166">
          <w:marLeft w:val="480"/>
          <w:marRight w:val="0"/>
          <w:marTop w:val="0"/>
          <w:marBottom w:val="0"/>
          <w:divBdr>
            <w:top w:val="none" w:sz="0" w:space="0" w:color="auto"/>
            <w:left w:val="none" w:sz="0" w:space="0" w:color="auto"/>
            <w:bottom w:val="none" w:sz="0" w:space="0" w:color="auto"/>
            <w:right w:val="none" w:sz="0" w:space="0" w:color="auto"/>
          </w:divBdr>
        </w:div>
        <w:div w:id="205290725">
          <w:marLeft w:val="480"/>
          <w:marRight w:val="0"/>
          <w:marTop w:val="0"/>
          <w:marBottom w:val="0"/>
          <w:divBdr>
            <w:top w:val="none" w:sz="0" w:space="0" w:color="auto"/>
            <w:left w:val="none" w:sz="0" w:space="0" w:color="auto"/>
            <w:bottom w:val="none" w:sz="0" w:space="0" w:color="auto"/>
            <w:right w:val="none" w:sz="0" w:space="0" w:color="auto"/>
          </w:divBdr>
        </w:div>
        <w:div w:id="258097989">
          <w:marLeft w:val="480"/>
          <w:marRight w:val="0"/>
          <w:marTop w:val="0"/>
          <w:marBottom w:val="0"/>
          <w:divBdr>
            <w:top w:val="none" w:sz="0" w:space="0" w:color="auto"/>
            <w:left w:val="none" w:sz="0" w:space="0" w:color="auto"/>
            <w:bottom w:val="none" w:sz="0" w:space="0" w:color="auto"/>
            <w:right w:val="none" w:sz="0" w:space="0" w:color="auto"/>
          </w:divBdr>
        </w:div>
        <w:div w:id="1107115239">
          <w:marLeft w:val="480"/>
          <w:marRight w:val="0"/>
          <w:marTop w:val="0"/>
          <w:marBottom w:val="0"/>
          <w:divBdr>
            <w:top w:val="none" w:sz="0" w:space="0" w:color="auto"/>
            <w:left w:val="none" w:sz="0" w:space="0" w:color="auto"/>
            <w:bottom w:val="none" w:sz="0" w:space="0" w:color="auto"/>
            <w:right w:val="none" w:sz="0" w:space="0" w:color="auto"/>
          </w:divBdr>
        </w:div>
        <w:div w:id="2048795158">
          <w:marLeft w:val="480"/>
          <w:marRight w:val="0"/>
          <w:marTop w:val="0"/>
          <w:marBottom w:val="0"/>
          <w:divBdr>
            <w:top w:val="none" w:sz="0" w:space="0" w:color="auto"/>
            <w:left w:val="none" w:sz="0" w:space="0" w:color="auto"/>
            <w:bottom w:val="none" w:sz="0" w:space="0" w:color="auto"/>
            <w:right w:val="none" w:sz="0" w:space="0" w:color="auto"/>
          </w:divBdr>
        </w:div>
        <w:div w:id="1166630324">
          <w:marLeft w:val="480"/>
          <w:marRight w:val="0"/>
          <w:marTop w:val="0"/>
          <w:marBottom w:val="0"/>
          <w:divBdr>
            <w:top w:val="none" w:sz="0" w:space="0" w:color="auto"/>
            <w:left w:val="none" w:sz="0" w:space="0" w:color="auto"/>
            <w:bottom w:val="none" w:sz="0" w:space="0" w:color="auto"/>
            <w:right w:val="none" w:sz="0" w:space="0" w:color="auto"/>
          </w:divBdr>
        </w:div>
        <w:div w:id="1943344314">
          <w:marLeft w:val="480"/>
          <w:marRight w:val="0"/>
          <w:marTop w:val="0"/>
          <w:marBottom w:val="0"/>
          <w:divBdr>
            <w:top w:val="none" w:sz="0" w:space="0" w:color="auto"/>
            <w:left w:val="none" w:sz="0" w:space="0" w:color="auto"/>
            <w:bottom w:val="none" w:sz="0" w:space="0" w:color="auto"/>
            <w:right w:val="none" w:sz="0" w:space="0" w:color="auto"/>
          </w:divBdr>
        </w:div>
        <w:div w:id="728843594">
          <w:marLeft w:val="480"/>
          <w:marRight w:val="0"/>
          <w:marTop w:val="0"/>
          <w:marBottom w:val="0"/>
          <w:divBdr>
            <w:top w:val="none" w:sz="0" w:space="0" w:color="auto"/>
            <w:left w:val="none" w:sz="0" w:space="0" w:color="auto"/>
            <w:bottom w:val="none" w:sz="0" w:space="0" w:color="auto"/>
            <w:right w:val="none" w:sz="0" w:space="0" w:color="auto"/>
          </w:divBdr>
        </w:div>
        <w:div w:id="1111129901">
          <w:marLeft w:val="480"/>
          <w:marRight w:val="0"/>
          <w:marTop w:val="0"/>
          <w:marBottom w:val="0"/>
          <w:divBdr>
            <w:top w:val="none" w:sz="0" w:space="0" w:color="auto"/>
            <w:left w:val="none" w:sz="0" w:space="0" w:color="auto"/>
            <w:bottom w:val="none" w:sz="0" w:space="0" w:color="auto"/>
            <w:right w:val="none" w:sz="0" w:space="0" w:color="auto"/>
          </w:divBdr>
        </w:div>
        <w:div w:id="68967966">
          <w:marLeft w:val="480"/>
          <w:marRight w:val="0"/>
          <w:marTop w:val="0"/>
          <w:marBottom w:val="0"/>
          <w:divBdr>
            <w:top w:val="none" w:sz="0" w:space="0" w:color="auto"/>
            <w:left w:val="none" w:sz="0" w:space="0" w:color="auto"/>
            <w:bottom w:val="none" w:sz="0" w:space="0" w:color="auto"/>
            <w:right w:val="none" w:sz="0" w:space="0" w:color="auto"/>
          </w:divBdr>
        </w:div>
        <w:div w:id="1522280489">
          <w:marLeft w:val="480"/>
          <w:marRight w:val="0"/>
          <w:marTop w:val="0"/>
          <w:marBottom w:val="0"/>
          <w:divBdr>
            <w:top w:val="none" w:sz="0" w:space="0" w:color="auto"/>
            <w:left w:val="none" w:sz="0" w:space="0" w:color="auto"/>
            <w:bottom w:val="none" w:sz="0" w:space="0" w:color="auto"/>
            <w:right w:val="none" w:sz="0" w:space="0" w:color="auto"/>
          </w:divBdr>
        </w:div>
        <w:div w:id="1195343832">
          <w:marLeft w:val="480"/>
          <w:marRight w:val="0"/>
          <w:marTop w:val="0"/>
          <w:marBottom w:val="0"/>
          <w:divBdr>
            <w:top w:val="none" w:sz="0" w:space="0" w:color="auto"/>
            <w:left w:val="none" w:sz="0" w:space="0" w:color="auto"/>
            <w:bottom w:val="none" w:sz="0" w:space="0" w:color="auto"/>
            <w:right w:val="none" w:sz="0" w:space="0" w:color="auto"/>
          </w:divBdr>
        </w:div>
        <w:div w:id="543248492">
          <w:marLeft w:val="480"/>
          <w:marRight w:val="0"/>
          <w:marTop w:val="0"/>
          <w:marBottom w:val="0"/>
          <w:divBdr>
            <w:top w:val="none" w:sz="0" w:space="0" w:color="auto"/>
            <w:left w:val="none" w:sz="0" w:space="0" w:color="auto"/>
            <w:bottom w:val="none" w:sz="0" w:space="0" w:color="auto"/>
            <w:right w:val="none" w:sz="0" w:space="0" w:color="auto"/>
          </w:divBdr>
        </w:div>
        <w:div w:id="1456288075">
          <w:marLeft w:val="480"/>
          <w:marRight w:val="0"/>
          <w:marTop w:val="0"/>
          <w:marBottom w:val="0"/>
          <w:divBdr>
            <w:top w:val="none" w:sz="0" w:space="0" w:color="auto"/>
            <w:left w:val="none" w:sz="0" w:space="0" w:color="auto"/>
            <w:bottom w:val="none" w:sz="0" w:space="0" w:color="auto"/>
            <w:right w:val="none" w:sz="0" w:space="0" w:color="auto"/>
          </w:divBdr>
        </w:div>
        <w:div w:id="237254673">
          <w:marLeft w:val="480"/>
          <w:marRight w:val="0"/>
          <w:marTop w:val="0"/>
          <w:marBottom w:val="0"/>
          <w:divBdr>
            <w:top w:val="none" w:sz="0" w:space="0" w:color="auto"/>
            <w:left w:val="none" w:sz="0" w:space="0" w:color="auto"/>
            <w:bottom w:val="none" w:sz="0" w:space="0" w:color="auto"/>
            <w:right w:val="none" w:sz="0" w:space="0" w:color="auto"/>
          </w:divBdr>
        </w:div>
        <w:div w:id="90781454">
          <w:marLeft w:val="480"/>
          <w:marRight w:val="0"/>
          <w:marTop w:val="0"/>
          <w:marBottom w:val="0"/>
          <w:divBdr>
            <w:top w:val="none" w:sz="0" w:space="0" w:color="auto"/>
            <w:left w:val="none" w:sz="0" w:space="0" w:color="auto"/>
            <w:bottom w:val="none" w:sz="0" w:space="0" w:color="auto"/>
            <w:right w:val="none" w:sz="0" w:space="0" w:color="auto"/>
          </w:divBdr>
        </w:div>
        <w:div w:id="674185447">
          <w:marLeft w:val="480"/>
          <w:marRight w:val="0"/>
          <w:marTop w:val="0"/>
          <w:marBottom w:val="0"/>
          <w:divBdr>
            <w:top w:val="none" w:sz="0" w:space="0" w:color="auto"/>
            <w:left w:val="none" w:sz="0" w:space="0" w:color="auto"/>
            <w:bottom w:val="none" w:sz="0" w:space="0" w:color="auto"/>
            <w:right w:val="none" w:sz="0" w:space="0" w:color="auto"/>
          </w:divBdr>
        </w:div>
        <w:div w:id="1974561603">
          <w:marLeft w:val="480"/>
          <w:marRight w:val="0"/>
          <w:marTop w:val="0"/>
          <w:marBottom w:val="0"/>
          <w:divBdr>
            <w:top w:val="none" w:sz="0" w:space="0" w:color="auto"/>
            <w:left w:val="none" w:sz="0" w:space="0" w:color="auto"/>
            <w:bottom w:val="none" w:sz="0" w:space="0" w:color="auto"/>
            <w:right w:val="none" w:sz="0" w:space="0" w:color="auto"/>
          </w:divBdr>
        </w:div>
        <w:div w:id="117186934">
          <w:marLeft w:val="480"/>
          <w:marRight w:val="0"/>
          <w:marTop w:val="0"/>
          <w:marBottom w:val="0"/>
          <w:divBdr>
            <w:top w:val="none" w:sz="0" w:space="0" w:color="auto"/>
            <w:left w:val="none" w:sz="0" w:space="0" w:color="auto"/>
            <w:bottom w:val="none" w:sz="0" w:space="0" w:color="auto"/>
            <w:right w:val="none" w:sz="0" w:space="0" w:color="auto"/>
          </w:divBdr>
        </w:div>
        <w:div w:id="1101994543">
          <w:marLeft w:val="480"/>
          <w:marRight w:val="0"/>
          <w:marTop w:val="0"/>
          <w:marBottom w:val="0"/>
          <w:divBdr>
            <w:top w:val="none" w:sz="0" w:space="0" w:color="auto"/>
            <w:left w:val="none" w:sz="0" w:space="0" w:color="auto"/>
            <w:bottom w:val="none" w:sz="0" w:space="0" w:color="auto"/>
            <w:right w:val="none" w:sz="0" w:space="0" w:color="auto"/>
          </w:divBdr>
        </w:div>
        <w:div w:id="402685336">
          <w:marLeft w:val="480"/>
          <w:marRight w:val="0"/>
          <w:marTop w:val="0"/>
          <w:marBottom w:val="0"/>
          <w:divBdr>
            <w:top w:val="none" w:sz="0" w:space="0" w:color="auto"/>
            <w:left w:val="none" w:sz="0" w:space="0" w:color="auto"/>
            <w:bottom w:val="none" w:sz="0" w:space="0" w:color="auto"/>
            <w:right w:val="none" w:sz="0" w:space="0" w:color="auto"/>
          </w:divBdr>
        </w:div>
        <w:div w:id="1298606076">
          <w:marLeft w:val="480"/>
          <w:marRight w:val="0"/>
          <w:marTop w:val="0"/>
          <w:marBottom w:val="0"/>
          <w:divBdr>
            <w:top w:val="none" w:sz="0" w:space="0" w:color="auto"/>
            <w:left w:val="none" w:sz="0" w:space="0" w:color="auto"/>
            <w:bottom w:val="none" w:sz="0" w:space="0" w:color="auto"/>
            <w:right w:val="none" w:sz="0" w:space="0" w:color="auto"/>
          </w:divBdr>
        </w:div>
        <w:div w:id="1955549604">
          <w:marLeft w:val="480"/>
          <w:marRight w:val="0"/>
          <w:marTop w:val="0"/>
          <w:marBottom w:val="0"/>
          <w:divBdr>
            <w:top w:val="none" w:sz="0" w:space="0" w:color="auto"/>
            <w:left w:val="none" w:sz="0" w:space="0" w:color="auto"/>
            <w:bottom w:val="none" w:sz="0" w:space="0" w:color="auto"/>
            <w:right w:val="none" w:sz="0" w:space="0" w:color="auto"/>
          </w:divBdr>
        </w:div>
        <w:div w:id="334889183">
          <w:marLeft w:val="480"/>
          <w:marRight w:val="0"/>
          <w:marTop w:val="0"/>
          <w:marBottom w:val="0"/>
          <w:divBdr>
            <w:top w:val="none" w:sz="0" w:space="0" w:color="auto"/>
            <w:left w:val="none" w:sz="0" w:space="0" w:color="auto"/>
            <w:bottom w:val="none" w:sz="0" w:space="0" w:color="auto"/>
            <w:right w:val="none" w:sz="0" w:space="0" w:color="auto"/>
          </w:divBdr>
        </w:div>
        <w:div w:id="1918779300">
          <w:marLeft w:val="480"/>
          <w:marRight w:val="0"/>
          <w:marTop w:val="0"/>
          <w:marBottom w:val="0"/>
          <w:divBdr>
            <w:top w:val="none" w:sz="0" w:space="0" w:color="auto"/>
            <w:left w:val="none" w:sz="0" w:space="0" w:color="auto"/>
            <w:bottom w:val="none" w:sz="0" w:space="0" w:color="auto"/>
            <w:right w:val="none" w:sz="0" w:space="0" w:color="auto"/>
          </w:divBdr>
        </w:div>
        <w:div w:id="580022615">
          <w:marLeft w:val="480"/>
          <w:marRight w:val="0"/>
          <w:marTop w:val="0"/>
          <w:marBottom w:val="0"/>
          <w:divBdr>
            <w:top w:val="none" w:sz="0" w:space="0" w:color="auto"/>
            <w:left w:val="none" w:sz="0" w:space="0" w:color="auto"/>
            <w:bottom w:val="none" w:sz="0" w:space="0" w:color="auto"/>
            <w:right w:val="none" w:sz="0" w:space="0" w:color="auto"/>
          </w:divBdr>
        </w:div>
        <w:div w:id="990865176">
          <w:marLeft w:val="480"/>
          <w:marRight w:val="0"/>
          <w:marTop w:val="0"/>
          <w:marBottom w:val="0"/>
          <w:divBdr>
            <w:top w:val="none" w:sz="0" w:space="0" w:color="auto"/>
            <w:left w:val="none" w:sz="0" w:space="0" w:color="auto"/>
            <w:bottom w:val="none" w:sz="0" w:space="0" w:color="auto"/>
            <w:right w:val="none" w:sz="0" w:space="0" w:color="auto"/>
          </w:divBdr>
        </w:div>
        <w:div w:id="555437751">
          <w:marLeft w:val="480"/>
          <w:marRight w:val="0"/>
          <w:marTop w:val="0"/>
          <w:marBottom w:val="0"/>
          <w:divBdr>
            <w:top w:val="none" w:sz="0" w:space="0" w:color="auto"/>
            <w:left w:val="none" w:sz="0" w:space="0" w:color="auto"/>
            <w:bottom w:val="none" w:sz="0" w:space="0" w:color="auto"/>
            <w:right w:val="none" w:sz="0" w:space="0" w:color="auto"/>
          </w:divBdr>
        </w:div>
        <w:div w:id="1514150066">
          <w:marLeft w:val="480"/>
          <w:marRight w:val="0"/>
          <w:marTop w:val="0"/>
          <w:marBottom w:val="0"/>
          <w:divBdr>
            <w:top w:val="none" w:sz="0" w:space="0" w:color="auto"/>
            <w:left w:val="none" w:sz="0" w:space="0" w:color="auto"/>
            <w:bottom w:val="none" w:sz="0" w:space="0" w:color="auto"/>
            <w:right w:val="none" w:sz="0" w:space="0" w:color="auto"/>
          </w:divBdr>
        </w:div>
        <w:div w:id="1638533385">
          <w:marLeft w:val="480"/>
          <w:marRight w:val="0"/>
          <w:marTop w:val="0"/>
          <w:marBottom w:val="0"/>
          <w:divBdr>
            <w:top w:val="none" w:sz="0" w:space="0" w:color="auto"/>
            <w:left w:val="none" w:sz="0" w:space="0" w:color="auto"/>
            <w:bottom w:val="none" w:sz="0" w:space="0" w:color="auto"/>
            <w:right w:val="none" w:sz="0" w:space="0" w:color="auto"/>
          </w:divBdr>
        </w:div>
        <w:div w:id="372929321">
          <w:marLeft w:val="480"/>
          <w:marRight w:val="0"/>
          <w:marTop w:val="0"/>
          <w:marBottom w:val="0"/>
          <w:divBdr>
            <w:top w:val="none" w:sz="0" w:space="0" w:color="auto"/>
            <w:left w:val="none" w:sz="0" w:space="0" w:color="auto"/>
            <w:bottom w:val="none" w:sz="0" w:space="0" w:color="auto"/>
            <w:right w:val="none" w:sz="0" w:space="0" w:color="auto"/>
          </w:divBdr>
        </w:div>
        <w:div w:id="588466503">
          <w:marLeft w:val="480"/>
          <w:marRight w:val="0"/>
          <w:marTop w:val="0"/>
          <w:marBottom w:val="0"/>
          <w:divBdr>
            <w:top w:val="none" w:sz="0" w:space="0" w:color="auto"/>
            <w:left w:val="none" w:sz="0" w:space="0" w:color="auto"/>
            <w:bottom w:val="none" w:sz="0" w:space="0" w:color="auto"/>
            <w:right w:val="none" w:sz="0" w:space="0" w:color="auto"/>
          </w:divBdr>
        </w:div>
        <w:div w:id="965308854">
          <w:marLeft w:val="480"/>
          <w:marRight w:val="0"/>
          <w:marTop w:val="0"/>
          <w:marBottom w:val="0"/>
          <w:divBdr>
            <w:top w:val="none" w:sz="0" w:space="0" w:color="auto"/>
            <w:left w:val="none" w:sz="0" w:space="0" w:color="auto"/>
            <w:bottom w:val="none" w:sz="0" w:space="0" w:color="auto"/>
            <w:right w:val="none" w:sz="0" w:space="0" w:color="auto"/>
          </w:divBdr>
        </w:div>
        <w:div w:id="6292367">
          <w:marLeft w:val="480"/>
          <w:marRight w:val="0"/>
          <w:marTop w:val="0"/>
          <w:marBottom w:val="0"/>
          <w:divBdr>
            <w:top w:val="none" w:sz="0" w:space="0" w:color="auto"/>
            <w:left w:val="none" w:sz="0" w:space="0" w:color="auto"/>
            <w:bottom w:val="none" w:sz="0" w:space="0" w:color="auto"/>
            <w:right w:val="none" w:sz="0" w:space="0" w:color="auto"/>
          </w:divBdr>
        </w:div>
        <w:div w:id="131605443">
          <w:marLeft w:val="480"/>
          <w:marRight w:val="0"/>
          <w:marTop w:val="0"/>
          <w:marBottom w:val="0"/>
          <w:divBdr>
            <w:top w:val="none" w:sz="0" w:space="0" w:color="auto"/>
            <w:left w:val="none" w:sz="0" w:space="0" w:color="auto"/>
            <w:bottom w:val="none" w:sz="0" w:space="0" w:color="auto"/>
            <w:right w:val="none" w:sz="0" w:space="0" w:color="auto"/>
          </w:divBdr>
        </w:div>
        <w:div w:id="1972009739">
          <w:marLeft w:val="480"/>
          <w:marRight w:val="0"/>
          <w:marTop w:val="0"/>
          <w:marBottom w:val="0"/>
          <w:divBdr>
            <w:top w:val="none" w:sz="0" w:space="0" w:color="auto"/>
            <w:left w:val="none" w:sz="0" w:space="0" w:color="auto"/>
            <w:bottom w:val="none" w:sz="0" w:space="0" w:color="auto"/>
            <w:right w:val="none" w:sz="0" w:space="0" w:color="auto"/>
          </w:divBdr>
        </w:div>
        <w:div w:id="226234000">
          <w:marLeft w:val="480"/>
          <w:marRight w:val="0"/>
          <w:marTop w:val="0"/>
          <w:marBottom w:val="0"/>
          <w:divBdr>
            <w:top w:val="none" w:sz="0" w:space="0" w:color="auto"/>
            <w:left w:val="none" w:sz="0" w:space="0" w:color="auto"/>
            <w:bottom w:val="none" w:sz="0" w:space="0" w:color="auto"/>
            <w:right w:val="none" w:sz="0" w:space="0" w:color="auto"/>
          </w:divBdr>
        </w:div>
        <w:div w:id="891423320">
          <w:marLeft w:val="480"/>
          <w:marRight w:val="0"/>
          <w:marTop w:val="0"/>
          <w:marBottom w:val="0"/>
          <w:divBdr>
            <w:top w:val="none" w:sz="0" w:space="0" w:color="auto"/>
            <w:left w:val="none" w:sz="0" w:space="0" w:color="auto"/>
            <w:bottom w:val="none" w:sz="0" w:space="0" w:color="auto"/>
            <w:right w:val="none" w:sz="0" w:space="0" w:color="auto"/>
          </w:divBdr>
        </w:div>
        <w:div w:id="1836190165">
          <w:marLeft w:val="480"/>
          <w:marRight w:val="0"/>
          <w:marTop w:val="0"/>
          <w:marBottom w:val="0"/>
          <w:divBdr>
            <w:top w:val="none" w:sz="0" w:space="0" w:color="auto"/>
            <w:left w:val="none" w:sz="0" w:space="0" w:color="auto"/>
            <w:bottom w:val="none" w:sz="0" w:space="0" w:color="auto"/>
            <w:right w:val="none" w:sz="0" w:space="0" w:color="auto"/>
          </w:divBdr>
        </w:div>
        <w:div w:id="756096534">
          <w:marLeft w:val="480"/>
          <w:marRight w:val="0"/>
          <w:marTop w:val="0"/>
          <w:marBottom w:val="0"/>
          <w:divBdr>
            <w:top w:val="none" w:sz="0" w:space="0" w:color="auto"/>
            <w:left w:val="none" w:sz="0" w:space="0" w:color="auto"/>
            <w:bottom w:val="none" w:sz="0" w:space="0" w:color="auto"/>
            <w:right w:val="none" w:sz="0" w:space="0" w:color="auto"/>
          </w:divBdr>
        </w:div>
        <w:div w:id="1087337621">
          <w:marLeft w:val="480"/>
          <w:marRight w:val="0"/>
          <w:marTop w:val="0"/>
          <w:marBottom w:val="0"/>
          <w:divBdr>
            <w:top w:val="none" w:sz="0" w:space="0" w:color="auto"/>
            <w:left w:val="none" w:sz="0" w:space="0" w:color="auto"/>
            <w:bottom w:val="none" w:sz="0" w:space="0" w:color="auto"/>
            <w:right w:val="none" w:sz="0" w:space="0" w:color="auto"/>
          </w:divBdr>
        </w:div>
        <w:div w:id="653486118">
          <w:marLeft w:val="480"/>
          <w:marRight w:val="0"/>
          <w:marTop w:val="0"/>
          <w:marBottom w:val="0"/>
          <w:divBdr>
            <w:top w:val="none" w:sz="0" w:space="0" w:color="auto"/>
            <w:left w:val="none" w:sz="0" w:space="0" w:color="auto"/>
            <w:bottom w:val="none" w:sz="0" w:space="0" w:color="auto"/>
            <w:right w:val="none" w:sz="0" w:space="0" w:color="auto"/>
          </w:divBdr>
        </w:div>
        <w:div w:id="455492393">
          <w:marLeft w:val="480"/>
          <w:marRight w:val="0"/>
          <w:marTop w:val="0"/>
          <w:marBottom w:val="0"/>
          <w:divBdr>
            <w:top w:val="none" w:sz="0" w:space="0" w:color="auto"/>
            <w:left w:val="none" w:sz="0" w:space="0" w:color="auto"/>
            <w:bottom w:val="none" w:sz="0" w:space="0" w:color="auto"/>
            <w:right w:val="none" w:sz="0" w:space="0" w:color="auto"/>
          </w:divBdr>
        </w:div>
        <w:div w:id="475756961">
          <w:marLeft w:val="480"/>
          <w:marRight w:val="0"/>
          <w:marTop w:val="0"/>
          <w:marBottom w:val="0"/>
          <w:divBdr>
            <w:top w:val="none" w:sz="0" w:space="0" w:color="auto"/>
            <w:left w:val="none" w:sz="0" w:space="0" w:color="auto"/>
            <w:bottom w:val="none" w:sz="0" w:space="0" w:color="auto"/>
            <w:right w:val="none" w:sz="0" w:space="0" w:color="auto"/>
          </w:divBdr>
        </w:div>
        <w:div w:id="837576991">
          <w:marLeft w:val="480"/>
          <w:marRight w:val="0"/>
          <w:marTop w:val="0"/>
          <w:marBottom w:val="0"/>
          <w:divBdr>
            <w:top w:val="none" w:sz="0" w:space="0" w:color="auto"/>
            <w:left w:val="none" w:sz="0" w:space="0" w:color="auto"/>
            <w:bottom w:val="none" w:sz="0" w:space="0" w:color="auto"/>
            <w:right w:val="none" w:sz="0" w:space="0" w:color="auto"/>
          </w:divBdr>
        </w:div>
        <w:div w:id="1954358209">
          <w:marLeft w:val="480"/>
          <w:marRight w:val="0"/>
          <w:marTop w:val="0"/>
          <w:marBottom w:val="0"/>
          <w:divBdr>
            <w:top w:val="none" w:sz="0" w:space="0" w:color="auto"/>
            <w:left w:val="none" w:sz="0" w:space="0" w:color="auto"/>
            <w:bottom w:val="none" w:sz="0" w:space="0" w:color="auto"/>
            <w:right w:val="none" w:sz="0" w:space="0" w:color="auto"/>
          </w:divBdr>
        </w:div>
        <w:div w:id="649284680">
          <w:marLeft w:val="480"/>
          <w:marRight w:val="0"/>
          <w:marTop w:val="0"/>
          <w:marBottom w:val="0"/>
          <w:divBdr>
            <w:top w:val="none" w:sz="0" w:space="0" w:color="auto"/>
            <w:left w:val="none" w:sz="0" w:space="0" w:color="auto"/>
            <w:bottom w:val="none" w:sz="0" w:space="0" w:color="auto"/>
            <w:right w:val="none" w:sz="0" w:space="0" w:color="auto"/>
          </w:divBdr>
        </w:div>
        <w:div w:id="1966765887">
          <w:marLeft w:val="480"/>
          <w:marRight w:val="0"/>
          <w:marTop w:val="0"/>
          <w:marBottom w:val="0"/>
          <w:divBdr>
            <w:top w:val="none" w:sz="0" w:space="0" w:color="auto"/>
            <w:left w:val="none" w:sz="0" w:space="0" w:color="auto"/>
            <w:bottom w:val="none" w:sz="0" w:space="0" w:color="auto"/>
            <w:right w:val="none" w:sz="0" w:space="0" w:color="auto"/>
          </w:divBdr>
        </w:div>
        <w:div w:id="1734038805">
          <w:marLeft w:val="480"/>
          <w:marRight w:val="0"/>
          <w:marTop w:val="0"/>
          <w:marBottom w:val="0"/>
          <w:divBdr>
            <w:top w:val="none" w:sz="0" w:space="0" w:color="auto"/>
            <w:left w:val="none" w:sz="0" w:space="0" w:color="auto"/>
            <w:bottom w:val="none" w:sz="0" w:space="0" w:color="auto"/>
            <w:right w:val="none" w:sz="0" w:space="0" w:color="auto"/>
          </w:divBdr>
        </w:div>
        <w:div w:id="950934352">
          <w:marLeft w:val="480"/>
          <w:marRight w:val="0"/>
          <w:marTop w:val="0"/>
          <w:marBottom w:val="0"/>
          <w:divBdr>
            <w:top w:val="none" w:sz="0" w:space="0" w:color="auto"/>
            <w:left w:val="none" w:sz="0" w:space="0" w:color="auto"/>
            <w:bottom w:val="none" w:sz="0" w:space="0" w:color="auto"/>
            <w:right w:val="none" w:sz="0" w:space="0" w:color="auto"/>
          </w:divBdr>
        </w:div>
        <w:div w:id="1813788965">
          <w:marLeft w:val="480"/>
          <w:marRight w:val="0"/>
          <w:marTop w:val="0"/>
          <w:marBottom w:val="0"/>
          <w:divBdr>
            <w:top w:val="none" w:sz="0" w:space="0" w:color="auto"/>
            <w:left w:val="none" w:sz="0" w:space="0" w:color="auto"/>
            <w:bottom w:val="none" w:sz="0" w:space="0" w:color="auto"/>
            <w:right w:val="none" w:sz="0" w:space="0" w:color="auto"/>
          </w:divBdr>
        </w:div>
        <w:div w:id="1395816659">
          <w:marLeft w:val="480"/>
          <w:marRight w:val="0"/>
          <w:marTop w:val="0"/>
          <w:marBottom w:val="0"/>
          <w:divBdr>
            <w:top w:val="none" w:sz="0" w:space="0" w:color="auto"/>
            <w:left w:val="none" w:sz="0" w:space="0" w:color="auto"/>
            <w:bottom w:val="none" w:sz="0" w:space="0" w:color="auto"/>
            <w:right w:val="none" w:sz="0" w:space="0" w:color="auto"/>
          </w:divBdr>
        </w:div>
        <w:div w:id="1743914967">
          <w:marLeft w:val="480"/>
          <w:marRight w:val="0"/>
          <w:marTop w:val="0"/>
          <w:marBottom w:val="0"/>
          <w:divBdr>
            <w:top w:val="none" w:sz="0" w:space="0" w:color="auto"/>
            <w:left w:val="none" w:sz="0" w:space="0" w:color="auto"/>
            <w:bottom w:val="none" w:sz="0" w:space="0" w:color="auto"/>
            <w:right w:val="none" w:sz="0" w:space="0" w:color="auto"/>
          </w:divBdr>
        </w:div>
        <w:div w:id="1104764488">
          <w:marLeft w:val="480"/>
          <w:marRight w:val="0"/>
          <w:marTop w:val="0"/>
          <w:marBottom w:val="0"/>
          <w:divBdr>
            <w:top w:val="none" w:sz="0" w:space="0" w:color="auto"/>
            <w:left w:val="none" w:sz="0" w:space="0" w:color="auto"/>
            <w:bottom w:val="none" w:sz="0" w:space="0" w:color="auto"/>
            <w:right w:val="none" w:sz="0" w:space="0" w:color="auto"/>
          </w:divBdr>
        </w:div>
        <w:div w:id="42139650">
          <w:marLeft w:val="480"/>
          <w:marRight w:val="0"/>
          <w:marTop w:val="0"/>
          <w:marBottom w:val="0"/>
          <w:divBdr>
            <w:top w:val="none" w:sz="0" w:space="0" w:color="auto"/>
            <w:left w:val="none" w:sz="0" w:space="0" w:color="auto"/>
            <w:bottom w:val="none" w:sz="0" w:space="0" w:color="auto"/>
            <w:right w:val="none" w:sz="0" w:space="0" w:color="auto"/>
          </w:divBdr>
        </w:div>
        <w:div w:id="1343357867">
          <w:marLeft w:val="480"/>
          <w:marRight w:val="0"/>
          <w:marTop w:val="0"/>
          <w:marBottom w:val="0"/>
          <w:divBdr>
            <w:top w:val="none" w:sz="0" w:space="0" w:color="auto"/>
            <w:left w:val="none" w:sz="0" w:space="0" w:color="auto"/>
            <w:bottom w:val="none" w:sz="0" w:space="0" w:color="auto"/>
            <w:right w:val="none" w:sz="0" w:space="0" w:color="auto"/>
          </w:divBdr>
        </w:div>
        <w:div w:id="1333605688">
          <w:marLeft w:val="480"/>
          <w:marRight w:val="0"/>
          <w:marTop w:val="0"/>
          <w:marBottom w:val="0"/>
          <w:divBdr>
            <w:top w:val="none" w:sz="0" w:space="0" w:color="auto"/>
            <w:left w:val="none" w:sz="0" w:space="0" w:color="auto"/>
            <w:bottom w:val="none" w:sz="0" w:space="0" w:color="auto"/>
            <w:right w:val="none" w:sz="0" w:space="0" w:color="auto"/>
          </w:divBdr>
        </w:div>
        <w:div w:id="1178736682">
          <w:marLeft w:val="480"/>
          <w:marRight w:val="0"/>
          <w:marTop w:val="0"/>
          <w:marBottom w:val="0"/>
          <w:divBdr>
            <w:top w:val="none" w:sz="0" w:space="0" w:color="auto"/>
            <w:left w:val="none" w:sz="0" w:space="0" w:color="auto"/>
            <w:bottom w:val="none" w:sz="0" w:space="0" w:color="auto"/>
            <w:right w:val="none" w:sz="0" w:space="0" w:color="auto"/>
          </w:divBdr>
        </w:div>
        <w:div w:id="156577971">
          <w:marLeft w:val="480"/>
          <w:marRight w:val="0"/>
          <w:marTop w:val="0"/>
          <w:marBottom w:val="0"/>
          <w:divBdr>
            <w:top w:val="none" w:sz="0" w:space="0" w:color="auto"/>
            <w:left w:val="none" w:sz="0" w:space="0" w:color="auto"/>
            <w:bottom w:val="none" w:sz="0" w:space="0" w:color="auto"/>
            <w:right w:val="none" w:sz="0" w:space="0" w:color="auto"/>
          </w:divBdr>
        </w:div>
        <w:div w:id="1300496702">
          <w:marLeft w:val="480"/>
          <w:marRight w:val="0"/>
          <w:marTop w:val="0"/>
          <w:marBottom w:val="0"/>
          <w:divBdr>
            <w:top w:val="none" w:sz="0" w:space="0" w:color="auto"/>
            <w:left w:val="none" w:sz="0" w:space="0" w:color="auto"/>
            <w:bottom w:val="none" w:sz="0" w:space="0" w:color="auto"/>
            <w:right w:val="none" w:sz="0" w:space="0" w:color="auto"/>
          </w:divBdr>
        </w:div>
        <w:div w:id="574823743">
          <w:marLeft w:val="480"/>
          <w:marRight w:val="0"/>
          <w:marTop w:val="0"/>
          <w:marBottom w:val="0"/>
          <w:divBdr>
            <w:top w:val="none" w:sz="0" w:space="0" w:color="auto"/>
            <w:left w:val="none" w:sz="0" w:space="0" w:color="auto"/>
            <w:bottom w:val="none" w:sz="0" w:space="0" w:color="auto"/>
            <w:right w:val="none" w:sz="0" w:space="0" w:color="auto"/>
          </w:divBdr>
        </w:div>
        <w:div w:id="2146653737">
          <w:marLeft w:val="480"/>
          <w:marRight w:val="0"/>
          <w:marTop w:val="0"/>
          <w:marBottom w:val="0"/>
          <w:divBdr>
            <w:top w:val="none" w:sz="0" w:space="0" w:color="auto"/>
            <w:left w:val="none" w:sz="0" w:space="0" w:color="auto"/>
            <w:bottom w:val="none" w:sz="0" w:space="0" w:color="auto"/>
            <w:right w:val="none" w:sz="0" w:space="0" w:color="auto"/>
          </w:divBdr>
        </w:div>
        <w:div w:id="53163370">
          <w:marLeft w:val="480"/>
          <w:marRight w:val="0"/>
          <w:marTop w:val="0"/>
          <w:marBottom w:val="0"/>
          <w:divBdr>
            <w:top w:val="none" w:sz="0" w:space="0" w:color="auto"/>
            <w:left w:val="none" w:sz="0" w:space="0" w:color="auto"/>
            <w:bottom w:val="none" w:sz="0" w:space="0" w:color="auto"/>
            <w:right w:val="none" w:sz="0" w:space="0" w:color="auto"/>
          </w:divBdr>
        </w:div>
        <w:div w:id="830024407">
          <w:marLeft w:val="480"/>
          <w:marRight w:val="0"/>
          <w:marTop w:val="0"/>
          <w:marBottom w:val="0"/>
          <w:divBdr>
            <w:top w:val="none" w:sz="0" w:space="0" w:color="auto"/>
            <w:left w:val="none" w:sz="0" w:space="0" w:color="auto"/>
            <w:bottom w:val="none" w:sz="0" w:space="0" w:color="auto"/>
            <w:right w:val="none" w:sz="0" w:space="0" w:color="auto"/>
          </w:divBdr>
        </w:div>
        <w:div w:id="71708238">
          <w:marLeft w:val="480"/>
          <w:marRight w:val="0"/>
          <w:marTop w:val="0"/>
          <w:marBottom w:val="0"/>
          <w:divBdr>
            <w:top w:val="none" w:sz="0" w:space="0" w:color="auto"/>
            <w:left w:val="none" w:sz="0" w:space="0" w:color="auto"/>
            <w:bottom w:val="none" w:sz="0" w:space="0" w:color="auto"/>
            <w:right w:val="none" w:sz="0" w:space="0" w:color="auto"/>
          </w:divBdr>
        </w:div>
      </w:divsChild>
    </w:div>
    <w:div w:id="5179784">
      <w:bodyDiv w:val="1"/>
      <w:marLeft w:val="0"/>
      <w:marRight w:val="0"/>
      <w:marTop w:val="0"/>
      <w:marBottom w:val="0"/>
      <w:divBdr>
        <w:top w:val="none" w:sz="0" w:space="0" w:color="auto"/>
        <w:left w:val="none" w:sz="0" w:space="0" w:color="auto"/>
        <w:bottom w:val="none" w:sz="0" w:space="0" w:color="auto"/>
        <w:right w:val="none" w:sz="0" w:space="0" w:color="auto"/>
      </w:divBdr>
    </w:div>
    <w:div w:id="11107163">
      <w:bodyDiv w:val="1"/>
      <w:marLeft w:val="0"/>
      <w:marRight w:val="0"/>
      <w:marTop w:val="0"/>
      <w:marBottom w:val="0"/>
      <w:divBdr>
        <w:top w:val="none" w:sz="0" w:space="0" w:color="auto"/>
        <w:left w:val="none" w:sz="0" w:space="0" w:color="auto"/>
        <w:bottom w:val="none" w:sz="0" w:space="0" w:color="auto"/>
        <w:right w:val="none" w:sz="0" w:space="0" w:color="auto"/>
      </w:divBdr>
    </w:div>
    <w:div w:id="17201017">
      <w:bodyDiv w:val="1"/>
      <w:marLeft w:val="0"/>
      <w:marRight w:val="0"/>
      <w:marTop w:val="0"/>
      <w:marBottom w:val="0"/>
      <w:divBdr>
        <w:top w:val="none" w:sz="0" w:space="0" w:color="auto"/>
        <w:left w:val="none" w:sz="0" w:space="0" w:color="auto"/>
        <w:bottom w:val="none" w:sz="0" w:space="0" w:color="auto"/>
        <w:right w:val="none" w:sz="0" w:space="0" w:color="auto"/>
      </w:divBdr>
    </w:div>
    <w:div w:id="17396128">
      <w:bodyDiv w:val="1"/>
      <w:marLeft w:val="0"/>
      <w:marRight w:val="0"/>
      <w:marTop w:val="0"/>
      <w:marBottom w:val="0"/>
      <w:divBdr>
        <w:top w:val="none" w:sz="0" w:space="0" w:color="auto"/>
        <w:left w:val="none" w:sz="0" w:space="0" w:color="auto"/>
        <w:bottom w:val="none" w:sz="0" w:space="0" w:color="auto"/>
        <w:right w:val="none" w:sz="0" w:space="0" w:color="auto"/>
      </w:divBdr>
    </w:div>
    <w:div w:id="20205758">
      <w:marLeft w:val="0"/>
      <w:marRight w:val="0"/>
      <w:marTop w:val="0"/>
      <w:marBottom w:val="0"/>
      <w:divBdr>
        <w:top w:val="none" w:sz="0" w:space="0" w:color="auto"/>
        <w:left w:val="none" w:sz="0" w:space="0" w:color="auto"/>
        <w:bottom w:val="none" w:sz="0" w:space="0" w:color="auto"/>
        <w:right w:val="none" w:sz="0" w:space="0" w:color="auto"/>
      </w:divBdr>
    </w:div>
    <w:div w:id="21250030">
      <w:bodyDiv w:val="1"/>
      <w:marLeft w:val="0"/>
      <w:marRight w:val="0"/>
      <w:marTop w:val="0"/>
      <w:marBottom w:val="0"/>
      <w:divBdr>
        <w:top w:val="none" w:sz="0" w:space="0" w:color="auto"/>
        <w:left w:val="none" w:sz="0" w:space="0" w:color="auto"/>
        <w:bottom w:val="none" w:sz="0" w:space="0" w:color="auto"/>
        <w:right w:val="none" w:sz="0" w:space="0" w:color="auto"/>
      </w:divBdr>
    </w:div>
    <w:div w:id="22563760">
      <w:bodyDiv w:val="1"/>
      <w:marLeft w:val="0"/>
      <w:marRight w:val="0"/>
      <w:marTop w:val="0"/>
      <w:marBottom w:val="0"/>
      <w:divBdr>
        <w:top w:val="none" w:sz="0" w:space="0" w:color="auto"/>
        <w:left w:val="none" w:sz="0" w:space="0" w:color="auto"/>
        <w:bottom w:val="none" w:sz="0" w:space="0" w:color="auto"/>
        <w:right w:val="none" w:sz="0" w:space="0" w:color="auto"/>
      </w:divBdr>
      <w:divsChild>
        <w:div w:id="1869292800">
          <w:marLeft w:val="480"/>
          <w:marRight w:val="0"/>
          <w:marTop w:val="0"/>
          <w:marBottom w:val="0"/>
          <w:divBdr>
            <w:top w:val="none" w:sz="0" w:space="0" w:color="auto"/>
            <w:left w:val="none" w:sz="0" w:space="0" w:color="auto"/>
            <w:bottom w:val="none" w:sz="0" w:space="0" w:color="auto"/>
            <w:right w:val="none" w:sz="0" w:space="0" w:color="auto"/>
          </w:divBdr>
        </w:div>
        <w:div w:id="1902331098">
          <w:marLeft w:val="480"/>
          <w:marRight w:val="0"/>
          <w:marTop w:val="0"/>
          <w:marBottom w:val="0"/>
          <w:divBdr>
            <w:top w:val="none" w:sz="0" w:space="0" w:color="auto"/>
            <w:left w:val="none" w:sz="0" w:space="0" w:color="auto"/>
            <w:bottom w:val="none" w:sz="0" w:space="0" w:color="auto"/>
            <w:right w:val="none" w:sz="0" w:space="0" w:color="auto"/>
          </w:divBdr>
        </w:div>
        <w:div w:id="2095861348">
          <w:marLeft w:val="480"/>
          <w:marRight w:val="0"/>
          <w:marTop w:val="0"/>
          <w:marBottom w:val="0"/>
          <w:divBdr>
            <w:top w:val="none" w:sz="0" w:space="0" w:color="auto"/>
            <w:left w:val="none" w:sz="0" w:space="0" w:color="auto"/>
            <w:bottom w:val="none" w:sz="0" w:space="0" w:color="auto"/>
            <w:right w:val="none" w:sz="0" w:space="0" w:color="auto"/>
          </w:divBdr>
        </w:div>
        <w:div w:id="5795755">
          <w:marLeft w:val="480"/>
          <w:marRight w:val="0"/>
          <w:marTop w:val="0"/>
          <w:marBottom w:val="0"/>
          <w:divBdr>
            <w:top w:val="none" w:sz="0" w:space="0" w:color="auto"/>
            <w:left w:val="none" w:sz="0" w:space="0" w:color="auto"/>
            <w:bottom w:val="none" w:sz="0" w:space="0" w:color="auto"/>
            <w:right w:val="none" w:sz="0" w:space="0" w:color="auto"/>
          </w:divBdr>
        </w:div>
        <w:div w:id="402990671">
          <w:marLeft w:val="480"/>
          <w:marRight w:val="0"/>
          <w:marTop w:val="0"/>
          <w:marBottom w:val="0"/>
          <w:divBdr>
            <w:top w:val="none" w:sz="0" w:space="0" w:color="auto"/>
            <w:left w:val="none" w:sz="0" w:space="0" w:color="auto"/>
            <w:bottom w:val="none" w:sz="0" w:space="0" w:color="auto"/>
            <w:right w:val="none" w:sz="0" w:space="0" w:color="auto"/>
          </w:divBdr>
        </w:div>
        <w:div w:id="625816504">
          <w:marLeft w:val="480"/>
          <w:marRight w:val="0"/>
          <w:marTop w:val="0"/>
          <w:marBottom w:val="0"/>
          <w:divBdr>
            <w:top w:val="none" w:sz="0" w:space="0" w:color="auto"/>
            <w:left w:val="none" w:sz="0" w:space="0" w:color="auto"/>
            <w:bottom w:val="none" w:sz="0" w:space="0" w:color="auto"/>
            <w:right w:val="none" w:sz="0" w:space="0" w:color="auto"/>
          </w:divBdr>
        </w:div>
        <w:div w:id="801267781">
          <w:marLeft w:val="480"/>
          <w:marRight w:val="0"/>
          <w:marTop w:val="0"/>
          <w:marBottom w:val="0"/>
          <w:divBdr>
            <w:top w:val="none" w:sz="0" w:space="0" w:color="auto"/>
            <w:left w:val="none" w:sz="0" w:space="0" w:color="auto"/>
            <w:bottom w:val="none" w:sz="0" w:space="0" w:color="auto"/>
            <w:right w:val="none" w:sz="0" w:space="0" w:color="auto"/>
          </w:divBdr>
        </w:div>
        <w:div w:id="1695302036">
          <w:marLeft w:val="480"/>
          <w:marRight w:val="0"/>
          <w:marTop w:val="0"/>
          <w:marBottom w:val="0"/>
          <w:divBdr>
            <w:top w:val="none" w:sz="0" w:space="0" w:color="auto"/>
            <w:left w:val="none" w:sz="0" w:space="0" w:color="auto"/>
            <w:bottom w:val="none" w:sz="0" w:space="0" w:color="auto"/>
            <w:right w:val="none" w:sz="0" w:space="0" w:color="auto"/>
          </w:divBdr>
        </w:div>
        <w:div w:id="1683967640">
          <w:marLeft w:val="480"/>
          <w:marRight w:val="0"/>
          <w:marTop w:val="0"/>
          <w:marBottom w:val="0"/>
          <w:divBdr>
            <w:top w:val="none" w:sz="0" w:space="0" w:color="auto"/>
            <w:left w:val="none" w:sz="0" w:space="0" w:color="auto"/>
            <w:bottom w:val="none" w:sz="0" w:space="0" w:color="auto"/>
            <w:right w:val="none" w:sz="0" w:space="0" w:color="auto"/>
          </w:divBdr>
        </w:div>
        <w:div w:id="802499902">
          <w:marLeft w:val="480"/>
          <w:marRight w:val="0"/>
          <w:marTop w:val="0"/>
          <w:marBottom w:val="0"/>
          <w:divBdr>
            <w:top w:val="none" w:sz="0" w:space="0" w:color="auto"/>
            <w:left w:val="none" w:sz="0" w:space="0" w:color="auto"/>
            <w:bottom w:val="none" w:sz="0" w:space="0" w:color="auto"/>
            <w:right w:val="none" w:sz="0" w:space="0" w:color="auto"/>
          </w:divBdr>
        </w:div>
        <w:div w:id="886602828">
          <w:marLeft w:val="480"/>
          <w:marRight w:val="0"/>
          <w:marTop w:val="0"/>
          <w:marBottom w:val="0"/>
          <w:divBdr>
            <w:top w:val="none" w:sz="0" w:space="0" w:color="auto"/>
            <w:left w:val="none" w:sz="0" w:space="0" w:color="auto"/>
            <w:bottom w:val="none" w:sz="0" w:space="0" w:color="auto"/>
            <w:right w:val="none" w:sz="0" w:space="0" w:color="auto"/>
          </w:divBdr>
        </w:div>
        <w:div w:id="376706720">
          <w:marLeft w:val="480"/>
          <w:marRight w:val="0"/>
          <w:marTop w:val="0"/>
          <w:marBottom w:val="0"/>
          <w:divBdr>
            <w:top w:val="none" w:sz="0" w:space="0" w:color="auto"/>
            <w:left w:val="none" w:sz="0" w:space="0" w:color="auto"/>
            <w:bottom w:val="none" w:sz="0" w:space="0" w:color="auto"/>
            <w:right w:val="none" w:sz="0" w:space="0" w:color="auto"/>
          </w:divBdr>
        </w:div>
        <w:div w:id="304818582">
          <w:marLeft w:val="480"/>
          <w:marRight w:val="0"/>
          <w:marTop w:val="0"/>
          <w:marBottom w:val="0"/>
          <w:divBdr>
            <w:top w:val="none" w:sz="0" w:space="0" w:color="auto"/>
            <w:left w:val="none" w:sz="0" w:space="0" w:color="auto"/>
            <w:bottom w:val="none" w:sz="0" w:space="0" w:color="auto"/>
            <w:right w:val="none" w:sz="0" w:space="0" w:color="auto"/>
          </w:divBdr>
        </w:div>
        <w:div w:id="33116788">
          <w:marLeft w:val="480"/>
          <w:marRight w:val="0"/>
          <w:marTop w:val="0"/>
          <w:marBottom w:val="0"/>
          <w:divBdr>
            <w:top w:val="none" w:sz="0" w:space="0" w:color="auto"/>
            <w:left w:val="none" w:sz="0" w:space="0" w:color="auto"/>
            <w:bottom w:val="none" w:sz="0" w:space="0" w:color="auto"/>
            <w:right w:val="none" w:sz="0" w:space="0" w:color="auto"/>
          </w:divBdr>
        </w:div>
        <w:div w:id="1321346459">
          <w:marLeft w:val="480"/>
          <w:marRight w:val="0"/>
          <w:marTop w:val="0"/>
          <w:marBottom w:val="0"/>
          <w:divBdr>
            <w:top w:val="none" w:sz="0" w:space="0" w:color="auto"/>
            <w:left w:val="none" w:sz="0" w:space="0" w:color="auto"/>
            <w:bottom w:val="none" w:sz="0" w:space="0" w:color="auto"/>
            <w:right w:val="none" w:sz="0" w:space="0" w:color="auto"/>
          </w:divBdr>
        </w:div>
        <w:div w:id="885414106">
          <w:marLeft w:val="480"/>
          <w:marRight w:val="0"/>
          <w:marTop w:val="0"/>
          <w:marBottom w:val="0"/>
          <w:divBdr>
            <w:top w:val="none" w:sz="0" w:space="0" w:color="auto"/>
            <w:left w:val="none" w:sz="0" w:space="0" w:color="auto"/>
            <w:bottom w:val="none" w:sz="0" w:space="0" w:color="auto"/>
            <w:right w:val="none" w:sz="0" w:space="0" w:color="auto"/>
          </w:divBdr>
        </w:div>
        <w:div w:id="1353149708">
          <w:marLeft w:val="480"/>
          <w:marRight w:val="0"/>
          <w:marTop w:val="0"/>
          <w:marBottom w:val="0"/>
          <w:divBdr>
            <w:top w:val="none" w:sz="0" w:space="0" w:color="auto"/>
            <w:left w:val="none" w:sz="0" w:space="0" w:color="auto"/>
            <w:bottom w:val="none" w:sz="0" w:space="0" w:color="auto"/>
            <w:right w:val="none" w:sz="0" w:space="0" w:color="auto"/>
          </w:divBdr>
        </w:div>
        <w:div w:id="202328955">
          <w:marLeft w:val="480"/>
          <w:marRight w:val="0"/>
          <w:marTop w:val="0"/>
          <w:marBottom w:val="0"/>
          <w:divBdr>
            <w:top w:val="none" w:sz="0" w:space="0" w:color="auto"/>
            <w:left w:val="none" w:sz="0" w:space="0" w:color="auto"/>
            <w:bottom w:val="none" w:sz="0" w:space="0" w:color="auto"/>
            <w:right w:val="none" w:sz="0" w:space="0" w:color="auto"/>
          </w:divBdr>
        </w:div>
        <w:div w:id="1060134488">
          <w:marLeft w:val="480"/>
          <w:marRight w:val="0"/>
          <w:marTop w:val="0"/>
          <w:marBottom w:val="0"/>
          <w:divBdr>
            <w:top w:val="none" w:sz="0" w:space="0" w:color="auto"/>
            <w:left w:val="none" w:sz="0" w:space="0" w:color="auto"/>
            <w:bottom w:val="none" w:sz="0" w:space="0" w:color="auto"/>
            <w:right w:val="none" w:sz="0" w:space="0" w:color="auto"/>
          </w:divBdr>
        </w:div>
        <w:div w:id="1871842562">
          <w:marLeft w:val="480"/>
          <w:marRight w:val="0"/>
          <w:marTop w:val="0"/>
          <w:marBottom w:val="0"/>
          <w:divBdr>
            <w:top w:val="none" w:sz="0" w:space="0" w:color="auto"/>
            <w:left w:val="none" w:sz="0" w:space="0" w:color="auto"/>
            <w:bottom w:val="none" w:sz="0" w:space="0" w:color="auto"/>
            <w:right w:val="none" w:sz="0" w:space="0" w:color="auto"/>
          </w:divBdr>
        </w:div>
        <w:div w:id="579754652">
          <w:marLeft w:val="480"/>
          <w:marRight w:val="0"/>
          <w:marTop w:val="0"/>
          <w:marBottom w:val="0"/>
          <w:divBdr>
            <w:top w:val="none" w:sz="0" w:space="0" w:color="auto"/>
            <w:left w:val="none" w:sz="0" w:space="0" w:color="auto"/>
            <w:bottom w:val="none" w:sz="0" w:space="0" w:color="auto"/>
            <w:right w:val="none" w:sz="0" w:space="0" w:color="auto"/>
          </w:divBdr>
        </w:div>
        <w:div w:id="1047922302">
          <w:marLeft w:val="480"/>
          <w:marRight w:val="0"/>
          <w:marTop w:val="0"/>
          <w:marBottom w:val="0"/>
          <w:divBdr>
            <w:top w:val="none" w:sz="0" w:space="0" w:color="auto"/>
            <w:left w:val="none" w:sz="0" w:space="0" w:color="auto"/>
            <w:bottom w:val="none" w:sz="0" w:space="0" w:color="auto"/>
            <w:right w:val="none" w:sz="0" w:space="0" w:color="auto"/>
          </w:divBdr>
        </w:div>
        <w:div w:id="408038838">
          <w:marLeft w:val="480"/>
          <w:marRight w:val="0"/>
          <w:marTop w:val="0"/>
          <w:marBottom w:val="0"/>
          <w:divBdr>
            <w:top w:val="none" w:sz="0" w:space="0" w:color="auto"/>
            <w:left w:val="none" w:sz="0" w:space="0" w:color="auto"/>
            <w:bottom w:val="none" w:sz="0" w:space="0" w:color="auto"/>
            <w:right w:val="none" w:sz="0" w:space="0" w:color="auto"/>
          </w:divBdr>
        </w:div>
        <w:div w:id="907421072">
          <w:marLeft w:val="480"/>
          <w:marRight w:val="0"/>
          <w:marTop w:val="0"/>
          <w:marBottom w:val="0"/>
          <w:divBdr>
            <w:top w:val="none" w:sz="0" w:space="0" w:color="auto"/>
            <w:left w:val="none" w:sz="0" w:space="0" w:color="auto"/>
            <w:bottom w:val="none" w:sz="0" w:space="0" w:color="auto"/>
            <w:right w:val="none" w:sz="0" w:space="0" w:color="auto"/>
          </w:divBdr>
        </w:div>
        <w:div w:id="262960201">
          <w:marLeft w:val="480"/>
          <w:marRight w:val="0"/>
          <w:marTop w:val="0"/>
          <w:marBottom w:val="0"/>
          <w:divBdr>
            <w:top w:val="none" w:sz="0" w:space="0" w:color="auto"/>
            <w:left w:val="none" w:sz="0" w:space="0" w:color="auto"/>
            <w:bottom w:val="none" w:sz="0" w:space="0" w:color="auto"/>
            <w:right w:val="none" w:sz="0" w:space="0" w:color="auto"/>
          </w:divBdr>
        </w:div>
        <w:div w:id="1352997160">
          <w:marLeft w:val="480"/>
          <w:marRight w:val="0"/>
          <w:marTop w:val="0"/>
          <w:marBottom w:val="0"/>
          <w:divBdr>
            <w:top w:val="none" w:sz="0" w:space="0" w:color="auto"/>
            <w:left w:val="none" w:sz="0" w:space="0" w:color="auto"/>
            <w:bottom w:val="none" w:sz="0" w:space="0" w:color="auto"/>
            <w:right w:val="none" w:sz="0" w:space="0" w:color="auto"/>
          </w:divBdr>
        </w:div>
        <w:div w:id="468740920">
          <w:marLeft w:val="480"/>
          <w:marRight w:val="0"/>
          <w:marTop w:val="0"/>
          <w:marBottom w:val="0"/>
          <w:divBdr>
            <w:top w:val="none" w:sz="0" w:space="0" w:color="auto"/>
            <w:left w:val="none" w:sz="0" w:space="0" w:color="auto"/>
            <w:bottom w:val="none" w:sz="0" w:space="0" w:color="auto"/>
            <w:right w:val="none" w:sz="0" w:space="0" w:color="auto"/>
          </w:divBdr>
        </w:div>
        <w:div w:id="2043430671">
          <w:marLeft w:val="480"/>
          <w:marRight w:val="0"/>
          <w:marTop w:val="0"/>
          <w:marBottom w:val="0"/>
          <w:divBdr>
            <w:top w:val="none" w:sz="0" w:space="0" w:color="auto"/>
            <w:left w:val="none" w:sz="0" w:space="0" w:color="auto"/>
            <w:bottom w:val="none" w:sz="0" w:space="0" w:color="auto"/>
            <w:right w:val="none" w:sz="0" w:space="0" w:color="auto"/>
          </w:divBdr>
        </w:div>
        <w:div w:id="771508735">
          <w:marLeft w:val="480"/>
          <w:marRight w:val="0"/>
          <w:marTop w:val="0"/>
          <w:marBottom w:val="0"/>
          <w:divBdr>
            <w:top w:val="none" w:sz="0" w:space="0" w:color="auto"/>
            <w:left w:val="none" w:sz="0" w:space="0" w:color="auto"/>
            <w:bottom w:val="none" w:sz="0" w:space="0" w:color="auto"/>
            <w:right w:val="none" w:sz="0" w:space="0" w:color="auto"/>
          </w:divBdr>
        </w:div>
        <w:div w:id="1726684322">
          <w:marLeft w:val="480"/>
          <w:marRight w:val="0"/>
          <w:marTop w:val="0"/>
          <w:marBottom w:val="0"/>
          <w:divBdr>
            <w:top w:val="none" w:sz="0" w:space="0" w:color="auto"/>
            <w:left w:val="none" w:sz="0" w:space="0" w:color="auto"/>
            <w:bottom w:val="none" w:sz="0" w:space="0" w:color="auto"/>
            <w:right w:val="none" w:sz="0" w:space="0" w:color="auto"/>
          </w:divBdr>
        </w:div>
        <w:div w:id="3751223">
          <w:marLeft w:val="480"/>
          <w:marRight w:val="0"/>
          <w:marTop w:val="0"/>
          <w:marBottom w:val="0"/>
          <w:divBdr>
            <w:top w:val="none" w:sz="0" w:space="0" w:color="auto"/>
            <w:left w:val="none" w:sz="0" w:space="0" w:color="auto"/>
            <w:bottom w:val="none" w:sz="0" w:space="0" w:color="auto"/>
            <w:right w:val="none" w:sz="0" w:space="0" w:color="auto"/>
          </w:divBdr>
        </w:div>
        <w:div w:id="29650971">
          <w:marLeft w:val="480"/>
          <w:marRight w:val="0"/>
          <w:marTop w:val="0"/>
          <w:marBottom w:val="0"/>
          <w:divBdr>
            <w:top w:val="none" w:sz="0" w:space="0" w:color="auto"/>
            <w:left w:val="none" w:sz="0" w:space="0" w:color="auto"/>
            <w:bottom w:val="none" w:sz="0" w:space="0" w:color="auto"/>
            <w:right w:val="none" w:sz="0" w:space="0" w:color="auto"/>
          </w:divBdr>
        </w:div>
        <w:div w:id="1887520835">
          <w:marLeft w:val="480"/>
          <w:marRight w:val="0"/>
          <w:marTop w:val="0"/>
          <w:marBottom w:val="0"/>
          <w:divBdr>
            <w:top w:val="none" w:sz="0" w:space="0" w:color="auto"/>
            <w:left w:val="none" w:sz="0" w:space="0" w:color="auto"/>
            <w:bottom w:val="none" w:sz="0" w:space="0" w:color="auto"/>
            <w:right w:val="none" w:sz="0" w:space="0" w:color="auto"/>
          </w:divBdr>
        </w:div>
        <w:div w:id="1445227205">
          <w:marLeft w:val="480"/>
          <w:marRight w:val="0"/>
          <w:marTop w:val="0"/>
          <w:marBottom w:val="0"/>
          <w:divBdr>
            <w:top w:val="none" w:sz="0" w:space="0" w:color="auto"/>
            <w:left w:val="none" w:sz="0" w:space="0" w:color="auto"/>
            <w:bottom w:val="none" w:sz="0" w:space="0" w:color="auto"/>
            <w:right w:val="none" w:sz="0" w:space="0" w:color="auto"/>
          </w:divBdr>
        </w:div>
        <w:div w:id="982926269">
          <w:marLeft w:val="480"/>
          <w:marRight w:val="0"/>
          <w:marTop w:val="0"/>
          <w:marBottom w:val="0"/>
          <w:divBdr>
            <w:top w:val="none" w:sz="0" w:space="0" w:color="auto"/>
            <w:left w:val="none" w:sz="0" w:space="0" w:color="auto"/>
            <w:bottom w:val="none" w:sz="0" w:space="0" w:color="auto"/>
            <w:right w:val="none" w:sz="0" w:space="0" w:color="auto"/>
          </w:divBdr>
        </w:div>
        <w:div w:id="919405793">
          <w:marLeft w:val="480"/>
          <w:marRight w:val="0"/>
          <w:marTop w:val="0"/>
          <w:marBottom w:val="0"/>
          <w:divBdr>
            <w:top w:val="none" w:sz="0" w:space="0" w:color="auto"/>
            <w:left w:val="none" w:sz="0" w:space="0" w:color="auto"/>
            <w:bottom w:val="none" w:sz="0" w:space="0" w:color="auto"/>
            <w:right w:val="none" w:sz="0" w:space="0" w:color="auto"/>
          </w:divBdr>
        </w:div>
        <w:div w:id="631834519">
          <w:marLeft w:val="480"/>
          <w:marRight w:val="0"/>
          <w:marTop w:val="0"/>
          <w:marBottom w:val="0"/>
          <w:divBdr>
            <w:top w:val="none" w:sz="0" w:space="0" w:color="auto"/>
            <w:left w:val="none" w:sz="0" w:space="0" w:color="auto"/>
            <w:bottom w:val="none" w:sz="0" w:space="0" w:color="auto"/>
            <w:right w:val="none" w:sz="0" w:space="0" w:color="auto"/>
          </w:divBdr>
        </w:div>
        <w:div w:id="1091776630">
          <w:marLeft w:val="480"/>
          <w:marRight w:val="0"/>
          <w:marTop w:val="0"/>
          <w:marBottom w:val="0"/>
          <w:divBdr>
            <w:top w:val="none" w:sz="0" w:space="0" w:color="auto"/>
            <w:left w:val="none" w:sz="0" w:space="0" w:color="auto"/>
            <w:bottom w:val="none" w:sz="0" w:space="0" w:color="auto"/>
            <w:right w:val="none" w:sz="0" w:space="0" w:color="auto"/>
          </w:divBdr>
        </w:div>
        <w:div w:id="798765850">
          <w:marLeft w:val="480"/>
          <w:marRight w:val="0"/>
          <w:marTop w:val="0"/>
          <w:marBottom w:val="0"/>
          <w:divBdr>
            <w:top w:val="none" w:sz="0" w:space="0" w:color="auto"/>
            <w:left w:val="none" w:sz="0" w:space="0" w:color="auto"/>
            <w:bottom w:val="none" w:sz="0" w:space="0" w:color="auto"/>
            <w:right w:val="none" w:sz="0" w:space="0" w:color="auto"/>
          </w:divBdr>
        </w:div>
        <w:div w:id="288436826">
          <w:marLeft w:val="480"/>
          <w:marRight w:val="0"/>
          <w:marTop w:val="0"/>
          <w:marBottom w:val="0"/>
          <w:divBdr>
            <w:top w:val="none" w:sz="0" w:space="0" w:color="auto"/>
            <w:left w:val="none" w:sz="0" w:space="0" w:color="auto"/>
            <w:bottom w:val="none" w:sz="0" w:space="0" w:color="auto"/>
            <w:right w:val="none" w:sz="0" w:space="0" w:color="auto"/>
          </w:divBdr>
        </w:div>
        <w:div w:id="1093471346">
          <w:marLeft w:val="480"/>
          <w:marRight w:val="0"/>
          <w:marTop w:val="0"/>
          <w:marBottom w:val="0"/>
          <w:divBdr>
            <w:top w:val="none" w:sz="0" w:space="0" w:color="auto"/>
            <w:left w:val="none" w:sz="0" w:space="0" w:color="auto"/>
            <w:bottom w:val="none" w:sz="0" w:space="0" w:color="auto"/>
            <w:right w:val="none" w:sz="0" w:space="0" w:color="auto"/>
          </w:divBdr>
        </w:div>
        <w:div w:id="2029208234">
          <w:marLeft w:val="480"/>
          <w:marRight w:val="0"/>
          <w:marTop w:val="0"/>
          <w:marBottom w:val="0"/>
          <w:divBdr>
            <w:top w:val="none" w:sz="0" w:space="0" w:color="auto"/>
            <w:left w:val="none" w:sz="0" w:space="0" w:color="auto"/>
            <w:bottom w:val="none" w:sz="0" w:space="0" w:color="auto"/>
            <w:right w:val="none" w:sz="0" w:space="0" w:color="auto"/>
          </w:divBdr>
        </w:div>
        <w:div w:id="10769045">
          <w:marLeft w:val="480"/>
          <w:marRight w:val="0"/>
          <w:marTop w:val="0"/>
          <w:marBottom w:val="0"/>
          <w:divBdr>
            <w:top w:val="none" w:sz="0" w:space="0" w:color="auto"/>
            <w:left w:val="none" w:sz="0" w:space="0" w:color="auto"/>
            <w:bottom w:val="none" w:sz="0" w:space="0" w:color="auto"/>
            <w:right w:val="none" w:sz="0" w:space="0" w:color="auto"/>
          </w:divBdr>
        </w:div>
        <w:div w:id="1236235233">
          <w:marLeft w:val="480"/>
          <w:marRight w:val="0"/>
          <w:marTop w:val="0"/>
          <w:marBottom w:val="0"/>
          <w:divBdr>
            <w:top w:val="none" w:sz="0" w:space="0" w:color="auto"/>
            <w:left w:val="none" w:sz="0" w:space="0" w:color="auto"/>
            <w:bottom w:val="none" w:sz="0" w:space="0" w:color="auto"/>
            <w:right w:val="none" w:sz="0" w:space="0" w:color="auto"/>
          </w:divBdr>
        </w:div>
        <w:div w:id="526792759">
          <w:marLeft w:val="480"/>
          <w:marRight w:val="0"/>
          <w:marTop w:val="0"/>
          <w:marBottom w:val="0"/>
          <w:divBdr>
            <w:top w:val="none" w:sz="0" w:space="0" w:color="auto"/>
            <w:left w:val="none" w:sz="0" w:space="0" w:color="auto"/>
            <w:bottom w:val="none" w:sz="0" w:space="0" w:color="auto"/>
            <w:right w:val="none" w:sz="0" w:space="0" w:color="auto"/>
          </w:divBdr>
        </w:div>
        <w:div w:id="461848767">
          <w:marLeft w:val="480"/>
          <w:marRight w:val="0"/>
          <w:marTop w:val="0"/>
          <w:marBottom w:val="0"/>
          <w:divBdr>
            <w:top w:val="none" w:sz="0" w:space="0" w:color="auto"/>
            <w:left w:val="none" w:sz="0" w:space="0" w:color="auto"/>
            <w:bottom w:val="none" w:sz="0" w:space="0" w:color="auto"/>
            <w:right w:val="none" w:sz="0" w:space="0" w:color="auto"/>
          </w:divBdr>
        </w:div>
        <w:div w:id="1795370939">
          <w:marLeft w:val="480"/>
          <w:marRight w:val="0"/>
          <w:marTop w:val="0"/>
          <w:marBottom w:val="0"/>
          <w:divBdr>
            <w:top w:val="none" w:sz="0" w:space="0" w:color="auto"/>
            <w:left w:val="none" w:sz="0" w:space="0" w:color="auto"/>
            <w:bottom w:val="none" w:sz="0" w:space="0" w:color="auto"/>
            <w:right w:val="none" w:sz="0" w:space="0" w:color="auto"/>
          </w:divBdr>
        </w:div>
        <w:div w:id="838277209">
          <w:marLeft w:val="480"/>
          <w:marRight w:val="0"/>
          <w:marTop w:val="0"/>
          <w:marBottom w:val="0"/>
          <w:divBdr>
            <w:top w:val="none" w:sz="0" w:space="0" w:color="auto"/>
            <w:left w:val="none" w:sz="0" w:space="0" w:color="auto"/>
            <w:bottom w:val="none" w:sz="0" w:space="0" w:color="auto"/>
            <w:right w:val="none" w:sz="0" w:space="0" w:color="auto"/>
          </w:divBdr>
        </w:div>
        <w:div w:id="660424455">
          <w:marLeft w:val="480"/>
          <w:marRight w:val="0"/>
          <w:marTop w:val="0"/>
          <w:marBottom w:val="0"/>
          <w:divBdr>
            <w:top w:val="none" w:sz="0" w:space="0" w:color="auto"/>
            <w:left w:val="none" w:sz="0" w:space="0" w:color="auto"/>
            <w:bottom w:val="none" w:sz="0" w:space="0" w:color="auto"/>
            <w:right w:val="none" w:sz="0" w:space="0" w:color="auto"/>
          </w:divBdr>
        </w:div>
        <w:div w:id="1876842817">
          <w:marLeft w:val="480"/>
          <w:marRight w:val="0"/>
          <w:marTop w:val="0"/>
          <w:marBottom w:val="0"/>
          <w:divBdr>
            <w:top w:val="none" w:sz="0" w:space="0" w:color="auto"/>
            <w:left w:val="none" w:sz="0" w:space="0" w:color="auto"/>
            <w:bottom w:val="none" w:sz="0" w:space="0" w:color="auto"/>
            <w:right w:val="none" w:sz="0" w:space="0" w:color="auto"/>
          </w:divBdr>
        </w:div>
        <w:div w:id="845247187">
          <w:marLeft w:val="480"/>
          <w:marRight w:val="0"/>
          <w:marTop w:val="0"/>
          <w:marBottom w:val="0"/>
          <w:divBdr>
            <w:top w:val="none" w:sz="0" w:space="0" w:color="auto"/>
            <w:left w:val="none" w:sz="0" w:space="0" w:color="auto"/>
            <w:bottom w:val="none" w:sz="0" w:space="0" w:color="auto"/>
            <w:right w:val="none" w:sz="0" w:space="0" w:color="auto"/>
          </w:divBdr>
        </w:div>
        <w:div w:id="1044790652">
          <w:marLeft w:val="480"/>
          <w:marRight w:val="0"/>
          <w:marTop w:val="0"/>
          <w:marBottom w:val="0"/>
          <w:divBdr>
            <w:top w:val="none" w:sz="0" w:space="0" w:color="auto"/>
            <w:left w:val="none" w:sz="0" w:space="0" w:color="auto"/>
            <w:bottom w:val="none" w:sz="0" w:space="0" w:color="auto"/>
            <w:right w:val="none" w:sz="0" w:space="0" w:color="auto"/>
          </w:divBdr>
        </w:div>
        <w:div w:id="1332681095">
          <w:marLeft w:val="480"/>
          <w:marRight w:val="0"/>
          <w:marTop w:val="0"/>
          <w:marBottom w:val="0"/>
          <w:divBdr>
            <w:top w:val="none" w:sz="0" w:space="0" w:color="auto"/>
            <w:left w:val="none" w:sz="0" w:space="0" w:color="auto"/>
            <w:bottom w:val="none" w:sz="0" w:space="0" w:color="auto"/>
            <w:right w:val="none" w:sz="0" w:space="0" w:color="auto"/>
          </w:divBdr>
        </w:div>
        <w:div w:id="1635023580">
          <w:marLeft w:val="480"/>
          <w:marRight w:val="0"/>
          <w:marTop w:val="0"/>
          <w:marBottom w:val="0"/>
          <w:divBdr>
            <w:top w:val="none" w:sz="0" w:space="0" w:color="auto"/>
            <w:left w:val="none" w:sz="0" w:space="0" w:color="auto"/>
            <w:bottom w:val="none" w:sz="0" w:space="0" w:color="auto"/>
            <w:right w:val="none" w:sz="0" w:space="0" w:color="auto"/>
          </w:divBdr>
        </w:div>
        <w:div w:id="1748574742">
          <w:marLeft w:val="480"/>
          <w:marRight w:val="0"/>
          <w:marTop w:val="0"/>
          <w:marBottom w:val="0"/>
          <w:divBdr>
            <w:top w:val="none" w:sz="0" w:space="0" w:color="auto"/>
            <w:left w:val="none" w:sz="0" w:space="0" w:color="auto"/>
            <w:bottom w:val="none" w:sz="0" w:space="0" w:color="auto"/>
            <w:right w:val="none" w:sz="0" w:space="0" w:color="auto"/>
          </w:divBdr>
        </w:div>
        <w:div w:id="837312645">
          <w:marLeft w:val="480"/>
          <w:marRight w:val="0"/>
          <w:marTop w:val="0"/>
          <w:marBottom w:val="0"/>
          <w:divBdr>
            <w:top w:val="none" w:sz="0" w:space="0" w:color="auto"/>
            <w:left w:val="none" w:sz="0" w:space="0" w:color="auto"/>
            <w:bottom w:val="none" w:sz="0" w:space="0" w:color="auto"/>
            <w:right w:val="none" w:sz="0" w:space="0" w:color="auto"/>
          </w:divBdr>
        </w:div>
        <w:div w:id="20400364">
          <w:marLeft w:val="480"/>
          <w:marRight w:val="0"/>
          <w:marTop w:val="0"/>
          <w:marBottom w:val="0"/>
          <w:divBdr>
            <w:top w:val="none" w:sz="0" w:space="0" w:color="auto"/>
            <w:left w:val="none" w:sz="0" w:space="0" w:color="auto"/>
            <w:bottom w:val="none" w:sz="0" w:space="0" w:color="auto"/>
            <w:right w:val="none" w:sz="0" w:space="0" w:color="auto"/>
          </w:divBdr>
        </w:div>
        <w:div w:id="830949220">
          <w:marLeft w:val="480"/>
          <w:marRight w:val="0"/>
          <w:marTop w:val="0"/>
          <w:marBottom w:val="0"/>
          <w:divBdr>
            <w:top w:val="none" w:sz="0" w:space="0" w:color="auto"/>
            <w:left w:val="none" w:sz="0" w:space="0" w:color="auto"/>
            <w:bottom w:val="none" w:sz="0" w:space="0" w:color="auto"/>
            <w:right w:val="none" w:sz="0" w:space="0" w:color="auto"/>
          </w:divBdr>
        </w:div>
        <w:div w:id="1672175975">
          <w:marLeft w:val="480"/>
          <w:marRight w:val="0"/>
          <w:marTop w:val="0"/>
          <w:marBottom w:val="0"/>
          <w:divBdr>
            <w:top w:val="none" w:sz="0" w:space="0" w:color="auto"/>
            <w:left w:val="none" w:sz="0" w:space="0" w:color="auto"/>
            <w:bottom w:val="none" w:sz="0" w:space="0" w:color="auto"/>
            <w:right w:val="none" w:sz="0" w:space="0" w:color="auto"/>
          </w:divBdr>
        </w:div>
        <w:div w:id="1623413794">
          <w:marLeft w:val="480"/>
          <w:marRight w:val="0"/>
          <w:marTop w:val="0"/>
          <w:marBottom w:val="0"/>
          <w:divBdr>
            <w:top w:val="none" w:sz="0" w:space="0" w:color="auto"/>
            <w:left w:val="none" w:sz="0" w:space="0" w:color="auto"/>
            <w:bottom w:val="none" w:sz="0" w:space="0" w:color="auto"/>
            <w:right w:val="none" w:sz="0" w:space="0" w:color="auto"/>
          </w:divBdr>
        </w:div>
        <w:div w:id="828207244">
          <w:marLeft w:val="480"/>
          <w:marRight w:val="0"/>
          <w:marTop w:val="0"/>
          <w:marBottom w:val="0"/>
          <w:divBdr>
            <w:top w:val="none" w:sz="0" w:space="0" w:color="auto"/>
            <w:left w:val="none" w:sz="0" w:space="0" w:color="auto"/>
            <w:bottom w:val="none" w:sz="0" w:space="0" w:color="auto"/>
            <w:right w:val="none" w:sz="0" w:space="0" w:color="auto"/>
          </w:divBdr>
        </w:div>
        <w:div w:id="1262907008">
          <w:marLeft w:val="480"/>
          <w:marRight w:val="0"/>
          <w:marTop w:val="0"/>
          <w:marBottom w:val="0"/>
          <w:divBdr>
            <w:top w:val="none" w:sz="0" w:space="0" w:color="auto"/>
            <w:left w:val="none" w:sz="0" w:space="0" w:color="auto"/>
            <w:bottom w:val="none" w:sz="0" w:space="0" w:color="auto"/>
            <w:right w:val="none" w:sz="0" w:space="0" w:color="auto"/>
          </w:divBdr>
        </w:div>
        <w:div w:id="1571889818">
          <w:marLeft w:val="480"/>
          <w:marRight w:val="0"/>
          <w:marTop w:val="0"/>
          <w:marBottom w:val="0"/>
          <w:divBdr>
            <w:top w:val="none" w:sz="0" w:space="0" w:color="auto"/>
            <w:left w:val="none" w:sz="0" w:space="0" w:color="auto"/>
            <w:bottom w:val="none" w:sz="0" w:space="0" w:color="auto"/>
            <w:right w:val="none" w:sz="0" w:space="0" w:color="auto"/>
          </w:divBdr>
        </w:div>
        <w:div w:id="1930190602">
          <w:marLeft w:val="480"/>
          <w:marRight w:val="0"/>
          <w:marTop w:val="0"/>
          <w:marBottom w:val="0"/>
          <w:divBdr>
            <w:top w:val="none" w:sz="0" w:space="0" w:color="auto"/>
            <w:left w:val="none" w:sz="0" w:space="0" w:color="auto"/>
            <w:bottom w:val="none" w:sz="0" w:space="0" w:color="auto"/>
            <w:right w:val="none" w:sz="0" w:space="0" w:color="auto"/>
          </w:divBdr>
        </w:div>
        <w:div w:id="766773586">
          <w:marLeft w:val="480"/>
          <w:marRight w:val="0"/>
          <w:marTop w:val="0"/>
          <w:marBottom w:val="0"/>
          <w:divBdr>
            <w:top w:val="none" w:sz="0" w:space="0" w:color="auto"/>
            <w:left w:val="none" w:sz="0" w:space="0" w:color="auto"/>
            <w:bottom w:val="none" w:sz="0" w:space="0" w:color="auto"/>
            <w:right w:val="none" w:sz="0" w:space="0" w:color="auto"/>
          </w:divBdr>
        </w:div>
        <w:div w:id="252663714">
          <w:marLeft w:val="480"/>
          <w:marRight w:val="0"/>
          <w:marTop w:val="0"/>
          <w:marBottom w:val="0"/>
          <w:divBdr>
            <w:top w:val="none" w:sz="0" w:space="0" w:color="auto"/>
            <w:left w:val="none" w:sz="0" w:space="0" w:color="auto"/>
            <w:bottom w:val="none" w:sz="0" w:space="0" w:color="auto"/>
            <w:right w:val="none" w:sz="0" w:space="0" w:color="auto"/>
          </w:divBdr>
        </w:div>
        <w:div w:id="321785156">
          <w:marLeft w:val="480"/>
          <w:marRight w:val="0"/>
          <w:marTop w:val="0"/>
          <w:marBottom w:val="0"/>
          <w:divBdr>
            <w:top w:val="none" w:sz="0" w:space="0" w:color="auto"/>
            <w:left w:val="none" w:sz="0" w:space="0" w:color="auto"/>
            <w:bottom w:val="none" w:sz="0" w:space="0" w:color="auto"/>
            <w:right w:val="none" w:sz="0" w:space="0" w:color="auto"/>
          </w:divBdr>
        </w:div>
        <w:div w:id="1763407333">
          <w:marLeft w:val="480"/>
          <w:marRight w:val="0"/>
          <w:marTop w:val="0"/>
          <w:marBottom w:val="0"/>
          <w:divBdr>
            <w:top w:val="none" w:sz="0" w:space="0" w:color="auto"/>
            <w:left w:val="none" w:sz="0" w:space="0" w:color="auto"/>
            <w:bottom w:val="none" w:sz="0" w:space="0" w:color="auto"/>
            <w:right w:val="none" w:sz="0" w:space="0" w:color="auto"/>
          </w:divBdr>
        </w:div>
        <w:div w:id="210700100">
          <w:marLeft w:val="480"/>
          <w:marRight w:val="0"/>
          <w:marTop w:val="0"/>
          <w:marBottom w:val="0"/>
          <w:divBdr>
            <w:top w:val="none" w:sz="0" w:space="0" w:color="auto"/>
            <w:left w:val="none" w:sz="0" w:space="0" w:color="auto"/>
            <w:bottom w:val="none" w:sz="0" w:space="0" w:color="auto"/>
            <w:right w:val="none" w:sz="0" w:space="0" w:color="auto"/>
          </w:divBdr>
        </w:div>
        <w:div w:id="1466461812">
          <w:marLeft w:val="480"/>
          <w:marRight w:val="0"/>
          <w:marTop w:val="0"/>
          <w:marBottom w:val="0"/>
          <w:divBdr>
            <w:top w:val="none" w:sz="0" w:space="0" w:color="auto"/>
            <w:left w:val="none" w:sz="0" w:space="0" w:color="auto"/>
            <w:bottom w:val="none" w:sz="0" w:space="0" w:color="auto"/>
            <w:right w:val="none" w:sz="0" w:space="0" w:color="auto"/>
          </w:divBdr>
        </w:div>
        <w:div w:id="2054186811">
          <w:marLeft w:val="480"/>
          <w:marRight w:val="0"/>
          <w:marTop w:val="0"/>
          <w:marBottom w:val="0"/>
          <w:divBdr>
            <w:top w:val="none" w:sz="0" w:space="0" w:color="auto"/>
            <w:left w:val="none" w:sz="0" w:space="0" w:color="auto"/>
            <w:bottom w:val="none" w:sz="0" w:space="0" w:color="auto"/>
            <w:right w:val="none" w:sz="0" w:space="0" w:color="auto"/>
          </w:divBdr>
        </w:div>
        <w:div w:id="2076976283">
          <w:marLeft w:val="480"/>
          <w:marRight w:val="0"/>
          <w:marTop w:val="0"/>
          <w:marBottom w:val="0"/>
          <w:divBdr>
            <w:top w:val="none" w:sz="0" w:space="0" w:color="auto"/>
            <w:left w:val="none" w:sz="0" w:space="0" w:color="auto"/>
            <w:bottom w:val="none" w:sz="0" w:space="0" w:color="auto"/>
            <w:right w:val="none" w:sz="0" w:space="0" w:color="auto"/>
          </w:divBdr>
        </w:div>
        <w:div w:id="1851138696">
          <w:marLeft w:val="480"/>
          <w:marRight w:val="0"/>
          <w:marTop w:val="0"/>
          <w:marBottom w:val="0"/>
          <w:divBdr>
            <w:top w:val="none" w:sz="0" w:space="0" w:color="auto"/>
            <w:left w:val="none" w:sz="0" w:space="0" w:color="auto"/>
            <w:bottom w:val="none" w:sz="0" w:space="0" w:color="auto"/>
            <w:right w:val="none" w:sz="0" w:space="0" w:color="auto"/>
          </w:divBdr>
        </w:div>
        <w:div w:id="1202403311">
          <w:marLeft w:val="480"/>
          <w:marRight w:val="0"/>
          <w:marTop w:val="0"/>
          <w:marBottom w:val="0"/>
          <w:divBdr>
            <w:top w:val="none" w:sz="0" w:space="0" w:color="auto"/>
            <w:left w:val="none" w:sz="0" w:space="0" w:color="auto"/>
            <w:bottom w:val="none" w:sz="0" w:space="0" w:color="auto"/>
            <w:right w:val="none" w:sz="0" w:space="0" w:color="auto"/>
          </w:divBdr>
        </w:div>
        <w:div w:id="1399207832">
          <w:marLeft w:val="480"/>
          <w:marRight w:val="0"/>
          <w:marTop w:val="0"/>
          <w:marBottom w:val="0"/>
          <w:divBdr>
            <w:top w:val="none" w:sz="0" w:space="0" w:color="auto"/>
            <w:left w:val="none" w:sz="0" w:space="0" w:color="auto"/>
            <w:bottom w:val="none" w:sz="0" w:space="0" w:color="auto"/>
            <w:right w:val="none" w:sz="0" w:space="0" w:color="auto"/>
          </w:divBdr>
        </w:div>
        <w:div w:id="1354989147">
          <w:marLeft w:val="480"/>
          <w:marRight w:val="0"/>
          <w:marTop w:val="0"/>
          <w:marBottom w:val="0"/>
          <w:divBdr>
            <w:top w:val="none" w:sz="0" w:space="0" w:color="auto"/>
            <w:left w:val="none" w:sz="0" w:space="0" w:color="auto"/>
            <w:bottom w:val="none" w:sz="0" w:space="0" w:color="auto"/>
            <w:right w:val="none" w:sz="0" w:space="0" w:color="auto"/>
          </w:divBdr>
        </w:div>
        <w:div w:id="107046435">
          <w:marLeft w:val="480"/>
          <w:marRight w:val="0"/>
          <w:marTop w:val="0"/>
          <w:marBottom w:val="0"/>
          <w:divBdr>
            <w:top w:val="none" w:sz="0" w:space="0" w:color="auto"/>
            <w:left w:val="none" w:sz="0" w:space="0" w:color="auto"/>
            <w:bottom w:val="none" w:sz="0" w:space="0" w:color="auto"/>
            <w:right w:val="none" w:sz="0" w:space="0" w:color="auto"/>
          </w:divBdr>
        </w:div>
      </w:divsChild>
    </w:div>
    <w:div w:id="28142647">
      <w:bodyDiv w:val="1"/>
      <w:marLeft w:val="0"/>
      <w:marRight w:val="0"/>
      <w:marTop w:val="0"/>
      <w:marBottom w:val="0"/>
      <w:divBdr>
        <w:top w:val="none" w:sz="0" w:space="0" w:color="auto"/>
        <w:left w:val="none" w:sz="0" w:space="0" w:color="auto"/>
        <w:bottom w:val="none" w:sz="0" w:space="0" w:color="auto"/>
        <w:right w:val="none" w:sz="0" w:space="0" w:color="auto"/>
      </w:divBdr>
    </w:div>
    <w:div w:id="28993035">
      <w:bodyDiv w:val="1"/>
      <w:marLeft w:val="0"/>
      <w:marRight w:val="0"/>
      <w:marTop w:val="0"/>
      <w:marBottom w:val="0"/>
      <w:divBdr>
        <w:top w:val="none" w:sz="0" w:space="0" w:color="auto"/>
        <w:left w:val="none" w:sz="0" w:space="0" w:color="auto"/>
        <w:bottom w:val="none" w:sz="0" w:space="0" w:color="auto"/>
        <w:right w:val="none" w:sz="0" w:space="0" w:color="auto"/>
      </w:divBdr>
    </w:div>
    <w:div w:id="29310491">
      <w:bodyDiv w:val="1"/>
      <w:marLeft w:val="0"/>
      <w:marRight w:val="0"/>
      <w:marTop w:val="0"/>
      <w:marBottom w:val="0"/>
      <w:divBdr>
        <w:top w:val="none" w:sz="0" w:space="0" w:color="auto"/>
        <w:left w:val="none" w:sz="0" w:space="0" w:color="auto"/>
        <w:bottom w:val="none" w:sz="0" w:space="0" w:color="auto"/>
        <w:right w:val="none" w:sz="0" w:space="0" w:color="auto"/>
      </w:divBdr>
    </w:div>
    <w:div w:id="30157527">
      <w:bodyDiv w:val="1"/>
      <w:marLeft w:val="0"/>
      <w:marRight w:val="0"/>
      <w:marTop w:val="0"/>
      <w:marBottom w:val="0"/>
      <w:divBdr>
        <w:top w:val="none" w:sz="0" w:space="0" w:color="auto"/>
        <w:left w:val="none" w:sz="0" w:space="0" w:color="auto"/>
        <w:bottom w:val="none" w:sz="0" w:space="0" w:color="auto"/>
        <w:right w:val="none" w:sz="0" w:space="0" w:color="auto"/>
      </w:divBdr>
    </w:div>
    <w:div w:id="30350786">
      <w:bodyDiv w:val="1"/>
      <w:marLeft w:val="0"/>
      <w:marRight w:val="0"/>
      <w:marTop w:val="0"/>
      <w:marBottom w:val="0"/>
      <w:divBdr>
        <w:top w:val="none" w:sz="0" w:space="0" w:color="auto"/>
        <w:left w:val="none" w:sz="0" w:space="0" w:color="auto"/>
        <w:bottom w:val="none" w:sz="0" w:space="0" w:color="auto"/>
        <w:right w:val="none" w:sz="0" w:space="0" w:color="auto"/>
      </w:divBdr>
      <w:divsChild>
        <w:div w:id="449514719">
          <w:marLeft w:val="480"/>
          <w:marRight w:val="0"/>
          <w:marTop w:val="0"/>
          <w:marBottom w:val="0"/>
          <w:divBdr>
            <w:top w:val="none" w:sz="0" w:space="0" w:color="auto"/>
            <w:left w:val="none" w:sz="0" w:space="0" w:color="auto"/>
            <w:bottom w:val="none" w:sz="0" w:space="0" w:color="auto"/>
            <w:right w:val="none" w:sz="0" w:space="0" w:color="auto"/>
          </w:divBdr>
        </w:div>
        <w:div w:id="1524126645">
          <w:marLeft w:val="480"/>
          <w:marRight w:val="0"/>
          <w:marTop w:val="0"/>
          <w:marBottom w:val="0"/>
          <w:divBdr>
            <w:top w:val="none" w:sz="0" w:space="0" w:color="auto"/>
            <w:left w:val="none" w:sz="0" w:space="0" w:color="auto"/>
            <w:bottom w:val="none" w:sz="0" w:space="0" w:color="auto"/>
            <w:right w:val="none" w:sz="0" w:space="0" w:color="auto"/>
          </w:divBdr>
        </w:div>
        <w:div w:id="1685356382">
          <w:marLeft w:val="480"/>
          <w:marRight w:val="0"/>
          <w:marTop w:val="0"/>
          <w:marBottom w:val="0"/>
          <w:divBdr>
            <w:top w:val="none" w:sz="0" w:space="0" w:color="auto"/>
            <w:left w:val="none" w:sz="0" w:space="0" w:color="auto"/>
            <w:bottom w:val="none" w:sz="0" w:space="0" w:color="auto"/>
            <w:right w:val="none" w:sz="0" w:space="0" w:color="auto"/>
          </w:divBdr>
        </w:div>
        <w:div w:id="1853757147">
          <w:marLeft w:val="480"/>
          <w:marRight w:val="0"/>
          <w:marTop w:val="0"/>
          <w:marBottom w:val="0"/>
          <w:divBdr>
            <w:top w:val="none" w:sz="0" w:space="0" w:color="auto"/>
            <w:left w:val="none" w:sz="0" w:space="0" w:color="auto"/>
            <w:bottom w:val="none" w:sz="0" w:space="0" w:color="auto"/>
            <w:right w:val="none" w:sz="0" w:space="0" w:color="auto"/>
          </w:divBdr>
        </w:div>
        <w:div w:id="1430079061">
          <w:marLeft w:val="480"/>
          <w:marRight w:val="0"/>
          <w:marTop w:val="0"/>
          <w:marBottom w:val="0"/>
          <w:divBdr>
            <w:top w:val="none" w:sz="0" w:space="0" w:color="auto"/>
            <w:left w:val="none" w:sz="0" w:space="0" w:color="auto"/>
            <w:bottom w:val="none" w:sz="0" w:space="0" w:color="auto"/>
            <w:right w:val="none" w:sz="0" w:space="0" w:color="auto"/>
          </w:divBdr>
        </w:div>
        <w:div w:id="1377895705">
          <w:marLeft w:val="480"/>
          <w:marRight w:val="0"/>
          <w:marTop w:val="0"/>
          <w:marBottom w:val="0"/>
          <w:divBdr>
            <w:top w:val="none" w:sz="0" w:space="0" w:color="auto"/>
            <w:left w:val="none" w:sz="0" w:space="0" w:color="auto"/>
            <w:bottom w:val="none" w:sz="0" w:space="0" w:color="auto"/>
            <w:right w:val="none" w:sz="0" w:space="0" w:color="auto"/>
          </w:divBdr>
        </w:div>
        <w:div w:id="406541756">
          <w:marLeft w:val="480"/>
          <w:marRight w:val="0"/>
          <w:marTop w:val="0"/>
          <w:marBottom w:val="0"/>
          <w:divBdr>
            <w:top w:val="none" w:sz="0" w:space="0" w:color="auto"/>
            <w:left w:val="none" w:sz="0" w:space="0" w:color="auto"/>
            <w:bottom w:val="none" w:sz="0" w:space="0" w:color="auto"/>
            <w:right w:val="none" w:sz="0" w:space="0" w:color="auto"/>
          </w:divBdr>
        </w:div>
        <w:div w:id="521432574">
          <w:marLeft w:val="480"/>
          <w:marRight w:val="0"/>
          <w:marTop w:val="0"/>
          <w:marBottom w:val="0"/>
          <w:divBdr>
            <w:top w:val="none" w:sz="0" w:space="0" w:color="auto"/>
            <w:left w:val="none" w:sz="0" w:space="0" w:color="auto"/>
            <w:bottom w:val="none" w:sz="0" w:space="0" w:color="auto"/>
            <w:right w:val="none" w:sz="0" w:space="0" w:color="auto"/>
          </w:divBdr>
        </w:div>
        <w:div w:id="1403331403">
          <w:marLeft w:val="480"/>
          <w:marRight w:val="0"/>
          <w:marTop w:val="0"/>
          <w:marBottom w:val="0"/>
          <w:divBdr>
            <w:top w:val="none" w:sz="0" w:space="0" w:color="auto"/>
            <w:left w:val="none" w:sz="0" w:space="0" w:color="auto"/>
            <w:bottom w:val="none" w:sz="0" w:space="0" w:color="auto"/>
            <w:right w:val="none" w:sz="0" w:space="0" w:color="auto"/>
          </w:divBdr>
        </w:div>
        <w:div w:id="251085747">
          <w:marLeft w:val="480"/>
          <w:marRight w:val="0"/>
          <w:marTop w:val="0"/>
          <w:marBottom w:val="0"/>
          <w:divBdr>
            <w:top w:val="none" w:sz="0" w:space="0" w:color="auto"/>
            <w:left w:val="none" w:sz="0" w:space="0" w:color="auto"/>
            <w:bottom w:val="none" w:sz="0" w:space="0" w:color="auto"/>
            <w:right w:val="none" w:sz="0" w:space="0" w:color="auto"/>
          </w:divBdr>
        </w:div>
        <w:div w:id="1336690378">
          <w:marLeft w:val="480"/>
          <w:marRight w:val="0"/>
          <w:marTop w:val="0"/>
          <w:marBottom w:val="0"/>
          <w:divBdr>
            <w:top w:val="none" w:sz="0" w:space="0" w:color="auto"/>
            <w:left w:val="none" w:sz="0" w:space="0" w:color="auto"/>
            <w:bottom w:val="none" w:sz="0" w:space="0" w:color="auto"/>
            <w:right w:val="none" w:sz="0" w:space="0" w:color="auto"/>
          </w:divBdr>
        </w:div>
        <w:div w:id="1204908231">
          <w:marLeft w:val="480"/>
          <w:marRight w:val="0"/>
          <w:marTop w:val="0"/>
          <w:marBottom w:val="0"/>
          <w:divBdr>
            <w:top w:val="none" w:sz="0" w:space="0" w:color="auto"/>
            <w:left w:val="none" w:sz="0" w:space="0" w:color="auto"/>
            <w:bottom w:val="none" w:sz="0" w:space="0" w:color="auto"/>
            <w:right w:val="none" w:sz="0" w:space="0" w:color="auto"/>
          </w:divBdr>
        </w:div>
        <w:div w:id="504133857">
          <w:marLeft w:val="480"/>
          <w:marRight w:val="0"/>
          <w:marTop w:val="0"/>
          <w:marBottom w:val="0"/>
          <w:divBdr>
            <w:top w:val="none" w:sz="0" w:space="0" w:color="auto"/>
            <w:left w:val="none" w:sz="0" w:space="0" w:color="auto"/>
            <w:bottom w:val="none" w:sz="0" w:space="0" w:color="auto"/>
            <w:right w:val="none" w:sz="0" w:space="0" w:color="auto"/>
          </w:divBdr>
        </w:div>
        <w:div w:id="193077105">
          <w:marLeft w:val="480"/>
          <w:marRight w:val="0"/>
          <w:marTop w:val="0"/>
          <w:marBottom w:val="0"/>
          <w:divBdr>
            <w:top w:val="none" w:sz="0" w:space="0" w:color="auto"/>
            <w:left w:val="none" w:sz="0" w:space="0" w:color="auto"/>
            <w:bottom w:val="none" w:sz="0" w:space="0" w:color="auto"/>
            <w:right w:val="none" w:sz="0" w:space="0" w:color="auto"/>
          </w:divBdr>
        </w:div>
        <w:div w:id="1193347970">
          <w:marLeft w:val="480"/>
          <w:marRight w:val="0"/>
          <w:marTop w:val="0"/>
          <w:marBottom w:val="0"/>
          <w:divBdr>
            <w:top w:val="none" w:sz="0" w:space="0" w:color="auto"/>
            <w:left w:val="none" w:sz="0" w:space="0" w:color="auto"/>
            <w:bottom w:val="none" w:sz="0" w:space="0" w:color="auto"/>
            <w:right w:val="none" w:sz="0" w:space="0" w:color="auto"/>
          </w:divBdr>
        </w:div>
        <w:div w:id="15347339">
          <w:marLeft w:val="480"/>
          <w:marRight w:val="0"/>
          <w:marTop w:val="0"/>
          <w:marBottom w:val="0"/>
          <w:divBdr>
            <w:top w:val="none" w:sz="0" w:space="0" w:color="auto"/>
            <w:left w:val="none" w:sz="0" w:space="0" w:color="auto"/>
            <w:bottom w:val="none" w:sz="0" w:space="0" w:color="auto"/>
            <w:right w:val="none" w:sz="0" w:space="0" w:color="auto"/>
          </w:divBdr>
        </w:div>
        <w:div w:id="623272011">
          <w:marLeft w:val="480"/>
          <w:marRight w:val="0"/>
          <w:marTop w:val="0"/>
          <w:marBottom w:val="0"/>
          <w:divBdr>
            <w:top w:val="none" w:sz="0" w:space="0" w:color="auto"/>
            <w:left w:val="none" w:sz="0" w:space="0" w:color="auto"/>
            <w:bottom w:val="none" w:sz="0" w:space="0" w:color="auto"/>
            <w:right w:val="none" w:sz="0" w:space="0" w:color="auto"/>
          </w:divBdr>
        </w:div>
        <w:div w:id="806121774">
          <w:marLeft w:val="480"/>
          <w:marRight w:val="0"/>
          <w:marTop w:val="0"/>
          <w:marBottom w:val="0"/>
          <w:divBdr>
            <w:top w:val="none" w:sz="0" w:space="0" w:color="auto"/>
            <w:left w:val="none" w:sz="0" w:space="0" w:color="auto"/>
            <w:bottom w:val="none" w:sz="0" w:space="0" w:color="auto"/>
            <w:right w:val="none" w:sz="0" w:space="0" w:color="auto"/>
          </w:divBdr>
        </w:div>
        <w:div w:id="338239808">
          <w:marLeft w:val="480"/>
          <w:marRight w:val="0"/>
          <w:marTop w:val="0"/>
          <w:marBottom w:val="0"/>
          <w:divBdr>
            <w:top w:val="none" w:sz="0" w:space="0" w:color="auto"/>
            <w:left w:val="none" w:sz="0" w:space="0" w:color="auto"/>
            <w:bottom w:val="none" w:sz="0" w:space="0" w:color="auto"/>
            <w:right w:val="none" w:sz="0" w:space="0" w:color="auto"/>
          </w:divBdr>
        </w:div>
        <w:div w:id="317080054">
          <w:marLeft w:val="480"/>
          <w:marRight w:val="0"/>
          <w:marTop w:val="0"/>
          <w:marBottom w:val="0"/>
          <w:divBdr>
            <w:top w:val="none" w:sz="0" w:space="0" w:color="auto"/>
            <w:left w:val="none" w:sz="0" w:space="0" w:color="auto"/>
            <w:bottom w:val="none" w:sz="0" w:space="0" w:color="auto"/>
            <w:right w:val="none" w:sz="0" w:space="0" w:color="auto"/>
          </w:divBdr>
        </w:div>
        <w:div w:id="210772264">
          <w:marLeft w:val="480"/>
          <w:marRight w:val="0"/>
          <w:marTop w:val="0"/>
          <w:marBottom w:val="0"/>
          <w:divBdr>
            <w:top w:val="none" w:sz="0" w:space="0" w:color="auto"/>
            <w:left w:val="none" w:sz="0" w:space="0" w:color="auto"/>
            <w:bottom w:val="none" w:sz="0" w:space="0" w:color="auto"/>
            <w:right w:val="none" w:sz="0" w:space="0" w:color="auto"/>
          </w:divBdr>
        </w:div>
        <w:div w:id="2100787389">
          <w:marLeft w:val="480"/>
          <w:marRight w:val="0"/>
          <w:marTop w:val="0"/>
          <w:marBottom w:val="0"/>
          <w:divBdr>
            <w:top w:val="none" w:sz="0" w:space="0" w:color="auto"/>
            <w:left w:val="none" w:sz="0" w:space="0" w:color="auto"/>
            <w:bottom w:val="none" w:sz="0" w:space="0" w:color="auto"/>
            <w:right w:val="none" w:sz="0" w:space="0" w:color="auto"/>
          </w:divBdr>
        </w:div>
        <w:div w:id="346837174">
          <w:marLeft w:val="480"/>
          <w:marRight w:val="0"/>
          <w:marTop w:val="0"/>
          <w:marBottom w:val="0"/>
          <w:divBdr>
            <w:top w:val="none" w:sz="0" w:space="0" w:color="auto"/>
            <w:left w:val="none" w:sz="0" w:space="0" w:color="auto"/>
            <w:bottom w:val="none" w:sz="0" w:space="0" w:color="auto"/>
            <w:right w:val="none" w:sz="0" w:space="0" w:color="auto"/>
          </w:divBdr>
        </w:div>
        <w:div w:id="2129349370">
          <w:marLeft w:val="480"/>
          <w:marRight w:val="0"/>
          <w:marTop w:val="0"/>
          <w:marBottom w:val="0"/>
          <w:divBdr>
            <w:top w:val="none" w:sz="0" w:space="0" w:color="auto"/>
            <w:left w:val="none" w:sz="0" w:space="0" w:color="auto"/>
            <w:bottom w:val="none" w:sz="0" w:space="0" w:color="auto"/>
            <w:right w:val="none" w:sz="0" w:space="0" w:color="auto"/>
          </w:divBdr>
        </w:div>
        <w:div w:id="2078942388">
          <w:marLeft w:val="480"/>
          <w:marRight w:val="0"/>
          <w:marTop w:val="0"/>
          <w:marBottom w:val="0"/>
          <w:divBdr>
            <w:top w:val="none" w:sz="0" w:space="0" w:color="auto"/>
            <w:left w:val="none" w:sz="0" w:space="0" w:color="auto"/>
            <w:bottom w:val="none" w:sz="0" w:space="0" w:color="auto"/>
            <w:right w:val="none" w:sz="0" w:space="0" w:color="auto"/>
          </w:divBdr>
        </w:div>
        <w:div w:id="340744797">
          <w:marLeft w:val="480"/>
          <w:marRight w:val="0"/>
          <w:marTop w:val="0"/>
          <w:marBottom w:val="0"/>
          <w:divBdr>
            <w:top w:val="none" w:sz="0" w:space="0" w:color="auto"/>
            <w:left w:val="none" w:sz="0" w:space="0" w:color="auto"/>
            <w:bottom w:val="none" w:sz="0" w:space="0" w:color="auto"/>
            <w:right w:val="none" w:sz="0" w:space="0" w:color="auto"/>
          </w:divBdr>
        </w:div>
        <w:div w:id="1178613194">
          <w:marLeft w:val="480"/>
          <w:marRight w:val="0"/>
          <w:marTop w:val="0"/>
          <w:marBottom w:val="0"/>
          <w:divBdr>
            <w:top w:val="none" w:sz="0" w:space="0" w:color="auto"/>
            <w:left w:val="none" w:sz="0" w:space="0" w:color="auto"/>
            <w:bottom w:val="none" w:sz="0" w:space="0" w:color="auto"/>
            <w:right w:val="none" w:sz="0" w:space="0" w:color="auto"/>
          </w:divBdr>
        </w:div>
        <w:div w:id="720128159">
          <w:marLeft w:val="480"/>
          <w:marRight w:val="0"/>
          <w:marTop w:val="0"/>
          <w:marBottom w:val="0"/>
          <w:divBdr>
            <w:top w:val="none" w:sz="0" w:space="0" w:color="auto"/>
            <w:left w:val="none" w:sz="0" w:space="0" w:color="auto"/>
            <w:bottom w:val="none" w:sz="0" w:space="0" w:color="auto"/>
            <w:right w:val="none" w:sz="0" w:space="0" w:color="auto"/>
          </w:divBdr>
        </w:div>
        <w:div w:id="735203760">
          <w:marLeft w:val="480"/>
          <w:marRight w:val="0"/>
          <w:marTop w:val="0"/>
          <w:marBottom w:val="0"/>
          <w:divBdr>
            <w:top w:val="none" w:sz="0" w:space="0" w:color="auto"/>
            <w:left w:val="none" w:sz="0" w:space="0" w:color="auto"/>
            <w:bottom w:val="none" w:sz="0" w:space="0" w:color="auto"/>
            <w:right w:val="none" w:sz="0" w:space="0" w:color="auto"/>
          </w:divBdr>
        </w:div>
        <w:div w:id="2098289189">
          <w:marLeft w:val="480"/>
          <w:marRight w:val="0"/>
          <w:marTop w:val="0"/>
          <w:marBottom w:val="0"/>
          <w:divBdr>
            <w:top w:val="none" w:sz="0" w:space="0" w:color="auto"/>
            <w:left w:val="none" w:sz="0" w:space="0" w:color="auto"/>
            <w:bottom w:val="none" w:sz="0" w:space="0" w:color="auto"/>
            <w:right w:val="none" w:sz="0" w:space="0" w:color="auto"/>
          </w:divBdr>
        </w:div>
        <w:div w:id="1688288491">
          <w:marLeft w:val="480"/>
          <w:marRight w:val="0"/>
          <w:marTop w:val="0"/>
          <w:marBottom w:val="0"/>
          <w:divBdr>
            <w:top w:val="none" w:sz="0" w:space="0" w:color="auto"/>
            <w:left w:val="none" w:sz="0" w:space="0" w:color="auto"/>
            <w:bottom w:val="none" w:sz="0" w:space="0" w:color="auto"/>
            <w:right w:val="none" w:sz="0" w:space="0" w:color="auto"/>
          </w:divBdr>
        </w:div>
        <w:div w:id="448472779">
          <w:marLeft w:val="480"/>
          <w:marRight w:val="0"/>
          <w:marTop w:val="0"/>
          <w:marBottom w:val="0"/>
          <w:divBdr>
            <w:top w:val="none" w:sz="0" w:space="0" w:color="auto"/>
            <w:left w:val="none" w:sz="0" w:space="0" w:color="auto"/>
            <w:bottom w:val="none" w:sz="0" w:space="0" w:color="auto"/>
            <w:right w:val="none" w:sz="0" w:space="0" w:color="auto"/>
          </w:divBdr>
        </w:div>
        <w:div w:id="1124812940">
          <w:marLeft w:val="480"/>
          <w:marRight w:val="0"/>
          <w:marTop w:val="0"/>
          <w:marBottom w:val="0"/>
          <w:divBdr>
            <w:top w:val="none" w:sz="0" w:space="0" w:color="auto"/>
            <w:left w:val="none" w:sz="0" w:space="0" w:color="auto"/>
            <w:bottom w:val="none" w:sz="0" w:space="0" w:color="auto"/>
            <w:right w:val="none" w:sz="0" w:space="0" w:color="auto"/>
          </w:divBdr>
        </w:div>
        <w:div w:id="768081947">
          <w:marLeft w:val="480"/>
          <w:marRight w:val="0"/>
          <w:marTop w:val="0"/>
          <w:marBottom w:val="0"/>
          <w:divBdr>
            <w:top w:val="none" w:sz="0" w:space="0" w:color="auto"/>
            <w:left w:val="none" w:sz="0" w:space="0" w:color="auto"/>
            <w:bottom w:val="none" w:sz="0" w:space="0" w:color="auto"/>
            <w:right w:val="none" w:sz="0" w:space="0" w:color="auto"/>
          </w:divBdr>
        </w:div>
        <w:div w:id="410470555">
          <w:marLeft w:val="480"/>
          <w:marRight w:val="0"/>
          <w:marTop w:val="0"/>
          <w:marBottom w:val="0"/>
          <w:divBdr>
            <w:top w:val="none" w:sz="0" w:space="0" w:color="auto"/>
            <w:left w:val="none" w:sz="0" w:space="0" w:color="auto"/>
            <w:bottom w:val="none" w:sz="0" w:space="0" w:color="auto"/>
            <w:right w:val="none" w:sz="0" w:space="0" w:color="auto"/>
          </w:divBdr>
        </w:div>
        <w:div w:id="246117337">
          <w:marLeft w:val="480"/>
          <w:marRight w:val="0"/>
          <w:marTop w:val="0"/>
          <w:marBottom w:val="0"/>
          <w:divBdr>
            <w:top w:val="none" w:sz="0" w:space="0" w:color="auto"/>
            <w:left w:val="none" w:sz="0" w:space="0" w:color="auto"/>
            <w:bottom w:val="none" w:sz="0" w:space="0" w:color="auto"/>
            <w:right w:val="none" w:sz="0" w:space="0" w:color="auto"/>
          </w:divBdr>
        </w:div>
        <w:div w:id="1853959486">
          <w:marLeft w:val="480"/>
          <w:marRight w:val="0"/>
          <w:marTop w:val="0"/>
          <w:marBottom w:val="0"/>
          <w:divBdr>
            <w:top w:val="none" w:sz="0" w:space="0" w:color="auto"/>
            <w:left w:val="none" w:sz="0" w:space="0" w:color="auto"/>
            <w:bottom w:val="none" w:sz="0" w:space="0" w:color="auto"/>
            <w:right w:val="none" w:sz="0" w:space="0" w:color="auto"/>
          </w:divBdr>
        </w:div>
        <w:div w:id="960920226">
          <w:marLeft w:val="480"/>
          <w:marRight w:val="0"/>
          <w:marTop w:val="0"/>
          <w:marBottom w:val="0"/>
          <w:divBdr>
            <w:top w:val="none" w:sz="0" w:space="0" w:color="auto"/>
            <w:left w:val="none" w:sz="0" w:space="0" w:color="auto"/>
            <w:bottom w:val="none" w:sz="0" w:space="0" w:color="auto"/>
            <w:right w:val="none" w:sz="0" w:space="0" w:color="auto"/>
          </w:divBdr>
        </w:div>
        <w:div w:id="1036193952">
          <w:marLeft w:val="480"/>
          <w:marRight w:val="0"/>
          <w:marTop w:val="0"/>
          <w:marBottom w:val="0"/>
          <w:divBdr>
            <w:top w:val="none" w:sz="0" w:space="0" w:color="auto"/>
            <w:left w:val="none" w:sz="0" w:space="0" w:color="auto"/>
            <w:bottom w:val="none" w:sz="0" w:space="0" w:color="auto"/>
            <w:right w:val="none" w:sz="0" w:space="0" w:color="auto"/>
          </w:divBdr>
        </w:div>
        <w:div w:id="1416246995">
          <w:marLeft w:val="480"/>
          <w:marRight w:val="0"/>
          <w:marTop w:val="0"/>
          <w:marBottom w:val="0"/>
          <w:divBdr>
            <w:top w:val="none" w:sz="0" w:space="0" w:color="auto"/>
            <w:left w:val="none" w:sz="0" w:space="0" w:color="auto"/>
            <w:bottom w:val="none" w:sz="0" w:space="0" w:color="auto"/>
            <w:right w:val="none" w:sz="0" w:space="0" w:color="auto"/>
          </w:divBdr>
        </w:div>
        <w:div w:id="1366708888">
          <w:marLeft w:val="480"/>
          <w:marRight w:val="0"/>
          <w:marTop w:val="0"/>
          <w:marBottom w:val="0"/>
          <w:divBdr>
            <w:top w:val="none" w:sz="0" w:space="0" w:color="auto"/>
            <w:left w:val="none" w:sz="0" w:space="0" w:color="auto"/>
            <w:bottom w:val="none" w:sz="0" w:space="0" w:color="auto"/>
            <w:right w:val="none" w:sz="0" w:space="0" w:color="auto"/>
          </w:divBdr>
        </w:div>
        <w:div w:id="1150173332">
          <w:marLeft w:val="480"/>
          <w:marRight w:val="0"/>
          <w:marTop w:val="0"/>
          <w:marBottom w:val="0"/>
          <w:divBdr>
            <w:top w:val="none" w:sz="0" w:space="0" w:color="auto"/>
            <w:left w:val="none" w:sz="0" w:space="0" w:color="auto"/>
            <w:bottom w:val="none" w:sz="0" w:space="0" w:color="auto"/>
            <w:right w:val="none" w:sz="0" w:space="0" w:color="auto"/>
          </w:divBdr>
        </w:div>
        <w:div w:id="204562454">
          <w:marLeft w:val="480"/>
          <w:marRight w:val="0"/>
          <w:marTop w:val="0"/>
          <w:marBottom w:val="0"/>
          <w:divBdr>
            <w:top w:val="none" w:sz="0" w:space="0" w:color="auto"/>
            <w:left w:val="none" w:sz="0" w:space="0" w:color="auto"/>
            <w:bottom w:val="none" w:sz="0" w:space="0" w:color="auto"/>
            <w:right w:val="none" w:sz="0" w:space="0" w:color="auto"/>
          </w:divBdr>
        </w:div>
        <w:div w:id="1322195359">
          <w:marLeft w:val="480"/>
          <w:marRight w:val="0"/>
          <w:marTop w:val="0"/>
          <w:marBottom w:val="0"/>
          <w:divBdr>
            <w:top w:val="none" w:sz="0" w:space="0" w:color="auto"/>
            <w:left w:val="none" w:sz="0" w:space="0" w:color="auto"/>
            <w:bottom w:val="none" w:sz="0" w:space="0" w:color="auto"/>
            <w:right w:val="none" w:sz="0" w:space="0" w:color="auto"/>
          </w:divBdr>
        </w:div>
        <w:div w:id="139739334">
          <w:marLeft w:val="480"/>
          <w:marRight w:val="0"/>
          <w:marTop w:val="0"/>
          <w:marBottom w:val="0"/>
          <w:divBdr>
            <w:top w:val="none" w:sz="0" w:space="0" w:color="auto"/>
            <w:left w:val="none" w:sz="0" w:space="0" w:color="auto"/>
            <w:bottom w:val="none" w:sz="0" w:space="0" w:color="auto"/>
            <w:right w:val="none" w:sz="0" w:space="0" w:color="auto"/>
          </w:divBdr>
        </w:div>
        <w:div w:id="2086490458">
          <w:marLeft w:val="480"/>
          <w:marRight w:val="0"/>
          <w:marTop w:val="0"/>
          <w:marBottom w:val="0"/>
          <w:divBdr>
            <w:top w:val="none" w:sz="0" w:space="0" w:color="auto"/>
            <w:left w:val="none" w:sz="0" w:space="0" w:color="auto"/>
            <w:bottom w:val="none" w:sz="0" w:space="0" w:color="auto"/>
            <w:right w:val="none" w:sz="0" w:space="0" w:color="auto"/>
          </w:divBdr>
        </w:div>
        <w:div w:id="150685461">
          <w:marLeft w:val="480"/>
          <w:marRight w:val="0"/>
          <w:marTop w:val="0"/>
          <w:marBottom w:val="0"/>
          <w:divBdr>
            <w:top w:val="none" w:sz="0" w:space="0" w:color="auto"/>
            <w:left w:val="none" w:sz="0" w:space="0" w:color="auto"/>
            <w:bottom w:val="none" w:sz="0" w:space="0" w:color="auto"/>
            <w:right w:val="none" w:sz="0" w:space="0" w:color="auto"/>
          </w:divBdr>
        </w:div>
        <w:div w:id="444428458">
          <w:marLeft w:val="480"/>
          <w:marRight w:val="0"/>
          <w:marTop w:val="0"/>
          <w:marBottom w:val="0"/>
          <w:divBdr>
            <w:top w:val="none" w:sz="0" w:space="0" w:color="auto"/>
            <w:left w:val="none" w:sz="0" w:space="0" w:color="auto"/>
            <w:bottom w:val="none" w:sz="0" w:space="0" w:color="auto"/>
            <w:right w:val="none" w:sz="0" w:space="0" w:color="auto"/>
          </w:divBdr>
        </w:div>
        <w:div w:id="1672948424">
          <w:marLeft w:val="480"/>
          <w:marRight w:val="0"/>
          <w:marTop w:val="0"/>
          <w:marBottom w:val="0"/>
          <w:divBdr>
            <w:top w:val="none" w:sz="0" w:space="0" w:color="auto"/>
            <w:left w:val="none" w:sz="0" w:space="0" w:color="auto"/>
            <w:bottom w:val="none" w:sz="0" w:space="0" w:color="auto"/>
            <w:right w:val="none" w:sz="0" w:space="0" w:color="auto"/>
          </w:divBdr>
        </w:div>
        <w:div w:id="1146625649">
          <w:marLeft w:val="480"/>
          <w:marRight w:val="0"/>
          <w:marTop w:val="0"/>
          <w:marBottom w:val="0"/>
          <w:divBdr>
            <w:top w:val="none" w:sz="0" w:space="0" w:color="auto"/>
            <w:left w:val="none" w:sz="0" w:space="0" w:color="auto"/>
            <w:bottom w:val="none" w:sz="0" w:space="0" w:color="auto"/>
            <w:right w:val="none" w:sz="0" w:space="0" w:color="auto"/>
          </w:divBdr>
        </w:div>
        <w:div w:id="1477451951">
          <w:marLeft w:val="480"/>
          <w:marRight w:val="0"/>
          <w:marTop w:val="0"/>
          <w:marBottom w:val="0"/>
          <w:divBdr>
            <w:top w:val="none" w:sz="0" w:space="0" w:color="auto"/>
            <w:left w:val="none" w:sz="0" w:space="0" w:color="auto"/>
            <w:bottom w:val="none" w:sz="0" w:space="0" w:color="auto"/>
            <w:right w:val="none" w:sz="0" w:space="0" w:color="auto"/>
          </w:divBdr>
        </w:div>
        <w:div w:id="1616450483">
          <w:marLeft w:val="480"/>
          <w:marRight w:val="0"/>
          <w:marTop w:val="0"/>
          <w:marBottom w:val="0"/>
          <w:divBdr>
            <w:top w:val="none" w:sz="0" w:space="0" w:color="auto"/>
            <w:left w:val="none" w:sz="0" w:space="0" w:color="auto"/>
            <w:bottom w:val="none" w:sz="0" w:space="0" w:color="auto"/>
            <w:right w:val="none" w:sz="0" w:space="0" w:color="auto"/>
          </w:divBdr>
        </w:div>
        <w:div w:id="1360355409">
          <w:marLeft w:val="480"/>
          <w:marRight w:val="0"/>
          <w:marTop w:val="0"/>
          <w:marBottom w:val="0"/>
          <w:divBdr>
            <w:top w:val="none" w:sz="0" w:space="0" w:color="auto"/>
            <w:left w:val="none" w:sz="0" w:space="0" w:color="auto"/>
            <w:bottom w:val="none" w:sz="0" w:space="0" w:color="auto"/>
            <w:right w:val="none" w:sz="0" w:space="0" w:color="auto"/>
          </w:divBdr>
        </w:div>
        <w:div w:id="770517905">
          <w:marLeft w:val="480"/>
          <w:marRight w:val="0"/>
          <w:marTop w:val="0"/>
          <w:marBottom w:val="0"/>
          <w:divBdr>
            <w:top w:val="none" w:sz="0" w:space="0" w:color="auto"/>
            <w:left w:val="none" w:sz="0" w:space="0" w:color="auto"/>
            <w:bottom w:val="none" w:sz="0" w:space="0" w:color="auto"/>
            <w:right w:val="none" w:sz="0" w:space="0" w:color="auto"/>
          </w:divBdr>
        </w:div>
        <w:div w:id="2031027425">
          <w:marLeft w:val="480"/>
          <w:marRight w:val="0"/>
          <w:marTop w:val="0"/>
          <w:marBottom w:val="0"/>
          <w:divBdr>
            <w:top w:val="none" w:sz="0" w:space="0" w:color="auto"/>
            <w:left w:val="none" w:sz="0" w:space="0" w:color="auto"/>
            <w:bottom w:val="none" w:sz="0" w:space="0" w:color="auto"/>
            <w:right w:val="none" w:sz="0" w:space="0" w:color="auto"/>
          </w:divBdr>
        </w:div>
        <w:div w:id="1160269678">
          <w:marLeft w:val="480"/>
          <w:marRight w:val="0"/>
          <w:marTop w:val="0"/>
          <w:marBottom w:val="0"/>
          <w:divBdr>
            <w:top w:val="none" w:sz="0" w:space="0" w:color="auto"/>
            <w:left w:val="none" w:sz="0" w:space="0" w:color="auto"/>
            <w:bottom w:val="none" w:sz="0" w:space="0" w:color="auto"/>
            <w:right w:val="none" w:sz="0" w:space="0" w:color="auto"/>
          </w:divBdr>
        </w:div>
        <w:div w:id="1190945302">
          <w:marLeft w:val="480"/>
          <w:marRight w:val="0"/>
          <w:marTop w:val="0"/>
          <w:marBottom w:val="0"/>
          <w:divBdr>
            <w:top w:val="none" w:sz="0" w:space="0" w:color="auto"/>
            <w:left w:val="none" w:sz="0" w:space="0" w:color="auto"/>
            <w:bottom w:val="none" w:sz="0" w:space="0" w:color="auto"/>
            <w:right w:val="none" w:sz="0" w:space="0" w:color="auto"/>
          </w:divBdr>
        </w:div>
        <w:div w:id="366567820">
          <w:marLeft w:val="480"/>
          <w:marRight w:val="0"/>
          <w:marTop w:val="0"/>
          <w:marBottom w:val="0"/>
          <w:divBdr>
            <w:top w:val="none" w:sz="0" w:space="0" w:color="auto"/>
            <w:left w:val="none" w:sz="0" w:space="0" w:color="auto"/>
            <w:bottom w:val="none" w:sz="0" w:space="0" w:color="auto"/>
            <w:right w:val="none" w:sz="0" w:space="0" w:color="auto"/>
          </w:divBdr>
        </w:div>
        <w:div w:id="1707682061">
          <w:marLeft w:val="480"/>
          <w:marRight w:val="0"/>
          <w:marTop w:val="0"/>
          <w:marBottom w:val="0"/>
          <w:divBdr>
            <w:top w:val="none" w:sz="0" w:space="0" w:color="auto"/>
            <w:left w:val="none" w:sz="0" w:space="0" w:color="auto"/>
            <w:bottom w:val="none" w:sz="0" w:space="0" w:color="auto"/>
            <w:right w:val="none" w:sz="0" w:space="0" w:color="auto"/>
          </w:divBdr>
        </w:div>
        <w:div w:id="1645547334">
          <w:marLeft w:val="480"/>
          <w:marRight w:val="0"/>
          <w:marTop w:val="0"/>
          <w:marBottom w:val="0"/>
          <w:divBdr>
            <w:top w:val="none" w:sz="0" w:space="0" w:color="auto"/>
            <w:left w:val="none" w:sz="0" w:space="0" w:color="auto"/>
            <w:bottom w:val="none" w:sz="0" w:space="0" w:color="auto"/>
            <w:right w:val="none" w:sz="0" w:space="0" w:color="auto"/>
          </w:divBdr>
        </w:div>
        <w:div w:id="144057978">
          <w:marLeft w:val="480"/>
          <w:marRight w:val="0"/>
          <w:marTop w:val="0"/>
          <w:marBottom w:val="0"/>
          <w:divBdr>
            <w:top w:val="none" w:sz="0" w:space="0" w:color="auto"/>
            <w:left w:val="none" w:sz="0" w:space="0" w:color="auto"/>
            <w:bottom w:val="none" w:sz="0" w:space="0" w:color="auto"/>
            <w:right w:val="none" w:sz="0" w:space="0" w:color="auto"/>
          </w:divBdr>
        </w:div>
        <w:div w:id="817842572">
          <w:marLeft w:val="480"/>
          <w:marRight w:val="0"/>
          <w:marTop w:val="0"/>
          <w:marBottom w:val="0"/>
          <w:divBdr>
            <w:top w:val="none" w:sz="0" w:space="0" w:color="auto"/>
            <w:left w:val="none" w:sz="0" w:space="0" w:color="auto"/>
            <w:bottom w:val="none" w:sz="0" w:space="0" w:color="auto"/>
            <w:right w:val="none" w:sz="0" w:space="0" w:color="auto"/>
          </w:divBdr>
        </w:div>
        <w:div w:id="691149745">
          <w:marLeft w:val="480"/>
          <w:marRight w:val="0"/>
          <w:marTop w:val="0"/>
          <w:marBottom w:val="0"/>
          <w:divBdr>
            <w:top w:val="none" w:sz="0" w:space="0" w:color="auto"/>
            <w:left w:val="none" w:sz="0" w:space="0" w:color="auto"/>
            <w:bottom w:val="none" w:sz="0" w:space="0" w:color="auto"/>
            <w:right w:val="none" w:sz="0" w:space="0" w:color="auto"/>
          </w:divBdr>
        </w:div>
        <w:div w:id="1931084075">
          <w:marLeft w:val="480"/>
          <w:marRight w:val="0"/>
          <w:marTop w:val="0"/>
          <w:marBottom w:val="0"/>
          <w:divBdr>
            <w:top w:val="none" w:sz="0" w:space="0" w:color="auto"/>
            <w:left w:val="none" w:sz="0" w:space="0" w:color="auto"/>
            <w:bottom w:val="none" w:sz="0" w:space="0" w:color="auto"/>
            <w:right w:val="none" w:sz="0" w:space="0" w:color="auto"/>
          </w:divBdr>
        </w:div>
        <w:div w:id="1397972551">
          <w:marLeft w:val="480"/>
          <w:marRight w:val="0"/>
          <w:marTop w:val="0"/>
          <w:marBottom w:val="0"/>
          <w:divBdr>
            <w:top w:val="none" w:sz="0" w:space="0" w:color="auto"/>
            <w:left w:val="none" w:sz="0" w:space="0" w:color="auto"/>
            <w:bottom w:val="none" w:sz="0" w:space="0" w:color="auto"/>
            <w:right w:val="none" w:sz="0" w:space="0" w:color="auto"/>
          </w:divBdr>
        </w:div>
        <w:div w:id="1723410184">
          <w:marLeft w:val="480"/>
          <w:marRight w:val="0"/>
          <w:marTop w:val="0"/>
          <w:marBottom w:val="0"/>
          <w:divBdr>
            <w:top w:val="none" w:sz="0" w:space="0" w:color="auto"/>
            <w:left w:val="none" w:sz="0" w:space="0" w:color="auto"/>
            <w:bottom w:val="none" w:sz="0" w:space="0" w:color="auto"/>
            <w:right w:val="none" w:sz="0" w:space="0" w:color="auto"/>
          </w:divBdr>
        </w:div>
        <w:div w:id="1990596216">
          <w:marLeft w:val="480"/>
          <w:marRight w:val="0"/>
          <w:marTop w:val="0"/>
          <w:marBottom w:val="0"/>
          <w:divBdr>
            <w:top w:val="none" w:sz="0" w:space="0" w:color="auto"/>
            <w:left w:val="none" w:sz="0" w:space="0" w:color="auto"/>
            <w:bottom w:val="none" w:sz="0" w:space="0" w:color="auto"/>
            <w:right w:val="none" w:sz="0" w:space="0" w:color="auto"/>
          </w:divBdr>
        </w:div>
        <w:div w:id="2044356167">
          <w:marLeft w:val="480"/>
          <w:marRight w:val="0"/>
          <w:marTop w:val="0"/>
          <w:marBottom w:val="0"/>
          <w:divBdr>
            <w:top w:val="none" w:sz="0" w:space="0" w:color="auto"/>
            <w:left w:val="none" w:sz="0" w:space="0" w:color="auto"/>
            <w:bottom w:val="none" w:sz="0" w:space="0" w:color="auto"/>
            <w:right w:val="none" w:sz="0" w:space="0" w:color="auto"/>
          </w:divBdr>
        </w:div>
        <w:div w:id="1468548410">
          <w:marLeft w:val="480"/>
          <w:marRight w:val="0"/>
          <w:marTop w:val="0"/>
          <w:marBottom w:val="0"/>
          <w:divBdr>
            <w:top w:val="none" w:sz="0" w:space="0" w:color="auto"/>
            <w:left w:val="none" w:sz="0" w:space="0" w:color="auto"/>
            <w:bottom w:val="none" w:sz="0" w:space="0" w:color="auto"/>
            <w:right w:val="none" w:sz="0" w:space="0" w:color="auto"/>
          </w:divBdr>
        </w:div>
        <w:div w:id="1388869931">
          <w:marLeft w:val="480"/>
          <w:marRight w:val="0"/>
          <w:marTop w:val="0"/>
          <w:marBottom w:val="0"/>
          <w:divBdr>
            <w:top w:val="none" w:sz="0" w:space="0" w:color="auto"/>
            <w:left w:val="none" w:sz="0" w:space="0" w:color="auto"/>
            <w:bottom w:val="none" w:sz="0" w:space="0" w:color="auto"/>
            <w:right w:val="none" w:sz="0" w:space="0" w:color="auto"/>
          </w:divBdr>
        </w:div>
        <w:div w:id="244917438">
          <w:marLeft w:val="480"/>
          <w:marRight w:val="0"/>
          <w:marTop w:val="0"/>
          <w:marBottom w:val="0"/>
          <w:divBdr>
            <w:top w:val="none" w:sz="0" w:space="0" w:color="auto"/>
            <w:left w:val="none" w:sz="0" w:space="0" w:color="auto"/>
            <w:bottom w:val="none" w:sz="0" w:space="0" w:color="auto"/>
            <w:right w:val="none" w:sz="0" w:space="0" w:color="auto"/>
          </w:divBdr>
        </w:div>
        <w:div w:id="685057611">
          <w:marLeft w:val="480"/>
          <w:marRight w:val="0"/>
          <w:marTop w:val="0"/>
          <w:marBottom w:val="0"/>
          <w:divBdr>
            <w:top w:val="none" w:sz="0" w:space="0" w:color="auto"/>
            <w:left w:val="none" w:sz="0" w:space="0" w:color="auto"/>
            <w:bottom w:val="none" w:sz="0" w:space="0" w:color="auto"/>
            <w:right w:val="none" w:sz="0" w:space="0" w:color="auto"/>
          </w:divBdr>
        </w:div>
        <w:div w:id="527378758">
          <w:marLeft w:val="480"/>
          <w:marRight w:val="0"/>
          <w:marTop w:val="0"/>
          <w:marBottom w:val="0"/>
          <w:divBdr>
            <w:top w:val="none" w:sz="0" w:space="0" w:color="auto"/>
            <w:left w:val="none" w:sz="0" w:space="0" w:color="auto"/>
            <w:bottom w:val="none" w:sz="0" w:space="0" w:color="auto"/>
            <w:right w:val="none" w:sz="0" w:space="0" w:color="auto"/>
          </w:divBdr>
        </w:div>
        <w:div w:id="100338565">
          <w:marLeft w:val="480"/>
          <w:marRight w:val="0"/>
          <w:marTop w:val="0"/>
          <w:marBottom w:val="0"/>
          <w:divBdr>
            <w:top w:val="none" w:sz="0" w:space="0" w:color="auto"/>
            <w:left w:val="none" w:sz="0" w:space="0" w:color="auto"/>
            <w:bottom w:val="none" w:sz="0" w:space="0" w:color="auto"/>
            <w:right w:val="none" w:sz="0" w:space="0" w:color="auto"/>
          </w:divBdr>
        </w:div>
        <w:div w:id="1881898900">
          <w:marLeft w:val="480"/>
          <w:marRight w:val="0"/>
          <w:marTop w:val="0"/>
          <w:marBottom w:val="0"/>
          <w:divBdr>
            <w:top w:val="none" w:sz="0" w:space="0" w:color="auto"/>
            <w:left w:val="none" w:sz="0" w:space="0" w:color="auto"/>
            <w:bottom w:val="none" w:sz="0" w:space="0" w:color="auto"/>
            <w:right w:val="none" w:sz="0" w:space="0" w:color="auto"/>
          </w:divBdr>
        </w:div>
        <w:div w:id="2142573152">
          <w:marLeft w:val="480"/>
          <w:marRight w:val="0"/>
          <w:marTop w:val="0"/>
          <w:marBottom w:val="0"/>
          <w:divBdr>
            <w:top w:val="none" w:sz="0" w:space="0" w:color="auto"/>
            <w:left w:val="none" w:sz="0" w:space="0" w:color="auto"/>
            <w:bottom w:val="none" w:sz="0" w:space="0" w:color="auto"/>
            <w:right w:val="none" w:sz="0" w:space="0" w:color="auto"/>
          </w:divBdr>
        </w:div>
        <w:div w:id="1945651255">
          <w:marLeft w:val="480"/>
          <w:marRight w:val="0"/>
          <w:marTop w:val="0"/>
          <w:marBottom w:val="0"/>
          <w:divBdr>
            <w:top w:val="none" w:sz="0" w:space="0" w:color="auto"/>
            <w:left w:val="none" w:sz="0" w:space="0" w:color="auto"/>
            <w:bottom w:val="none" w:sz="0" w:space="0" w:color="auto"/>
            <w:right w:val="none" w:sz="0" w:space="0" w:color="auto"/>
          </w:divBdr>
        </w:div>
      </w:divsChild>
    </w:div>
    <w:div w:id="31227115">
      <w:bodyDiv w:val="1"/>
      <w:marLeft w:val="0"/>
      <w:marRight w:val="0"/>
      <w:marTop w:val="0"/>
      <w:marBottom w:val="0"/>
      <w:divBdr>
        <w:top w:val="none" w:sz="0" w:space="0" w:color="auto"/>
        <w:left w:val="none" w:sz="0" w:space="0" w:color="auto"/>
        <w:bottom w:val="none" w:sz="0" w:space="0" w:color="auto"/>
        <w:right w:val="none" w:sz="0" w:space="0" w:color="auto"/>
      </w:divBdr>
    </w:div>
    <w:div w:id="32584572">
      <w:bodyDiv w:val="1"/>
      <w:marLeft w:val="0"/>
      <w:marRight w:val="0"/>
      <w:marTop w:val="0"/>
      <w:marBottom w:val="0"/>
      <w:divBdr>
        <w:top w:val="none" w:sz="0" w:space="0" w:color="auto"/>
        <w:left w:val="none" w:sz="0" w:space="0" w:color="auto"/>
        <w:bottom w:val="none" w:sz="0" w:space="0" w:color="auto"/>
        <w:right w:val="none" w:sz="0" w:space="0" w:color="auto"/>
      </w:divBdr>
    </w:div>
    <w:div w:id="33389778">
      <w:bodyDiv w:val="1"/>
      <w:marLeft w:val="0"/>
      <w:marRight w:val="0"/>
      <w:marTop w:val="0"/>
      <w:marBottom w:val="0"/>
      <w:divBdr>
        <w:top w:val="none" w:sz="0" w:space="0" w:color="auto"/>
        <w:left w:val="none" w:sz="0" w:space="0" w:color="auto"/>
        <w:bottom w:val="none" w:sz="0" w:space="0" w:color="auto"/>
        <w:right w:val="none" w:sz="0" w:space="0" w:color="auto"/>
      </w:divBdr>
    </w:div>
    <w:div w:id="33510460">
      <w:bodyDiv w:val="1"/>
      <w:marLeft w:val="0"/>
      <w:marRight w:val="0"/>
      <w:marTop w:val="0"/>
      <w:marBottom w:val="0"/>
      <w:divBdr>
        <w:top w:val="none" w:sz="0" w:space="0" w:color="auto"/>
        <w:left w:val="none" w:sz="0" w:space="0" w:color="auto"/>
        <w:bottom w:val="none" w:sz="0" w:space="0" w:color="auto"/>
        <w:right w:val="none" w:sz="0" w:space="0" w:color="auto"/>
      </w:divBdr>
    </w:div>
    <w:div w:id="35086864">
      <w:bodyDiv w:val="1"/>
      <w:marLeft w:val="0"/>
      <w:marRight w:val="0"/>
      <w:marTop w:val="0"/>
      <w:marBottom w:val="0"/>
      <w:divBdr>
        <w:top w:val="none" w:sz="0" w:space="0" w:color="auto"/>
        <w:left w:val="none" w:sz="0" w:space="0" w:color="auto"/>
        <w:bottom w:val="none" w:sz="0" w:space="0" w:color="auto"/>
        <w:right w:val="none" w:sz="0" w:space="0" w:color="auto"/>
      </w:divBdr>
    </w:div>
    <w:div w:id="41903268">
      <w:bodyDiv w:val="1"/>
      <w:marLeft w:val="0"/>
      <w:marRight w:val="0"/>
      <w:marTop w:val="0"/>
      <w:marBottom w:val="0"/>
      <w:divBdr>
        <w:top w:val="none" w:sz="0" w:space="0" w:color="auto"/>
        <w:left w:val="none" w:sz="0" w:space="0" w:color="auto"/>
        <w:bottom w:val="none" w:sz="0" w:space="0" w:color="auto"/>
        <w:right w:val="none" w:sz="0" w:space="0" w:color="auto"/>
      </w:divBdr>
    </w:div>
    <w:div w:id="43799098">
      <w:bodyDiv w:val="1"/>
      <w:marLeft w:val="0"/>
      <w:marRight w:val="0"/>
      <w:marTop w:val="0"/>
      <w:marBottom w:val="0"/>
      <w:divBdr>
        <w:top w:val="none" w:sz="0" w:space="0" w:color="auto"/>
        <w:left w:val="none" w:sz="0" w:space="0" w:color="auto"/>
        <w:bottom w:val="none" w:sz="0" w:space="0" w:color="auto"/>
        <w:right w:val="none" w:sz="0" w:space="0" w:color="auto"/>
      </w:divBdr>
    </w:div>
    <w:div w:id="44528834">
      <w:bodyDiv w:val="1"/>
      <w:marLeft w:val="0"/>
      <w:marRight w:val="0"/>
      <w:marTop w:val="0"/>
      <w:marBottom w:val="0"/>
      <w:divBdr>
        <w:top w:val="none" w:sz="0" w:space="0" w:color="auto"/>
        <w:left w:val="none" w:sz="0" w:space="0" w:color="auto"/>
        <w:bottom w:val="none" w:sz="0" w:space="0" w:color="auto"/>
        <w:right w:val="none" w:sz="0" w:space="0" w:color="auto"/>
      </w:divBdr>
    </w:div>
    <w:div w:id="44569789">
      <w:bodyDiv w:val="1"/>
      <w:marLeft w:val="0"/>
      <w:marRight w:val="0"/>
      <w:marTop w:val="0"/>
      <w:marBottom w:val="0"/>
      <w:divBdr>
        <w:top w:val="none" w:sz="0" w:space="0" w:color="auto"/>
        <w:left w:val="none" w:sz="0" w:space="0" w:color="auto"/>
        <w:bottom w:val="none" w:sz="0" w:space="0" w:color="auto"/>
        <w:right w:val="none" w:sz="0" w:space="0" w:color="auto"/>
      </w:divBdr>
      <w:divsChild>
        <w:div w:id="426343701">
          <w:marLeft w:val="480"/>
          <w:marRight w:val="0"/>
          <w:marTop w:val="0"/>
          <w:marBottom w:val="0"/>
          <w:divBdr>
            <w:top w:val="none" w:sz="0" w:space="0" w:color="auto"/>
            <w:left w:val="none" w:sz="0" w:space="0" w:color="auto"/>
            <w:bottom w:val="none" w:sz="0" w:space="0" w:color="auto"/>
            <w:right w:val="none" w:sz="0" w:space="0" w:color="auto"/>
          </w:divBdr>
        </w:div>
        <w:div w:id="1236166120">
          <w:marLeft w:val="480"/>
          <w:marRight w:val="0"/>
          <w:marTop w:val="0"/>
          <w:marBottom w:val="0"/>
          <w:divBdr>
            <w:top w:val="none" w:sz="0" w:space="0" w:color="auto"/>
            <w:left w:val="none" w:sz="0" w:space="0" w:color="auto"/>
            <w:bottom w:val="none" w:sz="0" w:space="0" w:color="auto"/>
            <w:right w:val="none" w:sz="0" w:space="0" w:color="auto"/>
          </w:divBdr>
        </w:div>
        <w:div w:id="744379988">
          <w:marLeft w:val="480"/>
          <w:marRight w:val="0"/>
          <w:marTop w:val="0"/>
          <w:marBottom w:val="0"/>
          <w:divBdr>
            <w:top w:val="none" w:sz="0" w:space="0" w:color="auto"/>
            <w:left w:val="none" w:sz="0" w:space="0" w:color="auto"/>
            <w:bottom w:val="none" w:sz="0" w:space="0" w:color="auto"/>
            <w:right w:val="none" w:sz="0" w:space="0" w:color="auto"/>
          </w:divBdr>
        </w:div>
        <w:div w:id="1980528617">
          <w:marLeft w:val="480"/>
          <w:marRight w:val="0"/>
          <w:marTop w:val="0"/>
          <w:marBottom w:val="0"/>
          <w:divBdr>
            <w:top w:val="none" w:sz="0" w:space="0" w:color="auto"/>
            <w:left w:val="none" w:sz="0" w:space="0" w:color="auto"/>
            <w:bottom w:val="none" w:sz="0" w:space="0" w:color="auto"/>
            <w:right w:val="none" w:sz="0" w:space="0" w:color="auto"/>
          </w:divBdr>
        </w:div>
        <w:div w:id="1432622518">
          <w:marLeft w:val="480"/>
          <w:marRight w:val="0"/>
          <w:marTop w:val="0"/>
          <w:marBottom w:val="0"/>
          <w:divBdr>
            <w:top w:val="none" w:sz="0" w:space="0" w:color="auto"/>
            <w:left w:val="none" w:sz="0" w:space="0" w:color="auto"/>
            <w:bottom w:val="none" w:sz="0" w:space="0" w:color="auto"/>
            <w:right w:val="none" w:sz="0" w:space="0" w:color="auto"/>
          </w:divBdr>
        </w:div>
        <w:div w:id="1682047342">
          <w:marLeft w:val="480"/>
          <w:marRight w:val="0"/>
          <w:marTop w:val="0"/>
          <w:marBottom w:val="0"/>
          <w:divBdr>
            <w:top w:val="none" w:sz="0" w:space="0" w:color="auto"/>
            <w:left w:val="none" w:sz="0" w:space="0" w:color="auto"/>
            <w:bottom w:val="none" w:sz="0" w:space="0" w:color="auto"/>
            <w:right w:val="none" w:sz="0" w:space="0" w:color="auto"/>
          </w:divBdr>
        </w:div>
        <w:div w:id="1847401134">
          <w:marLeft w:val="480"/>
          <w:marRight w:val="0"/>
          <w:marTop w:val="0"/>
          <w:marBottom w:val="0"/>
          <w:divBdr>
            <w:top w:val="none" w:sz="0" w:space="0" w:color="auto"/>
            <w:left w:val="none" w:sz="0" w:space="0" w:color="auto"/>
            <w:bottom w:val="none" w:sz="0" w:space="0" w:color="auto"/>
            <w:right w:val="none" w:sz="0" w:space="0" w:color="auto"/>
          </w:divBdr>
        </w:div>
        <w:div w:id="400954117">
          <w:marLeft w:val="480"/>
          <w:marRight w:val="0"/>
          <w:marTop w:val="0"/>
          <w:marBottom w:val="0"/>
          <w:divBdr>
            <w:top w:val="none" w:sz="0" w:space="0" w:color="auto"/>
            <w:left w:val="none" w:sz="0" w:space="0" w:color="auto"/>
            <w:bottom w:val="none" w:sz="0" w:space="0" w:color="auto"/>
            <w:right w:val="none" w:sz="0" w:space="0" w:color="auto"/>
          </w:divBdr>
        </w:div>
        <w:div w:id="967079874">
          <w:marLeft w:val="480"/>
          <w:marRight w:val="0"/>
          <w:marTop w:val="0"/>
          <w:marBottom w:val="0"/>
          <w:divBdr>
            <w:top w:val="none" w:sz="0" w:space="0" w:color="auto"/>
            <w:left w:val="none" w:sz="0" w:space="0" w:color="auto"/>
            <w:bottom w:val="none" w:sz="0" w:space="0" w:color="auto"/>
            <w:right w:val="none" w:sz="0" w:space="0" w:color="auto"/>
          </w:divBdr>
        </w:div>
        <w:div w:id="187529719">
          <w:marLeft w:val="480"/>
          <w:marRight w:val="0"/>
          <w:marTop w:val="0"/>
          <w:marBottom w:val="0"/>
          <w:divBdr>
            <w:top w:val="none" w:sz="0" w:space="0" w:color="auto"/>
            <w:left w:val="none" w:sz="0" w:space="0" w:color="auto"/>
            <w:bottom w:val="none" w:sz="0" w:space="0" w:color="auto"/>
            <w:right w:val="none" w:sz="0" w:space="0" w:color="auto"/>
          </w:divBdr>
        </w:div>
        <w:div w:id="669407643">
          <w:marLeft w:val="480"/>
          <w:marRight w:val="0"/>
          <w:marTop w:val="0"/>
          <w:marBottom w:val="0"/>
          <w:divBdr>
            <w:top w:val="none" w:sz="0" w:space="0" w:color="auto"/>
            <w:left w:val="none" w:sz="0" w:space="0" w:color="auto"/>
            <w:bottom w:val="none" w:sz="0" w:space="0" w:color="auto"/>
            <w:right w:val="none" w:sz="0" w:space="0" w:color="auto"/>
          </w:divBdr>
        </w:div>
        <w:div w:id="1098596151">
          <w:marLeft w:val="480"/>
          <w:marRight w:val="0"/>
          <w:marTop w:val="0"/>
          <w:marBottom w:val="0"/>
          <w:divBdr>
            <w:top w:val="none" w:sz="0" w:space="0" w:color="auto"/>
            <w:left w:val="none" w:sz="0" w:space="0" w:color="auto"/>
            <w:bottom w:val="none" w:sz="0" w:space="0" w:color="auto"/>
            <w:right w:val="none" w:sz="0" w:space="0" w:color="auto"/>
          </w:divBdr>
        </w:div>
        <w:div w:id="987973785">
          <w:marLeft w:val="480"/>
          <w:marRight w:val="0"/>
          <w:marTop w:val="0"/>
          <w:marBottom w:val="0"/>
          <w:divBdr>
            <w:top w:val="none" w:sz="0" w:space="0" w:color="auto"/>
            <w:left w:val="none" w:sz="0" w:space="0" w:color="auto"/>
            <w:bottom w:val="none" w:sz="0" w:space="0" w:color="auto"/>
            <w:right w:val="none" w:sz="0" w:space="0" w:color="auto"/>
          </w:divBdr>
        </w:div>
        <w:div w:id="600991839">
          <w:marLeft w:val="480"/>
          <w:marRight w:val="0"/>
          <w:marTop w:val="0"/>
          <w:marBottom w:val="0"/>
          <w:divBdr>
            <w:top w:val="none" w:sz="0" w:space="0" w:color="auto"/>
            <w:left w:val="none" w:sz="0" w:space="0" w:color="auto"/>
            <w:bottom w:val="none" w:sz="0" w:space="0" w:color="auto"/>
            <w:right w:val="none" w:sz="0" w:space="0" w:color="auto"/>
          </w:divBdr>
        </w:div>
        <w:div w:id="948664553">
          <w:marLeft w:val="480"/>
          <w:marRight w:val="0"/>
          <w:marTop w:val="0"/>
          <w:marBottom w:val="0"/>
          <w:divBdr>
            <w:top w:val="none" w:sz="0" w:space="0" w:color="auto"/>
            <w:left w:val="none" w:sz="0" w:space="0" w:color="auto"/>
            <w:bottom w:val="none" w:sz="0" w:space="0" w:color="auto"/>
            <w:right w:val="none" w:sz="0" w:space="0" w:color="auto"/>
          </w:divBdr>
        </w:div>
        <w:div w:id="837236702">
          <w:marLeft w:val="480"/>
          <w:marRight w:val="0"/>
          <w:marTop w:val="0"/>
          <w:marBottom w:val="0"/>
          <w:divBdr>
            <w:top w:val="none" w:sz="0" w:space="0" w:color="auto"/>
            <w:left w:val="none" w:sz="0" w:space="0" w:color="auto"/>
            <w:bottom w:val="none" w:sz="0" w:space="0" w:color="auto"/>
            <w:right w:val="none" w:sz="0" w:space="0" w:color="auto"/>
          </w:divBdr>
        </w:div>
        <w:div w:id="1791705927">
          <w:marLeft w:val="480"/>
          <w:marRight w:val="0"/>
          <w:marTop w:val="0"/>
          <w:marBottom w:val="0"/>
          <w:divBdr>
            <w:top w:val="none" w:sz="0" w:space="0" w:color="auto"/>
            <w:left w:val="none" w:sz="0" w:space="0" w:color="auto"/>
            <w:bottom w:val="none" w:sz="0" w:space="0" w:color="auto"/>
            <w:right w:val="none" w:sz="0" w:space="0" w:color="auto"/>
          </w:divBdr>
        </w:div>
        <w:div w:id="370349933">
          <w:marLeft w:val="480"/>
          <w:marRight w:val="0"/>
          <w:marTop w:val="0"/>
          <w:marBottom w:val="0"/>
          <w:divBdr>
            <w:top w:val="none" w:sz="0" w:space="0" w:color="auto"/>
            <w:left w:val="none" w:sz="0" w:space="0" w:color="auto"/>
            <w:bottom w:val="none" w:sz="0" w:space="0" w:color="auto"/>
            <w:right w:val="none" w:sz="0" w:space="0" w:color="auto"/>
          </w:divBdr>
        </w:div>
        <w:div w:id="1168249096">
          <w:marLeft w:val="480"/>
          <w:marRight w:val="0"/>
          <w:marTop w:val="0"/>
          <w:marBottom w:val="0"/>
          <w:divBdr>
            <w:top w:val="none" w:sz="0" w:space="0" w:color="auto"/>
            <w:left w:val="none" w:sz="0" w:space="0" w:color="auto"/>
            <w:bottom w:val="none" w:sz="0" w:space="0" w:color="auto"/>
            <w:right w:val="none" w:sz="0" w:space="0" w:color="auto"/>
          </w:divBdr>
        </w:div>
        <w:div w:id="1927765105">
          <w:marLeft w:val="480"/>
          <w:marRight w:val="0"/>
          <w:marTop w:val="0"/>
          <w:marBottom w:val="0"/>
          <w:divBdr>
            <w:top w:val="none" w:sz="0" w:space="0" w:color="auto"/>
            <w:left w:val="none" w:sz="0" w:space="0" w:color="auto"/>
            <w:bottom w:val="none" w:sz="0" w:space="0" w:color="auto"/>
            <w:right w:val="none" w:sz="0" w:space="0" w:color="auto"/>
          </w:divBdr>
        </w:div>
        <w:div w:id="13771798">
          <w:marLeft w:val="480"/>
          <w:marRight w:val="0"/>
          <w:marTop w:val="0"/>
          <w:marBottom w:val="0"/>
          <w:divBdr>
            <w:top w:val="none" w:sz="0" w:space="0" w:color="auto"/>
            <w:left w:val="none" w:sz="0" w:space="0" w:color="auto"/>
            <w:bottom w:val="none" w:sz="0" w:space="0" w:color="auto"/>
            <w:right w:val="none" w:sz="0" w:space="0" w:color="auto"/>
          </w:divBdr>
        </w:div>
        <w:div w:id="1889414351">
          <w:marLeft w:val="480"/>
          <w:marRight w:val="0"/>
          <w:marTop w:val="0"/>
          <w:marBottom w:val="0"/>
          <w:divBdr>
            <w:top w:val="none" w:sz="0" w:space="0" w:color="auto"/>
            <w:left w:val="none" w:sz="0" w:space="0" w:color="auto"/>
            <w:bottom w:val="none" w:sz="0" w:space="0" w:color="auto"/>
            <w:right w:val="none" w:sz="0" w:space="0" w:color="auto"/>
          </w:divBdr>
        </w:div>
        <w:div w:id="302541790">
          <w:marLeft w:val="480"/>
          <w:marRight w:val="0"/>
          <w:marTop w:val="0"/>
          <w:marBottom w:val="0"/>
          <w:divBdr>
            <w:top w:val="none" w:sz="0" w:space="0" w:color="auto"/>
            <w:left w:val="none" w:sz="0" w:space="0" w:color="auto"/>
            <w:bottom w:val="none" w:sz="0" w:space="0" w:color="auto"/>
            <w:right w:val="none" w:sz="0" w:space="0" w:color="auto"/>
          </w:divBdr>
        </w:div>
        <w:div w:id="1000932071">
          <w:marLeft w:val="480"/>
          <w:marRight w:val="0"/>
          <w:marTop w:val="0"/>
          <w:marBottom w:val="0"/>
          <w:divBdr>
            <w:top w:val="none" w:sz="0" w:space="0" w:color="auto"/>
            <w:left w:val="none" w:sz="0" w:space="0" w:color="auto"/>
            <w:bottom w:val="none" w:sz="0" w:space="0" w:color="auto"/>
            <w:right w:val="none" w:sz="0" w:space="0" w:color="auto"/>
          </w:divBdr>
        </w:div>
        <w:div w:id="1608539045">
          <w:marLeft w:val="480"/>
          <w:marRight w:val="0"/>
          <w:marTop w:val="0"/>
          <w:marBottom w:val="0"/>
          <w:divBdr>
            <w:top w:val="none" w:sz="0" w:space="0" w:color="auto"/>
            <w:left w:val="none" w:sz="0" w:space="0" w:color="auto"/>
            <w:bottom w:val="none" w:sz="0" w:space="0" w:color="auto"/>
            <w:right w:val="none" w:sz="0" w:space="0" w:color="auto"/>
          </w:divBdr>
        </w:div>
        <w:div w:id="1782797220">
          <w:marLeft w:val="480"/>
          <w:marRight w:val="0"/>
          <w:marTop w:val="0"/>
          <w:marBottom w:val="0"/>
          <w:divBdr>
            <w:top w:val="none" w:sz="0" w:space="0" w:color="auto"/>
            <w:left w:val="none" w:sz="0" w:space="0" w:color="auto"/>
            <w:bottom w:val="none" w:sz="0" w:space="0" w:color="auto"/>
            <w:right w:val="none" w:sz="0" w:space="0" w:color="auto"/>
          </w:divBdr>
        </w:div>
        <w:div w:id="1854566591">
          <w:marLeft w:val="480"/>
          <w:marRight w:val="0"/>
          <w:marTop w:val="0"/>
          <w:marBottom w:val="0"/>
          <w:divBdr>
            <w:top w:val="none" w:sz="0" w:space="0" w:color="auto"/>
            <w:left w:val="none" w:sz="0" w:space="0" w:color="auto"/>
            <w:bottom w:val="none" w:sz="0" w:space="0" w:color="auto"/>
            <w:right w:val="none" w:sz="0" w:space="0" w:color="auto"/>
          </w:divBdr>
        </w:div>
        <w:div w:id="95714255">
          <w:marLeft w:val="480"/>
          <w:marRight w:val="0"/>
          <w:marTop w:val="0"/>
          <w:marBottom w:val="0"/>
          <w:divBdr>
            <w:top w:val="none" w:sz="0" w:space="0" w:color="auto"/>
            <w:left w:val="none" w:sz="0" w:space="0" w:color="auto"/>
            <w:bottom w:val="none" w:sz="0" w:space="0" w:color="auto"/>
            <w:right w:val="none" w:sz="0" w:space="0" w:color="auto"/>
          </w:divBdr>
        </w:div>
        <w:div w:id="1753968188">
          <w:marLeft w:val="480"/>
          <w:marRight w:val="0"/>
          <w:marTop w:val="0"/>
          <w:marBottom w:val="0"/>
          <w:divBdr>
            <w:top w:val="none" w:sz="0" w:space="0" w:color="auto"/>
            <w:left w:val="none" w:sz="0" w:space="0" w:color="auto"/>
            <w:bottom w:val="none" w:sz="0" w:space="0" w:color="auto"/>
            <w:right w:val="none" w:sz="0" w:space="0" w:color="auto"/>
          </w:divBdr>
        </w:div>
        <w:div w:id="222328039">
          <w:marLeft w:val="480"/>
          <w:marRight w:val="0"/>
          <w:marTop w:val="0"/>
          <w:marBottom w:val="0"/>
          <w:divBdr>
            <w:top w:val="none" w:sz="0" w:space="0" w:color="auto"/>
            <w:left w:val="none" w:sz="0" w:space="0" w:color="auto"/>
            <w:bottom w:val="none" w:sz="0" w:space="0" w:color="auto"/>
            <w:right w:val="none" w:sz="0" w:space="0" w:color="auto"/>
          </w:divBdr>
        </w:div>
        <w:div w:id="1713193724">
          <w:marLeft w:val="480"/>
          <w:marRight w:val="0"/>
          <w:marTop w:val="0"/>
          <w:marBottom w:val="0"/>
          <w:divBdr>
            <w:top w:val="none" w:sz="0" w:space="0" w:color="auto"/>
            <w:left w:val="none" w:sz="0" w:space="0" w:color="auto"/>
            <w:bottom w:val="none" w:sz="0" w:space="0" w:color="auto"/>
            <w:right w:val="none" w:sz="0" w:space="0" w:color="auto"/>
          </w:divBdr>
        </w:div>
        <w:div w:id="1319767835">
          <w:marLeft w:val="480"/>
          <w:marRight w:val="0"/>
          <w:marTop w:val="0"/>
          <w:marBottom w:val="0"/>
          <w:divBdr>
            <w:top w:val="none" w:sz="0" w:space="0" w:color="auto"/>
            <w:left w:val="none" w:sz="0" w:space="0" w:color="auto"/>
            <w:bottom w:val="none" w:sz="0" w:space="0" w:color="auto"/>
            <w:right w:val="none" w:sz="0" w:space="0" w:color="auto"/>
          </w:divBdr>
        </w:div>
        <w:div w:id="2137865723">
          <w:marLeft w:val="480"/>
          <w:marRight w:val="0"/>
          <w:marTop w:val="0"/>
          <w:marBottom w:val="0"/>
          <w:divBdr>
            <w:top w:val="none" w:sz="0" w:space="0" w:color="auto"/>
            <w:left w:val="none" w:sz="0" w:space="0" w:color="auto"/>
            <w:bottom w:val="none" w:sz="0" w:space="0" w:color="auto"/>
            <w:right w:val="none" w:sz="0" w:space="0" w:color="auto"/>
          </w:divBdr>
        </w:div>
        <w:div w:id="1884558415">
          <w:marLeft w:val="480"/>
          <w:marRight w:val="0"/>
          <w:marTop w:val="0"/>
          <w:marBottom w:val="0"/>
          <w:divBdr>
            <w:top w:val="none" w:sz="0" w:space="0" w:color="auto"/>
            <w:left w:val="none" w:sz="0" w:space="0" w:color="auto"/>
            <w:bottom w:val="none" w:sz="0" w:space="0" w:color="auto"/>
            <w:right w:val="none" w:sz="0" w:space="0" w:color="auto"/>
          </w:divBdr>
        </w:div>
        <w:div w:id="634066332">
          <w:marLeft w:val="480"/>
          <w:marRight w:val="0"/>
          <w:marTop w:val="0"/>
          <w:marBottom w:val="0"/>
          <w:divBdr>
            <w:top w:val="none" w:sz="0" w:space="0" w:color="auto"/>
            <w:left w:val="none" w:sz="0" w:space="0" w:color="auto"/>
            <w:bottom w:val="none" w:sz="0" w:space="0" w:color="auto"/>
            <w:right w:val="none" w:sz="0" w:space="0" w:color="auto"/>
          </w:divBdr>
        </w:div>
        <w:div w:id="457721762">
          <w:marLeft w:val="480"/>
          <w:marRight w:val="0"/>
          <w:marTop w:val="0"/>
          <w:marBottom w:val="0"/>
          <w:divBdr>
            <w:top w:val="none" w:sz="0" w:space="0" w:color="auto"/>
            <w:left w:val="none" w:sz="0" w:space="0" w:color="auto"/>
            <w:bottom w:val="none" w:sz="0" w:space="0" w:color="auto"/>
            <w:right w:val="none" w:sz="0" w:space="0" w:color="auto"/>
          </w:divBdr>
        </w:div>
        <w:div w:id="998579461">
          <w:marLeft w:val="480"/>
          <w:marRight w:val="0"/>
          <w:marTop w:val="0"/>
          <w:marBottom w:val="0"/>
          <w:divBdr>
            <w:top w:val="none" w:sz="0" w:space="0" w:color="auto"/>
            <w:left w:val="none" w:sz="0" w:space="0" w:color="auto"/>
            <w:bottom w:val="none" w:sz="0" w:space="0" w:color="auto"/>
            <w:right w:val="none" w:sz="0" w:space="0" w:color="auto"/>
          </w:divBdr>
        </w:div>
        <w:div w:id="1539928776">
          <w:marLeft w:val="480"/>
          <w:marRight w:val="0"/>
          <w:marTop w:val="0"/>
          <w:marBottom w:val="0"/>
          <w:divBdr>
            <w:top w:val="none" w:sz="0" w:space="0" w:color="auto"/>
            <w:left w:val="none" w:sz="0" w:space="0" w:color="auto"/>
            <w:bottom w:val="none" w:sz="0" w:space="0" w:color="auto"/>
            <w:right w:val="none" w:sz="0" w:space="0" w:color="auto"/>
          </w:divBdr>
        </w:div>
        <w:div w:id="6948039">
          <w:marLeft w:val="480"/>
          <w:marRight w:val="0"/>
          <w:marTop w:val="0"/>
          <w:marBottom w:val="0"/>
          <w:divBdr>
            <w:top w:val="none" w:sz="0" w:space="0" w:color="auto"/>
            <w:left w:val="none" w:sz="0" w:space="0" w:color="auto"/>
            <w:bottom w:val="none" w:sz="0" w:space="0" w:color="auto"/>
            <w:right w:val="none" w:sz="0" w:space="0" w:color="auto"/>
          </w:divBdr>
        </w:div>
        <w:div w:id="1101337729">
          <w:marLeft w:val="480"/>
          <w:marRight w:val="0"/>
          <w:marTop w:val="0"/>
          <w:marBottom w:val="0"/>
          <w:divBdr>
            <w:top w:val="none" w:sz="0" w:space="0" w:color="auto"/>
            <w:left w:val="none" w:sz="0" w:space="0" w:color="auto"/>
            <w:bottom w:val="none" w:sz="0" w:space="0" w:color="auto"/>
            <w:right w:val="none" w:sz="0" w:space="0" w:color="auto"/>
          </w:divBdr>
        </w:div>
        <w:div w:id="666396495">
          <w:marLeft w:val="480"/>
          <w:marRight w:val="0"/>
          <w:marTop w:val="0"/>
          <w:marBottom w:val="0"/>
          <w:divBdr>
            <w:top w:val="none" w:sz="0" w:space="0" w:color="auto"/>
            <w:left w:val="none" w:sz="0" w:space="0" w:color="auto"/>
            <w:bottom w:val="none" w:sz="0" w:space="0" w:color="auto"/>
            <w:right w:val="none" w:sz="0" w:space="0" w:color="auto"/>
          </w:divBdr>
        </w:div>
        <w:div w:id="1972175680">
          <w:marLeft w:val="480"/>
          <w:marRight w:val="0"/>
          <w:marTop w:val="0"/>
          <w:marBottom w:val="0"/>
          <w:divBdr>
            <w:top w:val="none" w:sz="0" w:space="0" w:color="auto"/>
            <w:left w:val="none" w:sz="0" w:space="0" w:color="auto"/>
            <w:bottom w:val="none" w:sz="0" w:space="0" w:color="auto"/>
            <w:right w:val="none" w:sz="0" w:space="0" w:color="auto"/>
          </w:divBdr>
        </w:div>
        <w:div w:id="1226721978">
          <w:marLeft w:val="480"/>
          <w:marRight w:val="0"/>
          <w:marTop w:val="0"/>
          <w:marBottom w:val="0"/>
          <w:divBdr>
            <w:top w:val="none" w:sz="0" w:space="0" w:color="auto"/>
            <w:left w:val="none" w:sz="0" w:space="0" w:color="auto"/>
            <w:bottom w:val="none" w:sz="0" w:space="0" w:color="auto"/>
            <w:right w:val="none" w:sz="0" w:space="0" w:color="auto"/>
          </w:divBdr>
        </w:div>
        <w:div w:id="1724478421">
          <w:marLeft w:val="480"/>
          <w:marRight w:val="0"/>
          <w:marTop w:val="0"/>
          <w:marBottom w:val="0"/>
          <w:divBdr>
            <w:top w:val="none" w:sz="0" w:space="0" w:color="auto"/>
            <w:left w:val="none" w:sz="0" w:space="0" w:color="auto"/>
            <w:bottom w:val="none" w:sz="0" w:space="0" w:color="auto"/>
            <w:right w:val="none" w:sz="0" w:space="0" w:color="auto"/>
          </w:divBdr>
        </w:div>
        <w:div w:id="1607349482">
          <w:marLeft w:val="480"/>
          <w:marRight w:val="0"/>
          <w:marTop w:val="0"/>
          <w:marBottom w:val="0"/>
          <w:divBdr>
            <w:top w:val="none" w:sz="0" w:space="0" w:color="auto"/>
            <w:left w:val="none" w:sz="0" w:space="0" w:color="auto"/>
            <w:bottom w:val="none" w:sz="0" w:space="0" w:color="auto"/>
            <w:right w:val="none" w:sz="0" w:space="0" w:color="auto"/>
          </w:divBdr>
        </w:div>
        <w:div w:id="35012447">
          <w:marLeft w:val="480"/>
          <w:marRight w:val="0"/>
          <w:marTop w:val="0"/>
          <w:marBottom w:val="0"/>
          <w:divBdr>
            <w:top w:val="none" w:sz="0" w:space="0" w:color="auto"/>
            <w:left w:val="none" w:sz="0" w:space="0" w:color="auto"/>
            <w:bottom w:val="none" w:sz="0" w:space="0" w:color="auto"/>
            <w:right w:val="none" w:sz="0" w:space="0" w:color="auto"/>
          </w:divBdr>
        </w:div>
        <w:div w:id="1148935168">
          <w:marLeft w:val="480"/>
          <w:marRight w:val="0"/>
          <w:marTop w:val="0"/>
          <w:marBottom w:val="0"/>
          <w:divBdr>
            <w:top w:val="none" w:sz="0" w:space="0" w:color="auto"/>
            <w:left w:val="none" w:sz="0" w:space="0" w:color="auto"/>
            <w:bottom w:val="none" w:sz="0" w:space="0" w:color="auto"/>
            <w:right w:val="none" w:sz="0" w:space="0" w:color="auto"/>
          </w:divBdr>
        </w:div>
        <w:div w:id="62916141">
          <w:marLeft w:val="480"/>
          <w:marRight w:val="0"/>
          <w:marTop w:val="0"/>
          <w:marBottom w:val="0"/>
          <w:divBdr>
            <w:top w:val="none" w:sz="0" w:space="0" w:color="auto"/>
            <w:left w:val="none" w:sz="0" w:space="0" w:color="auto"/>
            <w:bottom w:val="none" w:sz="0" w:space="0" w:color="auto"/>
            <w:right w:val="none" w:sz="0" w:space="0" w:color="auto"/>
          </w:divBdr>
        </w:div>
        <w:div w:id="1745226713">
          <w:marLeft w:val="480"/>
          <w:marRight w:val="0"/>
          <w:marTop w:val="0"/>
          <w:marBottom w:val="0"/>
          <w:divBdr>
            <w:top w:val="none" w:sz="0" w:space="0" w:color="auto"/>
            <w:left w:val="none" w:sz="0" w:space="0" w:color="auto"/>
            <w:bottom w:val="none" w:sz="0" w:space="0" w:color="auto"/>
            <w:right w:val="none" w:sz="0" w:space="0" w:color="auto"/>
          </w:divBdr>
        </w:div>
        <w:div w:id="74135239">
          <w:marLeft w:val="480"/>
          <w:marRight w:val="0"/>
          <w:marTop w:val="0"/>
          <w:marBottom w:val="0"/>
          <w:divBdr>
            <w:top w:val="none" w:sz="0" w:space="0" w:color="auto"/>
            <w:left w:val="none" w:sz="0" w:space="0" w:color="auto"/>
            <w:bottom w:val="none" w:sz="0" w:space="0" w:color="auto"/>
            <w:right w:val="none" w:sz="0" w:space="0" w:color="auto"/>
          </w:divBdr>
        </w:div>
        <w:div w:id="250089427">
          <w:marLeft w:val="480"/>
          <w:marRight w:val="0"/>
          <w:marTop w:val="0"/>
          <w:marBottom w:val="0"/>
          <w:divBdr>
            <w:top w:val="none" w:sz="0" w:space="0" w:color="auto"/>
            <w:left w:val="none" w:sz="0" w:space="0" w:color="auto"/>
            <w:bottom w:val="none" w:sz="0" w:space="0" w:color="auto"/>
            <w:right w:val="none" w:sz="0" w:space="0" w:color="auto"/>
          </w:divBdr>
        </w:div>
        <w:div w:id="308021812">
          <w:marLeft w:val="480"/>
          <w:marRight w:val="0"/>
          <w:marTop w:val="0"/>
          <w:marBottom w:val="0"/>
          <w:divBdr>
            <w:top w:val="none" w:sz="0" w:space="0" w:color="auto"/>
            <w:left w:val="none" w:sz="0" w:space="0" w:color="auto"/>
            <w:bottom w:val="none" w:sz="0" w:space="0" w:color="auto"/>
            <w:right w:val="none" w:sz="0" w:space="0" w:color="auto"/>
          </w:divBdr>
        </w:div>
        <w:div w:id="1783648995">
          <w:marLeft w:val="480"/>
          <w:marRight w:val="0"/>
          <w:marTop w:val="0"/>
          <w:marBottom w:val="0"/>
          <w:divBdr>
            <w:top w:val="none" w:sz="0" w:space="0" w:color="auto"/>
            <w:left w:val="none" w:sz="0" w:space="0" w:color="auto"/>
            <w:bottom w:val="none" w:sz="0" w:space="0" w:color="auto"/>
            <w:right w:val="none" w:sz="0" w:space="0" w:color="auto"/>
          </w:divBdr>
        </w:div>
        <w:div w:id="1920139982">
          <w:marLeft w:val="480"/>
          <w:marRight w:val="0"/>
          <w:marTop w:val="0"/>
          <w:marBottom w:val="0"/>
          <w:divBdr>
            <w:top w:val="none" w:sz="0" w:space="0" w:color="auto"/>
            <w:left w:val="none" w:sz="0" w:space="0" w:color="auto"/>
            <w:bottom w:val="none" w:sz="0" w:space="0" w:color="auto"/>
            <w:right w:val="none" w:sz="0" w:space="0" w:color="auto"/>
          </w:divBdr>
        </w:div>
        <w:div w:id="576525173">
          <w:marLeft w:val="480"/>
          <w:marRight w:val="0"/>
          <w:marTop w:val="0"/>
          <w:marBottom w:val="0"/>
          <w:divBdr>
            <w:top w:val="none" w:sz="0" w:space="0" w:color="auto"/>
            <w:left w:val="none" w:sz="0" w:space="0" w:color="auto"/>
            <w:bottom w:val="none" w:sz="0" w:space="0" w:color="auto"/>
            <w:right w:val="none" w:sz="0" w:space="0" w:color="auto"/>
          </w:divBdr>
        </w:div>
        <w:div w:id="1893542829">
          <w:marLeft w:val="480"/>
          <w:marRight w:val="0"/>
          <w:marTop w:val="0"/>
          <w:marBottom w:val="0"/>
          <w:divBdr>
            <w:top w:val="none" w:sz="0" w:space="0" w:color="auto"/>
            <w:left w:val="none" w:sz="0" w:space="0" w:color="auto"/>
            <w:bottom w:val="none" w:sz="0" w:space="0" w:color="auto"/>
            <w:right w:val="none" w:sz="0" w:space="0" w:color="auto"/>
          </w:divBdr>
        </w:div>
        <w:div w:id="571740454">
          <w:marLeft w:val="480"/>
          <w:marRight w:val="0"/>
          <w:marTop w:val="0"/>
          <w:marBottom w:val="0"/>
          <w:divBdr>
            <w:top w:val="none" w:sz="0" w:space="0" w:color="auto"/>
            <w:left w:val="none" w:sz="0" w:space="0" w:color="auto"/>
            <w:bottom w:val="none" w:sz="0" w:space="0" w:color="auto"/>
            <w:right w:val="none" w:sz="0" w:space="0" w:color="auto"/>
          </w:divBdr>
        </w:div>
        <w:div w:id="1525630577">
          <w:marLeft w:val="480"/>
          <w:marRight w:val="0"/>
          <w:marTop w:val="0"/>
          <w:marBottom w:val="0"/>
          <w:divBdr>
            <w:top w:val="none" w:sz="0" w:space="0" w:color="auto"/>
            <w:left w:val="none" w:sz="0" w:space="0" w:color="auto"/>
            <w:bottom w:val="none" w:sz="0" w:space="0" w:color="auto"/>
            <w:right w:val="none" w:sz="0" w:space="0" w:color="auto"/>
          </w:divBdr>
        </w:div>
        <w:div w:id="199977415">
          <w:marLeft w:val="480"/>
          <w:marRight w:val="0"/>
          <w:marTop w:val="0"/>
          <w:marBottom w:val="0"/>
          <w:divBdr>
            <w:top w:val="none" w:sz="0" w:space="0" w:color="auto"/>
            <w:left w:val="none" w:sz="0" w:space="0" w:color="auto"/>
            <w:bottom w:val="none" w:sz="0" w:space="0" w:color="auto"/>
            <w:right w:val="none" w:sz="0" w:space="0" w:color="auto"/>
          </w:divBdr>
        </w:div>
        <w:div w:id="335310630">
          <w:marLeft w:val="480"/>
          <w:marRight w:val="0"/>
          <w:marTop w:val="0"/>
          <w:marBottom w:val="0"/>
          <w:divBdr>
            <w:top w:val="none" w:sz="0" w:space="0" w:color="auto"/>
            <w:left w:val="none" w:sz="0" w:space="0" w:color="auto"/>
            <w:bottom w:val="none" w:sz="0" w:space="0" w:color="auto"/>
            <w:right w:val="none" w:sz="0" w:space="0" w:color="auto"/>
          </w:divBdr>
        </w:div>
        <w:div w:id="582957238">
          <w:marLeft w:val="480"/>
          <w:marRight w:val="0"/>
          <w:marTop w:val="0"/>
          <w:marBottom w:val="0"/>
          <w:divBdr>
            <w:top w:val="none" w:sz="0" w:space="0" w:color="auto"/>
            <w:left w:val="none" w:sz="0" w:space="0" w:color="auto"/>
            <w:bottom w:val="none" w:sz="0" w:space="0" w:color="auto"/>
            <w:right w:val="none" w:sz="0" w:space="0" w:color="auto"/>
          </w:divBdr>
        </w:div>
        <w:div w:id="794759022">
          <w:marLeft w:val="480"/>
          <w:marRight w:val="0"/>
          <w:marTop w:val="0"/>
          <w:marBottom w:val="0"/>
          <w:divBdr>
            <w:top w:val="none" w:sz="0" w:space="0" w:color="auto"/>
            <w:left w:val="none" w:sz="0" w:space="0" w:color="auto"/>
            <w:bottom w:val="none" w:sz="0" w:space="0" w:color="auto"/>
            <w:right w:val="none" w:sz="0" w:space="0" w:color="auto"/>
          </w:divBdr>
        </w:div>
        <w:div w:id="87846653">
          <w:marLeft w:val="480"/>
          <w:marRight w:val="0"/>
          <w:marTop w:val="0"/>
          <w:marBottom w:val="0"/>
          <w:divBdr>
            <w:top w:val="none" w:sz="0" w:space="0" w:color="auto"/>
            <w:left w:val="none" w:sz="0" w:space="0" w:color="auto"/>
            <w:bottom w:val="none" w:sz="0" w:space="0" w:color="auto"/>
            <w:right w:val="none" w:sz="0" w:space="0" w:color="auto"/>
          </w:divBdr>
        </w:div>
        <w:div w:id="11231096">
          <w:marLeft w:val="480"/>
          <w:marRight w:val="0"/>
          <w:marTop w:val="0"/>
          <w:marBottom w:val="0"/>
          <w:divBdr>
            <w:top w:val="none" w:sz="0" w:space="0" w:color="auto"/>
            <w:left w:val="none" w:sz="0" w:space="0" w:color="auto"/>
            <w:bottom w:val="none" w:sz="0" w:space="0" w:color="auto"/>
            <w:right w:val="none" w:sz="0" w:space="0" w:color="auto"/>
          </w:divBdr>
        </w:div>
        <w:div w:id="382826025">
          <w:marLeft w:val="480"/>
          <w:marRight w:val="0"/>
          <w:marTop w:val="0"/>
          <w:marBottom w:val="0"/>
          <w:divBdr>
            <w:top w:val="none" w:sz="0" w:space="0" w:color="auto"/>
            <w:left w:val="none" w:sz="0" w:space="0" w:color="auto"/>
            <w:bottom w:val="none" w:sz="0" w:space="0" w:color="auto"/>
            <w:right w:val="none" w:sz="0" w:space="0" w:color="auto"/>
          </w:divBdr>
        </w:div>
        <w:div w:id="1081634806">
          <w:marLeft w:val="480"/>
          <w:marRight w:val="0"/>
          <w:marTop w:val="0"/>
          <w:marBottom w:val="0"/>
          <w:divBdr>
            <w:top w:val="none" w:sz="0" w:space="0" w:color="auto"/>
            <w:left w:val="none" w:sz="0" w:space="0" w:color="auto"/>
            <w:bottom w:val="none" w:sz="0" w:space="0" w:color="auto"/>
            <w:right w:val="none" w:sz="0" w:space="0" w:color="auto"/>
          </w:divBdr>
        </w:div>
        <w:div w:id="1508211751">
          <w:marLeft w:val="480"/>
          <w:marRight w:val="0"/>
          <w:marTop w:val="0"/>
          <w:marBottom w:val="0"/>
          <w:divBdr>
            <w:top w:val="none" w:sz="0" w:space="0" w:color="auto"/>
            <w:left w:val="none" w:sz="0" w:space="0" w:color="auto"/>
            <w:bottom w:val="none" w:sz="0" w:space="0" w:color="auto"/>
            <w:right w:val="none" w:sz="0" w:space="0" w:color="auto"/>
          </w:divBdr>
        </w:div>
        <w:div w:id="500898799">
          <w:marLeft w:val="480"/>
          <w:marRight w:val="0"/>
          <w:marTop w:val="0"/>
          <w:marBottom w:val="0"/>
          <w:divBdr>
            <w:top w:val="none" w:sz="0" w:space="0" w:color="auto"/>
            <w:left w:val="none" w:sz="0" w:space="0" w:color="auto"/>
            <w:bottom w:val="none" w:sz="0" w:space="0" w:color="auto"/>
            <w:right w:val="none" w:sz="0" w:space="0" w:color="auto"/>
          </w:divBdr>
        </w:div>
        <w:div w:id="1008944401">
          <w:marLeft w:val="480"/>
          <w:marRight w:val="0"/>
          <w:marTop w:val="0"/>
          <w:marBottom w:val="0"/>
          <w:divBdr>
            <w:top w:val="none" w:sz="0" w:space="0" w:color="auto"/>
            <w:left w:val="none" w:sz="0" w:space="0" w:color="auto"/>
            <w:bottom w:val="none" w:sz="0" w:space="0" w:color="auto"/>
            <w:right w:val="none" w:sz="0" w:space="0" w:color="auto"/>
          </w:divBdr>
        </w:div>
        <w:div w:id="1157652807">
          <w:marLeft w:val="480"/>
          <w:marRight w:val="0"/>
          <w:marTop w:val="0"/>
          <w:marBottom w:val="0"/>
          <w:divBdr>
            <w:top w:val="none" w:sz="0" w:space="0" w:color="auto"/>
            <w:left w:val="none" w:sz="0" w:space="0" w:color="auto"/>
            <w:bottom w:val="none" w:sz="0" w:space="0" w:color="auto"/>
            <w:right w:val="none" w:sz="0" w:space="0" w:color="auto"/>
          </w:divBdr>
        </w:div>
        <w:div w:id="308945368">
          <w:marLeft w:val="480"/>
          <w:marRight w:val="0"/>
          <w:marTop w:val="0"/>
          <w:marBottom w:val="0"/>
          <w:divBdr>
            <w:top w:val="none" w:sz="0" w:space="0" w:color="auto"/>
            <w:left w:val="none" w:sz="0" w:space="0" w:color="auto"/>
            <w:bottom w:val="none" w:sz="0" w:space="0" w:color="auto"/>
            <w:right w:val="none" w:sz="0" w:space="0" w:color="auto"/>
          </w:divBdr>
        </w:div>
        <w:div w:id="1830319513">
          <w:marLeft w:val="480"/>
          <w:marRight w:val="0"/>
          <w:marTop w:val="0"/>
          <w:marBottom w:val="0"/>
          <w:divBdr>
            <w:top w:val="none" w:sz="0" w:space="0" w:color="auto"/>
            <w:left w:val="none" w:sz="0" w:space="0" w:color="auto"/>
            <w:bottom w:val="none" w:sz="0" w:space="0" w:color="auto"/>
            <w:right w:val="none" w:sz="0" w:space="0" w:color="auto"/>
          </w:divBdr>
        </w:div>
        <w:div w:id="468980992">
          <w:marLeft w:val="480"/>
          <w:marRight w:val="0"/>
          <w:marTop w:val="0"/>
          <w:marBottom w:val="0"/>
          <w:divBdr>
            <w:top w:val="none" w:sz="0" w:space="0" w:color="auto"/>
            <w:left w:val="none" w:sz="0" w:space="0" w:color="auto"/>
            <w:bottom w:val="none" w:sz="0" w:space="0" w:color="auto"/>
            <w:right w:val="none" w:sz="0" w:space="0" w:color="auto"/>
          </w:divBdr>
        </w:div>
        <w:div w:id="1014843746">
          <w:marLeft w:val="480"/>
          <w:marRight w:val="0"/>
          <w:marTop w:val="0"/>
          <w:marBottom w:val="0"/>
          <w:divBdr>
            <w:top w:val="none" w:sz="0" w:space="0" w:color="auto"/>
            <w:left w:val="none" w:sz="0" w:space="0" w:color="auto"/>
            <w:bottom w:val="none" w:sz="0" w:space="0" w:color="auto"/>
            <w:right w:val="none" w:sz="0" w:space="0" w:color="auto"/>
          </w:divBdr>
        </w:div>
        <w:div w:id="1449084224">
          <w:marLeft w:val="480"/>
          <w:marRight w:val="0"/>
          <w:marTop w:val="0"/>
          <w:marBottom w:val="0"/>
          <w:divBdr>
            <w:top w:val="none" w:sz="0" w:space="0" w:color="auto"/>
            <w:left w:val="none" w:sz="0" w:space="0" w:color="auto"/>
            <w:bottom w:val="none" w:sz="0" w:space="0" w:color="auto"/>
            <w:right w:val="none" w:sz="0" w:space="0" w:color="auto"/>
          </w:divBdr>
        </w:div>
        <w:div w:id="1213034743">
          <w:marLeft w:val="480"/>
          <w:marRight w:val="0"/>
          <w:marTop w:val="0"/>
          <w:marBottom w:val="0"/>
          <w:divBdr>
            <w:top w:val="none" w:sz="0" w:space="0" w:color="auto"/>
            <w:left w:val="none" w:sz="0" w:space="0" w:color="auto"/>
            <w:bottom w:val="none" w:sz="0" w:space="0" w:color="auto"/>
            <w:right w:val="none" w:sz="0" w:space="0" w:color="auto"/>
          </w:divBdr>
        </w:div>
        <w:div w:id="1866599497">
          <w:marLeft w:val="480"/>
          <w:marRight w:val="0"/>
          <w:marTop w:val="0"/>
          <w:marBottom w:val="0"/>
          <w:divBdr>
            <w:top w:val="none" w:sz="0" w:space="0" w:color="auto"/>
            <w:left w:val="none" w:sz="0" w:space="0" w:color="auto"/>
            <w:bottom w:val="none" w:sz="0" w:space="0" w:color="auto"/>
            <w:right w:val="none" w:sz="0" w:space="0" w:color="auto"/>
          </w:divBdr>
        </w:div>
        <w:div w:id="1700083639">
          <w:marLeft w:val="480"/>
          <w:marRight w:val="0"/>
          <w:marTop w:val="0"/>
          <w:marBottom w:val="0"/>
          <w:divBdr>
            <w:top w:val="none" w:sz="0" w:space="0" w:color="auto"/>
            <w:left w:val="none" w:sz="0" w:space="0" w:color="auto"/>
            <w:bottom w:val="none" w:sz="0" w:space="0" w:color="auto"/>
            <w:right w:val="none" w:sz="0" w:space="0" w:color="auto"/>
          </w:divBdr>
        </w:div>
      </w:divsChild>
    </w:div>
    <w:div w:id="49574634">
      <w:bodyDiv w:val="1"/>
      <w:marLeft w:val="0"/>
      <w:marRight w:val="0"/>
      <w:marTop w:val="0"/>
      <w:marBottom w:val="0"/>
      <w:divBdr>
        <w:top w:val="none" w:sz="0" w:space="0" w:color="auto"/>
        <w:left w:val="none" w:sz="0" w:space="0" w:color="auto"/>
        <w:bottom w:val="none" w:sz="0" w:space="0" w:color="auto"/>
        <w:right w:val="none" w:sz="0" w:space="0" w:color="auto"/>
      </w:divBdr>
    </w:div>
    <w:div w:id="49694098">
      <w:bodyDiv w:val="1"/>
      <w:marLeft w:val="0"/>
      <w:marRight w:val="0"/>
      <w:marTop w:val="0"/>
      <w:marBottom w:val="0"/>
      <w:divBdr>
        <w:top w:val="none" w:sz="0" w:space="0" w:color="auto"/>
        <w:left w:val="none" w:sz="0" w:space="0" w:color="auto"/>
        <w:bottom w:val="none" w:sz="0" w:space="0" w:color="auto"/>
        <w:right w:val="none" w:sz="0" w:space="0" w:color="auto"/>
      </w:divBdr>
      <w:divsChild>
        <w:div w:id="1556160260">
          <w:marLeft w:val="480"/>
          <w:marRight w:val="0"/>
          <w:marTop w:val="0"/>
          <w:marBottom w:val="0"/>
          <w:divBdr>
            <w:top w:val="none" w:sz="0" w:space="0" w:color="auto"/>
            <w:left w:val="none" w:sz="0" w:space="0" w:color="auto"/>
            <w:bottom w:val="none" w:sz="0" w:space="0" w:color="auto"/>
            <w:right w:val="none" w:sz="0" w:space="0" w:color="auto"/>
          </w:divBdr>
        </w:div>
        <w:div w:id="1880359148">
          <w:marLeft w:val="480"/>
          <w:marRight w:val="0"/>
          <w:marTop w:val="0"/>
          <w:marBottom w:val="0"/>
          <w:divBdr>
            <w:top w:val="none" w:sz="0" w:space="0" w:color="auto"/>
            <w:left w:val="none" w:sz="0" w:space="0" w:color="auto"/>
            <w:bottom w:val="none" w:sz="0" w:space="0" w:color="auto"/>
            <w:right w:val="none" w:sz="0" w:space="0" w:color="auto"/>
          </w:divBdr>
        </w:div>
        <w:div w:id="1639143838">
          <w:marLeft w:val="480"/>
          <w:marRight w:val="0"/>
          <w:marTop w:val="0"/>
          <w:marBottom w:val="0"/>
          <w:divBdr>
            <w:top w:val="none" w:sz="0" w:space="0" w:color="auto"/>
            <w:left w:val="none" w:sz="0" w:space="0" w:color="auto"/>
            <w:bottom w:val="none" w:sz="0" w:space="0" w:color="auto"/>
            <w:right w:val="none" w:sz="0" w:space="0" w:color="auto"/>
          </w:divBdr>
        </w:div>
        <w:div w:id="430589045">
          <w:marLeft w:val="480"/>
          <w:marRight w:val="0"/>
          <w:marTop w:val="0"/>
          <w:marBottom w:val="0"/>
          <w:divBdr>
            <w:top w:val="none" w:sz="0" w:space="0" w:color="auto"/>
            <w:left w:val="none" w:sz="0" w:space="0" w:color="auto"/>
            <w:bottom w:val="none" w:sz="0" w:space="0" w:color="auto"/>
            <w:right w:val="none" w:sz="0" w:space="0" w:color="auto"/>
          </w:divBdr>
        </w:div>
        <w:div w:id="1648045752">
          <w:marLeft w:val="480"/>
          <w:marRight w:val="0"/>
          <w:marTop w:val="0"/>
          <w:marBottom w:val="0"/>
          <w:divBdr>
            <w:top w:val="none" w:sz="0" w:space="0" w:color="auto"/>
            <w:left w:val="none" w:sz="0" w:space="0" w:color="auto"/>
            <w:bottom w:val="none" w:sz="0" w:space="0" w:color="auto"/>
            <w:right w:val="none" w:sz="0" w:space="0" w:color="auto"/>
          </w:divBdr>
        </w:div>
        <w:div w:id="1709643281">
          <w:marLeft w:val="480"/>
          <w:marRight w:val="0"/>
          <w:marTop w:val="0"/>
          <w:marBottom w:val="0"/>
          <w:divBdr>
            <w:top w:val="none" w:sz="0" w:space="0" w:color="auto"/>
            <w:left w:val="none" w:sz="0" w:space="0" w:color="auto"/>
            <w:bottom w:val="none" w:sz="0" w:space="0" w:color="auto"/>
            <w:right w:val="none" w:sz="0" w:space="0" w:color="auto"/>
          </w:divBdr>
        </w:div>
        <w:div w:id="201291402">
          <w:marLeft w:val="480"/>
          <w:marRight w:val="0"/>
          <w:marTop w:val="0"/>
          <w:marBottom w:val="0"/>
          <w:divBdr>
            <w:top w:val="none" w:sz="0" w:space="0" w:color="auto"/>
            <w:left w:val="none" w:sz="0" w:space="0" w:color="auto"/>
            <w:bottom w:val="none" w:sz="0" w:space="0" w:color="auto"/>
            <w:right w:val="none" w:sz="0" w:space="0" w:color="auto"/>
          </w:divBdr>
        </w:div>
        <w:div w:id="1132675438">
          <w:marLeft w:val="480"/>
          <w:marRight w:val="0"/>
          <w:marTop w:val="0"/>
          <w:marBottom w:val="0"/>
          <w:divBdr>
            <w:top w:val="none" w:sz="0" w:space="0" w:color="auto"/>
            <w:left w:val="none" w:sz="0" w:space="0" w:color="auto"/>
            <w:bottom w:val="none" w:sz="0" w:space="0" w:color="auto"/>
            <w:right w:val="none" w:sz="0" w:space="0" w:color="auto"/>
          </w:divBdr>
        </w:div>
        <w:div w:id="878859317">
          <w:marLeft w:val="480"/>
          <w:marRight w:val="0"/>
          <w:marTop w:val="0"/>
          <w:marBottom w:val="0"/>
          <w:divBdr>
            <w:top w:val="none" w:sz="0" w:space="0" w:color="auto"/>
            <w:left w:val="none" w:sz="0" w:space="0" w:color="auto"/>
            <w:bottom w:val="none" w:sz="0" w:space="0" w:color="auto"/>
            <w:right w:val="none" w:sz="0" w:space="0" w:color="auto"/>
          </w:divBdr>
        </w:div>
        <w:div w:id="324170371">
          <w:marLeft w:val="480"/>
          <w:marRight w:val="0"/>
          <w:marTop w:val="0"/>
          <w:marBottom w:val="0"/>
          <w:divBdr>
            <w:top w:val="none" w:sz="0" w:space="0" w:color="auto"/>
            <w:left w:val="none" w:sz="0" w:space="0" w:color="auto"/>
            <w:bottom w:val="none" w:sz="0" w:space="0" w:color="auto"/>
            <w:right w:val="none" w:sz="0" w:space="0" w:color="auto"/>
          </w:divBdr>
        </w:div>
        <w:div w:id="828208546">
          <w:marLeft w:val="480"/>
          <w:marRight w:val="0"/>
          <w:marTop w:val="0"/>
          <w:marBottom w:val="0"/>
          <w:divBdr>
            <w:top w:val="none" w:sz="0" w:space="0" w:color="auto"/>
            <w:left w:val="none" w:sz="0" w:space="0" w:color="auto"/>
            <w:bottom w:val="none" w:sz="0" w:space="0" w:color="auto"/>
            <w:right w:val="none" w:sz="0" w:space="0" w:color="auto"/>
          </w:divBdr>
        </w:div>
        <w:div w:id="1685473804">
          <w:marLeft w:val="480"/>
          <w:marRight w:val="0"/>
          <w:marTop w:val="0"/>
          <w:marBottom w:val="0"/>
          <w:divBdr>
            <w:top w:val="none" w:sz="0" w:space="0" w:color="auto"/>
            <w:left w:val="none" w:sz="0" w:space="0" w:color="auto"/>
            <w:bottom w:val="none" w:sz="0" w:space="0" w:color="auto"/>
            <w:right w:val="none" w:sz="0" w:space="0" w:color="auto"/>
          </w:divBdr>
        </w:div>
        <w:div w:id="1283685203">
          <w:marLeft w:val="480"/>
          <w:marRight w:val="0"/>
          <w:marTop w:val="0"/>
          <w:marBottom w:val="0"/>
          <w:divBdr>
            <w:top w:val="none" w:sz="0" w:space="0" w:color="auto"/>
            <w:left w:val="none" w:sz="0" w:space="0" w:color="auto"/>
            <w:bottom w:val="none" w:sz="0" w:space="0" w:color="auto"/>
            <w:right w:val="none" w:sz="0" w:space="0" w:color="auto"/>
          </w:divBdr>
        </w:div>
        <w:div w:id="1129084398">
          <w:marLeft w:val="480"/>
          <w:marRight w:val="0"/>
          <w:marTop w:val="0"/>
          <w:marBottom w:val="0"/>
          <w:divBdr>
            <w:top w:val="none" w:sz="0" w:space="0" w:color="auto"/>
            <w:left w:val="none" w:sz="0" w:space="0" w:color="auto"/>
            <w:bottom w:val="none" w:sz="0" w:space="0" w:color="auto"/>
            <w:right w:val="none" w:sz="0" w:space="0" w:color="auto"/>
          </w:divBdr>
        </w:div>
        <w:div w:id="1452550906">
          <w:marLeft w:val="480"/>
          <w:marRight w:val="0"/>
          <w:marTop w:val="0"/>
          <w:marBottom w:val="0"/>
          <w:divBdr>
            <w:top w:val="none" w:sz="0" w:space="0" w:color="auto"/>
            <w:left w:val="none" w:sz="0" w:space="0" w:color="auto"/>
            <w:bottom w:val="none" w:sz="0" w:space="0" w:color="auto"/>
            <w:right w:val="none" w:sz="0" w:space="0" w:color="auto"/>
          </w:divBdr>
        </w:div>
        <w:div w:id="1466848531">
          <w:marLeft w:val="480"/>
          <w:marRight w:val="0"/>
          <w:marTop w:val="0"/>
          <w:marBottom w:val="0"/>
          <w:divBdr>
            <w:top w:val="none" w:sz="0" w:space="0" w:color="auto"/>
            <w:left w:val="none" w:sz="0" w:space="0" w:color="auto"/>
            <w:bottom w:val="none" w:sz="0" w:space="0" w:color="auto"/>
            <w:right w:val="none" w:sz="0" w:space="0" w:color="auto"/>
          </w:divBdr>
        </w:div>
        <w:div w:id="1604534011">
          <w:marLeft w:val="480"/>
          <w:marRight w:val="0"/>
          <w:marTop w:val="0"/>
          <w:marBottom w:val="0"/>
          <w:divBdr>
            <w:top w:val="none" w:sz="0" w:space="0" w:color="auto"/>
            <w:left w:val="none" w:sz="0" w:space="0" w:color="auto"/>
            <w:bottom w:val="none" w:sz="0" w:space="0" w:color="auto"/>
            <w:right w:val="none" w:sz="0" w:space="0" w:color="auto"/>
          </w:divBdr>
        </w:div>
        <w:div w:id="1085296667">
          <w:marLeft w:val="480"/>
          <w:marRight w:val="0"/>
          <w:marTop w:val="0"/>
          <w:marBottom w:val="0"/>
          <w:divBdr>
            <w:top w:val="none" w:sz="0" w:space="0" w:color="auto"/>
            <w:left w:val="none" w:sz="0" w:space="0" w:color="auto"/>
            <w:bottom w:val="none" w:sz="0" w:space="0" w:color="auto"/>
            <w:right w:val="none" w:sz="0" w:space="0" w:color="auto"/>
          </w:divBdr>
        </w:div>
        <w:div w:id="831995246">
          <w:marLeft w:val="480"/>
          <w:marRight w:val="0"/>
          <w:marTop w:val="0"/>
          <w:marBottom w:val="0"/>
          <w:divBdr>
            <w:top w:val="none" w:sz="0" w:space="0" w:color="auto"/>
            <w:left w:val="none" w:sz="0" w:space="0" w:color="auto"/>
            <w:bottom w:val="none" w:sz="0" w:space="0" w:color="auto"/>
            <w:right w:val="none" w:sz="0" w:space="0" w:color="auto"/>
          </w:divBdr>
        </w:div>
        <w:div w:id="747309194">
          <w:marLeft w:val="480"/>
          <w:marRight w:val="0"/>
          <w:marTop w:val="0"/>
          <w:marBottom w:val="0"/>
          <w:divBdr>
            <w:top w:val="none" w:sz="0" w:space="0" w:color="auto"/>
            <w:left w:val="none" w:sz="0" w:space="0" w:color="auto"/>
            <w:bottom w:val="none" w:sz="0" w:space="0" w:color="auto"/>
            <w:right w:val="none" w:sz="0" w:space="0" w:color="auto"/>
          </w:divBdr>
        </w:div>
        <w:div w:id="370955410">
          <w:marLeft w:val="480"/>
          <w:marRight w:val="0"/>
          <w:marTop w:val="0"/>
          <w:marBottom w:val="0"/>
          <w:divBdr>
            <w:top w:val="none" w:sz="0" w:space="0" w:color="auto"/>
            <w:left w:val="none" w:sz="0" w:space="0" w:color="auto"/>
            <w:bottom w:val="none" w:sz="0" w:space="0" w:color="auto"/>
            <w:right w:val="none" w:sz="0" w:space="0" w:color="auto"/>
          </w:divBdr>
        </w:div>
        <w:div w:id="285166026">
          <w:marLeft w:val="480"/>
          <w:marRight w:val="0"/>
          <w:marTop w:val="0"/>
          <w:marBottom w:val="0"/>
          <w:divBdr>
            <w:top w:val="none" w:sz="0" w:space="0" w:color="auto"/>
            <w:left w:val="none" w:sz="0" w:space="0" w:color="auto"/>
            <w:bottom w:val="none" w:sz="0" w:space="0" w:color="auto"/>
            <w:right w:val="none" w:sz="0" w:space="0" w:color="auto"/>
          </w:divBdr>
        </w:div>
        <w:div w:id="1589729071">
          <w:marLeft w:val="480"/>
          <w:marRight w:val="0"/>
          <w:marTop w:val="0"/>
          <w:marBottom w:val="0"/>
          <w:divBdr>
            <w:top w:val="none" w:sz="0" w:space="0" w:color="auto"/>
            <w:left w:val="none" w:sz="0" w:space="0" w:color="auto"/>
            <w:bottom w:val="none" w:sz="0" w:space="0" w:color="auto"/>
            <w:right w:val="none" w:sz="0" w:space="0" w:color="auto"/>
          </w:divBdr>
        </w:div>
        <w:div w:id="1124348343">
          <w:marLeft w:val="480"/>
          <w:marRight w:val="0"/>
          <w:marTop w:val="0"/>
          <w:marBottom w:val="0"/>
          <w:divBdr>
            <w:top w:val="none" w:sz="0" w:space="0" w:color="auto"/>
            <w:left w:val="none" w:sz="0" w:space="0" w:color="auto"/>
            <w:bottom w:val="none" w:sz="0" w:space="0" w:color="auto"/>
            <w:right w:val="none" w:sz="0" w:space="0" w:color="auto"/>
          </w:divBdr>
        </w:div>
        <w:div w:id="1506287606">
          <w:marLeft w:val="480"/>
          <w:marRight w:val="0"/>
          <w:marTop w:val="0"/>
          <w:marBottom w:val="0"/>
          <w:divBdr>
            <w:top w:val="none" w:sz="0" w:space="0" w:color="auto"/>
            <w:left w:val="none" w:sz="0" w:space="0" w:color="auto"/>
            <w:bottom w:val="none" w:sz="0" w:space="0" w:color="auto"/>
            <w:right w:val="none" w:sz="0" w:space="0" w:color="auto"/>
          </w:divBdr>
        </w:div>
        <w:div w:id="845100044">
          <w:marLeft w:val="480"/>
          <w:marRight w:val="0"/>
          <w:marTop w:val="0"/>
          <w:marBottom w:val="0"/>
          <w:divBdr>
            <w:top w:val="none" w:sz="0" w:space="0" w:color="auto"/>
            <w:left w:val="none" w:sz="0" w:space="0" w:color="auto"/>
            <w:bottom w:val="none" w:sz="0" w:space="0" w:color="auto"/>
            <w:right w:val="none" w:sz="0" w:space="0" w:color="auto"/>
          </w:divBdr>
        </w:div>
        <w:div w:id="1182552261">
          <w:marLeft w:val="480"/>
          <w:marRight w:val="0"/>
          <w:marTop w:val="0"/>
          <w:marBottom w:val="0"/>
          <w:divBdr>
            <w:top w:val="none" w:sz="0" w:space="0" w:color="auto"/>
            <w:left w:val="none" w:sz="0" w:space="0" w:color="auto"/>
            <w:bottom w:val="none" w:sz="0" w:space="0" w:color="auto"/>
            <w:right w:val="none" w:sz="0" w:space="0" w:color="auto"/>
          </w:divBdr>
        </w:div>
        <w:div w:id="615018697">
          <w:marLeft w:val="480"/>
          <w:marRight w:val="0"/>
          <w:marTop w:val="0"/>
          <w:marBottom w:val="0"/>
          <w:divBdr>
            <w:top w:val="none" w:sz="0" w:space="0" w:color="auto"/>
            <w:left w:val="none" w:sz="0" w:space="0" w:color="auto"/>
            <w:bottom w:val="none" w:sz="0" w:space="0" w:color="auto"/>
            <w:right w:val="none" w:sz="0" w:space="0" w:color="auto"/>
          </w:divBdr>
        </w:div>
        <w:div w:id="1975208643">
          <w:marLeft w:val="480"/>
          <w:marRight w:val="0"/>
          <w:marTop w:val="0"/>
          <w:marBottom w:val="0"/>
          <w:divBdr>
            <w:top w:val="none" w:sz="0" w:space="0" w:color="auto"/>
            <w:left w:val="none" w:sz="0" w:space="0" w:color="auto"/>
            <w:bottom w:val="none" w:sz="0" w:space="0" w:color="auto"/>
            <w:right w:val="none" w:sz="0" w:space="0" w:color="auto"/>
          </w:divBdr>
        </w:div>
        <w:div w:id="940919921">
          <w:marLeft w:val="480"/>
          <w:marRight w:val="0"/>
          <w:marTop w:val="0"/>
          <w:marBottom w:val="0"/>
          <w:divBdr>
            <w:top w:val="none" w:sz="0" w:space="0" w:color="auto"/>
            <w:left w:val="none" w:sz="0" w:space="0" w:color="auto"/>
            <w:bottom w:val="none" w:sz="0" w:space="0" w:color="auto"/>
            <w:right w:val="none" w:sz="0" w:space="0" w:color="auto"/>
          </w:divBdr>
        </w:div>
        <w:div w:id="639655380">
          <w:marLeft w:val="480"/>
          <w:marRight w:val="0"/>
          <w:marTop w:val="0"/>
          <w:marBottom w:val="0"/>
          <w:divBdr>
            <w:top w:val="none" w:sz="0" w:space="0" w:color="auto"/>
            <w:left w:val="none" w:sz="0" w:space="0" w:color="auto"/>
            <w:bottom w:val="none" w:sz="0" w:space="0" w:color="auto"/>
            <w:right w:val="none" w:sz="0" w:space="0" w:color="auto"/>
          </w:divBdr>
        </w:div>
        <w:div w:id="788940894">
          <w:marLeft w:val="480"/>
          <w:marRight w:val="0"/>
          <w:marTop w:val="0"/>
          <w:marBottom w:val="0"/>
          <w:divBdr>
            <w:top w:val="none" w:sz="0" w:space="0" w:color="auto"/>
            <w:left w:val="none" w:sz="0" w:space="0" w:color="auto"/>
            <w:bottom w:val="none" w:sz="0" w:space="0" w:color="auto"/>
            <w:right w:val="none" w:sz="0" w:space="0" w:color="auto"/>
          </w:divBdr>
        </w:div>
        <w:div w:id="1254708899">
          <w:marLeft w:val="480"/>
          <w:marRight w:val="0"/>
          <w:marTop w:val="0"/>
          <w:marBottom w:val="0"/>
          <w:divBdr>
            <w:top w:val="none" w:sz="0" w:space="0" w:color="auto"/>
            <w:left w:val="none" w:sz="0" w:space="0" w:color="auto"/>
            <w:bottom w:val="none" w:sz="0" w:space="0" w:color="auto"/>
            <w:right w:val="none" w:sz="0" w:space="0" w:color="auto"/>
          </w:divBdr>
        </w:div>
        <w:div w:id="1275751329">
          <w:marLeft w:val="480"/>
          <w:marRight w:val="0"/>
          <w:marTop w:val="0"/>
          <w:marBottom w:val="0"/>
          <w:divBdr>
            <w:top w:val="none" w:sz="0" w:space="0" w:color="auto"/>
            <w:left w:val="none" w:sz="0" w:space="0" w:color="auto"/>
            <w:bottom w:val="none" w:sz="0" w:space="0" w:color="auto"/>
            <w:right w:val="none" w:sz="0" w:space="0" w:color="auto"/>
          </w:divBdr>
        </w:div>
        <w:div w:id="580216164">
          <w:marLeft w:val="480"/>
          <w:marRight w:val="0"/>
          <w:marTop w:val="0"/>
          <w:marBottom w:val="0"/>
          <w:divBdr>
            <w:top w:val="none" w:sz="0" w:space="0" w:color="auto"/>
            <w:left w:val="none" w:sz="0" w:space="0" w:color="auto"/>
            <w:bottom w:val="none" w:sz="0" w:space="0" w:color="auto"/>
            <w:right w:val="none" w:sz="0" w:space="0" w:color="auto"/>
          </w:divBdr>
        </w:div>
        <w:div w:id="1387725274">
          <w:marLeft w:val="480"/>
          <w:marRight w:val="0"/>
          <w:marTop w:val="0"/>
          <w:marBottom w:val="0"/>
          <w:divBdr>
            <w:top w:val="none" w:sz="0" w:space="0" w:color="auto"/>
            <w:left w:val="none" w:sz="0" w:space="0" w:color="auto"/>
            <w:bottom w:val="none" w:sz="0" w:space="0" w:color="auto"/>
            <w:right w:val="none" w:sz="0" w:space="0" w:color="auto"/>
          </w:divBdr>
        </w:div>
        <w:div w:id="160388588">
          <w:marLeft w:val="480"/>
          <w:marRight w:val="0"/>
          <w:marTop w:val="0"/>
          <w:marBottom w:val="0"/>
          <w:divBdr>
            <w:top w:val="none" w:sz="0" w:space="0" w:color="auto"/>
            <w:left w:val="none" w:sz="0" w:space="0" w:color="auto"/>
            <w:bottom w:val="none" w:sz="0" w:space="0" w:color="auto"/>
            <w:right w:val="none" w:sz="0" w:space="0" w:color="auto"/>
          </w:divBdr>
        </w:div>
        <w:div w:id="1523471778">
          <w:marLeft w:val="480"/>
          <w:marRight w:val="0"/>
          <w:marTop w:val="0"/>
          <w:marBottom w:val="0"/>
          <w:divBdr>
            <w:top w:val="none" w:sz="0" w:space="0" w:color="auto"/>
            <w:left w:val="none" w:sz="0" w:space="0" w:color="auto"/>
            <w:bottom w:val="none" w:sz="0" w:space="0" w:color="auto"/>
            <w:right w:val="none" w:sz="0" w:space="0" w:color="auto"/>
          </w:divBdr>
        </w:div>
        <w:div w:id="1051884627">
          <w:marLeft w:val="480"/>
          <w:marRight w:val="0"/>
          <w:marTop w:val="0"/>
          <w:marBottom w:val="0"/>
          <w:divBdr>
            <w:top w:val="none" w:sz="0" w:space="0" w:color="auto"/>
            <w:left w:val="none" w:sz="0" w:space="0" w:color="auto"/>
            <w:bottom w:val="none" w:sz="0" w:space="0" w:color="auto"/>
            <w:right w:val="none" w:sz="0" w:space="0" w:color="auto"/>
          </w:divBdr>
        </w:div>
        <w:div w:id="815800995">
          <w:marLeft w:val="480"/>
          <w:marRight w:val="0"/>
          <w:marTop w:val="0"/>
          <w:marBottom w:val="0"/>
          <w:divBdr>
            <w:top w:val="none" w:sz="0" w:space="0" w:color="auto"/>
            <w:left w:val="none" w:sz="0" w:space="0" w:color="auto"/>
            <w:bottom w:val="none" w:sz="0" w:space="0" w:color="auto"/>
            <w:right w:val="none" w:sz="0" w:space="0" w:color="auto"/>
          </w:divBdr>
        </w:div>
        <w:div w:id="1333340572">
          <w:marLeft w:val="480"/>
          <w:marRight w:val="0"/>
          <w:marTop w:val="0"/>
          <w:marBottom w:val="0"/>
          <w:divBdr>
            <w:top w:val="none" w:sz="0" w:space="0" w:color="auto"/>
            <w:left w:val="none" w:sz="0" w:space="0" w:color="auto"/>
            <w:bottom w:val="none" w:sz="0" w:space="0" w:color="auto"/>
            <w:right w:val="none" w:sz="0" w:space="0" w:color="auto"/>
          </w:divBdr>
        </w:div>
        <w:div w:id="1564606784">
          <w:marLeft w:val="480"/>
          <w:marRight w:val="0"/>
          <w:marTop w:val="0"/>
          <w:marBottom w:val="0"/>
          <w:divBdr>
            <w:top w:val="none" w:sz="0" w:space="0" w:color="auto"/>
            <w:left w:val="none" w:sz="0" w:space="0" w:color="auto"/>
            <w:bottom w:val="none" w:sz="0" w:space="0" w:color="auto"/>
            <w:right w:val="none" w:sz="0" w:space="0" w:color="auto"/>
          </w:divBdr>
        </w:div>
        <w:div w:id="173810296">
          <w:marLeft w:val="480"/>
          <w:marRight w:val="0"/>
          <w:marTop w:val="0"/>
          <w:marBottom w:val="0"/>
          <w:divBdr>
            <w:top w:val="none" w:sz="0" w:space="0" w:color="auto"/>
            <w:left w:val="none" w:sz="0" w:space="0" w:color="auto"/>
            <w:bottom w:val="none" w:sz="0" w:space="0" w:color="auto"/>
            <w:right w:val="none" w:sz="0" w:space="0" w:color="auto"/>
          </w:divBdr>
        </w:div>
        <w:div w:id="1479495676">
          <w:marLeft w:val="480"/>
          <w:marRight w:val="0"/>
          <w:marTop w:val="0"/>
          <w:marBottom w:val="0"/>
          <w:divBdr>
            <w:top w:val="none" w:sz="0" w:space="0" w:color="auto"/>
            <w:left w:val="none" w:sz="0" w:space="0" w:color="auto"/>
            <w:bottom w:val="none" w:sz="0" w:space="0" w:color="auto"/>
            <w:right w:val="none" w:sz="0" w:space="0" w:color="auto"/>
          </w:divBdr>
        </w:div>
        <w:div w:id="449520947">
          <w:marLeft w:val="480"/>
          <w:marRight w:val="0"/>
          <w:marTop w:val="0"/>
          <w:marBottom w:val="0"/>
          <w:divBdr>
            <w:top w:val="none" w:sz="0" w:space="0" w:color="auto"/>
            <w:left w:val="none" w:sz="0" w:space="0" w:color="auto"/>
            <w:bottom w:val="none" w:sz="0" w:space="0" w:color="auto"/>
            <w:right w:val="none" w:sz="0" w:space="0" w:color="auto"/>
          </w:divBdr>
        </w:div>
        <w:div w:id="813179548">
          <w:marLeft w:val="480"/>
          <w:marRight w:val="0"/>
          <w:marTop w:val="0"/>
          <w:marBottom w:val="0"/>
          <w:divBdr>
            <w:top w:val="none" w:sz="0" w:space="0" w:color="auto"/>
            <w:left w:val="none" w:sz="0" w:space="0" w:color="auto"/>
            <w:bottom w:val="none" w:sz="0" w:space="0" w:color="auto"/>
            <w:right w:val="none" w:sz="0" w:space="0" w:color="auto"/>
          </w:divBdr>
        </w:div>
        <w:div w:id="1314330915">
          <w:marLeft w:val="480"/>
          <w:marRight w:val="0"/>
          <w:marTop w:val="0"/>
          <w:marBottom w:val="0"/>
          <w:divBdr>
            <w:top w:val="none" w:sz="0" w:space="0" w:color="auto"/>
            <w:left w:val="none" w:sz="0" w:space="0" w:color="auto"/>
            <w:bottom w:val="none" w:sz="0" w:space="0" w:color="auto"/>
            <w:right w:val="none" w:sz="0" w:space="0" w:color="auto"/>
          </w:divBdr>
        </w:div>
        <w:div w:id="1374187912">
          <w:marLeft w:val="480"/>
          <w:marRight w:val="0"/>
          <w:marTop w:val="0"/>
          <w:marBottom w:val="0"/>
          <w:divBdr>
            <w:top w:val="none" w:sz="0" w:space="0" w:color="auto"/>
            <w:left w:val="none" w:sz="0" w:space="0" w:color="auto"/>
            <w:bottom w:val="none" w:sz="0" w:space="0" w:color="auto"/>
            <w:right w:val="none" w:sz="0" w:space="0" w:color="auto"/>
          </w:divBdr>
        </w:div>
        <w:div w:id="298726322">
          <w:marLeft w:val="480"/>
          <w:marRight w:val="0"/>
          <w:marTop w:val="0"/>
          <w:marBottom w:val="0"/>
          <w:divBdr>
            <w:top w:val="none" w:sz="0" w:space="0" w:color="auto"/>
            <w:left w:val="none" w:sz="0" w:space="0" w:color="auto"/>
            <w:bottom w:val="none" w:sz="0" w:space="0" w:color="auto"/>
            <w:right w:val="none" w:sz="0" w:space="0" w:color="auto"/>
          </w:divBdr>
        </w:div>
        <w:div w:id="1294628866">
          <w:marLeft w:val="480"/>
          <w:marRight w:val="0"/>
          <w:marTop w:val="0"/>
          <w:marBottom w:val="0"/>
          <w:divBdr>
            <w:top w:val="none" w:sz="0" w:space="0" w:color="auto"/>
            <w:left w:val="none" w:sz="0" w:space="0" w:color="auto"/>
            <w:bottom w:val="none" w:sz="0" w:space="0" w:color="auto"/>
            <w:right w:val="none" w:sz="0" w:space="0" w:color="auto"/>
          </w:divBdr>
        </w:div>
        <w:div w:id="541138039">
          <w:marLeft w:val="480"/>
          <w:marRight w:val="0"/>
          <w:marTop w:val="0"/>
          <w:marBottom w:val="0"/>
          <w:divBdr>
            <w:top w:val="none" w:sz="0" w:space="0" w:color="auto"/>
            <w:left w:val="none" w:sz="0" w:space="0" w:color="auto"/>
            <w:bottom w:val="none" w:sz="0" w:space="0" w:color="auto"/>
            <w:right w:val="none" w:sz="0" w:space="0" w:color="auto"/>
          </w:divBdr>
        </w:div>
        <w:div w:id="443621501">
          <w:marLeft w:val="480"/>
          <w:marRight w:val="0"/>
          <w:marTop w:val="0"/>
          <w:marBottom w:val="0"/>
          <w:divBdr>
            <w:top w:val="none" w:sz="0" w:space="0" w:color="auto"/>
            <w:left w:val="none" w:sz="0" w:space="0" w:color="auto"/>
            <w:bottom w:val="none" w:sz="0" w:space="0" w:color="auto"/>
            <w:right w:val="none" w:sz="0" w:space="0" w:color="auto"/>
          </w:divBdr>
        </w:div>
        <w:div w:id="1694306969">
          <w:marLeft w:val="480"/>
          <w:marRight w:val="0"/>
          <w:marTop w:val="0"/>
          <w:marBottom w:val="0"/>
          <w:divBdr>
            <w:top w:val="none" w:sz="0" w:space="0" w:color="auto"/>
            <w:left w:val="none" w:sz="0" w:space="0" w:color="auto"/>
            <w:bottom w:val="none" w:sz="0" w:space="0" w:color="auto"/>
            <w:right w:val="none" w:sz="0" w:space="0" w:color="auto"/>
          </w:divBdr>
        </w:div>
        <w:div w:id="165751012">
          <w:marLeft w:val="480"/>
          <w:marRight w:val="0"/>
          <w:marTop w:val="0"/>
          <w:marBottom w:val="0"/>
          <w:divBdr>
            <w:top w:val="none" w:sz="0" w:space="0" w:color="auto"/>
            <w:left w:val="none" w:sz="0" w:space="0" w:color="auto"/>
            <w:bottom w:val="none" w:sz="0" w:space="0" w:color="auto"/>
            <w:right w:val="none" w:sz="0" w:space="0" w:color="auto"/>
          </w:divBdr>
        </w:div>
        <w:div w:id="1257664747">
          <w:marLeft w:val="480"/>
          <w:marRight w:val="0"/>
          <w:marTop w:val="0"/>
          <w:marBottom w:val="0"/>
          <w:divBdr>
            <w:top w:val="none" w:sz="0" w:space="0" w:color="auto"/>
            <w:left w:val="none" w:sz="0" w:space="0" w:color="auto"/>
            <w:bottom w:val="none" w:sz="0" w:space="0" w:color="auto"/>
            <w:right w:val="none" w:sz="0" w:space="0" w:color="auto"/>
          </w:divBdr>
        </w:div>
        <w:div w:id="551618134">
          <w:marLeft w:val="480"/>
          <w:marRight w:val="0"/>
          <w:marTop w:val="0"/>
          <w:marBottom w:val="0"/>
          <w:divBdr>
            <w:top w:val="none" w:sz="0" w:space="0" w:color="auto"/>
            <w:left w:val="none" w:sz="0" w:space="0" w:color="auto"/>
            <w:bottom w:val="none" w:sz="0" w:space="0" w:color="auto"/>
            <w:right w:val="none" w:sz="0" w:space="0" w:color="auto"/>
          </w:divBdr>
        </w:div>
        <w:div w:id="597369923">
          <w:marLeft w:val="480"/>
          <w:marRight w:val="0"/>
          <w:marTop w:val="0"/>
          <w:marBottom w:val="0"/>
          <w:divBdr>
            <w:top w:val="none" w:sz="0" w:space="0" w:color="auto"/>
            <w:left w:val="none" w:sz="0" w:space="0" w:color="auto"/>
            <w:bottom w:val="none" w:sz="0" w:space="0" w:color="auto"/>
            <w:right w:val="none" w:sz="0" w:space="0" w:color="auto"/>
          </w:divBdr>
        </w:div>
        <w:div w:id="1140461580">
          <w:marLeft w:val="480"/>
          <w:marRight w:val="0"/>
          <w:marTop w:val="0"/>
          <w:marBottom w:val="0"/>
          <w:divBdr>
            <w:top w:val="none" w:sz="0" w:space="0" w:color="auto"/>
            <w:left w:val="none" w:sz="0" w:space="0" w:color="auto"/>
            <w:bottom w:val="none" w:sz="0" w:space="0" w:color="auto"/>
            <w:right w:val="none" w:sz="0" w:space="0" w:color="auto"/>
          </w:divBdr>
        </w:div>
        <w:div w:id="465008437">
          <w:marLeft w:val="480"/>
          <w:marRight w:val="0"/>
          <w:marTop w:val="0"/>
          <w:marBottom w:val="0"/>
          <w:divBdr>
            <w:top w:val="none" w:sz="0" w:space="0" w:color="auto"/>
            <w:left w:val="none" w:sz="0" w:space="0" w:color="auto"/>
            <w:bottom w:val="none" w:sz="0" w:space="0" w:color="auto"/>
            <w:right w:val="none" w:sz="0" w:space="0" w:color="auto"/>
          </w:divBdr>
        </w:div>
        <w:div w:id="1244222254">
          <w:marLeft w:val="480"/>
          <w:marRight w:val="0"/>
          <w:marTop w:val="0"/>
          <w:marBottom w:val="0"/>
          <w:divBdr>
            <w:top w:val="none" w:sz="0" w:space="0" w:color="auto"/>
            <w:left w:val="none" w:sz="0" w:space="0" w:color="auto"/>
            <w:bottom w:val="none" w:sz="0" w:space="0" w:color="auto"/>
            <w:right w:val="none" w:sz="0" w:space="0" w:color="auto"/>
          </w:divBdr>
        </w:div>
        <w:div w:id="695498538">
          <w:marLeft w:val="480"/>
          <w:marRight w:val="0"/>
          <w:marTop w:val="0"/>
          <w:marBottom w:val="0"/>
          <w:divBdr>
            <w:top w:val="none" w:sz="0" w:space="0" w:color="auto"/>
            <w:left w:val="none" w:sz="0" w:space="0" w:color="auto"/>
            <w:bottom w:val="none" w:sz="0" w:space="0" w:color="auto"/>
            <w:right w:val="none" w:sz="0" w:space="0" w:color="auto"/>
          </w:divBdr>
        </w:div>
        <w:div w:id="934288347">
          <w:marLeft w:val="480"/>
          <w:marRight w:val="0"/>
          <w:marTop w:val="0"/>
          <w:marBottom w:val="0"/>
          <w:divBdr>
            <w:top w:val="none" w:sz="0" w:space="0" w:color="auto"/>
            <w:left w:val="none" w:sz="0" w:space="0" w:color="auto"/>
            <w:bottom w:val="none" w:sz="0" w:space="0" w:color="auto"/>
            <w:right w:val="none" w:sz="0" w:space="0" w:color="auto"/>
          </w:divBdr>
        </w:div>
        <w:div w:id="715006119">
          <w:marLeft w:val="480"/>
          <w:marRight w:val="0"/>
          <w:marTop w:val="0"/>
          <w:marBottom w:val="0"/>
          <w:divBdr>
            <w:top w:val="none" w:sz="0" w:space="0" w:color="auto"/>
            <w:left w:val="none" w:sz="0" w:space="0" w:color="auto"/>
            <w:bottom w:val="none" w:sz="0" w:space="0" w:color="auto"/>
            <w:right w:val="none" w:sz="0" w:space="0" w:color="auto"/>
          </w:divBdr>
        </w:div>
        <w:div w:id="664017272">
          <w:marLeft w:val="480"/>
          <w:marRight w:val="0"/>
          <w:marTop w:val="0"/>
          <w:marBottom w:val="0"/>
          <w:divBdr>
            <w:top w:val="none" w:sz="0" w:space="0" w:color="auto"/>
            <w:left w:val="none" w:sz="0" w:space="0" w:color="auto"/>
            <w:bottom w:val="none" w:sz="0" w:space="0" w:color="auto"/>
            <w:right w:val="none" w:sz="0" w:space="0" w:color="auto"/>
          </w:divBdr>
        </w:div>
        <w:div w:id="509877661">
          <w:marLeft w:val="480"/>
          <w:marRight w:val="0"/>
          <w:marTop w:val="0"/>
          <w:marBottom w:val="0"/>
          <w:divBdr>
            <w:top w:val="none" w:sz="0" w:space="0" w:color="auto"/>
            <w:left w:val="none" w:sz="0" w:space="0" w:color="auto"/>
            <w:bottom w:val="none" w:sz="0" w:space="0" w:color="auto"/>
            <w:right w:val="none" w:sz="0" w:space="0" w:color="auto"/>
          </w:divBdr>
        </w:div>
        <w:div w:id="458840475">
          <w:marLeft w:val="480"/>
          <w:marRight w:val="0"/>
          <w:marTop w:val="0"/>
          <w:marBottom w:val="0"/>
          <w:divBdr>
            <w:top w:val="none" w:sz="0" w:space="0" w:color="auto"/>
            <w:left w:val="none" w:sz="0" w:space="0" w:color="auto"/>
            <w:bottom w:val="none" w:sz="0" w:space="0" w:color="auto"/>
            <w:right w:val="none" w:sz="0" w:space="0" w:color="auto"/>
          </w:divBdr>
        </w:div>
        <w:div w:id="960458402">
          <w:marLeft w:val="480"/>
          <w:marRight w:val="0"/>
          <w:marTop w:val="0"/>
          <w:marBottom w:val="0"/>
          <w:divBdr>
            <w:top w:val="none" w:sz="0" w:space="0" w:color="auto"/>
            <w:left w:val="none" w:sz="0" w:space="0" w:color="auto"/>
            <w:bottom w:val="none" w:sz="0" w:space="0" w:color="auto"/>
            <w:right w:val="none" w:sz="0" w:space="0" w:color="auto"/>
          </w:divBdr>
        </w:div>
        <w:div w:id="1741051554">
          <w:marLeft w:val="480"/>
          <w:marRight w:val="0"/>
          <w:marTop w:val="0"/>
          <w:marBottom w:val="0"/>
          <w:divBdr>
            <w:top w:val="none" w:sz="0" w:space="0" w:color="auto"/>
            <w:left w:val="none" w:sz="0" w:space="0" w:color="auto"/>
            <w:bottom w:val="none" w:sz="0" w:space="0" w:color="auto"/>
            <w:right w:val="none" w:sz="0" w:space="0" w:color="auto"/>
          </w:divBdr>
        </w:div>
        <w:div w:id="934095457">
          <w:marLeft w:val="480"/>
          <w:marRight w:val="0"/>
          <w:marTop w:val="0"/>
          <w:marBottom w:val="0"/>
          <w:divBdr>
            <w:top w:val="none" w:sz="0" w:space="0" w:color="auto"/>
            <w:left w:val="none" w:sz="0" w:space="0" w:color="auto"/>
            <w:bottom w:val="none" w:sz="0" w:space="0" w:color="auto"/>
            <w:right w:val="none" w:sz="0" w:space="0" w:color="auto"/>
          </w:divBdr>
        </w:div>
        <w:div w:id="1429155174">
          <w:marLeft w:val="480"/>
          <w:marRight w:val="0"/>
          <w:marTop w:val="0"/>
          <w:marBottom w:val="0"/>
          <w:divBdr>
            <w:top w:val="none" w:sz="0" w:space="0" w:color="auto"/>
            <w:left w:val="none" w:sz="0" w:space="0" w:color="auto"/>
            <w:bottom w:val="none" w:sz="0" w:space="0" w:color="auto"/>
            <w:right w:val="none" w:sz="0" w:space="0" w:color="auto"/>
          </w:divBdr>
        </w:div>
        <w:div w:id="960451461">
          <w:marLeft w:val="480"/>
          <w:marRight w:val="0"/>
          <w:marTop w:val="0"/>
          <w:marBottom w:val="0"/>
          <w:divBdr>
            <w:top w:val="none" w:sz="0" w:space="0" w:color="auto"/>
            <w:left w:val="none" w:sz="0" w:space="0" w:color="auto"/>
            <w:bottom w:val="none" w:sz="0" w:space="0" w:color="auto"/>
            <w:right w:val="none" w:sz="0" w:space="0" w:color="auto"/>
          </w:divBdr>
        </w:div>
        <w:div w:id="608926101">
          <w:marLeft w:val="480"/>
          <w:marRight w:val="0"/>
          <w:marTop w:val="0"/>
          <w:marBottom w:val="0"/>
          <w:divBdr>
            <w:top w:val="none" w:sz="0" w:space="0" w:color="auto"/>
            <w:left w:val="none" w:sz="0" w:space="0" w:color="auto"/>
            <w:bottom w:val="none" w:sz="0" w:space="0" w:color="auto"/>
            <w:right w:val="none" w:sz="0" w:space="0" w:color="auto"/>
          </w:divBdr>
        </w:div>
        <w:div w:id="1964919435">
          <w:marLeft w:val="480"/>
          <w:marRight w:val="0"/>
          <w:marTop w:val="0"/>
          <w:marBottom w:val="0"/>
          <w:divBdr>
            <w:top w:val="none" w:sz="0" w:space="0" w:color="auto"/>
            <w:left w:val="none" w:sz="0" w:space="0" w:color="auto"/>
            <w:bottom w:val="none" w:sz="0" w:space="0" w:color="auto"/>
            <w:right w:val="none" w:sz="0" w:space="0" w:color="auto"/>
          </w:divBdr>
        </w:div>
        <w:div w:id="1163156214">
          <w:marLeft w:val="480"/>
          <w:marRight w:val="0"/>
          <w:marTop w:val="0"/>
          <w:marBottom w:val="0"/>
          <w:divBdr>
            <w:top w:val="none" w:sz="0" w:space="0" w:color="auto"/>
            <w:left w:val="none" w:sz="0" w:space="0" w:color="auto"/>
            <w:bottom w:val="none" w:sz="0" w:space="0" w:color="auto"/>
            <w:right w:val="none" w:sz="0" w:space="0" w:color="auto"/>
          </w:divBdr>
        </w:div>
        <w:div w:id="665714791">
          <w:marLeft w:val="480"/>
          <w:marRight w:val="0"/>
          <w:marTop w:val="0"/>
          <w:marBottom w:val="0"/>
          <w:divBdr>
            <w:top w:val="none" w:sz="0" w:space="0" w:color="auto"/>
            <w:left w:val="none" w:sz="0" w:space="0" w:color="auto"/>
            <w:bottom w:val="none" w:sz="0" w:space="0" w:color="auto"/>
            <w:right w:val="none" w:sz="0" w:space="0" w:color="auto"/>
          </w:divBdr>
        </w:div>
        <w:div w:id="1695383529">
          <w:marLeft w:val="480"/>
          <w:marRight w:val="0"/>
          <w:marTop w:val="0"/>
          <w:marBottom w:val="0"/>
          <w:divBdr>
            <w:top w:val="none" w:sz="0" w:space="0" w:color="auto"/>
            <w:left w:val="none" w:sz="0" w:space="0" w:color="auto"/>
            <w:bottom w:val="none" w:sz="0" w:space="0" w:color="auto"/>
            <w:right w:val="none" w:sz="0" w:space="0" w:color="auto"/>
          </w:divBdr>
        </w:div>
        <w:div w:id="1320698293">
          <w:marLeft w:val="480"/>
          <w:marRight w:val="0"/>
          <w:marTop w:val="0"/>
          <w:marBottom w:val="0"/>
          <w:divBdr>
            <w:top w:val="none" w:sz="0" w:space="0" w:color="auto"/>
            <w:left w:val="none" w:sz="0" w:space="0" w:color="auto"/>
            <w:bottom w:val="none" w:sz="0" w:space="0" w:color="auto"/>
            <w:right w:val="none" w:sz="0" w:space="0" w:color="auto"/>
          </w:divBdr>
        </w:div>
        <w:div w:id="1308168403">
          <w:marLeft w:val="480"/>
          <w:marRight w:val="0"/>
          <w:marTop w:val="0"/>
          <w:marBottom w:val="0"/>
          <w:divBdr>
            <w:top w:val="none" w:sz="0" w:space="0" w:color="auto"/>
            <w:left w:val="none" w:sz="0" w:space="0" w:color="auto"/>
            <w:bottom w:val="none" w:sz="0" w:space="0" w:color="auto"/>
            <w:right w:val="none" w:sz="0" w:space="0" w:color="auto"/>
          </w:divBdr>
        </w:div>
      </w:divsChild>
    </w:div>
    <w:div w:id="51390123">
      <w:bodyDiv w:val="1"/>
      <w:marLeft w:val="0"/>
      <w:marRight w:val="0"/>
      <w:marTop w:val="0"/>
      <w:marBottom w:val="0"/>
      <w:divBdr>
        <w:top w:val="none" w:sz="0" w:space="0" w:color="auto"/>
        <w:left w:val="none" w:sz="0" w:space="0" w:color="auto"/>
        <w:bottom w:val="none" w:sz="0" w:space="0" w:color="auto"/>
        <w:right w:val="none" w:sz="0" w:space="0" w:color="auto"/>
      </w:divBdr>
    </w:div>
    <w:div w:id="55279376">
      <w:bodyDiv w:val="1"/>
      <w:marLeft w:val="0"/>
      <w:marRight w:val="0"/>
      <w:marTop w:val="0"/>
      <w:marBottom w:val="0"/>
      <w:divBdr>
        <w:top w:val="none" w:sz="0" w:space="0" w:color="auto"/>
        <w:left w:val="none" w:sz="0" w:space="0" w:color="auto"/>
        <w:bottom w:val="none" w:sz="0" w:space="0" w:color="auto"/>
        <w:right w:val="none" w:sz="0" w:space="0" w:color="auto"/>
      </w:divBdr>
    </w:div>
    <w:div w:id="57020628">
      <w:bodyDiv w:val="1"/>
      <w:marLeft w:val="0"/>
      <w:marRight w:val="0"/>
      <w:marTop w:val="0"/>
      <w:marBottom w:val="0"/>
      <w:divBdr>
        <w:top w:val="none" w:sz="0" w:space="0" w:color="auto"/>
        <w:left w:val="none" w:sz="0" w:space="0" w:color="auto"/>
        <w:bottom w:val="none" w:sz="0" w:space="0" w:color="auto"/>
        <w:right w:val="none" w:sz="0" w:space="0" w:color="auto"/>
      </w:divBdr>
    </w:div>
    <w:div w:id="57677922">
      <w:bodyDiv w:val="1"/>
      <w:marLeft w:val="0"/>
      <w:marRight w:val="0"/>
      <w:marTop w:val="0"/>
      <w:marBottom w:val="0"/>
      <w:divBdr>
        <w:top w:val="none" w:sz="0" w:space="0" w:color="auto"/>
        <w:left w:val="none" w:sz="0" w:space="0" w:color="auto"/>
        <w:bottom w:val="none" w:sz="0" w:space="0" w:color="auto"/>
        <w:right w:val="none" w:sz="0" w:space="0" w:color="auto"/>
      </w:divBdr>
      <w:divsChild>
        <w:div w:id="657195526">
          <w:marLeft w:val="480"/>
          <w:marRight w:val="0"/>
          <w:marTop w:val="0"/>
          <w:marBottom w:val="0"/>
          <w:divBdr>
            <w:top w:val="none" w:sz="0" w:space="0" w:color="auto"/>
            <w:left w:val="none" w:sz="0" w:space="0" w:color="auto"/>
            <w:bottom w:val="none" w:sz="0" w:space="0" w:color="auto"/>
            <w:right w:val="none" w:sz="0" w:space="0" w:color="auto"/>
          </w:divBdr>
        </w:div>
        <w:div w:id="911886450">
          <w:marLeft w:val="480"/>
          <w:marRight w:val="0"/>
          <w:marTop w:val="0"/>
          <w:marBottom w:val="0"/>
          <w:divBdr>
            <w:top w:val="none" w:sz="0" w:space="0" w:color="auto"/>
            <w:left w:val="none" w:sz="0" w:space="0" w:color="auto"/>
            <w:bottom w:val="none" w:sz="0" w:space="0" w:color="auto"/>
            <w:right w:val="none" w:sz="0" w:space="0" w:color="auto"/>
          </w:divBdr>
        </w:div>
        <w:div w:id="1751005287">
          <w:marLeft w:val="480"/>
          <w:marRight w:val="0"/>
          <w:marTop w:val="0"/>
          <w:marBottom w:val="0"/>
          <w:divBdr>
            <w:top w:val="none" w:sz="0" w:space="0" w:color="auto"/>
            <w:left w:val="none" w:sz="0" w:space="0" w:color="auto"/>
            <w:bottom w:val="none" w:sz="0" w:space="0" w:color="auto"/>
            <w:right w:val="none" w:sz="0" w:space="0" w:color="auto"/>
          </w:divBdr>
        </w:div>
        <w:div w:id="1325352148">
          <w:marLeft w:val="480"/>
          <w:marRight w:val="0"/>
          <w:marTop w:val="0"/>
          <w:marBottom w:val="0"/>
          <w:divBdr>
            <w:top w:val="none" w:sz="0" w:space="0" w:color="auto"/>
            <w:left w:val="none" w:sz="0" w:space="0" w:color="auto"/>
            <w:bottom w:val="none" w:sz="0" w:space="0" w:color="auto"/>
            <w:right w:val="none" w:sz="0" w:space="0" w:color="auto"/>
          </w:divBdr>
        </w:div>
        <w:div w:id="586617198">
          <w:marLeft w:val="480"/>
          <w:marRight w:val="0"/>
          <w:marTop w:val="0"/>
          <w:marBottom w:val="0"/>
          <w:divBdr>
            <w:top w:val="none" w:sz="0" w:space="0" w:color="auto"/>
            <w:left w:val="none" w:sz="0" w:space="0" w:color="auto"/>
            <w:bottom w:val="none" w:sz="0" w:space="0" w:color="auto"/>
            <w:right w:val="none" w:sz="0" w:space="0" w:color="auto"/>
          </w:divBdr>
        </w:div>
        <w:div w:id="695547072">
          <w:marLeft w:val="480"/>
          <w:marRight w:val="0"/>
          <w:marTop w:val="0"/>
          <w:marBottom w:val="0"/>
          <w:divBdr>
            <w:top w:val="none" w:sz="0" w:space="0" w:color="auto"/>
            <w:left w:val="none" w:sz="0" w:space="0" w:color="auto"/>
            <w:bottom w:val="none" w:sz="0" w:space="0" w:color="auto"/>
            <w:right w:val="none" w:sz="0" w:space="0" w:color="auto"/>
          </w:divBdr>
        </w:div>
        <w:div w:id="794328168">
          <w:marLeft w:val="480"/>
          <w:marRight w:val="0"/>
          <w:marTop w:val="0"/>
          <w:marBottom w:val="0"/>
          <w:divBdr>
            <w:top w:val="none" w:sz="0" w:space="0" w:color="auto"/>
            <w:left w:val="none" w:sz="0" w:space="0" w:color="auto"/>
            <w:bottom w:val="none" w:sz="0" w:space="0" w:color="auto"/>
            <w:right w:val="none" w:sz="0" w:space="0" w:color="auto"/>
          </w:divBdr>
        </w:div>
        <w:div w:id="1270239761">
          <w:marLeft w:val="480"/>
          <w:marRight w:val="0"/>
          <w:marTop w:val="0"/>
          <w:marBottom w:val="0"/>
          <w:divBdr>
            <w:top w:val="none" w:sz="0" w:space="0" w:color="auto"/>
            <w:left w:val="none" w:sz="0" w:space="0" w:color="auto"/>
            <w:bottom w:val="none" w:sz="0" w:space="0" w:color="auto"/>
            <w:right w:val="none" w:sz="0" w:space="0" w:color="auto"/>
          </w:divBdr>
        </w:div>
        <w:div w:id="1933079258">
          <w:marLeft w:val="480"/>
          <w:marRight w:val="0"/>
          <w:marTop w:val="0"/>
          <w:marBottom w:val="0"/>
          <w:divBdr>
            <w:top w:val="none" w:sz="0" w:space="0" w:color="auto"/>
            <w:left w:val="none" w:sz="0" w:space="0" w:color="auto"/>
            <w:bottom w:val="none" w:sz="0" w:space="0" w:color="auto"/>
            <w:right w:val="none" w:sz="0" w:space="0" w:color="auto"/>
          </w:divBdr>
        </w:div>
        <w:div w:id="1118337775">
          <w:marLeft w:val="480"/>
          <w:marRight w:val="0"/>
          <w:marTop w:val="0"/>
          <w:marBottom w:val="0"/>
          <w:divBdr>
            <w:top w:val="none" w:sz="0" w:space="0" w:color="auto"/>
            <w:left w:val="none" w:sz="0" w:space="0" w:color="auto"/>
            <w:bottom w:val="none" w:sz="0" w:space="0" w:color="auto"/>
            <w:right w:val="none" w:sz="0" w:space="0" w:color="auto"/>
          </w:divBdr>
        </w:div>
        <w:div w:id="1159929979">
          <w:marLeft w:val="480"/>
          <w:marRight w:val="0"/>
          <w:marTop w:val="0"/>
          <w:marBottom w:val="0"/>
          <w:divBdr>
            <w:top w:val="none" w:sz="0" w:space="0" w:color="auto"/>
            <w:left w:val="none" w:sz="0" w:space="0" w:color="auto"/>
            <w:bottom w:val="none" w:sz="0" w:space="0" w:color="auto"/>
            <w:right w:val="none" w:sz="0" w:space="0" w:color="auto"/>
          </w:divBdr>
        </w:div>
        <w:div w:id="343629149">
          <w:marLeft w:val="480"/>
          <w:marRight w:val="0"/>
          <w:marTop w:val="0"/>
          <w:marBottom w:val="0"/>
          <w:divBdr>
            <w:top w:val="none" w:sz="0" w:space="0" w:color="auto"/>
            <w:left w:val="none" w:sz="0" w:space="0" w:color="auto"/>
            <w:bottom w:val="none" w:sz="0" w:space="0" w:color="auto"/>
            <w:right w:val="none" w:sz="0" w:space="0" w:color="auto"/>
          </w:divBdr>
        </w:div>
        <w:div w:id="1841001256">
          <w:marLeft w:val="480"/>
          <w:marRight w:val="0"/>
          <w:marTop w:val="0"/>
          <w:marBottom w:val="0"/>
          <w:divBdr>
            <w:top w:val="none" w:sz="0" w:space="0" w:color="auto"/>
            <w:left w:val="none" w:sz="0" w:space="0" w:color="auto"/>
            <w:bottom w:val="none" w:sz="0" w:space="0" w:color="auto"/>
            <w:right w:val="none" w:sz="0" w:space="0" w:color="auto"/>
          </w:divBdr>
        </w:div>
        <w:div w:id="2130464241">
          <w:marLeft w:val="480"/>
          <w:marRight w:val="0"/>
          <w:marTop w:val="0"/>
          <w:marBottom w:val="0"/>
          <w:divBdr>
            <w:top w:val="none" w:sz="0" w:space="0" w:color="auto"/>
            <w:left w:val="none" w:sz="0" w:space="0" w:color="auto"/>
            <w:bottom w:val="none" w:sz="0" w:space="0" w:color="auto"/>
            <w:right w:val="none" w:sz="0" w:space="0" w:color="auto"/>
          </w:divBdr>
        </w:div>
        <w:div w:id="1045519295">
          <w:marLeft w:val="480"/>
          <w:marRight w:val="0"/>
          <w:marTop w:val="0"/>
          <w:marBottom w:val="0"/>
          <w:divBdr>
            <w:top w:val="none" w:sz="0" w:space="0" w:color="auto"/>
            <w:left w:val="none" w:sz="0" w:space="0" w:color="auto"/>
            <w:bottom w:val="none" w:sz="0" w:space="0" w:color="auto"/>
            <w:right w:val="none" w:sz="0" w:space="0" w:color="auto"/>
          </w:divBdr>
        </w:div>
        <w:div w:id="1522360608">
          <w:marLeft w:val="480"/>
          <w:marRight w:val="0"/>
          <w:marTop w:val="0"/>
          <w:marBottom w:val="0"/>
          <w:divBdr>
            <w:top w:val="none" w:sz="0" w:space="0" w:color="auto"/>
            <w:left w:val="none" w:sz="0" w:space="0" w:color="auto"/>
            <w:bottom w:val="none" w:sz="0" w:space="0" w:color="auto"/>
            <w:right w:val="none" w:sz="0" w:space="0" w:color="auto"/>
          </w:divBdr>
        </w:div>
        <w:div w:id="589892065">
          <w:marLeft w:val="480"/>
          <w:marRight w:val="0"/>
          <w:marTop w:val="0"/>
          <w:marBottom w:val="0"/>
          <w:divBdr>
            <w:top w:val="none" w:sz="0" w:space="0" w:color="auto"/>
            <w:left w:val="none" w:sz="0" w:space="0" w:color="auto"/>
            <w:bottom w:val="none" w:sz="0" w:space="0" w:color="auto"/>
            <w:right w:val="none" w:sz="0" w:space="0" w:color="auto"/>
          </w:divBdr>
        </w:div>
        <w:div w:id="1962493286">
          <w:marLeft w:val="480"/>
          <w:marRight w:val="0"/>
          <w:marTop w:val="0"/>
          <w:marBottom w:val="0"/>
          <w:divBdr>
            <w:top w:val="none" w:sz="0" w:space="0" w:color="auto"/>
            <w:left w:val="none" w:sz="0" w:space="0" w:color="auto"/>
            <w:bottom w:val="none" w:sz="0" w:space="0" w:color="auto"/>
            <w:right w:val="none" w:sz="0" w:space="0" w:color="auto"/>
          </w:divBdr>
        </w:div>
        <w:div w:id="2115588135">
          <w:marLeft w:val="480"/>
          <w:marRight w:val="0"/>
          <w:marTop w:val="0"/>
          <w:marBottom w:val="0"/>
          <w:divBdr>
            <w:top w:val="none" w:sz="0" w:space="0" w:color="auto"/>
            <w:left w:val="none" w:sz="0" w:space="0" w:color="auto"/>
            <w:bottom w:val="none" w:sz="0" w:space="0" w:color="auto"/>
            <w:right w:val="none" w:sz="0" w:space="0" w:color="auto"/>
          </w:divBdr>
        </w:div>
        <w:div w:id="189950984">
          <w:marLeft w:val="480"/>
          <w:marRight w:val="0"/>
          <w:marTop w:val="0"/>
          <w:marBottom w:val="0"/>
          <w:divBdr>
            <w:top w:val="none" w:sz="0" w:space="0" w:color="auto"/>
            <w:left w:val="none" w:sz="0" w:space="0" w:color="auto"/>
            <w:bottom w:val="none" w:sz="0" w:space="0" w:color="auto"/>
            <w:right w:val="none" w:sz="0" w:space="0" w:color="auto"/>
          </w:divBdr>
        </w:div>
        <w:div w:id="186406586">
          <w:marLeft w:val="480"/>
          <w:marRight w:val="0"/>
          <w:marTop w:val="0"/>
          <w:marBottom w:val="0"/>
          <w:divBdr>
            <w:top w:val="none" w:sz="0" w:space="0" w:color="auto"/>
            <w:left w:val="none" w:sz="0" w:space="0" w:color="auto"/>
            <w:bottom w:val="none" w:sz="0" w:space="0" w:color="auto"/>
            <w:right w:val="none" w:sz="0" w:space="0" w:color="auto"/>
          </w:divBdr>
        </w:div>
        <w:div w:id="1092775491">
          <w:marLeft w:val="480"/>
          <w:marRight w:val="0"/>
          <w:marTop w:val="0"/>
          <w:marBottom w:val="0"/>
          <w:divBdr>
            <w:top w:val="none" w:sz="0" w:space="0" w:color="auto"/>
            <w:left w:val="none" w:sz="0" w:space="0" w:color="auto"/>
            <w:bottom w:val="none" w:sz="0" w:space="0" w:color="auto"/>
            <w:right w:val="none" w:sz="0" w:space="0" w:color="auto"/>
          </w:divBdr>
        </w:div>
        <w:div w:id="910391533">
          <w:marLeft w:val="480"/>
          <w:marRight w:val="0"/>
          <w:marTop w:val="0"/>
          <w:marBottom w:val="0"/>
          <w:divBdr>
            <w:top w:val="none" w:sz="0" w:space="0" w:color="auto"/>
            <w:left w:val="none" w:sz="0" w:space="0" w:color="auto"/>
            <w:bottom w:val="none" w:sz="0" w:space="0" w:color="auto"/>
            <w:right w:val="none" w:sz="0" w:space="0" w:color="auto"/>
          </w:divBdr>
        </w:div>
        <w:div w:id="1059062467">
          <w:marLeft w:val="480"/>
          <w:marRight w:val="0"/>
          <w:marTop w:val="0"/>
          <w:marBottom w:val="0"/>
          <w:divBdr>
            <w:top w:val="none" w:sz="0" w:space="0" w:color="auto"/>
            <w:left w:val="none" w:sz="0" w:space="0" w:color="auto"/>
            <w:bottom w:val="none" w:sz="0" w:space="0" w:color="auto"/>
            <w:right w:val="none" w:sz="0" w:space="0" w:color="auto"/>
          </w:divBdr>
        </w:div>
        <w:div w:id="1857697385">
          <w:marLeft w:val="480"/>
          <w:marRight w:val="0"/>
          <w:marTop w:val="0"/>
          <w:marBottom w:val="0"/>
          <w:divBdr>
            <w:top w:val="none" w:sz="0" w:space="0" w:color="auto"/>
            <w:left w:val="none" w:sz="0" w:space="0" w:color="auto"/>
            <w:bottom w:val="none" w:sz="0" w:space="0" w:color="auto"/>
            <w:right w:val="none" w:sz="0" w:space="0" w:color="auto"/>
          </w:divBdr>
        </w:div>
        <w:div w:id="1701467669">
          <w:marLeft w:val="480"/>
          <w:marRight w:val="0"/>
          <w:marTop w:val="0"/>
          <w:marBottom w:val="0"/>
          <w:divBdr>
            <w:top w:val="none" w:sz="0" w:space="0" w:color="auto"/>
            <w:left w:val="none" w:sz="0" w:space="0" w:color="auto"/>
            <w:bottom w:val="none" w:sz="0" w:space="0" w:color="auto"/>
            <w:right w:val="none" w:sz="0" w:space="0" w:color="auto"/>
          </w:divBdr>
        </w:div>
        <w:div w:id="206797443">
          <w:marLeft w:val="480"/>
          <w:marRight w:val="0"/>
          <w:marTop w:val="0"/>
          <w:marBottom w:val="0"/>
          <w:divBdr>
            <w:top w:val="none" w:sz="0" w:space="0" w:color="auto"/>
            <w:left w:val="none" w:sz="0" w:space="0" w:color="auto"/>
            <w:bottom w:val="none" w:sz="0" w:space="0" w:color="auto"/>
            <w:right w:val="none" w:sz="0" w:space="0" w:color="auto"/>
          </w:divBdr>
        </w:div>
        <w:div w:id="305164959">
          <w:marLeft w:val="480"/>
          <w:marRight w:val="0"/>
          <w:marTop w:val="0"/>
          <w:marBottom w:val="0"/>
          <w:divBdr>
            <w:top w:val="none" w:sz="0" w:space="0" w:color="auto"/>
            <w:left w:val="none" w:sz="0" w:space="0" w:color="auto"/>
            <w:bottom w:val="none" w:sz="0" w:space="0" w:color="auto"/>
            <w:right w:val="none" w:sz="0" w:space="0" w:color="auto"/>
          </w:divBdr>
        </w:div>
        <w:div w:id="1582447274">
          <w:marLeft w:val="480"/>
          <w:marRight w:val="0"/>
          <w:marTop w:val="0"/>
          <w:marBottom w:val="0"/>
          <w:divBdr>
            <w:top w:val="none" w:sz="0" w:space="0" w:color="auto"/>
            <w:left w:val="none" w:sz="0" w:space="0" w:color="auto"/>
            <w:bottom w:val="none" w:sz="0" w:space="0" w:color="auto"/>
            <w:right w:val="none" w:sz="0" w:space="0" w:color="auto"/>
          </w:divBdr>
        </w:div>
        <w:div w:id="608271039">
          <w:marLeft w:val="480"/>
          <w:marRight w:val="0"/>
          <w:marTop w:val="0"/>
          <w:marBottom w:val="0"/>
          <w:divBdr>
            <w:top w:val="none" w:sz="0" w:space="0" w:color="auto"/>
            <w:left w:val="none" w:sz="0" w:space="0" w:color="auto"/>
            <w:bottom w:val="none" w:sz="0" w:space="0" w:color="auto"/>
            <w:right w:val="none" w:sz="0" w:space="0" w:color="auto"/>
          </w:divBdr>
        </w:div>
        <w:div w:id="469440644">
          <w:marLeft w:val="480"/>
          <w:marRight w:val="0"/>
          <w:marTop w:val="0"/>
          <w:marBottom w:val="0"/>
          <w:divBdr>
            <w:top w:val="none" w:sz="0" w:space="0" w:color="auto"/>
            <w:left w:val="none" w:sz="0" w:space="0" w:color="auto"/>
            <w:bottom w:val="none" w:sz="0" w:space="0" w:color="auto"/>
            <w:right w:val="none" w:sz="0" w:space="0" w:color="auto"/>
          </w:divBdr>
        </w:div>
        <w:div w:id="115217912">
          <w:marLeft w:val="480"/>
          <w:marRight w:val="0"/>
          <w:marTop w:val="0"/>
          <w:marBottom w:val="0"/>
          <w:divBdr>
            <w:top w:val="none" w:sz="0" w:space="0" w:color="auto"/>
            <w:left w:val="none" w:sz="0" w:space="0" w:color="auto"/>
            <w:bottom w:val="none" w:sz="0" w:space="0" w:color="auto"/>
            <w:right w:val="none" w:sz="0" w:space="0" w:color="auto"/>
          </w:divBdr>
        </w:div>
        <w:div w:id="1631086745">
          <w:marLeft w:val="480"/>
          <w:marRight w:val="0"/>
          <w:marTop w:val="0"/>
          <w:marBottom w:val="0"/>
          <w:divBdr>
            <w:top w:val="none" w:sz="0" w:space="0" w:color="auto"/>
            <w:left w:val="none" w:sz="0" w:space="0" w:color="auto"/>
            <w:bottom w:val="none" w:sz="0" w:space="0" w:color="auto"/>
            <w:right w:val="none" w:sz="0" w:space="0" w:color="auto"/>
          </w:divBdr>
        </w:div>
        <w:div w:id="1339386561">
          <w:marLeft w:val="480"/>
          <w:marRight w:val="0"/>
          <w:marTop w:val="0"/>
          <w:marBottom w:val="0"/>
          <w:divBdr>
            <w:top w:val="none" w:sz="0" w:space="0" w:color="auto"/>
            <w:left w:val="none" w:sz="0" w:space="0" w:color="auto"/>
            <w:bottom w:val="none" w:sz="0" w:space="0" w:color="auto"/>
            <w:right w:val="none" w:sz="0" w:space="0" w:color="auto"/>
          </w:divBdr>
        </w:div>
        <w:div w:id="55784633">
          <w:marLeft w:val="480"/>
          <w:marRight w:val="0"/>
          <w:marTop w:val="0"/>
          <w:marBottom w:val="0"/>
          <w:divBdr>
            <w:top w:val="none" w:sz="0" w:space="0" w:color="auto"/>
            <w:left w:val="none" w:sz="0" w:space="0" w:color="auto"/>
            <w:bottom w:val="none" w:sz="0" w:space="0" w:color="auto"/>
            <w:right w:val="none" w:sz="0" w:space="0" w:color="auto"/>
          </w:divBdr>
        </w:div>
        <w:div w:id="633413269">
          <w:marLeft w:val="480"/>
          <w:marRight w:val="0"/>
          <w:marTop w:val="0"/>
          <w:marBottom w:val="0"/>
          <w:divBdr>
            <w:top w:val="none" w:sz="0" w:space="0" w:color="auto"/>
            <w:left w:val="none" w:sz="0" w:space="0" w:color="auto"/>
            <w:bottom w:val="none" w:sz="0" w:space="0" w:color="auto"/>
            <w:right w:val="none" w:sz="0" w:space="0" w:color="auto"/>
          </w:divBdr>
        </w:div>
        <w:div w:id="1518540857">
          <w:marLeft w:val="480"/>
          <w:marRight w:val="0"/>
          <w:marTop w:val="0"/>
          <w:marBottom w:val="0"/>
          <w:divBdr>
            <w:top w:val="none" w:sz="0" w:space="0" w:color="auto"/>
            <w:left w:val="none" w:sz="0" w:space="0" w:color="auto"/>
            <w:bottom w:val="none" w:sz="0" w:space="0" w:color="auto"/>
            <w:right w:val="none" w:sz="0" w:space="0" w:color="auto"/>
          </w:divBdr>
        </w:div>
        <w:div w:id="1417482623">
          <w:marLeft w:val="480"/>
          <w:marRight w:val="0"/>
          <w:marTop w:val="0"/>
          <w:marBottom w:val="0"/>
          <w:divBdr>
            <w:top w:val="none" w:sz="0" w:space="0" w:color="auto"/>
            <w:left w:val="none" w:sz="0" w:space="0" w:color="auto"/>
            <w:bottom w:val="none" w:sz="0" w:space="0" w:color="auto"/>
            <w:right w:val="none" w:sz="0" w:space="0" w:color="auto"/>
          </w:divBdr>
        </w:div>
        <w:div w:id="1135294630">
          <w:marLeft w:val="480"/>
          <w:marRight w:val="0"/>
          <w:marTop w:val="0"/>
          <w:marBottom w:val="0"/>
          <w:divBdr>
            <w:top w:val="none" w:sz="0" w:space="0" w:color="auto"/>
            <w:left w:val="none" w:sz="0" w:space="0" w:color="auto"/>
            <w:bottom w:val="none" w:sz="0" w:space="0" w:color="auto"/>
            <w:right w:val="none" w:sz="0" w:space="0" w:color="auto"/>
          </w:divBdr>
        </w:div>
        <w:div w:id="1525053486">
          <w:marLeft w:val="480"/>
          <w:marRight w:val="0"/>
          <w:marTop w:val="0"/>
          <w:marBottom w:val="0"/>
          <w:divBdr>
            <w:top w:val="none" w:sz="0" w:space="0" w:color="auto"/>
            <w:left w:val="none" w:sz="0" w:space="0" w:color="auto"/>
            <w:bottom w:val="none" w:sz="0" w:space="0" w:color="auto"/>
            <w:right w:val="none" w:sz="0" w:space="0" w:color="auto"/>
          </w:divBdr>
        </w:div>
        <w:div w:id="814031346">
          <w:marLeft w:val="480"/>
          <w:marRight w:val="0"/>
          <w:marTop w:val="0"/>
          <w:marBottom w:val="0"/>
          <w:divBdr>
            <w:top w:val="none" w:sz="0" w:space="0" w:color="auto"/>
            <w:left w:val="none" w:sz="0" w:space="0" w:color="auto"/>
            <w:bottom w:val="none" w:sz="0" w:space="0" w:color="auto"/>
            <w:right w:val="none" w:sz="0" w:space="0" w:color="auto"/>
          </w:divBdr>
        </w:div>
        <w:div w:id="1175538990">
          <w:marLeft w:val="480"/>
          <w:marRight w:val="0"/>
          <w:marTop w:val="0"/>
          <w:marBottom w:val="0"/>
          <w:divBdr>
            <w:top w:val="none" w:sz="0" w:space="0" w:color="auto"/>
            <w:left w:val="none" w:sz="0" w:space="0" w:color="auto"/>
            <w:bottom w:val="none" w:sz="0" w:space="0" w:color="auto"/>
            <w:right w:val="none" w:sz="0" w:space="0" w:color="auto"/>
          </w:divBdr>
        </w:div>
        <w:div w:id="2122647262">
          <w:marLeft w:val="480"/>
          <w:marRight w:val="0"/>
          <w:marTop w:val="0"/>
          <w:marBottom w:val="0"/>
          <w:divBdr>
            <w:top w:val="none" w:sz="0" w:space="0" w:color="auto"/>
            <w:left w:val="none" w:sz="0" w:space="0" w:color="auto"/>
            <w:bottom w:val="none" w:sz="0" w:space="0" w:color="auto"/>
            <w:right w:val="none" w:sz="0" w:space="0" w:color="auto"/>
          </w:divBdr>
        </w:div>
        <w:div w:id="148600507">
          <w:marLeft w:val="480"/>
          <w:marRight w:val="0"/>
          <w:marTop w:val="0"/>
          <w:marBottom w:val="0"/>
          <w:divBdr>
            <w:top w:val="none" w:sz="0" w:space="0" w:color="auto"/>
            <w:left w:val="none" w:sz="0" w:space="0" w:color="auto"/>
            <w:bottom w:val="none" w:sz="0" w:space="0" w:color="auto"/>
            <w:right w:val="none" w:sz="0" w:space="0" w:color="auto"/>
          </w:divBdr>
        </w:div>
        <w:div w:id="505440800">
          <w:marLeft w:val="480"/>
          <w:marRight w:val="0"/>
          <w:marTop w:val="0"/>
          <w:marBottom w:val="0"/>
          <w:divBdr>
            <w:top w:val="none" w:sz="0" w:space="0" w:color="auto"/>
            <w:left w:val="none" w:sz="0" w:space="0" w:color="auto"/>
            <w:bottom w:val="none" w:sz="0" w:space="0" w:color="auto"/>
            <w:right w:val="none" w:sz="0" w:space="0" w:color="auto"/>
          </w:divBdr>
        </w:div>
        <w:div w:id="1694068604">
          <w:marLeft w:val="480"/>
          <w:marRight w:val="0"/>
          <w:marTop w:val="0"/>
          <w:marBottom w:val="0"/>
          <w:divBdr>
            <w:top w:val="none" w:sz="0" w:space="0" w:color="auto"/>
            <w:left w:val="none" w:sz="0" w:space="0" w:color="auto"/>
            <w:bottom w:val="none" w:sz="0" w:space="0" w:color="auto"/>
            <w:right w:val="none" w:sz="0" w:space="0" w:color="auto"/>
          </w:divBdr>
        </w:div>
        <w:div w:id="98912571">
          <w:marLeft w:val="480"/>
          <w:marRight w:val="0"/>
          <w:marTop w:val="0"/>
          <w:marBottom w:val="0"/>
          <w:divBdr>
            <w:top w:val="none" w:sz="0" w:space="0" w:color="auto"/>
            <w:left w:val="none" w:sz="0" w:space="0" w:color="auto"/>
            <w:bottom w:val="none" w:sz="0" w:space="0" w:color="auto"/>
            <w:right w:val="none" w:sz="0" w:space="0" w:color="auto"/>
          </w:divBdr>
        </w:div>
        <w:div w:id="105781920">
          <w:marLeft w:val="480"/>
          <w:marRight w:val="0"/>
          <w:marTop w:val="0"/>
          <w:marBottom w:val="0"/>
          <w:divBdr>
            <w:top w:val="none" w:sz="0" w:space="0" w:color="auto"/>
            <w:left w:val="none" w:sz="0" w:space="0" w:color="auto"/>
            <w:bottom w:val="none" w:sz="0" w:space="0" w:color="auto"/>
            <w:right w:val="none" w:sz="0" w:space="0" w:color="auto"/>
          </w:divBdr>
        </w:div>
        <w:div w:id="1827816242">
          <w:marLeft w:val="480"/>
          <w:marRight w:val="0"/>
          <w:marTop w:val="0"/>
          <w:marBottom w:val="0"/>
          <w:divBdr>
            <w:top w:val="none" w:sz="0" w:space="0" w:color="auto"/>
            <w:left w:val="none" w:sz="0" w:space="0" w:color="auto"/>
            <w:bottom w:val="none" w:sz="0" w:space="0" w:color="auto"/>
            <w:right w:val="none" w:sz="0" w:space="0" w:color="auto"/>
          </w:divBdr>
        </w:div>
        <w:div w:id="2034725957">
          <w:marLeft w:val="480"/>
          <w:marRight w:val="0"/>
          <w:marTop w:val="0"/>
          <w:marBottom w:val="0"/>
          <w:divBdr>
            <w:top w:val="none" w:sz="0" w:space="0" w:color="auto"/>
            <w:left w:val="none" w:sz="0" w:space="0" w:color="auto"/>
            <w:bottom w:val="none" w:sz="0" w:space="0" w:color="auto"/>
            <w:right w:val="none" w:sz="0" w:space="0" w:color="auto"/>
          </w:divBdr>
        </w:div>
        <w:div w:id="631788513">
          <w:marLeft w:val="480"/>
          <w:marRight w:val="0"/>
          <w:marTop w:val="0"/>
          <w:marBottom w:val="0"/>
          <w:divBdr>
            <w:top w:val="none" w:sz="0" w:space="0" w:color="auto"/>
            <w:left w:val="none" w:sz="0" w:space="0" w:color="auto"/>
            <w:bottom w:val="none" w:sz="0" w:space="0" w:color="auto"/>
            <w:right w:val="none" w:sz="0" w:space="0" w:color="auto"/>
          </w:divBdr>
        </w:div>
        <w:div w:id="1977682900">
          <w:marLeft w:val="480"/>
          <w:marRight w:val="0"/>
          <w:marTop w:val="0"/>
          <w:marBottom w:val="0"/>
          <w:divBdr>
            <w:top w:val="none" w:sz="0" w:space="0" w:color="auto"/>
            <w:left w:val="none" w:sz="0" w:space="0" w:color="auto"/>
            <w:bottom w:val="none" w:sz="0" w:space="0" w:color="auto"/>
            <w:right w:val="none" w:sz="0" w:space="0" w:color="auto"/>
          </w:divBdr>
        </w:div>
        <w:div w:id="1233199902">
          <w:marLeft w:val="480"/>
          <w:marRight w:val="0"/>
          <w:marTop w:val="0"/>
          <w:marBottom w:val="0"/>
          <w:divBdr>
            <w:top w:val="none" w:sz="0" w:space="0" w:color="auto"/>
            <w:left w:val="none" w:sz="0" w:space="0" w:color="auto"/>
            <w:bottom w:val="none" w:sz="0" w:space="0" w:color="auto"/>
            <w:right w:val="none" w:sz="0" w:space="0" w:color="auto"/>
          </w:divBdr>
        </w:div>
        <w:div w:id="893658650">
          <w:marLeft w:val="480"/>
          <w:marRight w:val="0"/>
          <w:marTop w:val="0"/>
          <w:marBottom w:val="0"/>
          <w:divBdr>
            <w:top w:val="none" w:sz="0" w:space="0" w:color="auto"/>
            <w:left w:val="none" w:sz="0" w:space="0" w:color="auto"/>
            <w:bottom w:val="none" w:sz="0" w:space="0" w:color="auto"/>
            <w:right w:val="none" w:sz="0" w:space="0" w:color="auto"/>
          </w:divBdr>
        </w:div>
        <w:div w:id="1060325051">
          <w:marLeft w:val="480"/>
          <w:marRight w:val="0"/>
          <w:marTop w:val="0"/>
          <w:marBottom w:val="0"/>
          <w:divBdr>
            <w:top w:val="none" w:sz="0" w:space="0" w:color="auto"/>
            <w:left w:val="none" w:sz="0" w:space="0" w:color="auto"/>
            <w:bottom w:val="none" w:sz="0" w:space="0" w:color="auto"/>
            <w:right w:val="none" w:sz="0" w:space="0" w:color="auto"/>
          </w:divBdr>
        </w:div>
        <w:div w:id="80221575">
          <w:marLeft w:val="480"/>
          <w:marRight w:val="0"/>
          <w:marTop w:val="0"/>
          <w:marBottom w:val="0"/>
          <w:divBdr>
            <w:top w:val="none" w:sz="0" w:space="0" w:color="auto"/>
            <w:left w:val="none" w:sz="0" w:space="0" w:color="auto"/>
            <w:bottom w:val="none" w:sz="0" w:space="0" w:color="auto"/>
            <w:right w:val="none" w:sz="0" w:space="0" w:color="auto"/>
          </w:divBdr>
        </w:div>
        <w:div w:id="1863398610">
          <w:marLeft w:val="480"/>
          <w:marRight w:val="0"/>
          <w:marTop w:val="0"/>
          <w:marBottom w:val="0"/>
          <w:divBdr>
            <w:top w:val="none" w:sz="0" w:space="0" w:color="auto"/>
            <w:left w:val="none" w:sz="0" w:space="0" w:color="auto"/>
            <w:bottom w:val="none" w:sz="0" w:space="0" w:color="auto"/>
            <w:right w:val="none" w:sz="0" w:space="0" w:color="auto"/>
          </w:divBdr>
        </w:div>
        <w:div w:id="2096779241">
          <w:marLeft w:val="480"/>
          <w:marRight w:val="0"/>
          <w:marTop w:val="0"/>
          <w:marBottom w:val="0"/>
          <w:divBdr>
            <w:top w:val="none" w:sz="0" w:space="0" w:color="auto"/>
            <w:left w:val="none" w:sz="0" w:space="0" w:color="auto"/>
            <w:bottom w:val="none" w:sz="0" w:space="0" w:color="auto"/>
            <w:right w:val="none" w:sz="0" w:space="0" w:color="auto"/>
          </w:divBdr>
        </w:div>
        <w:div w:id="790513312">
          <w:marLeft w:val="480"/>
          <w:marRight w:val="0"/>
          <w:marTop w:val="0"/>
          <w:marBottom w:val="0"/>
          <w:divBdr>
            <w:top w:val="none" w:sz="0" w:space="0" w:color="auto"/>
            <w:left w:val="none" w:sz="0" w:space="0" w:color="auto"/>
            <w:bottom w:val="none" w:sz="0" w:space="0" w:color="auto"/>
            <w:right w:val="none" w:sz="0" w:space="0" w:color="auto"/>
          </w:divBdr>
        </w:div>
        <w:div w:id="116489641">
          <w:marLeft w:val="480"/>
          <w:marRight w:val="0"/>
          <w:marTop w:val="0"/>
          <w:marBottom w:val="0"/>
          <w:divBdr>
            <w:top w:val="none" w:sz="0" w:space="0" w:color="auto"/>
            <w:left w:val="none" w:sz="0" w:space="0" w:color="auto"/>
            <w:bottom w:val="none" w:sz="0" w:space="0" w:color="auto"/>
            <w:right w:val="none" w:sz="0" w:space="0" w:color="auto"/>
          </w:divBdr>
        </w:div>
        <w:div w:id="2088647057">
          <w:marLeft w:val="480"/>
          <w:marRight w:val="0"/>
          <w:marTop w:val="0"/>
          <w:marBottom w:val="0"/>
          <w:divBdr>
            <w:top w:val="none" w:sz="0" w:space="0" w:color="auto"/>
            <w:left w:val="none" w:sz="0" w:space="0" w:color="auto"/>
            <w:bottom w:val="none" w:sz="0" w:space="0" w:color="auto"/>
            <w:right w:val="none" w:sz="0" w:space="0" w:color="auto"/>
          </w:divBdr>
        </w:div>
        <w:div w:id="231820419">
          <w:marLeft w:val="480"/>
          <w:marRight w:val="0"/>
          <w:marTop w:val="0"/>
          <w:marBottom w:val="0"/>
          <w:divBdr>
            <w:top w:val="none" w:sz="0" w:space="0" w:color="auto"/>
            <w:left w:val="none" w:sz="0" w:space="0" w:color="auto"/>
            <w:bottom w:val="none" w:sz="0" w:space="0" w:color="auto"/>
            <w:right w:val="none" w:sz="0" w:space="0" w:color="auto"/>
          </w:divBdr>
        </w:div>
        <w:div w:id="1240556095">
          <w:marLeft w:val="480"/>
          <w:marRight w:val="0"/>
          <w:marTop w:val="0"/>
          <w:marBottom w:val="0"/>
          <w:divBdr>
            <w:top w:val="none" w:sz="0" w:space="0" w:color="auto"/>
            <w:left w:val="none" w:sz="0" w:space="0" w:color="auto"/>
            <w:bottom w:val="none" w:sz="0" w:space="0" w:color="auto"/>
            <w:right w:val="none" w:sz="0" w:space="0" w:color="auto"/>
          </w:divBdr>
        </w:div>
        <w:div w:id="1044795784">
          <w:marLeft w:val="480"/>
          <w:marRight w:val="0"/>
          <w:marTop w:val="0"/>
          <w:marBottom w:val="0"/>
          <w:divBdr>
            <w:top w:val="none" w:sz="0" w:space="0" w:color="auto"/>
            <w:left w:val="none" w:sz="0" w:space="0" w:color="auto"/>
            <w:bottom w:val="none" w:sz="0" w:space="0" w:color="auto"/>
            <w:right w:val="none" w:sz="0" w:space="0" w:color="auto"/>
          </w:divBdr>
        </w:div>
        <w:div w:id="1682506635">
          <w:marLeft w:val="480"/>
          <w:marRight w:val="0"/>
          <w:marTop w:val="0"/>
          <w:marBottom w:val="0"/>
          <w:divBdr>
            <w:top w:val="none" w:sz="0" w:space="0" w:color="auto"/>
            <w:left w:val="none" w:sz="0" w:space="0" w:color="auto"/>
            <w:bottom w:val="none" w:sz="0" w:space="0" w:color="auto"/>
            <w:right w:val="none" w:sz="0" w:space="0" w:color="auto"/>
          </w:divBdr>
        </w:div>
        <w:div w:id="1911192380">
          <w:marLeft w:val="480"/>
          <w:marRight w:val="0"/>
          <w:marTop w:val="0"/>
          <w:marBottom w:val="0"/>
          <w:divBdr>
            <w:top w:val="none" w:sz="0" w:space="0" w:color="auto"/>
            <w:left w:val="none" w:sz="0" w:space="0" w:color="auto"/>
            <w:bottom w:val="none" w:sz="0" w:space="0" w:color="auto"/>
            <w:right w:val="none" w:sz="0" w:space="0" w:color="auto"/>
          </w:divBdr>
        </w:div>
        <w:div w:id="1425959725">
          <w:marLeft w:val="480"/>
          <w:marRight w:val="0"/>
          <w:marTop w:val="0"/>
          <w:marBottom w:val="0"/>
          <w:divBdr>
            <w:top w:val="none" w:sz="0" w:space="0" w:color="auto"/>
            <w:left w:val="none" w:sz="0" w:space="0" w:color="auto"/>
            <w:bottom w:val="none" w:sz="0" w:space="0" w:color="auto"/>
            <w:right w:val="none" w:sz="0" w:space="0" w:color="auto"/>
          </w:divBdr>
        </w:div>
        <w:div w:id="1233274653">
          <w:marLeft w:val="480"/>
          <w:marRight w:val="0"/>
          <w:marTop w:val="0"/>
          <w:marBottom w:val="0"/>
          <w:divBdr>
            <w:top w:val="none" w:sz="0" w:space="0" w:color="auto"/>
            <w:left w:val="none" w:sz="0" w:space="0" w:color="auto"/>
            <w:bottom w:val="none" w:sz="0" w:space="0" w:color="auto"/>
            <w:right w:val="none" w:sz="0" w:space="0" w:color="auto"/>
          </w:divBdr>
        </w:div>
        <w:div w:id="1311714732">
          <w:marLeft w:val="480"/>
          <w:marRight w:val="0"/>
          <w:marTop w:val="0"/>
          <w:marBottom w:val="0"/>
          <w:divBdr>
            <w:top w:val="none" w:sz="0" w:space="0" w:color="auto"/>
            <w:left w:val="none" w:sz="0" w:space="0" w:color="auto"/>
            <w:bottom w:val="none" w:sz="0" w:space="0" w:color="auto"/>
            <w:right w:val="none" w:sz="0" w:space="0" w:color="auto"/>
          </w:divBdr>
        </w:div>
        <w:div w:id="730661404">
          <w:marLeft w:val="480"/>
          <w:marRight w:val="0"/>
          <w:marTop w:val="0"/>
          <w:marBottom w:val="0"/>
          <w:divBdr>
            <w:top w:val="none" w:sz="0" w:space="0" w:color="auto"/>
            <w:left w:val="none" w:sz="0" w:space="0" w:color="auto"/>
            <w:bottom w:val="none" w:sz="0" w:space="0" w:color="auto"/>
            <w:right w:val="none" w:sz="0" w:space="0" w:color="auto"/>
          </w:divBdr>
        </w:div>
        <w:div w:id="2048945335">
          <w:marLeft w:val="480"/>
          <w:marRight w:val="0"/>
          <w:marTop w:val="0"/>
          <w:marBottom w:val="0"/>
          <w:divBdr>
            <w:top w:val="none" w:sz="0" w:space="0" w:color="auto"/>
            <w:left w:val="none" w:sz="0" w:space="0" w:color="auto"/>
            <w:bottom w:val="none" w:sz="0" w:space="0" w:color="auto"/>
            <w:right w:val="none" w:sz="0" w:space="0" w:color="auto"/>
          </w:divBdr>
        </w:div>
        <w:div w:id="1235168298">
          <w:marLeft w:val="480"/>
          <w:marRight w:val="0"/>
          <w:marTop w:val="0"/>
          <w:marBottom w:val="0"/>
          <w:divBdr>
            <w:top w:val="none" w:sz="0" w:space="0" w:color="auto"/>
            <w:left w:val="none" w:sz="0" w:space="0" w:color="auto"/>
            <w:bottom w:val="none" w:sz="0" w:space="0" w:color="auto"/>
            <w:right w:val="none" w:sz="0" w:space="0" w:color="auto"/>
          </w:divBdr>
        </w:div>
        <w:div w:id="1810901420">
          <w:marLeft w:val="480"/>
          <w:marRight w:val="0"/>
          <w:marTop w:val="0"/>
          <w:marBottom w:val="0"/>
          <w:divBdr>
            <w:top w:val="none" w:sz="0" w:space="0" w:color="auto"/>
            <w:left w:val="none" w:sz="0" w:space="0" w:color="auto"/>
            <w:bottom w:val="none" w:sz="0" w:space="0" w:color="auto"/>
            <w:right w:val="none" w:sz="0" w:space="0" w:color="auto"/>
          </w:divBdr>
        </w:div>
        <w:div w:id="939069266">
          <w:marLeft w:val="480"/>
          <w:marRight w:val="0"/>
          <w:marTop w:val="0"/>
          <w:marBottom w:val="0"/>
          <w:divBdr>
            <w:top w:val="none" w:sz="0" w:space="0" w:color="auto"/>
            <w:left w:val="none" w:sz="0" w:space="0" w:color="auto"/>
            <w:bottom w:val="none" w:sz="0" w:space="0" w:color="auto"/>
            <w:right w:val="none" w:sz="0" w:space="0" w:color="auto"/>
          </w:divBdr>
        </w:div>
        <w:div w:id="1497644173">
          <w:marLeft w:val="480"/>
          <w:marRight w:val="0"/>
          <w:marTop w:val="0"/>
          <w:marBottom w:val="0"/>
          <w:divBdr>
            <w:top w:val="none" w:sz="0" w:space="0" w:color="auto"/>
            <w:left w:val="none" w:sz="0" w:space="0" w:color="auto"/>
            <w:bottom w:val="none" w:sz="0" w:space="0" w:color="auto"/>
            <w:right w:val="none" w:sz="0" w:space="0" w:color="auto"/>
          </w:divBdr>
        </w:div>
      </w:divsChild>
    </w:div>
    <w:div w:id="58209410">
      <w:bodyDiv w:val="1"/>
      <w:marLeft w:val="0"/>
      <w:marRight w:val="0"/>
      <w:marTop w:val="0"/>
      <w:marBottom w:val="0"/>
      <w:divBdr>
        <w:top w:val="none" w:sz="0" w:space="0" w:color="auto"/>
        <w:left w:val="none" w:sz="0" w:space="0" w:color="auto"/>
        <w:bottom w:val="none" w:sz="0" w:space="0" w:color="auto"/>
        <w:right w:val="none" w:sz="0" w:space="0" w:color="auto"/>
      </w:divBdr>
    </w:div>
    <w:div w:id="61804134">
      <w:bodyDiv w:val="1"/>
      <w:marLeft w:val="0"/>
      <w:marRight w:val="0"/>
      <w:marTop w:val="0"/>
      <w:marBottom w:val="0"/>
      <w:divBdr>
        <w:top w:val="none" w:sz="0" w:space="0" w:color="auto"/>
        <w:left w:val="none" w:sz="0" w:space="0" w:color="auto"/>
        <w:bottom w:val="none" w:sz="0" w:space="0" w:color="auto"/>
        <w:right w:val="none" w:sz="0" w:space="0" w:color="auto"/>
      </w:divBdr>
    </w:div>
    <w:div w:id="62223213">
      <w:bodyDiv w:val="1"/>
      <w:marLeft w:val="0"/>
      <w:marRight w:val="0"/>
      <w:marTop w:val="0"/>
      <w:marBottom w:val="0"/>
      <w:divBdr>
        <w:top w:val="none" w:sz="0" w:space="0" w:color="auto"/>
        <w:left w:val="none" w:sz="0" w:space="0" w:color="auto"/>
        <w:bottom w:val="none" w:sz="0" w:space="0" w:color="auto"/>
        <w:right w:val="none" w:sz="0" w:space="0" w:color="auto"/>
      </w:divBdr>
    </w:div>
    <w:div w:id="65691746">
      <w:bodyDiv w:val="1"/>
      <w:marLeft w:val="0"/>
      <w:marRight w:val="0"/>
      <w:marTop w:val="0"/>
      <w:marBottom w:val="0"/>
      <w:divBdr>
        <w:top w:val="none" w:sz="0" w:space="0" w:color="auto"/>
        <w:left w:val="none" w:sz="0" w:space="0" w:color="auto"/>
        <w:bottom w:val="none" w:sz="0" w:space="0" w:color="auto"/>
        <w:right w:val="none" w:sz="0" w:space="0" w:color="auto"/>
      </w:divBdr>
    </w:div>
    <w:div w:id="66003836">
      <w:bodyDiv w:val="1"/>
      <w:marLeft w:val="0"/>
      <w:marRight w:val="0"/>
      <w:marTop w:val="0"/>
      <w:marBottom w:val="0"/>
      <w:divBdr>
        <w:top w:val="none" w:sz="0" w:space="0" w:color="auto"/>
        <w:left w:val="none" w:sz="0" w:space="0" w:color="auto"/>
        <w:bottom w:val="none" w:sz="0" w:space="0" w:color="auto"/>
        <w:right w:val="none" w:sz="0" w:space="0" w:color="auto"/>
      </w:divBdr>
    </w:div>
    <w:div w:id="66848660">
      <w:bodyDiv w:val="1"/>
      <w:marLeft w:val="0"/>
      <w:marRight w:val="0"/>
      <w:marTop w:val="0"/>
      <w:marBottom w:val="0"/>
      <w:divBdr>
        <w:top w:val="none" w:sz="0" w:space="0" w:color="auto"/>
        <w:left w:val="none" w:sz="0" w:space="0" w:color="auto"/>
        <w:bottom w:val="none" w:sz="0" w:space="0" w:color="auto"/>
        <w:right w:val="none" w:sz="0" w:space="0" w:color="auto"/>
      </w:divBdr>
    </w:div>
    <w:div w:id="67190099">
      <w:bodyDiv w:val="1"/>
      <w:marLeft w:val="0"/>
      <w:marRight w:val="0"/>
      <w:marTop w:val="0"/>
      <w:marBottom w:val="0"/>
      <w:divBdr>
        <w:top w:val="none" w:sz="0" w:space="0" w:color="auto"/>
        <w:left w:val="none" w:sz="0" w:space="0" w:color="auto"/>
        <w:bottom w:val="none" w:sz="0" w:space="0" w:color="auto"/>
        <w:right w:val="none" w:sz="0" w:space="0" w:color="auto"/>
      </w:divBdr>
    </w:div>
    <w:div w:id="70197661">
      <w:bodyDiv w:val="1"/>
      <w:marLeft w:val="0"/>
      <w:marRight w:val="0"/>
      <w:marTop w:val="0"/>
      <w:marBottom w:val="0"/>
      <w:divBdr>
        <w:top w:val="none" w:sz="0" w:space="0" w:color="auto"/>
        <w:left w:val="none" w:sz="0" w:space="0" w:color="auto"/>
        <w:bottom w:val="none" w:sz="0" w:space="0" w:color="auto"/>
        <w:right w:val="none" w:sz="0" w:space="0" w:color="auto"/>
      </w:divBdr>
    </w:div>
    <w:div w:id="72973969">
      <w:bodyDiv w:val="1"/>
      <w:marLeft w:val="0"/>
      <w:marRight w:val="0"/>
      <w:marTop w:val="0"/>
      <w:marBottom w:val="0"/>
      <w:divBdr>
        <w:top w:val="none" w:sz="0" w:space="0" w:color="auto"/>
        <w:left w:val="none" w:sz="0" w:space="0" w:color="auto"/>
        <w:bottom w:val="none" w:sz="0" w:space="0" w:color="auto"/>
        <w:right w:val="none" w:sz="0" w:space="0" w:color="auto"/>
      </w:divBdr>
    </w:div>
    <w:div w:id="76096713">
      <w:bodyDiv w:val="1"/>
      <w:marLeft w:val="0"/>
      <w:marRight w:val="0"/>
      <w:marTop w:val="0"/>
      <w:marBottom w:val="0"/>
      <w:divBdr>
        <w:top w:val="none" w:sz="0" w:space="0" w:color="auto"/>
        <w:left w:val="none" w:sz="0" w:space="0" w:color="auto"/>
        <w:bottom w:val="none" w:sz="0" w:space="0" w:color="auto"/>
        <w:right w:val="none" w:sz="0" w:space="0" w:color="auto"/>
      </w:divBdr>
    </w:div>
    <w:div w:id="77095551">
      <w:marLeft w:val="0"/>
      <w:marRight w:val="0"/>
      <w:marTop w:val="0"/>
      <w:marBottom w:val="0"/>
      <w:divBdr>
        <w:top w:val="none" w:sz="0" w:space="0" w:color="auto"/>
        <w:left w:val="none" w:sz="0" w:space="0" w:color="auto"/>
        <w:bottom w:val="none" w:sz="0" w:space="0" w:color="auto"/>
        <w:right w:val="none" w:sz="0" w:space="0" w:color="auto"/>
      </w:divBdr>
    </w:div>
    <w:div w:id="77286608">
      <w:bodyDiv w:val="1"/>
      <w:marLeft w:val="0"/>
      <w:marRight w:val="0"/>
      <w:marTop w:val="0"/>
      <w:marBottom w:val="0"/>
      <w:divBdr>
        <w:top w:val="none" w:sz="0" w:space="0" w:color="auto"/>
        <w:left w:val="none" w:sz="0" w:space="0" w:color="auto"/>
        <w:bottom w:val="none" w:sz="0" w:space="0" w:color="auto"/>
        <w:right w:val="none" w:sz="0" w:space="0" w:color="auto"/>
      </w:divBdr>
    </w:div>
    <w:div w:id="83573511">
      <w:bodyDiv w:val="1"/>
      <w:marLeft w:val="0"/>
      <w:marRight w:val="0"/>
      <w:marTop w:val="0"/>
      <w:marBottom w:val="0"/>
      <w:divBdr>
        <w:top w:val="none" w:sz="0" w:space="0" w:color="auto"/>
        <w:left w:val="none" w:sz="0" w:space="0" w:color="auto"/>
        <w:bottom w:val="none" w:sz="0" w:space="0" w:color="auto"/>
        <w:right w:val="none" w:sz="0" w:space="0" w:color="auto"/>
      </w:divBdr>
    </w:div>
    <w:div w:id="84159037">
      <w:bodyDiv w:val="1"/>
      <w:marLeft w:val="0"/>
      <w:marRight w:val="0"/>
      <w:marTop w:val="0"/>
      <w:marBottom w:val="0"/>
      <w:divBdr>
        <w:top w:val="none" w:sz="0" w:space="0" w:color="auto"/>
        <w:left w:val="none" w:sz="0" w:space="0" w:color="auto"/>
        <w:bottom w:val="none" w:sz="0" w:space="0" w:color="auto"/>
        <w:right w:val="none" w:sz="0" w:space="0" w:color="auto"/>
      </w:divBdr>
      <w:divsChild>
        <w:div w:id="1658724499">
          <w:marLeft w:val="480"/>
          <w:marRight w:val="0"/>
          <w:marTop w:val="0"/>
          <w:marBottom w:val="0"/>
          <w:divBdr>
            <w:top w:val="none" w:sz="0" w:space="0" w:color="auto"/>
            <w:left w:val="none" w:sz="0" w:space="0" w:color="auto"/>
            <w:bottom w:val="none" w:sz="0" w:space="0" w:color="auto"/>
            <w:right w:val="none" w:sz="0" w:space="0" w:color="auto"/>
          </w:divBdr>
        </w:div>
        <w:div w:id="983705611">
          <w:marLeft w:val="480"/>
          <w:marRight w:val="0"/>
          <w:marTop w:val="0"/>
          <w:marBottom w:val="0"/>
          <w:divBdr>
            <w:top w:val="none" w:sz="0" w:space="0" w:color="auto"/>
            <w:left w:val="none" w:sz="0" w:space="0" w:color="auto"/>
            <w:bottom w:val="none" w:sz="0" w:space="0" w:color="auto"/>
            <w:right w:val="none" w:sz="0" w:space="0" w:color="auto"/>
          </w:divBdr>
        </w:div>
        <w:div w:id="1119101960">
          <w:marLeft w:val="480"/>
          <w:marRight w:val="0"/>
          <w:marTop w:val="0"/>
          <w:marBottom w:val="0"/>
          <w:divBdr>
            <w:top w:val="none" w:sz="0" w:space="0" w:color="auto"/>
            <w:left w:val="none" w:sz="0" w:space="0" w:color="auto"/>
            <w:bottom w:val="none" w:sz="0" w:space="0" w:color="auto"/>
            <w:right w:val="none" w:sz="0" w:space="0" w:color="auto"/>
          </w:divBdr>
        </w:div>
        <w:div w:id="1342851844">
          <w:marLeft w:val="480"/>
          <w:marRight w:val="0"/>
          <w:marTop w:val="0"/>
          <w:marBottom w:val="0"/>
          <w:divBdr>
            <w:top w:val="none" w:sz="0" w:space="0" w:color="auto"/>
            <w:left w:val="none" w:sz="0" w:space="0" w:color="auto"/>
            <w:bottom w:val="none" w:sz="0" w:space="0" w:color="auto"/>
            <w:right w:val="none" w:sz="0" w:space="0" w:color="auto"/>
          </w:divBdr>
        </w:div>
        <w:div w:id="1888684380">
          <w:marLeft w:val="480"/>
          <w:marRight w:val="0"/>
          <w:marTop w:val="0"/>
          <w:marBottom w:val="0"/>
          <w:divBdr>
            <w:top w:val="none" w:sz="0" w:space="0" w:color="auto"/>
            <w:left w:val="none" w:sz="0" w:space="0" w:color="auto"/>
            <w:bottom w:val="none" w:sz="0" w:space="0" w:color="auto"/>
            <w:right w:val="none" w:sz="0" w:space="0" w:color="auto"/>
          </w:divBdr>
        </w:div>
        <w:div w:id="704865093">
          <w:marLeft w:val="480"/>
          <w:marRight w:val="0"/>
          <w:marTop w:val="0"/>
          <w:marBottom w:val="0"/>
          <w:divBdr>
            <w:top w:val="none" w:sz="0" w:space="0" w:color="auto"/>
            <w:left w:val="none" w:sz="0" w:space="0" w:color="auto"/>
            <w:bottom w:val="none" w:sz="0" w:space="0" w:color="auto"/>
            <w:right w:val="none" w:sz="0" w:space="0" w:color="auto"/>
          </w:divBdr>
        </w:div>
        <w:div w:id="2127037063">
          <w:marLeft w:val="480"/>
          <w:marRight w:val="0"/>
          <w:marTop w:val="0"/>
          <w:marBottom w:val="0"/>
          <w:divBdr>
            <w:top w:val="none" w:sz="0" w:space="0" w:color="auto"/>
            <w:left w:val="none" w:sz="0" w:space="0" w:color="auto"/>
            <w:bottom w:val="none" w:sz="0" w:space="0" w:color="auto"/>
            <w:right w:val="none" w:sz="0" w:space="0" w:color="auto"/>
          </w:divBdr>
        </w:div>
        <w:div w:id="1874465382">
          <w:marLeft w:val="480"/>
          <w:marRight w:val="0"/>
          <w:marTop w:val="0"/>
          <w:marBottom w:val="0"/>
          <w:divBdr>
            <w:top w:val="none" w:sz="0" w:space="0" w:color="auto"/>
            <w:left w:val="none" w:sz="0" w:space="0" w:color="auto"/>
            <w:bottom w:val="none" w:sz="0" w:space="0" w:color="auto"/>
            <w:right w:val="none" w:sz="0" w:space="0" w:color="auto"/>
          </w:divBdr>
        </w:div>
        <w:div w:id="1599942667">
          <w:marLeft w:val="480"/>
          <w:marRight w:val="0"/>
          <w:marTop w:val="0"/>
          <w:marBottom w:val="0"/>
          <w:divBdr>
            <w:top w:val="none" w:sz="0" w:space="0" w:color="auto"/>
            <w:left w:val="none" w:sz="0" w:space="0" w:color="auto"/>
            <w:bottom w:val="none" w:sz="0" w:space="0" w:color="auto"/>
            <w:right w:val="none" w:sz="0" w:space="0" w:color="auto"/>
          </w:divBdr>
        </w:div>
        <w:div w:id="649214136">
          <w:marLeft w:val="480"/>
          <w:marRight w:val="0"/>
          <w:marTop w:val="0"/>
          <w:marBottom w:val="0"/>
          <w:divBdr>
            <w:top w:val="none" w:sz="0" w:space="0" w:color="auto"/>
            <w:left w:val="none" w:sz="0" w:space="0" w:color="auto"/>
            <w:bottom w:val="none" w:sz="0" w:space="0" w:color="auto"/>
            <w:right w:val="none" w:sz="0" w:space="0" w:color="auto"/>
          </w:divBdr>
        </w:div>
        <w:div w:id="372771631">
          <w:marLeft w:val="480"/>
          <w:marRight w:val="0"/>
          <w:marTop w:val="0"/>
          <w:marBottom w:val="0"/>
          <w:divBdr>
            <w:top w:val="none" w:sz="0" w:space="0" w:color="auto"/>
            <w:left w:val="none" w:sz="0" w:space="0" w:color="auto"/>
            <w:bottom w:val="none" w:sz="0" w:space="0" w:color="auto"/>
            <w:right w:val="none" w:sz="0" w:space="0" w:color="auto"/>
          </w:divBdr>
        </w:div>
        <w:div w:id="177550442">
          <w:marLeft w:val="480"/>
          <w:marRight w:val="0"/>
          <w:marTop w:val="0"/>
          <w:marBottom w:val="0"/>
          <w:divBdr>
            <w:top w:val="none" w:sz="0" w:space="0" w:color="auto"/>
            <w:left w:val="none" w:sz="0" w:space="0" w:color="auto"/>
            <w:bottom w:val="none" w:sz="0" w:space="0" w:color="auto"/>
            <w:right w:val="none" w:sz="0" w:space="0" w:color="auto"/>
          </w:divBdr>
        </w:div>
        <w:div w:id="1743409051">
          <w:marLeft w:val="480"/>
          <w:marRight w:val="0"/>
          <w:marTop w:val="0"/>
          <w:marBottom w:val="0"/>
          <w:divBdr>
            <w:top w:val="none" w:sz="0" w:space="0" w:color="auto"/>
            <w:left w:val="none" w:sz="0" w:space="0" w:color="auto"/>
            <w:bottom w:val="none" w:sz="0" w:space="0" w:color="auto"/>
            <w:right w:val="none" w:sz="0" w:space="0" w:color="auto"/>
          </w:divBdr>
        </w:div>
        <w:div w:id="2045978009">
          <w:marLeft w:val="480"/>
          <w:marRight w:val="0"/>
          <w:marTop w:val="0"/>
          <w:marBottom w:val="0"/>
          <w:divBdr>
            <w:top w:val="none" w:sz="0" w:space="0" w:color="auto"/>
            <w:left w:val="none" w:sz="0" w:space="0" w:color="auto"/>
            <w:bottom w:val="none" w:sz="0" w:space="0" w:color="auto"/>
            <w:right w:val="none" w:sz="0" w:space="0" w:color="auto"/>
          </w:divBdr>
        </w:div>
        <w:div w:id="1630623167">
          <w:marLeft w:val="480"/>
          <w:marRight w:val="0"/>
          <w:marTop w:val="0"/>
          <w:marBottom w:val="0"/>
          <w:divBdr>
            <w:top w:val="none" w:sz="0" w:space="0" w:color="auto"/>
            <w:left w:val="none" w:sz="0" w:space="0" w:color="auto"/>
            <w:bottom w:val="none" w:sz="0" w:space="0" w:color="auto"/>
            <w:right w:val="none" w:sz="0" w:space="0" w:color="auto"/>
          </w:divBdr>
        </w:div>
        <w:div w:id="756749679">
          <w:marLeft w:val="480"/>
          <w:marRight w:val="0"/>
          <w:marTop w:val="0"/>
          <w:marBottom w:val="0"/>
          <w:divBdr>
            <w:top w:val="none" w:sz="0" w:space="0" w:color="auto"/>
            <w:left w:val="none" w:sz="0" w:space="0" w:color="auto"/>
            <w:bottom w:val="none" w:sz="0" w:space="0" w:color="auto"/>
            <w:right w:val="none" w:sz="0" w:space="0" w:color="auto"/>
          </w:divBdr>
        </w:div>
        <w:div w:id="1400203650">
          <w:marLeft w:val="480"/>
          <w:marRight w:val="0"/>
          <w:marTop w:val="0"/>
          <w:marBottom w:val="0"/>
          <w:divBdr>
            <w:top w:val="none" w:sz="0" w:space="0" w:color="auto"/>
            <w:left w:val="none" w:sz="0" w:space="0" w:color="auto"/>
            <w:bottom w:val="none" w:sz="0" w:space="0" w:color="auto"/>
            <w:right w:val="none" w:sz="0" w:space="0" w:color="auto"/>
          </w:divBdr>
        </w:div>
        <w:div w:id="915438074">
          <w:marLeft w:val="480"/>
          <w:marRight w:val="0"/>
          <w:marTop w:val="0"/>
          <w:marBottom w:val="0"/>
          <w:divBdr>
            <w:top w:val="none" w:sz="0" w:space="0" w:color="auto"/>
            <w:left w:val="none" w:sz="0" w:space="0" w:color="auto"/>
            <w:bottom w:val="none" w:sz="0" w:space="0" w:color="auto"/>
            <w:right w:val="none" w:sz="0" w:space="0" w:color="auto"/>
          </w:divBdr>
        </w:div>
        <w:div w:id="200213628">
          <w:marLeft w:val="480"/>
          <w:marRight w:val="0"/>
          <w:marTop w:val="0"/>
          <w:marBottom w:val="0"/>
          <w:divBdr>
            <w:top w:val="none" w:sz="0" w:space="0" w:color="auto"/>
            <w:left w:val="none" w:sz="0" w:space="0" w:color="auto"/>
            <w:bottom w:val="none" w:sz="0" w:space="0" w:color="auto"/>
            <w:right w:val="none" w:sz="0" w:space="0" w:color="auto"/>
          </w:divBdr>
        </w:div>
        <w:div w:id="329598139">
          <w:marLeft w:val="480"/>
          <w:marRight w:val="0"/>
          <w:marTop w:val="0"/>
          <w:marBottom w:val="0"/>
          <w:divBdr>
            <w:top w:val="none" w:sz="0" w:space="0" w:color="auto"/>
            <w:left w:val="none" w:sz="0" w:space="0" w:color="auto"/>
            <w:bottom w:val="none" w:sz="0" w:space="0" w:color="auto"/>
            <w:right w:val="none" w:sz="0" w:space="0" w:color="auto"/>
          </w:divBdr>
        </w:div>
        <w:div w:id="1578248548">
          <w:marLeft w:val="480"/>
          <w:marRight w:val="0"/>
          <w:marTop w:val="0"/>
          <w:marBottom w:val="0"/>
          <w:divBdr>
            <w:top w:val="none" w:sz="0" w:space="0" w:color="auto"/>
            <w:left w:val="none" w:sz="0" w:space="0" w:color="auto"/>
            <w:bottom w:val="none" w:sz="0" w:space="0" w:color="auto"/>
            <w:right w:val="none" w:sz="0" w:space="0" w:color="auto"/>
          </w:divBdr>
        </w:div>
        <w:div w:id="1701976942">
          <w:marLeft w:val="480"/>
          <w:marRight w:val="0"/>
          <w:marTop w:val="0"/>
          <w:marBottom w:val="0"/>
          <w:divBdr>
            <w:top w:val="none" w:sz="0" w:space="0" w:color="auto"/>
            <w:left w:val="none" w:sz="0" w:space="0" w:color="auto"/>
            <w:bottom w:val="none" w:sz="0" w:space="0" w:color="auto"/>
            <w:right w:val="none" w:sz="0" w:space="0" w:color="auto"/>
          </w:divBdr>
        </w:div>
        <w:div w:id="1678268401">
          <w:marLeft w:val="480"/>
          <w:marRight w:val="0"/>
          <w:marTop w:val="0"/>
          <w:marBottom w:val="0"/>
          <w:divBdr>
            <w:top w:val="none" w:sz="0" w:space="0" w:color="auto"/>
            <w:left w:val="none" w:sz="0" w:space="0" w:color="auto"/>
            <w:bottom w:val="none" w:sz="0" w:space="0" w:color="auto"/>
            <w:right w:val="none" w:sz="0" w:space="0" w:color="auto"/>
          </w:divBdr>
        </w:div>
        <w:div w:id="1813525277">
          <w:marLeft w:val="480"/>
          <w:marRight w:val="0"/>
          <w:marTop w:val="0"/>
          <w:marBottom w:val="0"/>
          <w:divBdr>
            <w:top w:val="none" w:sz="0" w:space="0" w:color="auto"/>
            <w:left w:val="none" w:sz="0" w:space="0" w:color="auto"/>
            <w:bottom w:val="none" w:sz="0" w:space="0" w:color="auto"/>
            <w:right w:val="none" w:sz="0" w:space="0" w:color="auto"/>
          </w:divBdr>
        </w:div>
        <w:div w:id="1874728138">
          <w:marLeft w:val="480"/>
          <w:marRight w:val="0"/>
          <w:marTop w:val="0"/>
          <w:marBottom w:val="0"/>
          <w:divBdr>
            <w:top w:val="none" w:sz="0" w:space="0" w:color="auto"/>
            <w:left w:val="none" w:sz="0" w:space="0" w:color="auto"/>
            <w:bottom w:val="none" w:sz="0" w:space="0" w:color="auto"/>
            <w:right w:val="none" w:sz="0" w:space="0" w:color="auto"/>
          </w:divBdr>
        </w:div>
        <w:div w:id="398358557">
          <w:marLeft w:val="480"/>
          <w:marRight w:val="0"/>
          <w:marTop w:val="0"/>
          <w:marBottom w:val="0"/>
          <w:divBdr>
            <w:top w:val="none" w:sz="0" w:space="0" w:color="auto"/>
            <w:left w:val="none" w:sz="0" w:space="0" w:color="auto"/>
            <w:bottom w:val="none" w:sz="0" w:space="0" w:color="auto"/>
            <w:right w:val="none" w:sz="0" w:space="0" w:color="auto"/>
          </w:divBdr>
        </w:div>
        <w:div w:id="493572763">
          <w:marLeft w:val="480"/>
          <w:marRight w:val="0"/>
          <w:marTop w:val="0"/>
          <w:marBottom w:val="0"/>
          <w:divBdr>
            <w:top w:val="none" w:sz="0" w:space="0" w:color="auto"/>
            <w:left w:val="none" w:sz="0" w:space="0" w:color="auto"/>
            <w:bottom w:val="none" w:sz="0" w:space="0" w:color="auto"/>
            <w:right w:val="none" w:sz="0" w:space="0" w:color="auto"/>
          </w:divBdr>
        </w:div>
        <w:div w:id="525559956">
          <w:marLeft w:val="480"/>
          <w:marRight w:val="0"/>
          <w:marTop w:val="0"/>
          <w:marBottom w:val="0"/>
          <w:divBdr>
            <w:top w:val="none" w:sz="0" w:space="0" w:color="auto"/>
            <w:left w:val="none" w:sz="0" w:space="0" w:color="auto"/>
            <w:bottom w:val="none" w:sz="0" w:space="0" w:color="auto"/>
            <w:right w:val="none" w:sz="0" w:space="0" w:color="auto"/>
          </w:divBdr>
        </w:div>
        <w:div w:id="497811992">
          <w:marLeft w:val="480"/>
          <w:marRight w:val="0"/>
          <w:marTop w:val="0"/>
          <w:marBottom w:val="0"/>
          <w:divBdr>
            <w:top w:val="none" w:sz="0" w:space="0" w:color="auto"/>
            <w:left w:val="none" w:sz="0" w:space="0" w:color="auto"/>
            <w:bottom w:val="none" w:sz="0" w:space="0" w:color="auto"/>
            <w:right w:val="none" w:sz="0" w:space="0" w:color="auto"/>
          </w:divBdr>
        </w:div>
        <w:div w:id="1473061685">
          <w:marLeft w:val="480"/>
          <w:marRight w:val="0"/>
          <w:marTop w:val="0"/>
          <w:marBottom w:val="0"/>
          <w:divBdr>
            <w:top w:val="none" w:sz="0" w:space="0" w:color="auto"/>
            <w:left w:val="none" w:sz="0" w:space="0" w:color="auto"/>
            <w:bottom w:val="none" w:sz="0" w:space="0" w:color="auto"/>
            <w:right w:val="none" w:sz="0" w:space="0" w:color="auto"/>
          </w:divBdr>
        </w:div>
        <w:div w:id="1203324368">
          <w:marLeft w:val="480"/>
          <w:marRight w:val="0"/>
          <w:marTop w:val="0"/>
          <w:marBottom w:val="0"/>
          <w:divBdr>
            <w:top w:val="none" w:sz="0" w:space="0" w:color="auto"/>
            <w:left w:val="none" w:sz="0" w:space="0" w:color="auto"/>
            <w:bottom w:val="none" w:sz="0" w:space="0" w:color="auto"/>
            <w:right w:val="none" w:sz="0" w:space="0" w:color="auto"/>
          </w:divBdr>
        </w:div>
        <w:div w:id="1487623274">
          <w:marLeft w:val="480"/>
          <w:marRight w:val="0"/>
          <w:marTop w:val="0"/>
          <w:marBottom w:val="0"/>
          <w:divBdr>
            <w:top w:val="none" w:sz="0" w:space="0" w:color="auto"/>
            <w:left w:val="none" w:sz="0" w:space="0" w:color="auto"/>
            <w:bottom w:val="none" w:sz="0" w:space="0" w:color="auto"/>
            <w:right w:val="none" w:sz="0" w:space="0" w:color="auto"/>
          </w:divBdr>
        </w:div>
        <w:div w:id="89550799">
          <w:marLeft w:val="480"/>
          <w:marRight w:val="0"/>
          <w:marTop w:val="0"/>
          <w:marBottom w:val="0"/>
          <w:divBdr>
            <w:top w:val="none" w:sz="0" w:space="0" w:color="auto"/>
            <w:left w:val="none" w:sz="0" w:space="0" w:color="auto"/>
            <w:bottom w:val="none" w:sz="0" w:space="0" w:color="auto"/>
            <w:right w:val="none" w:sz="0" w:space="0" w:color="auto"/>
          </w:divBdr>
        </w:div>
        <w:div w:id="341125118">
          <w:marLeft w:val="480"/>
          <w:marRight w:val="0"/>
          <w:marTop w:val="0"/>
          <w:marBottom w:val="0"/>
          <w:divBdr>
            <w:top w:val="none" w:sz="0" w:space="0" w:color="auto"/>
            <w:left w:val="none" w:sz="0" w:space="0" w:color="auto"/>
            <w:bottom w:val="none" w:sz="0" w:space="0" w:color="auto"/>
            <w:right w:val="none" w:sz="0" w:space="0" w:color="auto"/>
          </w:divBdr>
        </w:div>
        <w:div w:id="1522938885">
          <w:marLeft w:val="480"/>
          <w:marRight w:val="0"/>
          <w:marTop w:val="0"/>
          <w:marBottom w:val="0"/>
          <w:divBdr>
            <w:top w:val="none" w:sz="0" w:space="0" w:color="auto"/>
            <w:left w:val="none" w:sz="0" w:space="0" w:color="auto"/>
            <w:bottom w:val="none" w:sz="0" w:space="0" w:color="auto"/>
            <w:right w:val="none" w:sz="0" w:space="0" w:color="auto"/>
          </w:divBdr>
        </w:div>
        <w:div w:id="844250670">
          <w:marLeft w:val="480"/>
          <w:marRight w:val="0"/>
          <w:marTop w:val="0"/>
          <w:marBottom w:val="0"/>
          <w:divBdr>
            <w:top w:val="none" w:sz="0" w:space="0" w:color="auto"/>
            <w:left w:val="none" w:sz="0" w:space="0" w:color="auto"/>
            <w:bottom w:val="none" w:sz="0" w:space="0" w:color="auto"/>
            <w:right w:val="none" w:sz="0" w:space="0" w:color="auto"/>
          </w:divBdr>
        </w:div>
        <w:div w:id="2086411891">
          <w:marLeft w:val="480"/>
          <w:marRight w:val="0"/>
          <w:marTop w:val="0"/>
          <w:marBottom w:val="0"/>
          <w:divBdr>
            <w:top w:val="none" w:sz="0" w:space="0" w:color="auto"/>
            <w:left w:val="none" w:sz="0" w:space="0" w:color="auto"/>
            <w:bottom w:val="none" w:sz="0" w:space="0" w:color="auto"/>
            <w:right w:val="none" w:sz="0" w:space="0" w:color="auto"/>
          </w:divBdr>
        </w:div>
        <w:div w:id="1110659780">
          <w:marLeft w:val="480"/>
          <w:marRight w:val="0"/>
          <w:marTop w:val="0"/>
          <w:marBottom w:val="0"/>
          <w:divBdr>
            <w:top w:val="none" w:sz="0" w:space="0" w:color="auto"/>
            <w:left w:val="none" w:sz="0" w:space="0" w:color="auto"/>
            <w:bottom w:val="none" w:sz="0" w:space="0" w:color="auto"/>
            <w:right w:val="none" w:sz="0" w:space="0" w:color="auto"/>
          </w:divBdr>
        </w:div>
        <w:div w:id="1136141147">
          <w:marLeft w:val="480"/>
          <w:marRight w:val="0"/>
          <w:marTop w:val="0"/>
          <w:marBottom w:val="0"/>
          <w:divBdr>
            <w:top w:val="none" w:sz="0" w:space="0" w:color="auto"/>
            <w:left w:val="none" w:sz="0" w:space="0" w:color="auto"/>
            <w:bottom w:val="none" w:sz="0" w:space="0" w:color="auto"/>
            <w:right w:val="none" w:sz="0" w:space="0" w:color="auto"/>
          </w:divBdr>
        </w:div>
        <w:div w:id="2095853060">
          <w:marLeft w:val="480"/>
          <w:marRight w:val="0"/>
          <w:marTop w:val="0"/>
          <w:marBottom w:val="0"/>
          <w:divBdr>
            <w:top w:val="none" w:sz="0" w:space="0" w:color="auto"/>
            <w:left w:val="none" w:sz="0" w:space="0" w:color="auto"/>
            <w:bottom w:val="none" w:sz="0" w:space="0" w:color="auto"/>
            <w:right w:val="none" w:sz="0" w:space="0" w:color="auto"/>
          </w:divBdr>
        </w:div>
        <w:div w:id="1797872503">
          <w:marLeft w:val="480"/>
          <w:marRight w:val="0"/>
          <w:marTop w:val="0"/>
          <w:marBottom w:val="0"/>
          <w:divBdr>
            <w:top w:val="none" w:sz="0" w:space="0" w:color="auto"/>
            <w:left w:val="none" w:sz="0" w:space="0" w:color="auto"/>
            <w:bottom w:val="none" w:sz="0" w:space="0" w:color="auto"/>
            <w:right w:val="none" w:sz="0" w:space="0" w:color="auto"/>
          </w:divBdr>
        </w:div>
        <w:div w:id="2085684487">
          <w:marLeft w:val="480"/>
          <w:marRight w:val="0"/>
          <w:marTop w:val="0"/>
          <w:marBottom w:val="0"/>
          <w:divBdr>
            <w:top w:val="none" w:sz="0" w:space="0" w:color="auto"/>
            <w:left w:val="none" w:sz="0" w:space="0" w:color="auto"/>
            <w:bottom w:val="none" w:sz="0" w:space="0" w:color="auto"/>
            <w:right w:val="none" w:sz="0" w:space="0" w:color="auto"/>
          </w:divBdr>
        </w:div>
        <w:div w:id="1707220356">
          <w:marLeft w:val="480"/>
          <w:marRight w:val="0"/>
          <w:marTop w:val="0"/>
          <w:marBottom w:val="0"/>
          <w:divBdr>
            <w:top w:val="none" w:sz="0" w:space="0" w:color="auto"/>
            <w:left w:val="none" w:sz="0" w:space="0" w:color="auto"/>
            <w:bottom w:val="none" w:sz="0" w:space="0" w:color="auto"/>
            <w:right w:val="none" w:sz="0" w:space="0" w:color="auto"/>
          </w:divBdr>
        </w:div>
        <w:div w:id="1508446088">
          <w:marLeft w:val="480"/>
          <w:marRight w:val="0"/>
          <w:marTop w:val="0"/>
          <w:marBottom w:val="0"/>
          <w:divBdr>
            <w:top w:val="none" w:sz="0" w:space="0" w:color="auto"/>
            <w:left w:val="none" w:sz="0" w:space="0" w:color="auto"/>
            <w:bottom w:val="none" w:sz="0" w:space="0" w:color="auto"/>
            <w:right w:val="none" w:sz="0" w:space="0" w:color="auto"/>
          </w:divBdr>
        </w:div>
        <w:div w:id="1738629408">
          <w:marLeft w:val="480"/>
          <w:marRight w:val="0"/>
          <w:marTop w:val="0"/>
          <w:marBottom w:val="0"/>
          <w:divBdr>
            <w:top w:val="none" w:sz="0" w:space="0" w:color="auto"/>
            <w:left w:val="none" w:sz="0" w:space="0" w:color="auto"/>
            <w:bottom w:val="none" w:sz="0" w:space="0" w:color="auto"/>
            <w:right w:val="none" w:sz="0" w:space="0" w:color="auto"/>
          </w:divBdr>
        </w:div>
        <w:div w:id="837691968">
          <w:marLeft w:val="480"/>
          <w:marRight w:val="0"/>
          <w:marTop w:val="0"/>
          <w:marBottom w:val="0"/>
          <w:divBdr>
            <w:top w:val="none" w:sz="0" w:space="0" w:color="auto"/>
            <w:left w:val="none" w:sz="0" w:space="0" w:color="auto"/>
            <w:bottom w:val="none" w:sz="0" w:space="0" w:color="auto"/>
            <w:right w:val="none" w:sz="0" w:space="0" w:color="auto"/>
          </w:divBdr>
        </w:div>
        <w:div w:id="1718162619">
          <w:marLeft w:val="480"/>
          <w:marRight w:val="0"/>
          <w:marTop w:val="0"/>
          <w:marBottom w:val="0"/>
          <w:divBdr>
            <w:top w:val="none" w:sz="0" w:space="0" w:color="auto"/>
            <w:left w:val="none" w:sz="0" w:space="0" w:color="auto"/>
            <w:bottom w:val="none" w:sz="0" w:space="0" w:color="auto"/>
            <w:right w:val="none" w:sz="0" w:space="0" w:color="auto"/>
          </w:divBdr>
        </w:div>
        <w:div w:id="1767266608">
          <w:marLeft w:val="480"/>
          <w:marRight w:val="0"/>
          <w:marTop w:val="0"/>
          <w:marBottom w:val="0"/>
          <w:divBdr>
            <w:top w:val="none" w:sz="0" w:space="0" w:color="auto"/>
            <w:left w:val="none" w:sz="0" w:space="0" w:color="auto"/>
            <w:bottom w:val="none" w:sz="0" w:space="0" w:color="auto"/>
            <w:right w:val="none" w:sz="0" w:space="0" w:color="auto"/>
          </w:divBdr>
        </w:div>
        <w:div w:id="677199319">
          <w:marLeft w:val="480"/>
          <w:marRight w:val="0"/>
          <w:marTop w:val="0"/>
          <w:marBottom w:val="0"/>
          <w:divBdr>
            <w:top w:val="none" w:sz="0" w:space="0" w:color="auto"/>
            <w:left w:val="none" w:sz="0" w:space="0" w:color="auto"/>
            <w:bottom w:val="none" w:sz="0" w:space="0" w:color="auto"/>
            <w:right w:val="none" w:sz="0" w:space="0" w:color="auto"/>
          </w:divBdr>
        </w:div>
        <w:div w:id="209847863">
          <w:marLeft w:val="480"/>
          <w:marRight w:val="0"/>
          <w:marTop w:val="0"/>
          <w:marBottom w:val="0"/>
          <w:divBdr>
            <w:top w:val="none" w:sz="0" w:space="0" w:color="auto"/>
            <w:left w:val="none" w:sz="0" w:space="0" w:color="auto"/>
            <w:bottom w:val="none" w:sz="0" w:space="0" w:color="auto"/>
            <w:right w:val="none" w:sz="0" w:space="0" w:color="auto"/>
          </w:divBdr>
        </w:div>
        <w:div w:id="85461098">
          <w:marLeft w:val="480"/>
          <w:marRight w:val="0"/>
          <w:marTop w:val="0"/>
          <w:marBottom w:val="0"/>
          <w:divBdr>
            <w:top w:val="none" w:sz="0" w:space="0" w:color="auto"/>
            <w:left w:val="none" w:sz="0" w:space="0" w:color="auto"/>
            <w:bottom w:val="none" w:sz="0" w:space="0" w:color="auto"/>
            <w:right w:val="none" w:sz="0" w:space="0" w:color="auto"/>
          </w:divBdr>
        </w:div>
        <w:div w:id="1409494012">
          <w:marLeft w:val="480"/>
          <w:marRight w:val="0"/>
          <w:marTop w:val="0"/>
          <w:marBottom w:val="0"/>
          <w:divBdr>
            <w:top w:val="none" w:sz="0" w:space="0" w:color="auto"/>
            <w:left w:val="none" w:sz="0" w:space="0" w:color="auto"/>
            <w:bottom w:val="none" w:sz="0" w:space="0" w:color="auto"/>
            <w:right w:val="none" w:sz="0" w:space="0" w:color="auto"/>
          </w:divBdr>
        </w:div>
        <w:div w:id="1702432789">
          <w:marLeft w:val="480"/>
          <w:marRight w:val="0"/>
          <w:marTop w:val="0"/>
          <w:marBottom w:val="0"/>
          <w:divBdr>
            <w:top w:val="none" w:sz="0" w:space="0" w:color="auto"/>
            <w:left w:val="none" w:sz="0" w:space="0" w:color="auto"/>
            <w:bottom w:val="none" w:sz="0" w:space="0" w:color="auto"/>
            <w:right w:val="none" w:sz="0" w:space="0" w:color="auto"/>
          </w:divBdr>
        </w:div>
        <w:div w:id="1994135797">
          <w:marLeft w:val="480"/>
          <w:marRight w:val="0"/>
          <w:marTop w:val="0"/>
          <w:marBottom w:val="0"/>
          <w:divBdr>
            <w:top w:val="none" w:sz="0" w:space="0" w:color="auto"/>
            <w:left w:val="none" w:sz="0" w:space="0" w:color="auto"/>
            <w:bottom w:val="none" w:sz="0" w:space="0" w:color="auto"/>
            <w:right w:val="none" w:sz="0" w:space="0" w:color="auto"/>
          </w:divBdr>
        </w:div>
        <w:div w:id="99837204">
          <w:marLeft w:val="480"/>
          <w:marRight w:val="0"/>
          <w:marTop w:val="0"/>
          <w:marBottom w:val="0"/>
          <w:divBdr>
            <w:top w:val="none" w:sz="0" w:space="0" w:color="auto"/>
            <w:left w:val="none" w:sz="0" w:space="0" w:color="auto"/>
            <w:bottom w:val="none" w:sz="0" w:space="0" w:color="auto"/>
            <w:right w:val="none" w:sz="0" w:space="0" w:color="auto"/>
          </w:divBdr>
        </w:div>
        <w:div w:id="1244487451">
          <w:marLeft w:val="480"/>
          <w:marRight w:val="0"/>
          <w:marTop w:val="0"/>
          <w:marBottom w:val="0"/>
          <w:divBdr>
            <w:top w:val="none" w:sz="0" w:space="0" w:color="auto"/>
            <w:left w:val="none" w:sz="0" w:space="0" w:color="auto"/>
            <w:bottom w:val="none" w:sz="0" w:space="0" w:color="auto"/>
            <w:right w:val="none" w:sz="0" w:space="0" w:color="auto"/>
          </w:divBdr>
        </w:div>
        <w:div w:id="539442551">
          <w:marLeft w:val="480"/>
          <w:marRight w:val="0"/>
          <w:marTop w:val="0"/>
          <w:marBottom w:val="0"/>
          <w:divBdr>
            <w:top w:val="none" w:sz="0" w:space="0" w:color="auto"/>
            <w:left w:val="none" w:sz="0" w:space="0" w:color="auto"/>
            <w:bottom w:val="none" w:sz="0" w:space="0" w:color="auto"/>
            <w:right w:val="none" w:sz="0" w:space="0" w:color="auto"/>
          </w:divBdr>
        </w:div>
        <w:div w:id="623999343">
          <w:marLeft w:val="480"/>
          <w:marRight w:val="0"/>
          <w:marTop w:val="0"/>
          <w:marBottom w:val="0"/>
          <w:divBdr>
            <w:top w:val="none" w:sz="0" w:space="0" w:color="auto"/>
            <w:left w:val="none" w:sz="0" w:space="0" w:color="auto"/>
            <w:bottom w:val="none" w:sz="0" w:space="0" w:color="auto"/>
            <w:right w:val="none" w:sz="0" w:space="0" w:color="auto"/>
          </w:divBdr>
        </w:div>
        <w:div w:id="1058895081">
          <w:marLeft w:val="480"/>
          <w:marRight w:val="0"/>
          <w:marTop w:val="0"/>
          <w:marBottom w:val="0"/>
          <w:divBdr>
            <w:top w:val="none" w:sz="0" w:space="0" w:color="auto"/>
            <w:left w:val="none" w:sz="0" w:space="0" w:color="auto"/>
            <w:bottom w:val="none" w:sz="0" w:space="0" w:color="auto"/>
            <w:right w:val="none" w:sz="0" w:space="0" w:color="auto"/>
          </w:divBdr>
        </w:div>
        <w:div w:id="1200240000">
          <w:marLeft w:val="480"/>
          <w:marRight w:val="0"/>
          <w:marTop w:val="0"/>
          <w:marBottom w:val="0"/>
          <w:divBdr>
            <w:top w:val="none" w:sz="0" w:space="0" w:color="auto"/>
            <w:left w:val="none" w:sz="0" w:space="0" w:color="auto"/>
            <w:bottom w:val="none" w:sz="0" w:space="0" w:color="auto"/>
            <w:right w:val="none" w:sz="0" w:space="0" w:color="auto"/>
          </w:divBdr>
        </w:div>
        <w:div w:id="2089763870">
          <w:marLeft w:val="480"/>
          <w:marRight w:val="0"/>
          <w:marTop w:val="0"/>
          <w:marBottom w:val="0"/>
          <w:divBdr>
            <w:top w:val="none" w:sz="0" w:space="0" w:color="auto"/>
            <w:left w:val="none" w:sz="0" w:space="0" w:color="auto"/>
            <w:bottom w:val="none" w:sz="0" w:space="0" w:color="auto"/>
            <w:right w:val="none" w:sz="0" w:space="0" w:color="auto"/>
          </w:divBdr>
        </w:div>
        <w:div w:id="1071734197">
          <w:marLeft w:val="480"/>
          <w:marRight w:val="0"/>
          <w:marTop w:val="0"/>
          <w:marBottom w:val="0"/>
          <w:divBdr>
            <w:top w:val="none" w:sz="0" w:space="0" w:color="auto"/>
            <w:left w:val="none" w:sz="0" w:space="0" w:color="auto"/>
            <w:bottom w:val="none" w:sz="0" w:space="0" w:color="auto"/>
            <w:right w:val="none" w:sz="0" w:space="0" w:color="auto"/>
          </w:divBdr>
        </w:div>
        <w:div w:id="129517291">
          <w:marLeft w:val="480"/>
          <w:marRight w:val="0"/>
          <w:marTop w:val="0"/>
          <w:marBottom w:val="0"/>
          <w:divBdr>
            <w:top w:val="none" w:sz="0" w:space="0" w:color="auto"/>
            <w:left w:val="none" w:sz="0" w:space="0" w:color="auto"/>
            <w:bottom w:val="none" w:sz="0" w:space="0" w:color="auto"/>
            <w:right w:val="none" w:sz="0" w:space="0" w:color="auto"/>
          </w:divBdr>
        </w:div>
        <w:div w:id="1424836917">
          <w:marLeft w:val="480"/>
          <w:marRight w:val="0"/>
          <w:marTop w:val="0"/>
          <w:marBottom w:val="0"/>
          <w:divBdr>
            <w:top w:val="none" w:sz="0" w:space="0" w:color="auto"/>
            <w:left w:val="none" w:sz="0" w:space="0" w:color="auto"/>
            <w:bottom w:val="none" w:sz="0" w:space="0" w:color="auto"/>
            <w:right w:val="none" w:sz="0" w:space="0" w:color="auto"/>
          </w:divBdr>
        </w:div>
        <w:div w:id="226694092">
          <w:marLeft w:val="480"/>
          <w:marRight w:val="0"/>
          <w:marTop w:val="0"/>
          <w:marBottom w:val="0"/>
          <w:divBdr>
            <w:top w:val="none" w:sz="0" w:space="0" w:color="auto"/>
            <w:left w:val="none" w:sz="0" w:space="0" w:color="auto"/>
            <w:bottom w:val="none" w:sz="0" w:space="0" w:color="auto"/>
            <w:right w:val="none" w:sz="0" w:space="0" w:color="auto"/>
          </w:divBdr>
        </w:div>
        <w:div w:id="143591193">
          <w:marLeft w:val="480"/>
          <w:marRight w:val="0"/>
          <w:marTop w:val="0"/>
          <w:marBottom w:val="0"/>
          <w:divBdr>
            <w:top w:val="none" w:sz="0" w:space="0" w:color="auto"/>
            <w:left w:val="none" w:sz="0" w:space="0" w:color="auto"/>
            <w:bottom w:val="none" w:sz="0" w:space="0" w:color="auto"/>
            <w:right w:val="none" w:sz="0" w:space="0" w:color="auto"/>
          </w:divBdr>
        </w:div>
        <w:div w:id="1101297393">
          <w:marLeft w:val="480"/>
          <w:marRight w:val="0"/>
          <w:marTop w:val="0"/>
          <w:marBottom w:val="0"/>
          <w:divBdr>
            <w:top w:val="none" w:sz="0" w:space="0" w:color="auto"/>
            <w:left w:val="none" w:sz="0" w:space="0" w:color="auto"/>
            <w:bottom w:val="none" w:sz="0" w:space="0" w:color="auto"/>
            <w:right w:val="none" w:sz="0" w:space="0" w:color="auto"/>
          </w:divBdr>
        </w:div>
        <w:div w:id="416287286">
          <w:marLeft w:val="480"/>
          <w:marRight w:val="0"/>
          <w:marTop w:val="0"/>
          <w:marBottom w:val="0"/>
          <w:divBdr>
            <w:top w:val="none" w:sz="0" w:space="0" w:color="auto"/>
            <w:left w:val="none" w:sz="0" w:space="0" w:color="auto"/>
            <w:bottom w:val="none" w:sz="0" w:space="0" w:color="auto"/>
            <w:right w:val="none" w:sz="0" w:space="0" w:color="auto"/>
          </w:divBdr>
        </w:div>
        <w:div w:id="1374117832">
          <w:marLeft w:val="480"/>
          <w:marRight w:val="0"/>
          <w:marTop w:val="0"/>
          <w:marBottom w:val="0"/>
          <w:divBdr>
            <w:top w:val="none" w:sz="0" w:space="0" w:color="auto"/>
            <w:left w:val="none" w:sz="0" w:space="0" w:color="auto"/>
            <w:bottom w:val="none" w:sz="0" w:space="0" w:color="auto"/>
            <w:right w:val="none" w:sz="0" w:space="0" w:color="auto"/>
          </w:divBdr>
        </w:div>
        <w:div w:id="311108243">
          <w:marLeft w:val="480"/>
          <w:marRight w:val="0"/>
          <w:marTop w:val="0"/>
          <w:marBottom w:val="0"/>
          <w:divBdr>
            <w:top w:val="none" w:sz="0" w:space="0" w:color="auto"/>
            <w:left w:val="none" w:sz="0" w:space="0" w:color="auto"/>
            <w:bottom w:val="none" w:sz="0" w:space="0" w:color="auto"/>
            <w:right w:val="none" w:sz="0" w:space="0" w:color="auto"/>
          </w:divBdr>
        </w:div>
        <w:div w:id="1639414694">
          <w:marLeft w:val="480"/>
          <w:marRight w:val="0"/>
          <w:marTop w:val="0"/>
          <w:marBottom w:val="0"/>
          <w:divBdr>
            <w:top w:val="none" w:sz="0" w:space="0" w:color="auto"/>
            <w:left w:val="none" w:sz="0" w:space="0" w:color="auto"/>
            <w:bottom w:val="none" w:sz="0" w:space="0" w:color="auto"/>
            <w:right w:val="none" w:sz="0" w:space="0" w:color="auto"/>
          </w:divBdr>
        </w:div>
        <w:div w:id="1319378678">
          <w:marLeft w:val="480"/>
          <w:marRight w:val="0"/>
          <w:marTop w:val="0"/>
          <w:marBottom w:val="0"/>
          <w:divBdr>
            <w:top w:val="none" w:sz="0" w:space="0" w:color="auto"/>
            <w:left w:val="none" w:sz="0" w:space="0" w:color="auto"/>
            <w:bottom w:val="none" w:sz="0" w:space="0" w:color="auto"/>
            <w:right w:val="none" w:sz="0" w:space="0" w:color="auto"/>
          </w:divBdr>
        </w:div>
        <w:div w:id="1444570847">
          <w:marLeft w:val="480"/>
          <w:marRight w:val="0"/>
          <w:marTop w:val="0"/>
          <w:marBottom w:val="0"/>
          <w:divBdr>
            <w:top w:val="none" w:sz="0" w:space="0" w:color="auto"/>
            <w:left w:val="none" w:sz="0" w:space="0" w:color="auto"/>
            <w:bottom w:val="none" w:sz="0" w:space="0" w:color="auto"/>
            <w:right w:val="none" w:sz="0" w:space="0" w:color="auto"/>
          </w:divBdr>
        </w:div>
        <w:div w:id="378669055">
          <w:marLeft w:val="480"/>
          <w:marRight w:val="0"/>
          <w:marTop w:val="0"/>
          <w:marBottom w:val="0"/>
          <w:divBdr>
            <w:top w:val="none" w:sz="0" w:space="0" w:color="auto"/>
            <w:left w:val="none" w:sz="0" w:space="0" w:color="auto"/>
            <w:bottom w:val="none" w:sz="0" w:space="0" w:color="auto"/>
            <w:right w:val="none" w:sz="0" w:space="0" w:color="auto"/>
          </w:divBdr>
        </w:div>
        <w:div w:id="1087340505">
          <w:marLeft w:val="480"/>
          <w:marRight w:val="0"/>
          <w:marTop w:val="0"/>
          <w:marBottom w:val="0"/>
          <w:divBdr>
            <w:top w:val="none" w:sz="0" w:space="0" w:color="auto"/>
            <w:left w:val="none" w:sz="0" w:space="0" w:color="auto"/>
            <w:bottom w:val="none" w:sz="0" w:space="0" w:color="auto"/>
            <w:right w:val="none" w:sz="0" w:space="0" w:color="auto"/>
          </w:divBdr>
        </w:div>
        <w:div w:id="1601372223">
          <w:marLeft w:val="480"/>
          <w:marRight w:val="0"/>
          <w:marTop w:val="0"/>
          <w:marBottom w:val="0"/>
          <w:divBdr>
            <w:top w:val="none" w:sz="0" w:space="0" w:color="auto"/>
            <w:left w:val="none" w:sz="0" w:space="0" w:color="auto"/>
            <w:bottom w:val="none" w:sz="0" w:space="0" w:color="auto"/>
            <w:right w:val="none" w:sz="0" w:space="0" w:color="auto"/>
          </w:divBdr>
        </w:div>
        <w:div w:id="2061780612">
          <w:marLeft w:val="480"/>
          <w:marRight w:val="0"/>
          <w:marTop w:val="0"/>
          <w:marBottom w:val="0"/>
          <w:divBdr>
            <w:top w:val="none" w:sz="0" w:space="0" w:color="auto"/>
            <w:left w:val="none" w:sz="0" w:space="0" w:color="auto"/>
            <w:bottom w:val="none" w:sz="0" w:space="0" w:color="auto"/>
            <w:right w:val="none" w:sz="0" w:space="0" w:color="auto"/>
          </w:divBdr>
        </w:div>
        <w:div w:id="1605573447">
          <w:marLeft w:val="480"/>
          <w:marRight w:val="0"/>
          <w:marTop w:val="0"/>
          <w:marBottom w:val="0"/>
          <w:divBdr>
            <w:top w:val="none" w:sz="0" w:space="0" w:color="auto"/>
            <w:left w:val="none" w:sz="0" w:space="0" w:color="auto"/>
            <w:bottom w:val="none" w:sz="0" w:space="0" w:color="auto"/>
            <w:right w:val="none" w:sz="0" w:space="0" w:color="auto"/>
          </w:divBdr>
        </w:div>
      </w:divsChild>
    </w:div>
    <w:div w:id="84426415">
      <w:bodyDiv w:val="1"/>
      <w:marLeft w:val="0"/>
      <w:marRight w:val="0"/>
      <w:marTop w:val="0"/>
      <w:marBottom w:val="0"/>
      <w:divBdr>
        <w:top w:val="none" w:sz="0" w:space="0" w:color="auto"/>
        <w:left w:val="none" w:sz="0" w:space="0" w:color="auto"/>
        <w:bottom w:val="none" w:sz="0" w:space="0" w:color="auto"/>
        <w:right w:val="none" w:sz="0" w:space="0" w:color="auto"/>
      </w:divBdr>
    </w:div>
    <w:div w:id="86124327">
      <w:bodyDiv w:val="1"/>
      <w:marLeft w:val="0"/>
      <w:marRight w:val="0"/>
      <w:marTop w:val="0"/>
      <w:marBottom w:val="0"/>
      <w:divBdr>
        <w:top w:val="none" w:sz="0" w:space="0" w:color="auto"/>
        <w:left w:val="none" w:sz="0" w:space="0" w:color="auto"/>
        <w:bottom w:val="none" w:sz="0" w:space="0" w:color="auto"/>
        <w:right w:val="none" w:sz="0" w:space="0" w:color="auto"/>
      </w:divBdr>
    </w:div>
    <w:div w:id="87702774">
      <w:bodyDiv w:val="1"/>
      <w:marLeft w:val="0"/>
      <w:marRight w:val="0"/>
      <w:marTop w:val="0"/>
      <w:marBottom w:val="0"/>
      <w:divBdr>
        <w:top w:val="none" w:sz="0" w:space="0" w:color="auto"/>
        <w:left w:val="none" w:sz="0" w:space="0" w:color="auto"/>
        <w:bottom w:val="none" w:sz="0" w:space="0" w:color="auto"/>
        <w:right w:val="none" w:sz="0" w:space="0" w:color="auto"/>
      </w:divBdr>
    </w:div>
    <w:div w:id="95754787">
      <w:bodyDiv w:val="1"/>
      <w:marLeft w:val="0"/>
      <w:marRight w:val="0"/>
      <w:marTop w:val="0"/>
      <w:marBottom w:val="0"/>
      <w:divBdr>
        <w:top w:val="none" w:sz="0" w:space="0" w:color="auto"/>
        <w:left w:val="none" w:sz="0" w:space="0" w:color="auto"/>
        <w:bottom w:val="none" w:sz="0" w:space="0" w:color="auto"/>
        <w:right w:val="none" w:sz="0" w:space="0" w:color="auto"/>
      </w:divBdr>
    </w:div>
    <w:div w:id="96751562">
      <w:bodyDiv w:val="1"/>
      <w:marLeft w:val="0"/>
      <w:marRight w:val="0"/>
      <w:marTop w:val="0"/>
      <w:marBottom w:val="0"/>
      <w:divBdr>
        <w:top w:val="none" w:sz="0" w:space="0" w:color="auto"/>
        <w:left w:val="none" w:sz="0" w:space="0" w:color="auto"/>
        <w:bottom w:val="none" w:sz="0" w:space="0" w:color="auto"/>
        <w:right w:val="none" w:sz="0" w:space="0" w:color="auto"/>
      </w:divBdr>
    </w:div>
    <w:div w:id="105198783">
      <w:bodyDiv w:val="1"/>
      <w:marLeft w:val="0"/>
      <w:marRight w:val="0"/>
      <w:marTop w:val="0"/>
      <w:marBottom w:val="0"/>
      <w:divBdr>
        <w:top w:val="none" w:sz="0" w:space="0" w:color="auto"/>
        <w:left w:val="none" w:sz="0" w:space="0" w:color="auto"/>
        <w:bottom w:val="none" w:sz="0" w:space="0" w:color="auto"/>
        <w:right w:val="none" w:sz="0" w:space="0" w:color="auto"/>
      </w:divBdr>
    </w:div>
    <w:div w:id="106316442">
      <w:bodyDiv w:val="1"/>
      <w:marLeft w:val="0"/>
      <w:marRight w:val="0"/>
      <w:marTop w:val="0"/>
      <w:marBottom w:val="0"/>
      <w:divBdr>
        <w:top w:val="none" w:sz="0" w:space="0" w:color="auto"/>
        <w:left w:val="none" w:sz="0" w:space="0" w:color="auto"/>
        <w:bottom w:val="none" w:sz="0" w:space="0" w:color="auto"/>
        <w:right w:val="none" w:sz="0" w:space="0" w:color="auto"/>
      </w:divBdr>
    </w:div>
    <w:div w:id="106852972">
      <w:bodyDiv w:val="1"/>
      <w:marLeft w:val="0"/>
      <w:marRight w:val="0"/>
      <w:marTop w:val="0"/>
      <w:marBottom w:val="0"/>
      <w:divBdr>
        <w:top w:val="none" w:sz="0" w:space="0" w:color="auto"/>
        <w:left w:val="none" w:sz="0" w:space="0" w:color="auto"/>
        <w:bottom w:val="none" w:sz="0" w:space="0" w:color="auto"/>
        <w:right w:val="none" w:sz="0" w:space="0" w:color="auto"/>
      </w:divBdr>
    </w:div>
    <w:div w:id="109477119">
      <w:bodyDiv w:val="1"/>
      <w:marLeft w:val="0"/>
      <w:marRight w:val="0"/>
      <w:marTop w:val="0"/>
      <w:marBottom w:val="0"/>
      <w:divBdr>
        <w:top w:val="none" w:sz="0" w:space="0" w:color="auto"/>
        <w:left w:val="none" w:sz="0" w:space="0" w:color="auto"/>
        <w:bottom w:val="none" w:sz="0" w:space="0" w:color="auto"/>
        <w:right w:val="none" w:sz="0" w:space="0" w:color="auto"/>
      </w:divBdr>
    </w:div>
    <w:div w:id="110787379">
      <w:bodyDiv w:val="1"/>
      <w:marLeft w:val="0"/>
      <w:marRight w:val="0"/>
      <w:marTop w:val="0"/>
      <w:marBottom w:val="0"/>
      <w:divBdr>
        <w:top w:val="none" w:sz="0" w:space="0" w:color="auto"/>
        <w:left w:val="none" w:sz="0" w:space="0" w:color="auto"/>
        <w:bottom w:val="none" w:sz="0" w:space="0" w:color="auto"/>
        <w:right w:val="none" w:sz="0" w:space="0" w:color="auto"/>
      </w:divBdr>
    </w:div>
    <w:div w:id="114951847">
      <w:bodyDiv w:val="1"/>
      <w:marLeft w:val="0"/>
      <w:marRight w:val="0"/>
      <w:marTop w:val="0"/>
      <w:marBottom w:val="0"/>
      <w:divBdr>
        <w:top w:val="none" w:sz="0" w:space="0" w:color="auto"/>
        <w:left w:val="none" w:sz="0" w:space="0" w:color="auto"/>
        <w:bottom w:val="none" w:sz="0" w:space="0" w:color="auto"/>
        <w:right w:val="none" w:sz="0" w:space="0" w:color="auto"/>
      </w:divBdr>
    </w:div>
    <w:div w:id="115220954">
      <w:bodyDiv w:val="1"/>
      <w:marLeft w:val="0"/>
      <w:marRight w:val="0"/>
      <w:marTop w:val="0"/>
      <w:marBottom w:val="0"/>
      <w:divBdr>
        <w:top w:val="none" w:sz="0" w:space="0" w:color="auto"/>
        <w:left w:val="none" w:sz="0" w:space="0" w:color="auto"/>
        <w:bottom w:val="none" w:sz="0" w:space="0" w:color="auto"/>
        <w:right w:val="none" w:sz="0" w:space="0" w:color="auto"/>
      </w:divBdr>
    </w:div>
    <w:div w:id="116801116">
      <w:marLeft w:val="0"/>
      <w:marRight w:val="0"/>
      <w:marTop w:val="0"/>
      <w:marBottom w:val="0"/>
      <w:divBdr>
        <w:top w:val="none" w:sz="0" w:space="0" w:color="auto"/>
        <w:left w:val="none" w:sz="0" w:space="0" w:color="auto"/>
        <w:bottom w:val="none" w:sz="0" w:space="0" w:color="auto"/>
        <w:right w:val="none" w:sz="0" w:space="0" w:color="auto"/>
      </w:divBdr>
    </w:div>
    <w:div w:id="117263092">
      <w:bodyDiv w:val="1"/>
      <w:marLeft w:val="0"/>
      <w:marRight w:val="0"/>
      <w:marTop w:val="0"/>
      <w:marBottom w:val="0"/>
      <w:divBdr>
        <w:top w:val="none" w:sz="0" w:space="0" w:color="auto"/>
        <w:left w:val="none" w:sz="0" w:space="0" w:color="auto"/>
        <w:bottom w:val="none" w:sz="0" w:space="0" w:color="auto"/>
        <w:right w:val="none" w:sz="0" w:space="0" w:color="auto"/>
      </w:divBdr>
    </w:div>
    <w:div w:id="117265515">
      <w:bodyDiv w:val="1"/>
      <w:marLeft w:val="0"/>
      <w:marRight w:val="0"/>
      <w:marTop w:val="0"/>
      <w:marBottom w:val="0"/>
      <w:divBdr>
        <w:top w:val="none" w:sz="0" w:space="0" w:color="auto"/>
        <w:left w:val="none" w:sz="0" w:space="0" w:color="auto"/>
        <w:bottom w:val="none" w:sz="0" w:space="0" w:color="auto"/>
        <w:right w:val="none" w:sz="0" w:space="0" w:color="auto"/>
      </w:divBdr>
    </w:div>
    <w:div w:id="118380520">
      <w:bodyDiv w:val="1"/>
      <w:marLeft w:val="0"/>
      <w:marRight w:val="0"/>
      <w:marTop w:val="0"/>
      <w:marBottom w:val="0"/>
      <w:divBdr>
        <w:top w:val="none" w:sz="0" w:space="0" w:color="auto"/>
        <w:left w:val="none" w:sz="0" w:space="0" w:color="auto"/>
        <w:bottom w:val="none" w:sz="0" w:space="0" w:color="auto"/>
        <w:right w:val="none" w:sz="0" w:space="0" w:color="auto"/>
      </w:divBdr>
    </w:div>
    <w:div w:id="119888325">
      <w:bodyDiv w:val="1"/>
      <w:marLeft w:val="0"/>
      <w:marRight w:val="0"/>
      <w:marTop w:val="0"/>
      <w:marBottom w:val="0"/>
      <w:divBdr>
        <w:top w:val="none" w:sz="0" w:space="0" w:color="auto"/>
        <w:left w:val="none" w:sz="0" w:space="0" w:color="auto"/>
        <w:bottom w:val="none" w:sz="0" w:space="0" w:color="auto"/>
        <w:right w:val="none" w:sz="0" w:space="0" w:color="auto"/>
      </w:divBdr>
    </w:div>
    <w:div w:id="121265750">
      <w:bodyDiv w:val="1"/>
      <w:marLeft w:val="0"/>
      <w:marRight w:val="0"/>
      <w:marTop w:val="0"/>
      <w:marBottom w:val="0"/>
      <w:divBdr>
        <w:top w:val="none" w:sz="0" w:space="0" w:color="auto"/>
        <w:left w:val="none" w:sz="0" w:space="0" w:color="auto"/>
        <w:bottom w:val="none" w:sz="0" w:space="0" w:color="auto"/>
        <w:right w:val="none" w:sz="0" w:space="0" w:color="auto"/>
      </w:divBdr>
    </w:div>
    <w:div w:id="121578113">
      <w:bodyDiv w:val="1"/>
      <w:marLeft w:val="0"/>
      <w:marRight w:val="0"/>
      <w:marTop w:val="0"/>
      <w:marBottom w:val="0"/>
      <w:divBdr>
        <w:top w:val="none" w:sz="0" w:space="0" w:color="auto"/>
        <w:left w:val="none" w:sz="0" w:space="0" w:color="auto"/>
        <w:bottom w:val="none" w:sz="0" w:space="0" w:color="auto"/>
        <w:right w:val="none" w:sz="0" w:space="0" w:color="auto"/>
      </w:divBdr>
    </w:div>
    <w:div w:id="123932977">
      <w:bodyDiv w:val="1"/>
      <w:marLeft w:val="0"/>
      <w:marRight w:val="0"/>
      <w:marTop w:val="0"/>
      <w:marBottom w:val="0"/>
      <w:divBdr>
        <w:top w:val="none" w:sz="0" w:space="0" w:color="auto"/>
        <w:left w:val="none" w:sz="0" w:space="0" w:color="auto"/>
        <w:bottom w:val="none" w:sz="0" w:space="0" w:color="auto"/>
        <w:right w:val="none" w:sz="0" w:space="0" w:color="auto"/>
      </w:divBdr>
      <w:divsChild>
        <w:div w:id="125321736">
          <w:marLeft w:val="480"/>
          <w:marRight w:val="0"/>
          <w:marTop w:val="0"/>
          <w:marBottom w:val="0"/>
          <w:divBdr>
            <w:top w:val="none" w:sz="0" w:space="0" w:color="auto"/>
            <w:left w:val="none" w:sz="0" w:space="0" w:color="auto"/>
            <w:bottom w:val="none" w:sz="0" w:space="0" w:color="auto"/>
            <w:right w:val="none" w:sz="0" w:space="0" w:color="auto"/>
          </w:divBdr>
        </w:div>
        <w:div w:id="1148279949">
          <w:marLeft w:val="480"/>
          <w:marRight w:val="0"/>
          <w:marTop w:val="0"/>
          <w:marBottom w:val="0"/>
          <w:divBdr>
            <w:top w:val="none" w:sz="0" w:space="0" w:color="auto"/>
            <w:left w:val="none" w:sz="0" w:space="0" w:color="auto"/>
            <w:bottom w:val="none" w:sz="0" w:space="0" w:color="auto"/>
            <w:right w:val="none" w:sz="0" w:space="0" w:color="auto"/>
          </w:divBdr>
        </w:div>
        <w:div w:id="1006245790">
          <w:marLeft w:val="480"/>
          <w:marRight w:val="0"/>
          <w:marTop w:val="0"/>
          <w:marBottom w:val="0"/>
          <w:divBdr>
            <w:top w:val="none" w:sz="0" w:space="0" w:color="auto"/>
            <w:left w:val="none" w:sz="0" w:space="0" w:color="auto"/>
            <w:bottom w:val="none" w:sz="0" w:space="0" w:color="auto"/>
            <w:right w:val="none" w:sz="0" w:space="0" w:color="auto"/>
          </w:divBdr>
        </w:div>
        <w:div w:id="140536359">
          <w:marLeft w:val="480"/>
          <w:marRight w:val="0"/>
          <w:marTop w:val="0"/>
          <w:marBottom w:val="0"/>
          <w:divBdr>
            <w:top w:val="none" w:sz="0" w:space="0" w:color="auto"/>
            <w:left w:val="none" w:sz="0" w:space="0" w:color="auto"/>
            <w:bottom w:val="none" w:sz="0" w:space="0" w:color="auto"/>
            <w:right w:val="none" w:sz="0" w:space="0" w:color="auto"/>
          </w:divBdr>
        </w:div>
        <w:div w:id="251086127">
          <w:marLeft w:val="480"/>
          <w:marRight w:val="0"/>
          <w:marTop w:val="0"/>
          <w:marBottom w:val="0"/>
          <w:divBdr>
            <w:top w:val="none" w:sz="0" w:space="0" w:color="auto"/>
            <w:left w:val="none" w:sz="0" w:space="0" w:color="auto"/>
            <w:bottom w:val="none" w:sz="0" w:space="0" w:color="auto"/>
            <w:right w:val="none" w:sz="0" w:space="0" w:color="auto"/>
          </w:divBdr>
        </w:div>
        <w:div w:id="902175228">
          <w:marLeft w:val="480"/>
          <w:marRight w:val="0"/>
          <w:marTop w:val="0"/>
          <w:marBottom w:val="0"/>
          <w:divBdr>
            <w:top w:val="none" w:sz="0" w:space="0" w:color="auto"/>
            <w:left w:val="none" w:sz="0" w:space="0" w:color="auto"/>
            <w:bottom w:val="none" w:sz="0" w:space="0" w:color="auto"/>
            <w:right w:val="none" w:sz="0" w:space="0" w:color="auto"/>
          </w:divBdr>
        </w:div>
        <w:div w:id="1857116511">
          <w:marLeft w:val="480"/>
          <w:marRight w:val="0"/>
          <w:marTop w:val="0"/>
          <w:marBottom w:val="0"/>
          <w:divBdr>
            <w:top w:val="none" w:sz="0" w:space="0" w:color="auto"/>
            <w:left w:val="none" w:sz="0" w:space="0" w:color="auto"/>
            <w:bottom w:val="none" w:sz="0" w:space="0" w:color="auto"/>
            <w:right w:val="none" w:sz="0" w:space="0" w:color="auto"/>
          </w:divBdr>
        </w:div>
        <w:div w:id="823356328">
          <w:marLeft w:val="480"/>
          <w:marRight w:val="0"/>
          <w:marTop w:val="0"/>
          <w:marBottom w:val="0"/>
          <w:divBdr>
            <w:top w:val="none" w:sz="0" w:space="0" w:color="auto"/>
            <w:left w:val="none" w:sz="0" w:space="0" w:color="auto"/>
            <w:bottom w:val="none" w:sz="0" w:space="0" w:color="auto"/>
            <w:right w:val="none" w:sz="0" w:space="0" w:color="auto"/>
          </w:divBdr>
        </w:div>
        <w:div w:id="923999362">
          <w:marLeft w:val="480"/>
          <w:marRight w:val="0"/>
          <w:marTop w:val="0"/>
          <w:marBottom w:val="0"/>
          <w:divBdr>
            <w:top w:val="none" w:sz="0" w:space="0" w:color="auto"/>
            <w:left w:val="none" w:sz="0" w:space="0" w:color="auto"/>
            <w:bottom w:val="none" w:sz="0" w:space="0" w:color="auto"/>
            <w:right w:val="none" w:sz="0" w:space="0" w:color="auto"/>
          </w:divBdr>
        </w:div>
        <w:div w:id="686444231">
          <w:marLeft w:val="480"/>
          <w:marRight w:val="0"/>
          <w:marTop w:val="0"/>
          <w:marBottom w:val="0"/>
          <w:divBdr>
            <w:top w:val="none" w:sz="0" w:space="0" w:color="auto"/>
            <w:left w:val="none" w:sz="0" w:space="0" w:color="auto"/>
            <w:bottom w:val="none" w:sz="0" w:space="0" w:color="auto"/>
            <w:right w:val="none" w:sz="0" w:space="0" w:color="auto"/>
          </w:divBdr>
        </w:div>
        <w:div w:id="1402217119">
          <w:marLeft w:val="480"/>
          <w:marRight w:val="0"/>
          <w:marTop w:val="0"/>
          <w:marBottom w:val="0"/>
          <w:divBdr>
            <w:top w:val="none" w:sz="0" w:space="0" w:color="auto"/>
            <w:left w:val="none" w:sz="0" w:space="0" w:color="auto"/>
            <w:bottom w:val="none" w:sz="0" w:space="0" w:color="auto"/>
            <w:right w:val="none" w:sz="0" w:space="0" w:color="auto"/>
          </w:divBdr>
        </w:div>
        <w:div w:id="1199396427">
          <w:marLeft w:val="480"/>
          <w:marRight w:val="0"/>
          <w:marTop w:val="0"/>
          <w:marBottom w:val="0"/>
          <w:divBdr>
            <w:top w:val="none" w:sz="0" w:space="0" w:color="auto"/>
            <w:left w:val="none" w:sz="0" w:space="0" w:color="auto"/>
            <w:bottom w:val="none" w:sz="0" w:space="0" w:color="auto"/>
            <w:right w:val="none" w:sz="0" w:space="0" w:color="auto"/>
          </w:divBdr>
        </w:div>
        <w:div w:id="356926936">
          <w:marLeft w:val="480"/>
          <w:marRight w:val="0"/>
          <w:marTop w:val="0"/>
          <w:marBottom w:val="0"/>
          <w:divBdr>
            <w:top w:val="none" w:sz="0" w:space="0" w:color="auto"/>
            <w:left w:val="none" w:sz="0" w:space="0" w:color="auto"/>
            <w:bottom w:val="none" w:sz="0" w:space="0" w:color="auto"/>
            <w:right w:val="none" w:sz="0" w:space="0" w:color="auto"/>
          </w:divBdr>
        </w:div>
        <w:div w:id="2093745191">
          <w:marLeft w:val="480"/>
          <w:marRight w:val="0"/>
          <w:marTop w:val="0"/>
          <w:marBottom w:val="0"/>
          <w:divBdr>
            <w:top w:val="none" w:sz="0" w:space="0" w:color="auto"/>
            <w:left w:val="none" w:sz="0" w:space="0" w:color="auto"/>
            <w:bottom w:val="none" w:sz="0" w:space="0" w:color="auto"/>
            <w:right w:val="none" w:sz="0" w:space="0" w:color="auto"/>
          </w:divBdr>
        </w:div>
        <w:div w:id="1593590024">
          <w:marLeft w:val="480"/>
          <w:marRight w:val="0"/>
          <w:marTop w:val="0"/>
          <w:marBottom w:val="0"/>
          <w:divBdr>
            <w:top w:val="none" w:sz="0" w:space="0" w:color="auto"/>
            <w:left w:val="none" w:sz="0" w:space="0" w:color="auto"/>
            <w:bottom w:val="none" w:sz="0" w:space="0" w:color="auto"/>
            <w:right w:val="none" w:sz="0" w:space="0" w:color="auto"/>
          </w:divBdr>
        </w:div>
        <w:div w:id="1821456817">
          <w:marLeft w:val="480"/>
          <w:marRight w:val="0"/>
          <w:marTop w:val="0"/>
          <w:marBottom w:val="0"/>
          <w:divBdr>
            <w:top w:val="none" w:sz="0" w:space="0" w:color="auto"/>
            <w:left w:val="none" w:sz="0" w:space="0" w:color="auto"/>
            <w:bottom w:val="none" w:sz="0" w:space="0" w:color="auto"/>
            <w:right w:val="none" w:sz="0" w:space="0" w:color="auto"/>
          </w:divBdr>
        </w:div>
        <w:div w:id="1580410837">
          <w:marLeft w:val="480"/>
          <w:marRight w:val="0"/>
          <w:marTop w:val="0"/>
          <w:marBottom w:val="0"/>
          <w:divBdr>
            <w:top w:val="none" w:sz="0" w:space="0" w:color="auto"/>
            <w:left w:val="none" w:sz="0" w:space="0" w:color="auto"/>
            <w:bottom w:val="none" w:sz="0" w:space="0" w:color="auto"/>
            <w:right w:val="none" w:sz="0" w:space="0" w:color="auto"/>
          </w:divBdr>
        </w:div>
        <w:div w:id="898436705">
          <w:marLeft w:val="480"/>
          <w:marRight w:val="0"/>
          <w:marTop w:val="0"/>
          <w:marBottom w:val="0"/>
          <w:divBdr>
            <w:top w:val="none" w:sz="0" w:space="0" w:color="auto"/>
            <w:left w:val="none" w:sz="0" w:space="0" w:color="auto"/>
            <w:bottom w:val="none" w:sz="0" w:space="0" w:color="auto"/>
            <w:right w:val="none" w:sz="0" w:space="0" w:color="auto"/>
          </w:divBdr>
        </w:div>
        <w:div w:id="764418238">
          <w:marLeft w:val="480"/>
          <w:marRight w:val="0"/>
          <w:marTop w:val="0"/>
          <w:marBottom w:val="0"/>
          <w:divBdr>
            <w:top w:val="none" w:sz="0" w:space="0" w:color="auto"/>
            <w:left w:val="none" w:sz="0" w:space="0" w:color="auto"/>
            <w:bottom w:val="none" w:sz="0" w:space="0" w:color="auto"/>
            <w:right w:val="none" w:sz="0" w:space="0" w:color="auto"/>
          </w:divBdr>
        </w:div>
        <w:div w:id="1063066701">
          <w:marLeft w:val="480"/>
          <w:marRight w:val="0"/>
          <w:marTop w:val="0"/>
          <w:marBottom w:val="0"/>
          <w:divBdr>
            <w:top w:val="none" w:sz="0" w:space="0" w:color="auto"/>
            <w:left w:val="none" w:sz="0" w:space="0" w:color="auto"/>
            <w:bottom w:val="none" w:sz="0" w:space="0" w:color="auto"/>
            <w:right w:val="none" w:sz="0" w:space="0" w:color="auto"/>
          </w:divBdr>
        </w:div>
        <w:div w:id="1462965236">
          <w:marLeft w:val="480"/>
          <w:marRight w:val="0"/>
          <w:marTop w:val="0"/>
          <w:marBottom w:val="0"/>
          <w:divBdr>
            <w:top w:val="none" w:sz="0" w:space="0" w:color="auto"/>
            <w:left w:val="none" w:sz="0" w:space="0" w:color="auto"/>
            <w:bottom w:val="none" w:sz="0" w:space="0" w:color="auto"/>
            <w:right w:val="none" w:sz="0" w:space="0" w:color="auto"/>
          </w:divBdr>
        </w:div>
        <w:div w:id="1967421588">
          <w:marLeft w:val="480"/>
          <w:marRight w:val="0"/>
          <w:marTop w:val="0"/>
          <w:marBottom w:val="0"/>
          <w:divBdr>
            <w:top w:val="none" w:sz="0" w:space="0" w:color="auto"/>
            <w:left w:val="none" w:sz="0" w:space="0" w:color="auto"/>
            <w:bottom w:val="none" w:sz="0" w:space="0" w:color="auto"/>
            <w:right w:val="none" w:sz="0" w:space="0" w:color="auto"/>
          </w:divBdr>
        </w:div>
        <w:div w:id="1826241529">
          <w:marLeft w:val="480"/>
          <w:marRight w:val="0"/>
          <w:marTop w:val="0"/>
          <w:marBottom w:val="0"/>
          <w:divBdr>
            <w:top w:val="none" w:sz="0" w:space="0" w:color="auto"/>
            <w:left w:val="none" w:sz="0" w:space="0" w:color="auto"/>
            <w:bottom w:val="none" w:sz="0" w:space="0" w:color="auto"/>
            <w:right w:val="none" w:sz="0" w:space="0" w:color="auto"/>
          </w:divBdr>
        </w:div>
        <w:div w:id="1341084133">
          <w:marLeft w:val="480"/>
          <w:marRight w:val="0"/>
          <w:marTop w:val="0"/>
          <w:marBottom w:val="0"/>
          <w:divBdr>
            <w:top w:val="none" w:sz="0" w:space="0" w:color="auto"/>
            <w:left w:val="none" w:sz="0" w:space="0" w:color="auto"/>
            <w:bottom w:val="none" w:sz="0" w:space="0" w:color="auto"/>
            <w:right w:val="none" w:sz="0" w:space="0" w:color="auto"/>
          </w:divBdr>
        </w:div>
        <w:div w:id="1553036806">
          <w:marLeft w:val="480"/>
          <w:marRight w:val="0"/>
          <w:marTop w:val="0"/>
          <w:marBottom w:val="0"/>
          <w:divBdr>
            <w:top w:val="none" w:sz="0" w:space="0" w:color="auto"/>
            <w:left w:val="none" w:sz="0" w:space="0" w:color="auto"/>
            <w:bottom w:val="none" w:sz="0" w:space="0" w:color="auto"/>
            <w:right w:val="none" w:sz="0" w:space="0" w:color="auto"/>
          </w:divBdr>
        </w:div>
        <w:div w:id="2040354651">
          <w:marLeft w:val="480"/>
          <w:marRight w:val="0"/>
          <w:marTop w:val="0"/>
          <w:marBottom w:val="0"/>
          <w:divBdr>
            <w:top w:val="none" w:sz="0" w:space="0" w:color="auto"/>
            <w:left w:val="none" w:sz="0" w:space="0" w:color="auto"/>
            <w:bottom w:val="none" w:sz="0" w:space="0" w:color="auto"/>
            <w:right w:val="none" w:sz="0" w:space="0" w:color="auto"/>
          </w:divBdr>
        </w:div>
        <w:div w:id="1719671074">
          <w:marLeft w:val="480"/>
          <w:marRight w:val="0"/>
          <w:marTop w:val="0"/>
          <w:marBottom w:val="0"/>
          <w:divBdr>
            <w:top w:val="none" w:sz="0" w:space="0" w:color="auto"/>
            <w:left w:val="none" w:sz="0" w:space="0" w:color="auto"/>
            <w:bottom w:val="none" w:sz="0" w:space="0" w:color="auto"/>
            <w:right w:val="none" w:sz="0" w:space="0" w:color="auto"/>
          </w:divBdr>
        </w:div>
        <w:div w:id="1182738369">
          <w:marLeft w:val="480"/>
          <w:marRight w:val="0"/>
          <w:marTop w:val="0"/>
          <w:marBottom w:val="0"/>
          <w:divBdr>
            <w:top w:val="none" w:sz="0" w:space="0" w:color="auto"/>
            <w:left w:val="none" w:sz="0" w:space="0" w:color="auto"/>
            <w:bottom w:val="none" w:sz="0" w:space="0" w:color="auto"/>
            <w:right w:val="none" w:sz="0" w:space="0" w:color="auto"/>
          </w:divBdr>
        </w:div>
        <w:div w:id="605618962">
          <w:marLeft w:val="480"/>
          <w:marRight w:val="0"/>
          <w:marTop w:val="0"/>
          <w:marBottom w:val="0"/>
          <w:divBdr>
            <w:top w:val="none" w:sz="0" w:space="0" w:color="auto"/>
            <w:left w:val="none" w:sz="0" w:space="0" w:color="auto"/>
            <w:bottom w:val="none" w:sz="0" w:space="0" w:color="auto"/>
            <w:right w:val="none" w:sz="0" w:space="0" w:color="auto"/>
          </w:divBdr>
        </w:div>
        <w:div w:id="1352953987">
          <w:marLeft w:val="480"/>
          <w:marRight w:val="0"/>
          <w:marTop w:val="0"/>
          <w:marBottom w:val="0"/>
          <w:divBdr>
            <w:top w:val="none" w:sz="0" w:space="0" w:color="auto"/>
            <w:left w:val="none" w:sz="0" w:space="0" w:color="auto"/>
            <w:bottom w:val="none" w:sz="0" w:space="0" w:color="auto"/>
            <w:right w:val="none" w:sz="0" w:space="0" w:color="auto"/>
          </w:divBdr>
        </w:div>
        <w:div w:id="2000689418">
          <w:marLeft w:val="480"/>
          <w:marRight w:val="0"/>
          <w:marTop w:val="0"/>
          <w:marBottom w:val="0"/>
          <w:divBdr>
            <w:top w:val="none" w:sz="0" w:space="0" w:color="auto"/>
            <w:left w:val="none" w:sz="0" w:space="0" w:color="auto"/>
            <w:bottom w:val="none" w:sz="0" w:space="0" w:color="auto"/>
            <w:right w:val="none" w:sz="0" w:space="0" w:color="auto"/>
          </w:divBdr>
        </w:div>
        <w:div w:id="457189907">
          <w:marLeft w:val="480"/>
          <w:marRight w:val="0"/>
          <w:marTop w:val="0"/>
          <w:marBottom w:val="0"/>
          <w:divBdr>
            <w:top w:val="none" w:sz="0" w:space="0" w:color="auto"/>
            <w:left w:val="none" w:sz="0" w:space="0" w:color="auto"/>
            <w:bottom w:val="none" w:sz="0" w:space="0" w:color="auto"/>
            <w:right w:val="none" w:sz="0" w:space="0" w:color="auto"/>
          </w:divBdr>
        </w:div>
        <w:div w:id="557597968">
          <w:marLeft w:val="480"/>
          <w:marRight w:val="0"/>
          <w:marTop w:val="0"/>
          <w:marBottom w:val="0"/>
          <w:divBdr>
            <w:top w:val="none" w:sz="0" w:space="0" w:color="auto"/>
            <w:left w:val="none" w:sz="0" w:space="0" w:color="auto"/>
            <w:bottom w:val="none" w:sz="0" w:space="0" w:color="auto"/>
            <w:right w:val="none" w:sz="0" w:space="0" w:color="auto"/>
          </w:divBdr>
        </w:div>
        <w:div w:id="246773786">
          <w:marLeft w:val="480"/>
          <w:marRight w:val="0"/>
          <w:marTop w:val="0"/>
          <w:marBottom w:val="0"/>
          <w:divBdr>
            <w:top w:val="none" w:sz="0" w:space="0" w:color="auto"/>
            <w:left w:val="none" w:sz="0" w:space="0" w:color="auto"/>
            <w:bottom w:val="none" w:sz="0" w:space="0" w:color="auto"/>
            <w:right w:val="none" w:sz="0" w:space="0" w:color="auto"/>
          </w:divBdr>
        </w:div>
        <w:div w:id="378239372">
          <w:marLeft w:val="480"/>
          <w:marRight w:val="0"/>
          <w:marTop w:val="0"/>
          <w:marBottom w:val="0"/>
          <w:divBdr>
            <w:top w:val="none" w:sz="0" w:space="0" w:color="auto"/>
            <w:left w:val="none" w:sz="0" w:space="0" w:color="auto"/>
            <w:bottom w:val="none" w:sz="0" w:space="0" w:color="auto"/>
            <w:right w:val="none" w:sz="0" w:space="0" w:color="auto"/>
          </w:divBdr>
        </w:div>
        <w:div w:id="389574540">
          <w:marLeft w:val="480"/>
          <w:marRight w:val="0"/>
          <w:marTop w:val="0"/>
          <w:marBottom w:val="0"/>
          <w:divBdr>
            <w:top w:val="none" w:sz="0" w:space="0" w:color="auto"/>
            <w:left w:val="none" w:sz="0" w:space="0" w:color="auto"/>
            <w:bottom w:val="none" w:sz="0" w:space="0" w:color="auto"/>
            <w:right w:val="none" w:sz="0" w:space="0" w:color="auto"/>
          </w:divBdr>
        </w:div>
        <w:div w:id="2033527827">
          <w:marLeft w:val="480"/>
          <w:marRight w:val="0"/>
          <w:marTop w:val="0"/>
          <w:marBottom w:val="0"/>
          <w:divBdr>
            <w:top w:val="none" w:sz="0" w:space="0" w:color="auto"/>
            <w:left w:val="none" w:sz="0" w:space="0" w:color="auto"/>
            <w:bottom w:val="none" w:sz="0" w:space="0" w:color="auto"/>
            <w:right w:val="none" w:sz="0" w:space="0" w:color="auto"/>
          </w:divBdr>
        </w:div>
        <w:div w:id="1853571870">
          <w:marLeft w:val="480"/>
          <w:marRight w:val="0"/>
          <w:marTop w:val="0"/>
          <w:marBottom w:val="0"/>
          <w:divBdr>
            <w:top w:val="none" w:sz="0" w:space="0" w:color="auto"/>
            <w:left w:val="none" w:sz="0" w:space="0" w:color="auto"/>
            <w:bottom w:val="none" w:sz="0" w:space="0" w:color="auto"/>
            <w:right w:val="none" w:sz="0" w:space="0" w:color="auto"/>
          </w:divBdr>
        </w:div>
        <w:div w:id="1754282096">
          <w:marLeft w:val="480"/>
          <w:marRight w:val="0"/>
          <w:marTop w:val="0"/>
          <w:marBottom w:val="0"/>
          <w:divBdr>
            <w:top w:val="none" w:sz="0" w:space="0" w:color="auto"/>
            <w:left w:val="none" w:sz="0" w:space="0" w:color="auto"/>
            <w:bottom w:val="none" w:sz="0" w:space="0" w:color="auto"/>
            <w:right w:val="none" w:sz="0" w:space="0" w:color="auto"/>
          </w:divBdr>
        </w:div>
        <w:div w:id="1257713329">
          <w:marLeft w:val="480"/>
          <w:marRight w:val="0"/>
          <w:marTop w:val="0"/>
          <w:marBottom w:val="0"/>
          <w:divBdr>
            <w:top w:val="none" w:sz="0" w:space="0" w:color="auto"/>
            <w:left w:val="none" w:sz="0" w:space="0" w:color="auto"/>
            <w:bottom w:val="none" w:sz="0" w:space="0" w:color="auto"/>
            <w:right w:val="none" w:sz="0" w:space="0" w:color="auto"/>
          </w:divBdr>
        </w:div>
        <w:div w:id="1058482246">
          <w:marLeft w:val="480"/>
          <w:marRight w:val="0"/>
          <w:marTop w:val="0"/>
          <w:marBottom w:val="0"/>
          <w:divBdr>
            <w:top w:val="none" w:sz="0" w:space="0" w:color="auto"/>
            <w:left w:val="none" w:sz="0" w:space="0" w:color="auto"/>
            <w:bottom w:val="none" w:sz="0" w:space="0" w:color="auto"/>
            <w:right w:val="none" w:sz="0" w:space="0" w:color="auto"/>
          </w:divBdr>
        </w:div>
        <w:div w:id="388042083">
          <w:marLeft w:val="480"/>
          <w:marRight w:val="0"/>
          <w:marTop w:val="0"/>
          <w:marBottom w:val="0"/>
          <w:divBdr>
            <w:top w:val="none" w:sz="0" w:space="0" w:color="auto"/>
            <w:left w:val="none" w:sz="0" w:space="0" w:color="auto"/>
            <w:bottom w:val="none" w:sz="0" w:space="0" w:color="auto"/>
            <w:right w:val="none" w:sz="0" w:space="0" w:color="auto"/>
          </w:divBdr>
        </w:div>
        <w:div w:id="199977079">
          <w:marLeft w:val="480"/>
          <w:marRight w:val="0"/>
          <w:marTop w:val="0"/>
          <w:marBottom w:val="0"/>
          <w:divBdr>
            <w:top w:val="none" w:sz="0" w:space="0" w:color="auto"/>
            <w:left w:val="none" w:sz="0" w:space="0" w:color="auto"/>
            <w:bottom w:val="none" w:sz="0" w:space="0" w:color="auto"/>
            <w:right w:val="none" w:sz="0" w:space="0" w:color="auto"/>
          </w:divBdr>
        </w:div>
        <w:div w:id="1182355344">
          <w:marLeft w:val="480"/>
          <w:marRight w:val="0"/>
          <w:marTop w:val="0"/>
          <w:marBottom w:val="0"/>
          <w:divBdr>
            <w:top w:val="none" w:sz="0" w:space="0" w:color="auto"/>
            <w:left w:val="none" w:sz="0" w:space="0" w:color="auto"/>
            <w:bottom w:val="none" w:sz="0" w:space="0" w:color="auto"/>
            <w:right w:val="none" w:sz="0" w:space="0" w:color="auto"/>
          </w:divBdr>
        </w:div>
        <w:div w:id="1764230226">
          <w:marLeft w:val="480"/>
          <w:marRight w:val="0"/>
          <w:marTop w:val="0"/>
          <w:marBottom w:val="0"/>
          <w:divBdr>
            <w:top w:val="none" w:sz="0" w:space="0" w:color="auto"/>
            <w:left w:val="none" w:sz="0" w:space="0" w:color="auto"/>
            <w:bottom w:val="none" w:sz="0" w:space="0" w:color="auto"/>
            <w:right w:val="none" w:sz="0" w:space="0" w:color="auto"/>
          </w:divBdr>
        </w:div>
        <w:div w:id="1148984339">
          <w:marLeft w:val="480"/>
          <w:marRight w:val="0"/>
          <w:marTop w:val="0"/>
          <w:marBottom w:val="0"/>
          <w:divBdr>
            <w:top w:val="none" w:sz="0" w:space="0" w:color="auto"/>
            <w:left w:val="none" w:sz="0" w:space="0" w:color="auto"/>
            <w:bottom w:val="none" w:sz="0" w:space="0" w:color="auto"/>
            <w:right w:val="none" w:sz="0" w:space="0" w:color="auto"/>
          </w:divBdr>
        </w:div>
        <w:div w:id="218176040">
          <w:marLeft w:val="480"/>
          <w:marRight w:val="0"/>
          <w:marTop w:val="0"/>
          <w:marBottom w:val="0"/>
          <w:divBdr>
            <w:top w:val="none" w:sz="0" w:space="0" w:color="auto"/>
            <w:left w:val="none" w:sz="0" w:space="0" w:color="auto"/>
            <w:bottom w:val="none" w:sz="0" w:space="0" w:color="auto"/>
            <w:right w:val="none" w:sz="0" w:space="0" w:color="auto"/>
          </w:divBdr>
        </w:div>
        <w:div w:id="186605258">
          <w:marLeft w:val="480"/>
          <w:marRight w:val="0"/>
          <w:marTop w:val="0"/>
          <w:marBottom w:val="0"/>
          <w:divBdr>
            <w:top w:val="none" w:sz="0" w:space="0" w:color="auto"/>
            <w:left w:val="none" w:sz="0" w:space="0" w:color="auto"/>
            <w:bottom w:val="none" w:sz="0" w:space="0" w:color="auto"/>
            <w:right w:val="none" w:sz="0" w:space="0" w:color="auto"/>
          </w:divBdr>
        </w:div>
        <w:div w:id="503131870">
          <w:marLeft w:val="480"/>
          <w:marRight w:val="0"/>
          <w:marTop w:val="0"/>
          <w:marBottom w:val="0"/>
          <w:divBdr>
            <w:top w:val="none" w:sz="0" w:space="0" w:color="auto"/>
            <w:left w:val="none" w:sz="0" w:space="0" w:color="auto"/>
            <w:bottom w:val="none" w:sz="0" w:space="0" w:color="auto"/>
            <w:right w:val="none" w:sz="0" w:space="0" w:color="auto"/>
          </w:divBdr>
        </w:div>
        <w:div w:id="287273836">
          <w:marLeft w:val="480"/>
          <w:marRight w:val="0"/>
          <w:marTop w:val="0"/>
          <w:marBottom w:val="0"/>
          <w:divBdr>
            <w:top w:val="none" w:sz="0" w:space="0" w:color="auto"/>
            <w:left w:val="none" w:sz="0" w:space="0" w:color="auto"/>
            <w:bottom w:val="none" w:sz="0" w:space="0" w:color="auto"/>
            <w:right w:val="none" w:sz="0" w:space="0" w:color="auto"/>
          </w:divBdr>
        </w:div>
        <w:div w:id="582422877">
          <w:marLeft w:val="480"/>
          <w:marRight w:val="0"/>
          <w:marTop w:val="0"/>
          <w:marBottom w:val="0"/>
          <w:divBdr>
            <w:top w:val="none" w:sz="0" w:space="0" w:color="auto"/>
            <w:left w:val="none" w:sz="0" w:space="0" w:color="auto"/>
            <w:bottom w:val="none" w:sz="0" w:space="0" w:color="auto"/>
            <w:right w:val="none" w:sz="0" w:space="0" w:color="auto"/>
          </w:divBdr>
        </w:div>
        <w:div w:id="981813404">
          <w:marLeft w:val="480"/>
          <w:marRight w:val="0"/>
          <w:marTop w:val="0"/>
          <w:marBottom w:val="0"/>
          <w:divBdr>
            <w:top w:val="none" w:sz="0" w:space="0" w:color="auto"/>
            <w:left w:val="none" w:sz="0" w:space="0" w:color="auto"/>
            <w:bottom w:val="none" w:sz="0" w:space="0" w:color="auto"/>
            <w:right w:val="none" w:sz="0" w:space="0" w:color="auto"/>
          </w:divBdr>
        </w:div>
        <w:div w:id="563026050">
          <w:marLeft w:val="480"/>
          <w:marRight w:val="0"/>
          <w:marTop w:val="0"/>
          <w:marBottom w:val="0"/>
          <w:divBdr>
            <w:top w:val="none" w:sz="0" w:space="0" w:color="auto"/>
            <w:left w:val="none" w:sz="0" w:space="0" w:color="auto"/>
            <w:bottom w:val="none" w:sz="0" w:space="0" w:color="auto"/>
            <w:right w:val="none" w:sz="0" w:space="0" w:color="auto"/>
          </w:divBdr>
        </w:div>
        <w:div w:id="1220942073">
          <w:marLeft w:val="480"/>
          <w:marRight w:val="0"/>
          <w:marTop w:val="0"/>
          <w:marBottom w:val="0"/>
          <w:divBdr>
            <w:top w:val="none" w:sz="0" w:space="0" w:color="auto"/>
            <w:left w:val="none" w:sz="0" w:space="0" w:color="auto"/>
            <w:bottom w:val="none" w:sz="0" w:space="0" w:color="auto"/>
            <w:right w:val="none" w:sz="0" w:space="0" w:color="auto"/>
          </w:divBdr>
        </w:div>
        <w:div w:id="129859314">
          <w:marLeft w:val="480"/>
          <w:marRight w:val="0"/>
          <w:marTop w:val="0"/>
          <w:marBottom w:val="0"/>
          <w:divBdr>
            <w:top w:val="none" w:sz="0" w:space="0" w:color="auto"/>
            <w:left w:val="none" w:sz="0" w:space="0" w:color="auto"/>
            <w:bottom w:val="none" w:sz="0" w:space="0" w:color="auto"/>
            <w:right w:val="none" w:sz="0" w:space="0" w:color="auto"/>
          </w:divBdr>
        </w:div>
        <w:div w:id="1140150416">
          <w:marLeft w:val="480"/>
          <w:marRight w:val="0"/>
          <w:marTop w:val="0"/>
          <w:marBottom w:val="0"/>
          <w:divBdr>
            <w:top w:val="none" w:sz="0" w:space="0" w:color="auto"/>
            <w:left w:val="none" w:sz="0" w:space="0" w:color="auto"/>
            <w:bottom w:val="none" w:sz="0" w:space="0" w:color="auto"/>
            <w:right w:val="none" w:sz="0" w:space="0" w:color="auto"/>
          </w:divBdr>
        </w:div>
        <w:div w:id="1007754059">
          <w:marLeft w:val="480"/>
          <w:marRight w:val="0"/>
          <w:marTop w:val="0"/>
          <w:marBottom w:val="0"/>
          <w:divBdr>
            <w:top w:val="none" w:sz="0" w:space="0" w:color="auto"/>
            <w:left w:val="none" w:sz="0" w:space="0" w:color="auto"/>
            <w:bottom w:val="none" w:sz="0" w:space="0" w:color="auto"/>
            <w:right w:val="none" w:sz="0" w:space="0" w:color="auto"/>
          </w:divBdr>
        </w:div>
        <w:div w:id="772089104">
          <w:marLeft w:val="480"/>
          <w:marRight w:val="0"/>
          <w:marTop w:val="0"/>
          <w:marBottom w:val="0"/>
          <w:divBdr>
            <w:top w:val="none" w:sz="0" w:space="0" w:color="auto"/>
            <w:left w:val="none" w:sz="0" w:space="0" w:color="auto"/>
            <w:bottom w:val="none" w:sz="0" w:space="0" w:color="auto"/>
            <w:right w:val="none" w:sz="0" w:space="0" w:color="auto"/>
          </w:divBdr>
        </w:div>
        <w:div w:id="1679427521">
          <w:marLeft w:val="480"/>
          <w:marRight w:val="0"/>
          <w:marTop w:val="0"/>
          <w:marBottom w:val="0"/>
          <w:divBdr>
            <w:top w:val="none" w:sz="0" w:space="0" w:color="auto"/>
            <w:left w:val="none" w:sz="0" w:space="0" w:color="auto"/>
            <w:bottom w:val="none" w:sz="0" w:space="0" w:color="auto"/>
            <w:right w:val="none" w:sz="0" w:space="0" w:color="auto"/>
          </w:divBdr>
        </w:div>
        <w:div w:id="1881546423">
          <w:marLeft w:val="480"/>
          <w:marRight w:val="0"/>
          <w:marTop w:val="0"/>
          <w:marBottom w:val="0"/>
          <w:divBdr>
            <w:top w:val="none" w:sz="0" w:space="0" w:color="auto"/>
            <w:left w:val="none" w:sz="0" w:space="0" w:color="auto"/>
            <w:bottom w:val="none" w:sz="0" w:space="0" w:color="auto"/>
            <w:right w:val="none" w:sz="0" w:space="0" w:color="auto"/>
          </w:divBdr>
        </w:div>
        <w:div w:id="1793599110">
          <w:marLeft w:val="480"/>
          <w:marRight w:val="0"/>
          <w:marTop w:val="0"/>
          <w:marBottom w:val="0"/>
          <w:divBdr>
            <w:top w:val="none" w:sz="0" w:space="0" w:color="auto"/>
            <w:left w:val="none" w:sz="0" w:space="0" w:color="auto"/>
            <w:bottom w:val="none" w:sz="0" w:space="0" w:color="auto"/>
            <w:right w:val="none" w:sz="0" w:space="0" w:color="auto"/>
          </w:divBdr>
        </w:div>
        <w:div w:id="2024894320">
          <w:marLeft w:val="480"/>
          <w:marRight w:val="0"/>
          <w:marTop w:val="0"/>
          <w:marBottom w:val="0"/>
          <w:divBdr>
            <w:top w:val="none" w:sz="0" w:space="0" w:color="auto"/>
            <w:left w:val="none" w:sz="0" w:space="0" w:color="auto"/>
            <w:bottom w:val="none" w:sz="0" w:space="0" w:color="auto"/>
            <w:right w:val="none" w:sz="0" w:space="0" w:color="auto"/>
          </w:divBdr>
        </w:div>
        <w:div w:id="1377463323">
          <w:marLeft w:val="480"/>
          <w:marRight w:val="0"/>
          <w:marTop w:val="0"/>
          <w:marBottom w:val="0"/>
          <w:divBdr>
            <w:top w:val="none" w:sz="0" w:space="0" w:color="auto"/>
            <w:left w:val="none" w:sz="0" w:space="0" w:color="auto"/>
            <w:bottom w:val="none" w:sz="0" w:space="0" w:color="auto"/>
            <w:right w:val="none" w:sz="0" w:space="0" w:color="auto"/>
          </w:divBdr>
        </w:div>
        <w:div w:id="1661035582">
          <w:marLeft w:val="480"/>
          <w:marRight w:val="0"/>
          <w:marTop w:val="0"/>
          <w:marBottom w:val="0"/>
          <w:divBdr>
            <w:top w:val="none" w:sz="0" w:space="0" w:color="auto"/>
            <w:left w:val="none" w:sz="0" w:space="0" w:color="auto"/>
            <w:bottom w:val="none" w:sz="0" w:space="0" w:color="auto"/>
            <w:right w:val="none" w:sz="0" w:space="0" w:color="auto"/>
          </w:divBdr>
        </w:div>
        <w:div w:id="1226406857">
          <w:marLeft w:val="480"/>
          <w:marRight w:val="0"/>
          <w:marTop w:val="0"/>
          <w:marBottom w:val="0"/>
          <w:divBdr>
            <w:top w:val="none" w:sz="0" w:space="0" w:color="auto"/>
            <w:left w:val="none" w:sz="0" w:space="0" w:color="auto"/>
            <w:bottom w:val="none" w:sz="0" w:space="0" w:color="auto"/>
            <w:right w:val="none" w:sz="0" w:space="0" w:color="auto"/>
          </w:divBdr>
        </w:div>
        <w:div w:id="1983727412">
          <w:marLeft w:val="480"/>
          <w:marRight w:val="0"/>
          <w:marTop w:val="0"/>
          <w:marBottom w:val="0"/>
          <w:divBdr>
            <w:top w:val="none" w:sz="0" w:space="0" w:color="auto"/>
            <w:left w:val="none" w:sz="0" w:space="0" w:color="auto"/>
            <w:bottom w:val="none" w:sz="0" w:space="0" w:color="auto"/>
            <w:right w:val="none" w:sz="0" w:space="0" w:color="auto"/>
          </w:divBdr>
        </w:div>
        <w:div w:id="993796791">
          <w:marLeft w:val="480"/>
          <w:marRight w:val="0"/>
          <w:marTop w:val="0"/>
          <w:marBottom w:val="0"/>
          <w:divBdr>
            <w:top w:val="none" w:sz="0" w:space="0" w:color="auto"/>
            <w:left w:val="none" w:sz="0" w:space="0" w:color="auto"/>
            <w:bottom w:val="none" w:sz="0" w:space="0" w:color="auto"/>
            <w:right w:val="none" w:sz="0" w:space="0" w:color="auto"/>
          </w:divBdr>
        </w:div>
        <w:div w:id="1576015084">
          <w:marLeft w:val="480"/>
          <w:marRight w:val="0"/>
          <w:marTop w:val="0"/>
          <w:marBottom w:val="0"/>
          <w:divBdr>
            <w:top w:val="none" w:sz="0" w:space="0" w:color="auto"/>
            <w:left w:val="none" w:sz="0" w:space="0" w:color="auto"/>
            <w:bottom w:val="none" w:sz="0" w:space="0" w:color="auto"/>
            <w:right w:val="none" w:sz="0" w:space="0" w:color="auto"/>
          </w:divBdr>
        </w:div>
        <w:div w:id="494229424">
          <w:marLeft w:val="480"/>
          <w:marRight w:val="0"/>
          <w:marTop w:val="0"/>
          <w:marBottom w:val="0"/>
          <w:divBdr>
            <w:top w:val="none" w:sz="0" w:space="0" w:color="auto"/>
            <w:left w:val="none" w:sz="0" w:space="0" w:color="auto"/>
            <w:bottom w:val="none" w:sz="0" w:space="0" w:color="auto"/>
            <w:right w:val="none" w:sz="0" w:space="0" w:color="auto"/>
          </w:divBdr>
        </w:div>
        <w:div w:id="468474915">
          <w:marLeft w:val="480"/>
          <w:marRight w:val="0"/>
          <w:marTop w:val="0"/>
          <w:marBottom w:val="0"/>
          <w:divBdr>
            <w:top w:val="none" w:sz="0" w:space="0" w:color="auto"/>
            <w:left w:val="none" w:sz="0" w:space="0" w:color="auto"/>
            <w:bottom w:val="none" w:sz="0" w:space="0" w:color="auto"/>
            <w:right w:val="none" w:sz="0" w:space="0" w:color="auto"/>
          </w:divBdr>
        </w:div>
        <w:div w:id="1595360922">
          <w:marLeft w:val="480"/>
          <w:marRight w:val="0"/>
          <w:marTop w:val="0"/>
          <w:marBottom w:val="0"/>
          <w:divBdr>
            <w:top w:val="none" w:sz="0" w:space="0" w:color="auto"/>
            <w:left w:val="none" w:sz="0" w:space="0" w:color="auto"/>
            <w:bottom w:val="none" w:sz="0" w:space="0" w:color="auto"/>
            <w:right w:val="none" w:sz="0" w:space="0" w:color="auto"/>
          </w:divBdr>
        </w:div>
        <w:div w:id="516627136">
          <w:marLeft w:val="480"/>
          <w:marRight w:val="0"/>
          <w:marTop w:val="0"/>
          <w:marBottom w:val="0"/>
          <w:divBdr>
            <w:top w:val="none" w:sz="0" w:space="0" w:color="auto"/>
            <w:left w:val="none" w:sz="0" w:space="0" w:color="auto"/>
            <w:bottom w:val="none" w:sz="0" w:space="0" w:color="auto"/>
            <w:right w:val="none" w:sz="0" w:space="0" w:color="auto"/>
          </w:divBdr>
        </w:div>
        <w:div w:id="1284578868">
          <w:marLeft w:val="480"/>
          <w:marRight w:val="0"/>
          <w:marTop w:val="0"/>
          <w:marBottom w:val="0"/>
          <w:divBdr>
            <w:top w:val="none" w:sz="0" w:space="0" w:color="auto"/>
            <w:left w:val="none" w:sz="0" w:space="0" w:color="auto"/>
            <w:bottom w:val="none" w:sz="0" w:space="0" w:color="auto"/>
            <w:right w:val="none" w:sz="0" w:space="0" w:color="auto"/>
          </w:divBdr>
        </w:div>
        <w:div w:id="823819758">
          <w:marLeft w:val="480"/>
          <w:marRight w:val="0"/>
          <w:marTop w:val="0"/>
          <w:marBottom w:val="0"/>
          <w:divBdr>
            <w:top w:val="none" w:sz="0" w:space="0" w:color="auto"/>
            <w:left w:val="none" w:sz="0" w:space="0" w:color="auto"/>
            <w:bottom w:val="none" w:sz="0" w:space="0" w:color="auto"/>
            <w:right w:val="none" w:sz="0" w:space="0" w:color="auto"/>
          </w:divBdr>
        </w:div>
        <w:div w:id="1100560722">
          <w:marLeft w:val="480"/>
          <w:marRight w:val="0"/>
          <w:marTop w:val="0"/>
          <w:marBottom w:val="0"/>
          <w:divBdr>
            <w:top w:val="none" w:sz="0" w:space="0" w:color="auto"/>
            <w:left w:val="none" w:sz="0" w:space="0" w:color="auto"/>
            <w:bottom w:val="none" w:sz="0" w:space="0" w:color="auto"/>
            <w:right w:val="none" w:sz="0" w:space="0" w:color="auto"/>
          </w:divBdr>
        </w:div>
        <w:div w:id="442726643">
          <w:marLeft w:val="480"/>
          <w:marRight w:val="0"/>
          <w:marTop w:val="0"/>
          <w:marBottom w:val="0"/>
          <w:divBdr>
            <w:top w:val="none" w:sz="0" w:space="0" w:color="auto"/>
            <w:left w:val="none" w:sz="0" w:space="0" w:color="auto"/>
            <w:bottom w:val="none" w:sz="0" w:space="0" w:color="auto"/>
            <w:right w:val="none" w:sz="0" w:space="0" w:color="auto"/>
          </w:divBdr>
        </w:div>
        <w:div w:id="885679307">
          <w:marLeft w:val="480"/>
          <w:marRight w:val="0"/>
          <w:marTop w:val="0"/>
          <w:marBottom w:val="0"/>
          <w:divBdr>
            <w:top w:val="none" w:sz="0" w:space="0" w:color="auto"/>
            <w:left w:val="none" w:sz="0" w:space="0" w:color="auto"/>
            <w:bottom w:val="none" w:sz="0" w:space="0" w:color="auto"/>
            <w:right w:val="none" w:sz="0" w:space="0" w:color="auto"/>
          </w:divBdr>
        </w:div>
        <w:div w:id="1654605513">
          <w:marLeft w:val="480"/>
          <w:marRight w:val="0"/>
          <w:marTop w:val="0"/>
          <w:marBottom w:val="0"/>
          <w:divBdr>
            <w:top w:val="none" w:sz="0" w:space="0" w:color="auto"/>
            <w:left w:val="none" w:sz="0" w:space="0" w:color="auto"/>
            <w:bottom w:val="none" w:sz="0" w:space="0" w:color="auto"/>
            <w:right w:val="none" w:sz="0" w:space="0" w:color="auto"/>
          </w:divBdr>
        </w:div>
        <w:div w:id="531378433">
          <w:marLeft w:val="480"/>
          <w:marRight w:val="0"/>
          <w:marTop w:val="0"/>
          <w:marBottom w:val="0"/>
          <w:divBdr>
            <w:top w:val="none" w:sz="0" w:space="0" w:color="auto"/>
            <w:left w:val="none" w:sz="0" w:space="0" w:color="auto"/>
            <w:bottom w:val="none" w:sz="0" w:space="0" w:color="auto"/>
            <w:right w:val="none" w:sz="0" w:space="0" w:color="auto"/>
          </w:divBdr>
        </w:div>
      </w:divsChild>
    </w:div>
    <w:div w:id="124349202">
      <w:bodyDiv w:val="1"/>
      <w:marLeft w:val="0"/>
      <w:marRight w:val="0"/>
      <w:marTop w:val="0"/>
      <w:marBottom w:val="0"/>
      <w:divBdr>
        <w:top w:val="none" w:sz="0" w:space="0" w:color="auto"/>
        <w:left w:val="none" w:sz="0" w:space="0" w:color="auto"/>
        <w:bottom w:val="none" w:sz="0" w:space="0" w:color="auto"/>
        <w:right w:val="none" w:sz="0" w:space="0" w:color="auto"/>
      </w:divBdr>
    </w:div>
    <w:div w:id="125240428">
      <w:bodyDiv w:val="1"/>
      <w:marLeft w:val="0"/>
      <w:marRight w:val="0"/>
      <w:marTop w:val="0"/>
      <w:marBottom w:val="0"/>
      <w:divBdr>
        <w:top w:val="none" w:sz="0" w:space="0" w:color="auto"/>
        <w:left w:val="none" w:sz="0" w:space="0" w:color="auto"/>
        <w:bottom w:val="none" w:sz="0" w:space="0" w:color="auto"/>
        <w:right w:val="none" w:sz="0" w:space="0" w:color="auto"/>
      </w:divBdr>
    </w:div>
    <w:div w:id="131217115">
      <w:bodyDiv w:val="1"/>
      <w:marLeft w:val="0"/>
      <w:marRight w:val="0"/>
      <w:marTop w:val="0"/>
      <w:marBottom w:val="0"/>
      <w:divBdr>
        <w:top w:val="none" w:sz="0" w:space="0" w:color="auto"/>
        <w:left w:val="none" w:sz="0" w:space="0" w:color="auto"/>
        <w:bottom w:val="none" w:sz="0" w:space="0" w:color="auto"/>
        <w:right w:val="none" w:sz="0" w:space="0" w:color="auto"/>
      </w:divBdr>
    </w:div>
    <w:div w:id="131797665">
      <w:bodyDiv w:val="1"/>
      <w:marLeft w:val="0"/>
      <w:marRight w:val="0"/>
      <w:marTop w:val="0"/>
      <w:marBottom w:val="0"/>
      <w:divBdr>
        <w:top w:val="none" w:sz="0" w:space="0" w:color="auto"/>
        <w:left w:val="none" w:sz="0" w:space="0" w:color="auto"/>
        <w:bottom w:val="none" w:sz="0" w:space="0" w:color="auto"/>
        <w:right w:val="none" w:sz="0" w:space="0" w:color="auto"/>
      </w:divBdr>
      <w:divsChild>
        <w:div w:id="2077435181">
          <w:marLeft w:val="480"/>
          <w:marRight w:val="0"/>
          <w:marTop w:val="0"/>
          <w:marBottom w:val="0"/>
          <w:divBdr>
            <w:top w:val="none" w:sz="0" w:space="0" w:color="auto"/>
            <w:left w:val="none" w:sz="0" w:space="0" w:color="auto"/>
            <w:bottom w:val="none" w:sz="0" w:space="0" w:color="auto"/>
            <w:right w:val="none" w:sz="0" w:space="0" w:color="auto"/>
          </w:divBdr>
        </w:div>
        <w:div w:id="1161971729">
          <w:marLeft w:val="480"/>
          <w:marRight w:val="0"/>
          <w:marTop w:val="0"/>
          <w:marBottom w:val="0"/>
          <w:divBdr>
            <w:top w:val="none" w:sz="0" w:space="0" w:color="auto"/>
            <w:left w:val="none" w:sz="0" w:space="0" w:color="auto"/>
            <w:bottom w:val="none" w:sz="0" w:space="0" w:color="auto"/>
            <w:right w:val="none" w:sz="0" w:space="0" w:color="auto"/>
          </w:divBdr>
        </w:div>
        <w:div w:id="1169248404">
          <w:marLeft w:val="480"/>
          <w:marRight w:val="0"/>
          <w:marTop w:val="0"/>
          <w:marBottom w:val="0"/>
          <w:divBdr>
            <w:top w:val="none" w:sz="0" w:space="0" w:color="auto"/>
            <w:left w:val="none" w:sz="0" w:space="0" w:color="auto"/>
            <w:bottom w:val="none" w:sz="0" w:space="0" w:color="auto"/>
            <w:right w:val="none" w:sz="0" w:space="0" w:color="auto"/>
          </w:divBdr>
        </w:div>
        <w:div w:id="1752241792">
          <w:marLeft w:val="480"/>
          <w:marRight w:val="0"/>
          <w:marTop w:val="0"/>
          <w:marBottom w:val="0"/>
          <w:divBdr>
            <w:top w:val="none" w:sz="0" w:space="0" w:color="auto"/>
            <w:left w:val="none" w:sz="0" w:space="0" w:color="auto"/>
            <w:bottom w:val="none" w:sz="0" w:space="0" w:color="auto"/>
            <w:right w:val="none" w:sz="0" w:space="0" w:color="auto"/>
          </w:divBdr>
        </w:div>
        <w:div w:id="752704537">
          <w:marLeft w:val="480"/>
          <w:marRight w:val="0"/>
          <w:marTop w:val="0"/>
          <w:marBottom w:val="0"/>
          <w:divBdr>
            <w:top w:val="none" w:sz="0" w:space="0" w:color="auto"/>
            <w:left w:val="none" w:sz="0" w:space="0" w:color="auto"/>
            <w:bottom w:val="none" w:sz="0" w:space="0" w:color="auto"/>
            <w:right w:val="none" w:sz="0" w:space="0" w:color="auto"/>
          </w:divBdr>
        </w:div>
        <w:div w:id="1414009210">
          <w:marLeft w:val="480"/>
          <w:marRight w:val="0"/>
          <w:marTop w:val="0"/>
          <w:marBottom w:val="0"/>
          <w:divBdr>
            <w:top w:val="none" w:sz="0" w:space="0" w:color="auto"/>
            <w:left w:val="none" w:sz="0" w:space="0" w:color="auto"/>
            <w:bottom w:val="none" w:sz="0" w:space="0" w:color="auto"/>
            <w:right w:val="none" w:sz="0" w:space="0" w:color="auto"/>
          </w:divBdr>
        </w:div>
        <w:div w:id="2097818829">
          <w:marLeft w:val="480"/>
          <w:marRight w:val="0"/>
          <w:marTop w:val="0"/>
          <w:marBottom w:val="0"/>
          <w:divBdr>
            <w:top w:val="none" w:sz="0" w:space="0" w:color="auto"/>
            <w:left w:val="none" w:sz="0" w:space="0" w:color="auto"/>
            <w:bottom w:val="none" w:sz="0" w:space="0" w:color="auto"/>
            <w:right w:val="none" w:sz="0" w:space="0" w:color="auto"/>
          </w:divBdr>
        </w:div>
        <w:div w:id="1149978186">
          <w:marLeft w:val="480"/>
          <w:marRight w:val="0"/>
          <w:marTop w:val="0"/>
          <w:marBottom w:val="0"/>
          <w:divBdr>
            <w:top w:val="none" w:sz="0" w:space="0" w:color="auto"/>
            <w:left w:val="none" w:sz="0" w:space="0" w:color="auto"/>
            <w:bottom w:val="none" w:sz="0" w:space="0" w:color="auto"/>
            <w:right w:val="none" w:sz="0" w:space="0" w:color="auto"/>
          </w:divBdr>
        </w:div>
        <w:div w:id="743339163">
          <w:marLeft w:val="480"/>
          <w:marRight w:val="0"/>
          <w:marTop w:val="0"/>
          <w:marBottom w:val="0"/>
          <w:divBdr>
            <w:top w:val="none" w:sz="0" w:space="0" w:color="auto"/>
            <w:left w:val="none" w:sz="0" w:space="0" w:color="auto"/>
            <w:bottom w:val="none" w:sz="0" w:space="0" w:color="auto"/>
            <w:right w:val="none" w:sz="0" w:space="0" w:color="auto"/>
          </w:divBdr>
        </w:div>
        <w:div w:id="275523299">
          <w:marLeft w:val="480"/>
          <w:marRight w:val="0"/>
          <w:marTop w:val="0"/>
          <w:marBottom w:val="0"/>
          <w:divBdr>
            <w:top w:val="none" w:sz="0" w:space="0" w:color="auto"/>
            <w:left w:val="none" w:sz="0" w:space="0" w:color="auto"/>
            <w:bottom w:val="none" w:sz="0" w:space="0" w:color="auto"/>
            <w:right w:val="none" w:sz="0" w:space="0" w:color="auto"/>
          </w:divBdr>
        </w:div>
        <w:div w:id="1689215031">
          <w:marLeft w:val="480"/>
          <w:marRight w:val="0"/>
          <w:marTop w:val="0"/>
          <w:marBottom w:val="0"/>
          <w:divBdr>
            <w:top w:val="none" w:sz="0" w:space="0" w:color="auto"/>
            <w:left w:val="none" w:sz="0" w:space="0" w:color="auto"/>
            <w:bottom w:val="none" w:sz="0" w:space="0" w:color="auto"/>
            <w:right w:val="none" w:sz="0" w:space="0" w:color="auto"/>
          </w:divBdr>
        </w:div>
        <w:div w:id="1415125896">
          <w:marLeft w:val="480"/>
          <w:marRight w:val="0"/>
          <w:marTop w:val="0"/>
          <w:marBottom w:val="0"/>
          <w:divBdr>
            <w:top w:val="none" w:sz="0" w:space="0" w:color="auto"/>
            <w:left w:val="none" w:sz="0" w:space="0" w:color="auto"/>
            <w:bottom w:val="none" w:sz="0" w:space="0" w:color="auto"/>
            <w:right w:val="none" w:sz="0" w:space="0" w:color="auto"/>
          </w:divBdr>
        </w:div>
        <w:div w:id="1192762141">
          <w:marLeft w:val="480"/>
          <w:marRight w:val="0"/>
          <w:marTop w:val="0"/>
          <w:marBottom w:val="0"/>
          <w:divBdr>
            <w:top w:val="none" w:sz="0" w:space="0" w:color="auto"/>
            <w:left w:val="none" w:sz="0" w:space="0" w:color="auto"/>
            <w:bottom w:val="none" w:sz="0" w:space="0" w:color="auto"/>
            <w:right w:val="none" w:sz="0" w:space="0" w:color="auto"/>
          </w:divBdr>
        </w:div>
        <w:div w:id="1052384263">
          <w:marLeft w:val="480"/>
          <w:marRight w:val="0"/>
          <w:marTop w:val="0"/>
          <w:marBottom w:val="0"/>
          <w:divBdr>
            <w:top w:val="none" w:sz="0" w:space="0" w:color="auto"/>
            <w:left w:val="none" w:sz="0" w:space="0" w:color="auto"/>
            <w:bottom w:val="none" w:sz="0" w:space="0" w:color="auto"/>
            <w:right w:val="none" w:sz="0" w:space="0" w:color="auto"/>
          </w:divBdr>
        </w:div>
        <w:div w:id="1427000651">
          <w:marLeft w:val="480"/>
          <w:marRight w:val="0"/>
          <w:marTop w:val="0"/>
          <w:marBottom w:val="0"/>
          <w:divBdr>
            <w:top w:val="none" w:sz="0" w:space="0" w:color="auto"/>
            <w:left w:val="none" w:sz="0" w:space="0" w:color="auto"/>
            <w:bottom w:val="none" w:sz="0" w:space="0" w:color="auto"/>
            <w:right w:val="none" w:sz="0" w:space="0" w:color="auto"/>
          </w:divBdr>
        </w:div>
        <w:div w:id="1163819875">
          <w:marLeft w:val="480"/>
          <w:marRight w:val="0"/>
          <w:marTop w:val="0"/>
          <w:marBottom w:val="0"/>
          <w:divBdr>
            <w:top w:val="none" w:sz="0" w:space="0" w:color="auto"/>
            <w:left w:val="none" w:sz="0" w:space="0" w:color="auto"/>
            <w:bottom w:val="none" w:sz="0" w:space="0" w:color="auto"/>
            <w:right w:val="none" w:sz="0" w:space="0" w:color="auto"/>
          </w:divBdr>
        </w:div>
        <w:div w:id="604462238">
          <w:marLeft w:val="480"/>
          <w:marRight w:val="0"/>
          <w:marTop w:val="0"/>
          <w:marBottom w:val="0"/>
          <w:divBdr>
            <w:top w:val="none" w:sz="0" w:space="0" w:color="auto"/>
            <w:left w:val="none" w:sz="0" w:space="0" w:color="auto"/>
            <w:bottom w:val="none" w:sz="0" w:space="0" w:color="auto"/>
            <w:right w:val="none" w:sz="0" w:space="0" w:color="auto"/>
          </w:divBdr>
        </w:div>
        <w:div w:id="979966542">
          <w:marLeft w:val="480"/>
          <w:marRight w:val="0"/>
          <w:marTop w:val="0"/>
          <w:marBottom w:val="0"/>
          <w:divBdr>
            <w:top w:val="none" w:sz="0" w:space="0" w:color="auto"/>
            <w:left w:val="none" w:sz="0" w:space="0" w:color="auto"/>
            <w:bottom w:val="none" w:sz="0" w:space="0" w:color="auto"/>
            <w:right w:val="none" w:sz="0" w:space="0" w:color="auto"/>
          </w:divBdr>
        </w:div>
        <w:div w:id="810756779">
          <w:marLeft w:val="480"/>
          <w:marRight w:val="0"/>
          <w:marTop w:val="0"/>
          <w:marBottom w:val="0"/>
          <w:divBdr>
            <w:top w:val="none" w:sz="0" w:space="0" w:color="auto"/>
            <w:left w:val="none" w:sz="0" w:space="0" w:color="auto"/>
            <w:bottom w:val="none" w:sz="0" w:space="0" w:color="auto"/>
            <w:right w:val="none" w:sz="0" w:space="0" w:color="auto"/>
          </w:divBdr>
        </w:div>
        <w:div w:id="4484723">
          <w:marLeft w:val="480"/>
          <w:marRight w:val="0"/>
          <w:marTop w:val="0"/>
          <w:marBottom w:val="0"/>
          <w:divBdr>
            <w:top w:val="none" w:sz="0" w:space="0" w:color="auto"/>
            <w:left w:val="none" w:sz="0" w:space="0" w:color="auto"/>
            <w:bottom w:val="none" w:sz="0" w:space="0" w:color="auto"/>
            <w:right w:val="none" w:sz="0" w:space="0" w:color="auto"/>
          </w:divBdr>
        </w:div>
        <w:div w:id="1732070433">
          <w:marLeft w:val="480"/>
          <w:marRight w:val="0"/>
          <w:marTop w:val="0"/>
          <w:marBottom w:val="0"/>
          <w:divBdr>
            <w:top w:val="none" w:sz="0" w:space="0" w:color="auto"/>
            <w:left w:val="none" w:sz="0" w:space="0" w:color="auto"/>
            <w:bottom w:val="none" w:sz="0" w:space="0" w:color="auto"/>
            <w:right w:val="none" w:sz="0" w:space="0" w:color="auto"/>
          </w:divBdr>
        </w:div>
        <w:div w:id="729503287">
          <w:marLeft w:val="480"/>
          <w:marRight w:val="0"/>
          <w:marTop w:val="0"/>
          <w:marBottom w:val="0"/>
          <w:divBdr>
            <w:top w:val="none" w:sz="0" w:space="0" w:color="auto"/>
            <w:left w:val="none" w:sz="0" w:space="0" w:color="auto"/>
            <w:bottom w:val="none" w:sz="0" w:space="0" w:color="auto"/>
            <w:right w:val="none" w:sz="0" w:space="0" w:color="auto"/>
          </w:divBdr>
        </w:div>
        <w:div w:id="350759632">
          <w:marLeft w:val="480"/>
          <w:marRight w:val="0"/>
          <w:marTop w:val="0"/>
          <w:marBottom w:val="0"/>
          <w:divBdr>
            <w:top w:val="none" w:sz="0" w:space="0" w:color="auto"/>
            <w:left w:val="none" w:sz="0" w:space="0" w:color="auto"/>
            <w:bottom w:val="none" w:sz="0" w:space="0" w:color="auto"/>
            <w:right w:val="none" w:sz="0" w:space="0" w:color="auto"/>
          </w:divBdr>
        </w:div>
        <w:div w:id="204215712">
          <w:marLeft w:val="480"/>
          <w:marRight w:val="0"/>
          <w:marTop w:val="0"/>
          <w:marBottom w:val="0"/>
          <w:divBdr>
            <w:top w:val="none" w:sz="0" w:space="0" w:color="auto"/>
            <w:left w:val="none" w:sz="0" w:space="0" w:color="auto"/>
            <w:bottom w:val="none" w:sz="0" w:space="0" w:color="auto"/>
            <w:right w:val="none" w:sz="0" w:space="0" w:color="auto"/>
          </w:divBdr>
        </w:div>
        <w:div w:id="625543863">
          <w:marLeft w:val="480"/>
          <w:marRight w:val="0"/>
          <w:marTop w:val="0"/>
          <w:marBottom w:val="0"/>
          <w:divBdr>
            <w:top w:val="none" w:sz="0" w:space="0" w:color="auto"/>
            <w:left w:val="none" w:sz="0" w:space="0" w:color="auto"/>
            <w:bottom w:val="none" w:sz="0" w:space="0" w:color="auto"/>
            <w:right w:val="none" w:sz="0" w:space="0" w:color="auto"/>
          </w:divBdr>
        </w:div>
        <w:div w:id="410547962">
          <w:marLeft w:val="480"/>
          <w:marRight w:val="0"/>
          <w:marTop w:val="0"/>
          <w:marBottom w:val="0"/>
          <w:divBdr>
            <w:top w:val="none" w:sz="0" w:space="0" w:color="auto"/>
            <w:left w:val="none" w:sz="0" w:space="0" w:color="auto"/>
            <w:bottom w:val="none" w:sz="0" w:space="0" w:color="auto"/>
            <w:right w:val="none" w:sz="0" w:space="0" w:color="auto"/>
          </w:divBdr>
        </w:div>
        <w:div w:id="1922375611">
          <w:marLeft w:val="480"/>
          <w:marRight w:val="0"/>
          <w:marTop w:val="0"/>
          <w:marBottom w:val="0"/>
          <w:divBdr>
            <w:top w:val="none" w:sz="0" w:space="0" w:color="auto"/>
            <w:left w:val="none" w:sz="0" w:space="0" w:color="auto"/>
            <w:bottom w:val="none" w:sz="0" w:space="0" w:color="auto"/>
            <w:right w:val="none" w:sz="0" w:space="0" w:color="auto"/>
          </w:divBdr>
        </w:div>
        <w:div w:id="1338269680">
          <w:marLeft w:val="480"/>
          <w:marRight w:val="0"/>
          <w:marTop w:val="0"/>
          <w:marBottom w:val="0"/>
          <w:divBdr>
            <w:top w:val="none" w:sz="0" w:space="0" w:color="auto"/>
            <w:left w:val="none" w:sz="0" w:space="0" w:color="auto"/>
            <w:bottom w:val="none" w:sz="0" w:space="0" w:color="auto"/>
            <w:right w:val="none" w:sz="0" w:space="0" w:color="auto"/>
          </w:divBdr>
        </w:div>
        <w:div w:id="732315245">
          <w:marLeft w:val="480"/>
          <w:marRight w:val="0"/>
          <w:marTop w:val="0"/>
          <w:marBottom w:val="0"/>
          <w:divBdr>
            <w:top w:val="none" w:sz="0" w:space="0" w:color="auto"/>
            <w:left w:val="none" w:sz="0" w:space="0" w:color="auto"/>
            <w:bottom w:val="none" w:sz="0" w:space="0" w:color="auto"/>
            <w:right w:val="none" w:sz="0" w:space="0" w:color="auto"/>
          </w:divBdr>
        </w:div>
        <w:div w:id="2122409865">
          <w:marLeft w:val="480"/>
          <w:marRight w:val="0"/>
          <w:marTop w:val="0"/>
          <w:marBottom w:val="0"/>
          <w:divBdr>
            <w:top w:val="none" w:sz="0" w:space="0" w:color="auto"/>
            <w:left w:val="none" w:sz="0" w:space="0" w:color="auto"/>
            <w:bottom w:val="none" w:sz="0" w:space="0" w:color="auto"/>
            <w:right w:val="none" w:sz="0" w:space="0" w:color="auto"/>
          </w:divBdr>
        </w:div>
        <w:div w:id="491651920">
          <w:marLeft w:val="480"/>
          <w:marRight w:val="0"/>
          <w:marTop w:val="0"/>
          <w:marBottom w:val="0"/>
          <w:divBdr>
            <w:top w:val="none" w:sz="0" w:space="0" w:color="auto"/>
            <w:left w:val="none" w:sz="0" w:space="0" w:color="auto"/>
            <w:bottom w:val="none" w:sz="0" w:space="0" w:color="auto"/>
            <w:right w:val="none" w:sz="0" w:space="0" w:color="auto"/>
          </w:divBdr>
        </w:div>
        <w:div w:id="247426969">
          <w:marLeft w:val="480"/>
          <w:marRight w:val="0"/>
          <w:marTop w:val="0"/>
          <w:marBottom w:val="0"/>
          <w:divBdr>
            <w:top w:val="none" w:sz="0" w:space="0" w:color="auto"/>
            <w:left w:val="none" w:sz="0" w:space="0" w:color="auto"/>
            <w:bottom w:val="none" w:sz="0" w:space="0" w:color="auto"/>
            <w:right w:val="none" w:sz="0" w:space="0" w:color="auto"/>
          </w:divBdr>
        </w:div>
        <w:div w:id="1574701696">
          <w:marLeft w:val="480"/>
          <w:marRight w:val="0"/>
          <w:marTop w:val="0"/>
          <w:marBottom w:val="0"/>
          <w:divBdr>
            <w:top w:val="none" w:sz="0" w:space="0" w:color="auto"/>
            <w:left w:val="none" w:sz="0" w:space="0" w:color="auto"/>
            <w:bottom w:val="none" w:sz="0" w:space="0" w:color="auto"/>
            <w:right w:val="none" w:sz="0" w:space="0" w:color="auto"/>
          </w:divBdr>
        </w:div>
        <w:div w:id="1371802475">
          <w:marLeft w:val="480"/>
          <w:marRight w:val="0"/>
          <w:marTop w:val="0"/>
          <w:marBottom w:val="0"/>
          <w:divBdr>
            <w:top w:val="none" w:sz="0" w:space="0" w:color="auto"/>
            <w:left w:val="none" w:sz="0" w:space="0" w:color="auto"/>
            <w:bottom w:val="none" w:sz="0" w:space="0" w:color="auto"/>
            <w:right w:val="none" w:sz="0" w:space="0" w:color="auto"/>
          </w:divBdr>
        </w:div>
        <w:div w:id="203564882">
          <w:marLeft w:val="480"/>
          <w:marRight w:val="0"/>
          <w:marTop w:val="0"/>
          <w:marBottom w:val="0"/>
          <w:divBdr>
            <w:top w:val="none" w:sz="0" w:space="0" w:color="auto"/>
            <w:left w:val="none" w:sz="0" w:space="0" w:color="auto"/>
            <w:bottom w:val="none" w:sz="0" w:space="0" w:color="auto"/>
            <w:right w:val="none" w:sz="0" w:space="0" w:color="auto"/>
          </w:divBdr>
        </w:div>
        <w:div w:id="181092015">
          <w:marLeft w:val="480"/>
          <w:marRight w:val="0"/>
          <w:marTop w:val="0"/>
          <w:marBottom w:val="0"/>
          <w:divBdr>
            <w:top w:val="none" w:sz="0" w:space="0" w:color="auto"/>
            <w:left w:val="none" w:sz="0" w:space="0" w:color="auto"/>
            <w:bottom w:val="none" w:sz="0" w:space="0" w:color="auto"/>
            <w:right w:val="none" w:sz="0" w:space="0" w:color="auto"/>
          </w:divBdr>
        </w:div>
        <w:div w:id="1674259398">
          <w:marLeft w:val="480"/>
          <w:marRight w:val="0"/>
          <w:marTop w:val="0"/>
          <w:marBottom w:val="0"/>
          <w:divBdr>
            <w:top w:val="none" w:sz="0" w:space="0" w:color="auto"/>
            <w:left w:val="none" w:sz="0" w:space="0" w:color="auto"/>
            <w:bottom w:val="none" w:sz="0" w:space="0" w:color="auto"/>
            <w:right w:val="none" w:sz="0" w:space="0" w:color="auto"/>
          </w:divBdr>
        </w:div>
        <w:div w:id="1716271142">
          <w:marLeft w:val="480"/>
          <w:marRight w:val="0"/>
          <w:marTop w:val="0"/>
          <w:marBottom w:val="0"/>
          <w:divBdr>
            <w:top w:val="none" w:sz="0" w:space="0" w:color="auto"/>
            <w:left w:val="none" w:sz="0" w:space="0" w:color="auto"/>
            <w:bottom w:val="none" w:sz="0" w:space="0" w:color="auto"/>
            <w:right w:val="none" w:sz="0" w:space="0" w:color="auto"/>
          </w:divBdr>
        </w:div>
        <w:div w:id="602685207">
          <w:marLeft w:val="480"/>
          <w:marRight w:val="0"/>
          <w:marTop w:val="0"/>
          <w:marBottom w:val="0"/>
          <w:divBdr>
            <w:top w:val="none" w:sz="0" w:space="0" w:color="auto"/>
            <w:left w:val="none" w:sz="0" w:space="0" w:color="auto"/>
            <w:bottom w:val="none" w:sz="0" w:space="0" w:color="auto"/>
            <w:right w:val="none" w:sz="0" w:space="0" w:color="auto"/>
          </w:divBdr>
        </w:div>
        <w:div w:id="2086684735">
          <w:marLeft w:val="480"/>
          <w:marRight w:val="0"/>
          <w:marTop w:val="0"/>
          <w:marBottom w:val="0"/>
          <w:divBdr>
            <w:top w:val="none" w:sz="0" w:space="0" w:color="auto"/>
            <w:left w:val="none" w:sz="0" w:space="0" w:color="auto"/>
            <w:bottom w:val="none" w:sz="0" w:space="0" w:color="auto"/>
            <w:right w:val="none" w:sz="0" w:space="0" w:color="auto"/>
          </w:divBdr>
        </w:div>
        <w:div w:id="861283921">
          <w:marLeft w:val="480"/>
          <w:marRight w:val="0"/>
          <w:marTop w:val="0"/>
          <w:marBottom w:val="0"/>
          <w:divBdr>
            <w:top w:val="none" w:sz="0" w:space="0" w:color="auto"/>
            <w:left w:val="none" w:sz="0" w:space="0" w:color="auto"/>
            <w:bottom w:val="none" w:sz="0" w:space="0" w:color="auto"/>
            <w:right w:val="none" w:sz="0" w:space="0" w:color="auto"/>
          </w:divBdr>
        </w:div>
        <w:div w:id="325401658">
          <w:marLeft w:val="480"/>
          <w:marRight w:val="0"/>
          <w:marTop w:val="0"/>
          <w:marBottom w:val="0"/>
          <w:divBdr>
            <w:top w:val="none" w:sz="0" w:space="0" w:color="auto"/>
            <w:left w:val="none" w:sz="0" w:space="0" w:color="auto"/>
            <w:bottom w:val="none" w:sz="0" w:space="0" w:color="auto"/>
            <w:right w:val="none" w:sz="0" w:space="0" w:color="auto"/>
          </w:divBdr>
        </w:div>
        <w:div w:id="287903286">
          <w:marLeft w:val="480"/>
          <w:marRight w:val="0"/>
          <w:marTop w:val="0"/>
          <w:marBottom w:val="0"/>
          <w:divBdr>
            <w:top w:val="none" w:sz="0" w:space="0" w:color="auto"/>
            <w:left w:val="none" w:sz="0" w:space="0" w:color="auto"/>
            <w:bottom w:val="none" w:sz="0" w:space="0" w:color="auto"/>
            <w:right w:val="none" w:sz="0" w:space="0" w:color="auto"/>
          </w:divBdr>
        </w:div>
        <w:div w:id="955215570">
          <w:marLeft w:val="480"/>
          <w:marRight w:val="0"/>
          <w:marTop w:val="0"/>
          <w:marBottom w:val="0"/>
          <w:divBdr>
            <w:top w:val="none" w:sz="0" w:space="0" w:color="auto"/>
            <w:left w:val="none" w:sz="0" w:space="0" w:color="auto"/>
            <w:bottom w:val="none" w:sz="0" w:space="0" w:color="auto"/>
            <w:right w:val="none" w:sz="0" w:space="0" w:color="auto"/>
          </w:divBdr>
        </w:div>
        <w:div w:id="471942284">
          <w:marLeft w:val="480"/>
          <w:marRight w:val="0"/>
          <w:marTop w:val="0"/>
          <w:marBottom w:val="0"/>
          <w:divBdr>
            <w:top w:val="none" w:sz="0" w:space="0" w:color="auto"/>
            <w:left w:val="none" w:sz="0" w:space="0" w:color="auto"/>
            <w:bottom w:val="none" w:sz="0" w:space="0" w:color="auto"/>
            <w:right w:val="none" w:sz="0" w:space="0" w:color="auto"/>
          </w:divBdr>
        </w:div>
        <w:div w:id="1438136102">
          <w:marLeft w:val="480"/>
          <w:marRight w:val="0"/>
          <w:marTop w:val="0"/>
          <w:marBottom w:val="0"/>
          <w:divBdr>
            <w:top w:val="none" w:sz="0" w:space="0" w:color="auto"/>
            <w:left w:val="none" w:sz="0" w:space="0" w:color="auto"/>
            <w:bottom w:val="none" w:sz="0" w:space="0" w:color="auto"/>
            <w:right w:val="none" w:sz="0" w:space="0" w:color="auto"/>
          </w:divBdr>
        </w:div>
        <w:div w:id="879242262">
          <w:marLeft w:val="480"/>
          <w:marRight w:val="0"/>
          <w:marTop w:val="0"/>
          <w:marBottom w:val="0"/>
          <w:divBdr>
            <w:top w:val="none" w:sz="0" w:space="0" w:color="auto"/>
            <w:left w:val="none" w:sz="0" w:space="0" w:color="auto"/>
            <w:bottom w:val="none" w:sz="0" w:space="0" w:color="auto"/>
            <w:right w:val="none" w:sz="0" w:space="0" w:color="auto"/>
          </w:divBdr>
        </w:div>
        <w:div w:id="1289894882">
          <w:marLeft w:val="480"/>
          <w:marRight w:val="0"/>
          <w:marTop w:val="0"/>
          <w:marBottom w:val="0"/>
          <w:divBdr>
            <w:top w:val="none" w:sz="0" w:space="0" w:color="auto"/>
            <w:left w:val="none" w:sz="0" w:space="0" w:color="auto"/>
            <w:bottom w:val="none" w:sz="0" w:space="0" w:color="auto"/>
            <w:right w:val="none" w:sz="0" w:space="0" w:color="auto"/>
          </w:divBdr>
        </w:div>
        <w:div w:id="1951164565">
          <w:marLeft w:val="480"/>
          <w:marRight w:val="0"/>
          <w:marTop w:val="0"/>
          <w:marBottom w:val="0"/>
          <w:divBdr>
            <w:top w:val="none" w:sz="0" w:space="0" w:color="auto"/>
            <w:left w:val="none" w:sz="0" w:space="0" w:color="auto"/>
            <w:bottom w:val="none" w:sz="0" w:space="0" w:color="auto"/>
            <w:right w:val="none" w:sz="0" w:space="0" w:color="auto"/>
          </w:divBdr>
        </w:div>
        <w:div w:id="908078760">
          <w:marLeft w:val="480"/>
          <w:marRight w:val="0"/>
          <w:marTop w:val="0"/>
          <w:marBottom w:val="0"/>
          <w:divBdr>
            <w:top w:val="none" w:sz="0" w:space="0" w:color="auto"/>
            <w:left w:val="none" w:sz="0" w:space="0" w:color="auto"/>
            <w:bottom w:val="none" w:sz="0" w:space="0" w:color="auto"/>
            <w:right w:val="none" w:sz="0" w:space="0" w:color="auto"/>
          </w:divBdr>
        </w:div>
        <w:div w:id="2110657028">
          <w:marLeft w:val="480"/>
          <w:marRight w:val="0"/>
          <w:marTop w:val="0"/>
          <w:marBottom w:val="0"/>
          <w:divBdr>
            <w:top w:val="none" w:sz="0" w:space="0" w:color="auto"/>
            <w:left w:val="none" w:sz="0" w:space="0" w:color="auto"/>
            <w:bottom w:val="none" w:sz="0" w:space="0" w:color="auto"/>
            <w:right w:val="none" w:sz="0" w:space="0" w:color="auto"/>
          </w:divBdr>
        </w:div>
        <w:div w:id="1073162661">
          <w:marLeft w:val="480"/>
          <w:marRight w:val="0"/>
          <w:marTop w:val="0"/>
          <w:marBottom w:val="0"/>
          <w:divBdr>
            <w:top w:val="none" w:sz="0" w:space="0" w:color="auto"/>
            <w:left w:val="none" w:sz="0" w:space="0" w:color="auto"/>
            <w:bottom w:val="none" w:sz="0" w:space="0" w:color="auto"/>
            <w:right w:val="none" w:sz="0" w:space="0" w:color="auto"/>
          </w:divBdr>
        </w:div>
        <w:div w:id="842360933">
          <w:marLeft w:val="480"/>
          <w:marRight w:val="0"/>
          <w:marTop w:val="0"/>
          <w:marBottom w:val="0"/>
          <w:divBdr>
            <w:top w:val="none" w:sz="0" w:space="0" w:color="auto"/>
            <w:left w:val="none" w:sz="0" w:space="0" w:color="auto"/>
            <w:bottom w:val="none" w:sz="0" w:space="0" w:color="auto"/>
            <w:right w:val="none" w:sz="0" w:space="0" w:color="auto"/>
          </w:divBdr>
        </w:div>
        <w:div w:id="429594294">
          <w:marLeft w:val="480"/>
          <w:marRight w:val="0"/>
          <w:marTop w:val="0"/>
          <w:marBottom w:val="0"/>
          <w:divBdr>
            <w:top w:val="none" w:sz="0" w:space="0" w:color="auto"/>
            <w:left w:val="none" w:sz="0" w:space="0" w:color="auto"/>
            <w:bottom w:val="none" w:sz="0" w:space="0" w:color="auto"/>
            <w:right w:val="none" w:sz="0" w:space="0" w:color="auto"/>
          </w:divBdr>
        </w:div>
        <w:div w:id="1552381956">
          <w:marLeft w:val="480"/>
          <w:marRight w:val="0"/>
          <w:marTop w:val="0"/>
          <w:marBottom w:val="0"/>
          <w:divBdr>
            <w:top w:val="none" w:sz="0" w:space="0" w:color="auto"/>
            <w:left w:val="none" w:sz="0" w:space="0" w:color="auto"/>
            <w:bottom w:val="none" w:sz="0" w:space="0" w:color="auto"/>
            <w:right w:val="none" w:sz="0" w:space="0" w:color="auto"/>
          </w:divBdr>
        </w:div>
        <w:div w:id="1740204638">
          <w:marLeft w:val="480"/>
          <w:marRight w:val="0"/>
          <w:marTop w:val="0"/>
          <w:marBottom w:val="0"/>
          <w:divBdr>
            <w:top w:val="none" w:sz="0" w:space="0" w:color="auto"/>
            <w:left w:val="none" w:sz="0" w:space="0" w:color="auto"/>
            <w:bottom w:val="none" w:sz="0" w:space="0" w:color="auto"/>
            <w:right w:val="none" w:sz="0" w:space="0" w:color="auto"/>
          </w:divBdr>
        </w:div>
        <w:div w:id="1140996455">
          <w:marLeft w:val="480"/>
          <w:marRight w:val="0"/>
          <w:marTop w:val="0"/>
          <w:marBottom w:val="0"/>
          <w:divBdr>
            <w:top w:val="none" w:sz="0" w:space="0" w:color="auto"/>
            <w:left w:val="none" w:sz="0" w:space="0" w:color="auto"/>
            <w:bottom w:val="none" w:sz="0" w:space="0" w:color="auto"/>
            <w:right w:val="none" w:sz="0" w:space="0" w:color="auto"/>
          </w:divBdr>
        </w:div>
        <w:div w:id="1030833791">
          <w:marLeft w:val="480"/>
          <w:marRight w:val="0"/>
          <w:marTop w:val="0"/>
          <w:marBottom w:val="0"/>
          <w:divBdr>
            <w:top w:val="none" w:sz="0" w:space="0" w:color="auto"/>
            <w:left w:val="none" w:sz="0" w:space="0" w:color="auto"/>
            <w:bottom w:val="none" w:sz="0" w:space="0" w:color="auto"/>
            <w:right w:val="none" w:sz="0" w:space="0" w:color="auto"/>
          </w:divBdr>
        </w:div>
        <w:div w:id="228423219">
          <w:marLeft w:val="480"/>
          <w:marRight w:val="0"/>
          <w:marTop w:val="0"/>
          <w:marBottom w:val="0"/>
          <w:divBdr>
            <w:top w:val="none" w:sz="0" w:space="0" w:color="auto"/>
            <w:left w:val="none" w:sz="0" w:space="0" w:color="auto"/>
            <w:bottom w:val="none" w:sz="0" w:space="0" w:color="auto"/>
            <w:right w:val="none" w:sz="0" w:space="0" w:color="auto"/>
          </w:divBdr>
        </w:div>
        <w:div w:id="1013385720">
          <w:marLeft w:val="480"/>
          <w:marRight w:val="0"/>
          <w:marTop w:val="0"/>
          <w:marBottom w:val="0"/>
          <w:divBdr>
            <w:top w:val="none" w:sz="0" w:space="0" w:color="auto"/>
            <w:left w:val="none" w:sz="0" w:space="0" w:color="auto"/>
            <w:bottom w:val="none" w:sz="0" w:space="0" w:color="auto"/>
            <w:right w:val="none" w:sz="0" w:space="0" w:color="auto"/>
          </w:divBdr>
        </w:div>
        <w:div w:id="1894075211">
          <w:marLeft w:val="480"/>
          <w:marRight w:val="0"/>
          <w:marTop w:val="0"/>
          <w:marBottom w:val="0"/>
          <w:divBdr>
            <w:top w:val="none" w:sz="0" w:space="0" w:color="auto"/>
            <w:left w:val="none" w:sz="0" w:space="0" w:color="auto"/>
            <w:bottom w:val="none" w:sz="0" w:space="0" w:color="auto"/>
            <w:right w:val="none" w:sz="0" w:space="0" w:color="auto"/>
          </w:divBdr>
        </w:div>
        <w:div w:id="361712064">
          <w:marLeft w:val="480"/>
          <w:marRight w:val="0"/>
          <w:marTop w:val="0"/>
          <w:marBottom w:val="0"/>
          <w:divBdr>
            <w:top w:val="none" w:sz="0" w:space="0" w:color="auto"/>
            <w:left w:val="none" w:sz="0" w:space="0" w:color="auto"/>
            <w:bottom w:val="none" w:sz="0" w:space="0" w:color="auto"/>
            <w:right w:val="none" w:sz="0" w:space="0" w:color="auto"/>
          </w:divBdr>
        </w:div>
        <w:div w:id="2031106118">
          <w:marLeft w:val="480"/>
          <w:marRight w:val="0"/>
          <w:marTop w:val="0"/>
          <w:marBottom w:val="0"/>
          <w:divBdr>
            <w:top w:val="none" w:sz="0" w:space="0" w:color="auto"/>
            <w:left w:val="none" w:sz="0" w:space="0" w:color="auto"/>
            <w:bottom w:val="none" w:sz="0" w:space="0" w:color="auto"/>
            <w:right w:val="none" w:sz="0" w:space="0" w:color="auto"/>
          </w:divBdr>
        </w:div>
        <w:div w:id="1721125716">
          <w:marLeft w:val="480"/>
          <w:marRight w:val="0"/>
          <w:marTop w:val="0"/>
          <w:marBottom w:val="0"/>
          <w:divBdr>
            <w:top w:val="none" w:sz="0" w:space="0" w:color="auto"/>
            <w:left w:val="none" w:sz="0" w:space="0" w:color="auto"/>
            <w:bottom w:val="none" w:sz="0" w:space="0" w:color="auto"/>
            <w:right w:val="none" w:sz="0" w:space="0" w:color="auto"/>
          </w:divBdr>
        </w:div>
        <w:div w:id="2061660658">
          <w:marLeft w:val="480"/>
          <w:marRight w:val="0"/>
          <w:marTop w:val="0"/>
          <w:marBottom w:val="0"/>
          <w:divBdr>
            <w:top w:val="none" w:sz="0" w:space="0" w:color="auto"/>
            <w:left w:val="none" w:sz="0" w:space="0" w:color="auto"/>
            <w:bottom w:val="none" w:sz="0" w:space="0" w:color="auto"/>
            <w:right w:val="none" w:sz="0" w:space="0" w:color="auto"/>
          </w:divBdr>
        </w:div>
        <w:div w:id="155458727">
          <w:marLeft w:val="480"/>
          <w:marRight w:val="0"/>
          <w:marTop w:val="0"/>
          <w:marBottom w:val="0"/>
          <w:divBdr>
            <w:top w:val="none" w:sz="0" w:space="0" w:color="auto"/>
            <w:left w:val="none" w:sz="0" w:space="0" w:color="auto"/>
            <w:bottom w:val="none" w:sz="0" w:space="0" w:color="auto"/>
            <w:right w:val="none" w:sz="0" w:space="0" w:color="auto"/>
          </w:divBdr>
        </w:div>
        <w:div w:id="909386294">
          <w:marLeft w:val="480"/>
          <w:marRight w:val="0"/>
          <w:marTop w:val="0"/>
          <w:marBottom w:val="0"/>
          <w:divBdr>
            <w:top w:val="none" w:sz="0" w:space="0" w:color="auto"/>
            <w:left w:val="none" w:sz="0" w:space="0" w:color="auto"/>
            <w:bottom w:val="none" w:sz="0" w:space="0" w:color="auto"/>
            <w:right w:val="none" w:sz="0" w:space="0" w:color="auto"/>
          </w:divBdr>
        </w:div>
        <w:div w:id="127476015">
          <w:marLeft w:val="480"/>
          <w:marRight w:val="0"/>
          <w:marTop w:val="0"/>
          <w:marBottom w:val="0"/>
          <w:divBdr>
            <w:top w:val="none" w:sz="0" w:space="0" w:color="auto"/>
            <w:left w:val="none" w:sz="0" w:space="0" w:color="auto"/>
            <w:bottom w:val="none" w:sz="0" w:space="0" w:color="auto"/>
            <w:right w:val="none" w:sz="0" w:space="0" w:color="auto"/>
          </w:divBdr>
        </w:div>
        <w:div w:id="730927539">
          <w:marLeft w:val="480"/>
          <w:marRight w:val="0"/>
          <w:marTop w:val="0"/>
          <w:marBottom w:val="0"/>
          <w:divBdr>
            <w:top w:val="none" w:sz="0" w:space="0" w:color="auto"/>
            <w:left w:val="none" w:sz="0" w:space="0" w:color="auto"/>
            <w:bottom w:val="none" w:sz="0" w:space="0" w:color="auto"/>
            <w:right w:val="none" w:sz="0" w:space="0" w:color="auto"/>
          </w:divBdr>
        </w:div>
        <w:div w:id="491914015">
          <w:marLeft w:val="480"/>
          <w:marRight w:val="0"/>
          <w:marTop w:val="0"/>
          <w:marBottom w:val="0"/>
          <w:divBdr>
            <w:top w:val="none" w:sz="0" w:space="0" w:color="auto"/>
            <w:left w:val="none" w:sz="0" w:space="0" w:color="auto"/>
            <w:bottom w:val="none" w:sz="0" w:space="0" w:color="auto"/>
            <w:right w:val="none" w:sz="0" w:space="0" w:color="auto"/>
          </w:divBdr>
        </w:div>
        <w:div w:id="1020204489">
          <w:marLeft w:val="480"/>
          <w:marRight w:val="0"/>
          <w:marTop w:val="0"/>
          <w:marBottom w:val="0"/>
          <w:divBdr>
            <w:top w:val="none" w:sz="0" w:space="0" w:color="auto"/>
            <w:left w:val="none" w:sz="0" w:space="0" w:color="auto"/>
            <w:bottom w:val="none" w:sz="0" w:space="0" w:color="auto"/>
            <w:right w:val="none" w:sz="0" w:space="0" w:color="auto"/>
          </w:divBdr>
        </w:div>
        <w:div w:id="1365324561">
          <w:marLeft w:val="480"/>
          <w:marRight w:val="0"/>
          <w:marTop w:val="0"/>
          <w:marBottom w:val="0"/>
          <w:divBdr>
            <w:top w:val="none" w:sz="0" w:space="0" w:color="auto"/>
            <w:left w:val="none" w:sz="0" w:space="0" w:color="auto"/>
            <w:bottom w:val="none" w:sz="0" w:space="0" w:color="auto"/>
            <w:right w:val="none" w:sz="0" w:space="0" w:color="auto"/>
          </w:divBdr>
        </w:div>
        <w:div w:id="638875786">
          <w:marLeft w:val="480"/>
          <w:marRight w:val="0"/>
          <w:marTop w:val="0"/>
          <w:marBottom w:val="0"/>
          <w:divBdr>
            <w:top w:val="none" w:sz="0" w:space="0" w:color="auto"/>
            <w:left w:val="none" w:sz="0" w:space="0" w:color="auto"/>
            <w:bottom w:val="none" w:sz="0" w:space="0" w:color="auto"/>
            <w:right w:val="none" w:sz="0" w:space="0" w:color="auto"/>
          </w:divBdr>
        </w:div>
        <w:div w:id="1990283702">
          <w:marLeft w:val="480"/>
          <w:marRight w:val="0"/>
          <w:marTop w:val="0"/>
          <w:marBottom w:val="0"/>
          <w:divBdr>
            <w:top w:val="none" w:sz="0" w:space="0" w:color="auto"/>
            <w:left w:val="none" w:sz="0" w:space="0" w:color="auto"/>
            <w:bottom w:val="none" w:sz="0" w:space="0" w:color="auto"/>
            <w:right w:val="none" w:sz="0" w:space="0" w:color="auto"/>
          </w:divBdr>
        </w:div>
        <w:div w:id="1550536594">
          <w:marLeft w:val="480"/>
          <w:marRight w:val="0"/>
          <w:marTop w:val="0"/>
          <w:marBottom w:val="0"/>
          <w:divBdr>
            <w:top w:val="none" w:sz="0" w:space="0" w:color="auto"/>
            <w:left w:val="none" w:sz="0" w:space="0" w:color="auto"/>
            <w:bottom w:val="none" w:sz="0" w:space="0" w:color="auto"/>
            <w:right w:val="none" w:sz="0" w:space="0" w:color="auto"/>
          </w:divBdr>
        </w:div>
        <w:div w:id="994844757">
          <w:marLeft w:val="480"/>
          <w:marRight w:val="0"/>
          <w:marTop w:val="0"/>
          <w:marBottom w:val="0"/>
          <w:divBdr>
            <w:top w:val="none" w:sz="0" w:space="0" w:color="auto"/>
            <w:left w:val="none" w:sz="0" w:space="0" w:color="auto"/>
            <w:bottom w:val="none" w:sz="0" w:space="0" w:color="auto"/>
            <w:right w:val="none" w:sz="0" w:space="0" w:color="auto"/>
          </w:divBdr>
        </w:div>
        <w:div w:id="1592278774">
          <w:marLeft w:val="480"/>
          <w:marRight w:val="0"/>
          <w:marTop w:val="0"/>
          <w:marBottom w:val="0"/>
          <w:divBdr>
            <w:top w:val="none" w:sz="0" w:space="0" w:color="auto"/>
            <w:left w:val="none" w:sz="0" w:space="0" w:color="auto"/>
            <w:bottom w:val="none" w:sz="0" w:space="0" w:color="auto"/>
            <w:right w:val="none" w:sz="0" w:space="0" w:color="auto"/>
          </w:divBdr>
        </w:div>
      </w:divsChild>
    </w:div>
    <w:div w:id="134571010">
      <w:bodyDiv w:val="1"/>
      <w:marLeft w:val="0"/>
      <w:marRight w:val="0"/>
      <w:marTop w:val="0"/>
      <w:marBottom w:val="0"/>
      <w:divBdr>
        <w:top w:val="none" w:sz="0" w:space="0" w:color="auto"/>
        <w:left w:val="none" w:sz="0" w:space="0" w:color="auto"/>
        <w:bottom w:val="none" w:sz="0" w:space="0" w:color="auto"/>
        <w:right w:val="none" w:sz="0" w:space="0" w:color="auto"/>
      </w:divBdr>
    </w:div>
    <w:div w:id="136846238">
      <w:bodyDiv w:val="1"/>
      <w:marLeft w:val="0"/>
      <w:marRight w:val="0"/>
      <w:marTop w:val="0"/>
      <w:marBottom w:val="0"/>
      <w:divBdr>
        <w:top w:val="none" w:sz="0" w:space="0" w:color="auto"/>
        <w:left w:val="none" w:sz="0" w:space="0" w:color="auto"/>
        <w:bottom w:val="none" w:sz="0" w:space="0" w:color="auto"/>
        <w:right w:val="none" w:sz="0" w:space="0" w:color="auto"/>
      </w:divBdr>
    </w:div>
    <w:div w:id="137572525">
      <w:marLeft w:val="0"/>
      <w:marRight w:val="0"/>
      <w:marTop w:val="0"/>
      <w:marBottom w:val="0"/>
      <w:divBdr>
        <w:top w:val="none" w:sz="0" w:space="0" w:color="auto"/>
        <w:left w:val="none" w:sz="0" w:space="0" w:color="auto"/>
        <w:bottom w:val="none" w:sz="0" w:space="0" w:color="auto"/>
        <w:right w:val="none" w:sz="0" w:space="0" w:color="auto"/>
      </w:divBdr>
    </w:div>
    <w:div w:id="138768341">
      <w:bodyDiv w:val="1"/>
      <w:marLeft w:val="0"/>
      <w:marRight w:val="0"/>
      <w:marTop w:val="0"/>
      <w:marBottom w:val="0"/>
      <w:divBdr>
        <w:top w:val="none" w:sz="0" w:space="0" w:color="auto"/>
        <w:left w:val="none" w:sz="0" w:space="0" w:color="auto"/>
        <w:bottom w:val="none" w:sz="0" w:space="0" w:color="auto"/>
        <w:right w:val="none" w:sz="0" w:space="0" w:color="auto"/>
      </w:divBdr>
    </w:div>
    <w:div w:id="139199192">
      <w:bodyDiv w:val="1"/>
      <w:marLeft w:val="0"/>
      <w:marRight w:val="0"/>
      <w:marTop w:val="0"/>
      <w:marBottom w:val="0"/>
      <w:divBdr>
        <w:top w:val="none" w:sz="0" w:space="0" w:color="auto"/>
        <w:left w:val="none" w:sz="0" w:space="0" w:color="auto"/>
        <w:bottom w:val="none" w:sz="0" w:space="0" w:color="auto"/>
        <w:right w:val="none" w:sz="0" w:space="0" w:color="auto"/>
      </w:divBdr>
    </w:div>
    <w:div w:id="140733193">
      <w:bodyDiv w:val="1"/>
      <w:marLeft w:val="0"/>
      <w:marRight w:val="0"/>
      <w:marTop w:val="0"/>
      <w:marBottom w:val="0"/>
      <w:divBdr>
        <w:top w:val="none" w:sz="0" w:space="0" w:color="auto"/>
        <w:left w:val="none" w:sz="0" w:space="0" w:color="auto"/>
        <w:bottom w:val="none" w:sz="0" w:space="0" w:color="auto"/>
        <w:right w:val="none" w:sz="0" w:space="0" w:color="auto"/>
      </w:divBdr>
    </w:div>
    <w:div w:id="145904166">
      <w:bodyDiv w:val="1"/>
      <w:marLeft w:val="0"/>
      <w:marRight w:val="0"/>
      <w:marTop w:val="0"/>
      <w:marBottom w:val="0"/>
      <w:divBdr>
        <w:top w:val="none" w:sz="0" w:space="0" w:color="auto"/>
        <w:left w:val="none" w:sz="0" w:space="0" w:color="auto"/>
        <w:bottom w:val="none" w:sz="0" w:space="0" w:color="auto"/>
        <w:right w:val="none" w:sz="0" w:space="0" w:color="auto"/>
      </w:divBdr>
    </w:div>
    <w:div w:id="147138975">
      <w:marLeft w:val="0"/>
      <w:marRight w:val="0"/>
      <w:marTop w:val="0"/>
      <w:marBottom w:val="0"/>
      <w:divBdr>
        <w:top w:val="none" w:sz="0" w:space="0" w:color="auto"/>
        <w:left w:val="none" w:sz="0" w:space="0" w:color="auto"/>
        <w:bottom w:val="none" w:sz="0" w:space="0" w:color="auto"/>
        <w:right w:val="none" w:sz="0" w:space="0" w:color="auto"/>
      </w:divBdr>
    </w:div>
    <w:div w:id="147788393">
      <w:bodyDiv w:val="1"/>
      <w:marLeft w:val="0"/>
      <w:marRight w:val="0"/>
      <w:marTop w:val="0"/>
      <w:marBottom w:val="0"/>
      <w:divBdr>
        <w:top w:val="none" w:sz="0" w:space="0" w:color="auto"/>
        <w:left w:val="none" w:sz="0" w:space="0" w:color="auto"/>
        <w:bottom w:val="none" w:sz="0" w:space="0" w:color="auto"/>
        <w:right w:val="none" w:sz="0" w:space="0" w:color="auto"/>
      </w:divBdr>
    </w:div>
    <w:div w:id="152647385">
      <w:bodyDiv w:val="1"/>
      <w:marLeft w:val="0"/>
      <w:marRight w:val="0"/>
      <w:marTop w:val="0"/>
      <w:marBottom w:val="0"/>
      <w:divBdr>
        <w:top w:val="none" w:sz="0" w:space="0" w:color="auto"/>
        <w:left w:val="none" w:sz="0" w:space="0" w:color="auto"/>
        <w:bottom w:val="none" w:sz="0" w:space="0" w:color="auto"/>
        <w:right w:val="none" w:sz="0" w:space="0" w:color="auto"/>
      </w:divBdr>
    </w:div>
    <w:div w:id="155540390">
      <w:bodyDiv w:val="1"/>
      <w:marLeft w:val="0"/>
      <w:marRight w:val="0"/>
      <w:marTop w:val="0"/>
      <w:marBottom w:val="0"/>
      <w:divBdr>
        <w:top w:val="none" w:sz="0" w:space="0" w:color="auto"/>
        <w:left w:val="none" w:sz="0" w:space="0" w:color="auto"/>
        <w:bottom w:val="none" w:sz="0" w:space="0" w:color="auto"/>
        <w:right w:val="none" w:sz="0" w:space="0" w:color="auto"/>
      </w:divBdr>
    </w:div>
    <w:div w:id="158542814">
      <w:bodyDiv w:val="1"/>
      <w:marLeft w:val="0"/>
      <w:marRight w:val="0"/>
      <w:marTop w:val="0"/>
      <w:marBottom w:val="0"/>
      <w:divBdr>
        <w:top w:val="none" w:sz="0" w:space="0" w:color="auto"/>
        <w:left w:val="none" w:sz="0" w:space="0" w:color="auto"/>
        <w:bottom w:val="none" w:sz="0" w:space="0" w:color="auto"/>
        <w:right w:val="none" w:sz="0" w:space="0" w:color="auto"/>
      </w:divBdr>
    </w:div>
    <w:div w:id="161818806">
      <w:bodyDiv w:val="1"/>
      <w:marLeft w:val="0"/>
      <w:marRight w:val="0"/>
      <w:marTop w:val="0"/>
      <w:marBottom w:val="0"/>
      <w:divBdr>
        <w:top w:val="none" w:sz="0" w:space="0" w:color="auto"/>
        <w:left w:val="none" w:sz="0" w:space="0" w:color="auto"/>
        <w:bottom w:val="none" w:sz="0" w:space="0" w:color="auto"/>
        <w:right w:val="none" w:sz="0" w:space="0" w:color="auto"/>
      </w:divBdr>
    </w:div>
    <w:div w:id="162164325">
      <w:bodyDiv w:val="1"/>
      <w:marLeft w:val="0"/>
      <w:marRight w:val="0"/>
      <w:marTop w:val="0"/>
      <w:marBottom w:val="0"/>
      <w:divBdr>
        <w:top w:val="none" w:sz="0" w:space="0" w:color="auto"/>
        <w:left w:val="none" w:sz="0" w:space="0" w:color="auto"/>
        <w:bottom w:val="none" w:sz="0" w:space="0" w:color="auto"/>
        <w:right w:val="none" w:sz="0" w:space="0" w:color="auto"/>
      </w:divBdr>
    </w:div>
    <w:div w:id="165290251">
      <w:bodyDiv w:val="1"/>
      <w:marLeft w:val="0"/>
      <w:marRight w:val="0"/>
      <w:marTop w:val="0"/>
      <w:marBottom w:val="0"/>
      <w:divBdr>
        <w:top w:val="none" w:sz="0" w:space="0" w:color="auto"/>
        <w:left w:val="none" w:sz="0" w:space="0" w:color="auto"/>
        <w:bottom w:val="none" w:sz="0" w:space="0" w:color="auto"/>
        <w:right w:val="none" w:sz="0" w:space="0" w:color="auto"/>
      </w:divBdr>
    </w:div>
    <w:div w:id="168062007">
      <w:marLeft w:val="0"/>
      <w:marRight w:val="0"/>
      <w:marTop w:val="0"/>
      <w:marBottom w:val="0"/>
      <w:divBdr>
        <w:top w:val="none" w:sz="0" w:space="0" w:color="auto"/>
        <w:left w:val="none" w:sz="0" w:space="0" w:color="auto"/>
        <w:bottom w:val="none" w:sz="0" w:space="0" w:color="auto"/>
        <w:right w:val="none" w:sz="0" w:space="0" w:color="auto"/>
      </w:divBdr>
    </w:div>
    <w:div w:id="168251339">
      <w:bodyDiv w:val="1"/>
      <w:marLeft w:val="0"/>
      <w:marRight w:val="0"/>
      <w:marTop w:val="0"/>
      <w:marBottom w:val="0"/>
      <w:divBdr>
        <w:top w:val="none" w:sz="0" w:space="0" w:color="auto"/>
        <w:left w:val="none" w:sz="0" w:space="0" w:color="auto"/>
        <w:bottom w:val="none" w:sz="0" w:space="0" w:color="auto"/>
        <w:right w:val="none" w:sz="0" w:space="0" w:color="auto"/>
      </w:divBdr>
    </w:div>
    <w:div w:id="169612043">
      <w:bodyDiv w:val="1"/>
      <w:marLeft w:val="0"/>
      <w:marRight w:val="0"/>
      <w:marTop w:val="0"/>
      <w:marBottom w:val="0"/>
      <w:divBdr>
        <w:top w:val="none" w:sz="0" w:space="0" w:color="auto"/>
        <w:left w:val="none" w:sz="0" w:space="0" w:color="auto"/>
        <w:bottom w:val="none" w:sz="0" w:space="0" w:color="auto"/>
        <w:right w:val="none" w:sz="0" w:space="0" w:color="auto"/>
      </w:divBdr>
    </w:div>
    <w:div w:id="169956472">
      <w:bodyDiv w:val="1"/>
      <w:marLeft w:val="0"/>
      <w:marRight w:val="0"/>
      <w:marTop w:val="0"/>
      <w:marBottom w:val="0"/>
      <w:divBdr>
        <w:top w:val="none" w:sz="0" w:space="0" w:color="auto"/>
        <w:left w:val="none" w:sz="0" w:space="0" w:color="auto"/>
        <w:bottom w:val="none" w:sz="0" w:space="0" w:color="auto"/>
        <w:right w:val="none" w:sz="0" w:space="0" w:color="auto"/>
      </w:divBdr>
    </w:div>
    <w:div w:id="176508602">
      <w:bodyDiv w:val="1"/>
      <w:marLeft w:val="0"/>
      <w:marRight w:val="0"/>
      <w:marTop w:val="0"/>
      <w:marBottom w:val="0"/>
      <w:divBdr>
        <w:top w:val="none" w:sz="0" w:space="0" w:color="auto"/>
        <w:left w:val="none" w:sz="0" w:space="0" w:color="auto"/>
        <w:bottom w:val="none" w:sz="0" w:space="0" w:color="auto"/>
        <w:right w:val="none" w:sz="0" w:space="0" w:color="auto"/>
      </w:divBdr>
    </w:div>
    <w:div w:id="178592100">
      <w:marLeft w:val="0"/>
      <w:marRight w:val="0"/>
      <w:marTop w:val="0"/>
      <w:marBottom w:val="0"/>
      <w:divBdr>
        <w:top w:val="none" w:sz="0" w:space="0" w:color="auto"/>
        <w:left w:val="none" w:sz="0" w:space="0" w:color="auto"/>
        <w:bottom w:val="none" w:sz="0" w:space="0" w:color="auto"/>
        <w:right w:val="none" w:sz="0" w:space="0" w:color="auto"/>
      </w:divBdr>
    </w:div>
    <w:div w:id="181476558">
      <w:bodyDiv w:val="1"/>
      <w:marLeft w:val="0"/>
      <w:marRight w:val="0"/>
      <w:marTop w:val="0"/>
      <w:marBottom w:val="0"/>
      <w:divBdr>
        <w:top w:val="none" w:sz="0" w:space="0" w:color="auto"/>
        <w:left w:val="none" w:sz="0" w:space="0" w:color="auto"/>
        <w:bottom w:val="none" w:sz="0" w:space="0" w:color="auto"/>
        <w:right w:val="none" w:sz="0" w:space="0" w:color="auto"/>
      </w:divBdr>
      <w:divsChild>
        <w:div w:id="21976621">
          <w:marLeft w:val="480"/>
          <w:marRight w:val="0"/>
          <w:marTop w:val="0"/>
          <w:marBottom w:val="0"/>
          <w:divBdr>
            <w:top w:val="none" w:sz="0" w:space="0" w:color="auto"/>
            <w:left w:val="none" w:sz="0" w:space="0" w:color="auto"/>
            <w:bottom w:val="none" w:sz="0" w:space="0" w:color="auto"/>
            <w:right w:val="none" w:sz="0" w:space="0" w:color="auto"/>
          </w:divBdr>
        </w:div>
        <w:div w:id="461509316">
          <w:marLeft w:val="480"/>
          <w:marRight w:val="0"/>
          <w:marTop w:val="0"/>
          <w:marBottom w:val="0"/>
          <w:divBdr>
            <w:top w:val="none" w:sz="0" w:space="0" w:color="auto"/>
            <w:left w:val="none" w:sz="0" w:space="0" w:color="auto"/>
            <w:bottom w:val="none" w:sz="0" w:space="0" w:color="auto"/>
            <w:right w:val="none" w:sz="0" w:space="0" w:color="auto"/>
          </w:divBdr>
        </w:div>
        <w:div w:id="2131313344">
          <w:marLeft w:val="480"/>
          <w:marRight w:val="0"/>
          <w:marTop w:val="0"/>
          <w:marBottom w:val="0"/>
          <w:divBdr>
            <w:top w:val="none" w:sz="0" w:space="0" w:color="auto"/>
            <w:left w:val="none" w:sz="0" w:space="0" w:color="auto"/>
            <w:bottom w:val="none" w:sz="0" w:space="0" w:color="auto"/>
            <w:right w:val="none" w:sz="0" w:space="0" w:color="auto"/>
          </w:divBdr>
        </w:div>
        <w:div w:id="1339112555">
          <w:marLeft w:val="480"/>
          <w:marRight w:val="0"/>
          <w:marTop w:val="0"/>
          <w:marBottom w:val="0"/>
          <w:divBdr>
            <w:top w:val="none" w:sz="0" w:space="0" w:color="auto"/>
            <w:left w:val="none" w:sz="0" w:space="0" w:color="auto"/>
            <w:bottom w:val="none" w:sz="0" w:space="0" w:color="auto"/>
            <w:right w:val="none" w:sz="0" w:space="0" w:color="auto"/>
          </w:divBdr>
        </w:div>
        <w:div w:id="1608738088">
          <w:marLeft w:val="480"/>
          <w:marRight w:val="0"/>
          <w:marTop w:val="0"/>
          <w:marBottom w:val="0"/>
          <w:divBdr>
            <w:top w:val="none" w:sz="0" w:space="0" w:color="auto"/>
            <w:left w:val="none" w:sz="0" w:space="0" w:color="auto"/>
            <w:bottom w:val="none" w:sz="0" w:space="0" w:color="auto"/>
            <w:right w:val="none" w:sz="0" w:space="0" w:color="auto"/>
          </w:divBdr>
        </w:div>
        <w:div w:id="1460680338">
          <w:marLeft w:val="480"/>
          <w:marRight w:val="0"/>
          <w:marTop w:val="0"/>
          <w:marBottom w:val="0"/>
          <w:divBdr>
            <w:top w:val="none" w:sz="0" w:space="0" w:color="auto"/>
            <w:left w:val="none" w:sz="0" w:space="0" w:color="auto"/>
            <w:bottom w:val="none" w:sz="0" w:space="0" w:color="auto"/>
            <w:right w:val="none" w:sz="0" w:space="0" w:color="auto"/>
          </w:divBdr>
        </w:div>
        <w:div w:id="506095151">
          <w:marLeft w:val="480"/>
          <w:marRight w:val="0"/>
          <w:marTop w:val="0"/>
          <w:marBottom w:val="0"/>
          <w:divBdr>
            <w:top w:val="none" w:sz="0" w:space="0" w:color="auto"/>
            <w:left w:val="none" w:sz="0" w:space="0" w:color="auto"/>
            <w:bottom w:val="none" w:sz="0" w:space="0" w:color="auto"/>
            <w:right w:val="none" w:sz="0" w:space="0" w:color="auto"/>
          </w:divBdr>
        </w:div>
        <w:div w:id="1026099483">
          <w:marLeft w:val="480"/>
          <w:marRight w:val="0"/>
          <w:marTop w:val="0"/>
          <w:marBottom w:val="0"/>
          <w:divBdr>
            <w:top w:val="none" w:sz="0" w:space="0" w:color="auto"/>
            <w:left w:val="none" w:sz="0" w:space="0" w:color="auto"/>
            <w:bottom w:val="none" w:sz="0" w:space="0" w:color="auto"/>
            <w:right w:val="none" w:sz="0" w:space="0" w:color="auto"/>
          </w:divBdr>
        </w:div>
        <w:div w:id="1609239383">
          <w:marLeft w:val="480"/>
          <w:marRight w:val="0"/>
          <w:marTop w:val="0"/>
          <w:marBottom w:val="0"/>
          <w:divBdr>
            <w:top w:val="none" w:sz="0" w:space="0" w:color="auto"/>
            <w:left w:val="none" w:sz="0" w:space="0" w:color="auto"/>
            <w:bottom w:val="none" w:sz="0" w:space="0" w:color="auto"/>
            <w:right w:val="none" w:sz="0" w:space="0" w:color="auto"/>
          </w:divBdr>
        </w:div>
        <w:div w:id="633410604">
          <w:marLeft w:val="480"/>
          <w:marRight w:val="0"/>
          <w:marTop w:val="0"/>
          <w:marBottom w:val="0"/>
          <w:divBdr>
            <w:top w:val="none" w:sz="0" w:space="0" w:color="auto"/>
            <w:left w:val="none" w:sz="0" w:space="0" w:color="auto"/>
            <w:bottom w:val="none" w:sz="0" w:space="0" w:color="auto"/>
            <w:right w:val="none" w:sz="0" w:space="0" w:color="auto"/>
          </w:divBdr>
        </w:div>
        <w:div w:id="1831828063">
          <w:marLeft w:val="480"/>
          <w:marRight w:val="0"/>
          <w:marTop w:val="0"/>
          <w:marBottom w:val="0"/>
          <w:divBdr>
            <w:top w:val="none" w:sz="0" w:space="0" w:color="auto"/>
            <w:left w:val="none" w:sz="0" w:space="0" w:color="auto"/>
            <w:bottom w:val="none" w:sz="0" w:space="0" w:color="auto"/>
            <w:right w:val="none" w:sz="0" w:space="0" w:color="auto"/>
          </w:divBdr>
        </w:div>
        <w:div w:id="1281230540">
          <w:marLeft w:val="480"/>
          <w:marRight w:val="0"/>
          <w:marTop w:val="0"/>
          <w:marBottom w:val="0"/>
          <w:divBdr>
            <w:top w:val="none" w:sz="0" w:space="0" w:color="auto"/>
            <w:left w:val="none" w:sz="0" w:space="0" w:color="auto"/>
            <w:bottom w:val="none" w:sz="0" w:space="0" w:color="auto"/>
            <w:right w:val="none" w:sz="0" w:space="0" w:color="auto"/>
          </w:divBdr>
        </w:div>
        <w:div w:id="1467311127">
          <w:marLeft w:val="480"/>
          <w:marRight w:val="0"/>
          <w:marTop w:val="0"/>
          <w:marBottom w:val="0"/>
          <w:divBdr>
            <w:top w:val="none" w:sz="0" w:space="0" w:color="auto"/>
            <w:left w:val="none" w:sz="0" w:space="0" w:color="auto"/>
            <w:bottom w:val="none" w:sz="0" w:space="0" w:color="auto"/>
            <w:right w:val="none" w:sz="0" w:space="0" w:color="auto"/>
          </w:divBdr>
        </w:div>
        <w:div w:id="1500736108">
          <w:marLeft w:val="480"/>
          <w:marRight w:val="0"/>
          <w:marTop w:val="0"/>
          <w:marBottom w:val="0"/>
          <w:divBdr>
            <w:top w:val="none" w:sz="0" w:space="0" w:color="auto"/>
            <w:left w:val="none" w:sz="0" w:space="0" w:color="auto"/>
            <w:bottom w:val="none" w:sz="0" w:space="0" w:color="auto"/>
            <w:right w:val="none" w:sz="0" w:space="0" w:color="auto"/>
          </w:divBdr>
        </w:div>
        <w:div w:id="1295402847">
          <w:marLeft w:val="480"/>
          <w:marRight w:val="0"/>
          <w:marTop w:val="0"/>
          <w:marBottom w:val="0"/>
          <w:divBdr>
            <w:top w:val="none" w:sz="0" w:space="0" w:color="auto"/>
            <w:left w:val="none" w:sz="0" w:space="0" w:color="auto"/>
            <w:bottom w:val="none" w:sz="0" w:space="0" w:color="auto"/>
            <w:right w:val="none" w:sz="0" w:space="0" w:color="auto"/>
          </w:divBdr>
        </w:div>
        <w:div w:id="856895274">
          <w:marLeft w:val="480"/>
          <w:marRight w:val="0"/>
          <w:marTop w:val="0"/>
          <w:marBottom w:val="0"/>
          <w:divBdr>
            <w:top w:val="none" w:sz="0" w:space="0" w:color="auto"/>
            <w:left w:val="none" w:sz="0" w:space="0" w:color="auto"/>
            <w:bottom w:val="none" w:sz="0" w:space="0" w:color="auto"/>
            <w:right w:val="none" w:sz="0" w:space="0" w:color="auto"/>
          </w:divBdr>
        </w:div>
        <w:div w:id="117260328">
          <w:marLeft w:val="480"/>
          <w:marRight w:val="0"/>
          <w:marTop w:val="0"/>
          <w:marBottom w:val="0"/>
          <w:divBdr>
            <w:top w:val="none" w:sz="0" w:space="0" w:color="auto"/>
            <w:left w:val="none" w:sz="0" w:space="0" w:color="auto"/>
            <w:bottom w:val="none" w:sz="0" w:space="0" w:color="auto"/>
            <w:right w:val="none" w:sz="0" w:space="0" w:color="auto"/>
          </w:divBdr>
        </w:div>
        <w:div w:id="1637106391">
          <w:marLeft w:val="480"/>
          <w:marRight w:val="0"/>
          <w:marTop w:val="0"/>
          <w:marBottom w:val="0"/>
          <w:divBdr>
            <w:top w:val="none" w:sz="0" w:space="0" w:color="auto"/>
            <w:left w:val="none" w:sz="0" w:space="0" w:color="auto"/>
            <w:bottom w:val="none" w:sz="0" w:space="0" w:color="auto"/>
            <w:right w:val="none" w:sz="0" w:space="0" w:color="auto"/>
          </w:divBdr>
        </w:div>
        <w:div w:id="1378048276">
          <w:marLeft w:val="480"/>
          <w:marRight w:val="0"/>
          <w:marTop w:val="0"/>
          <w:marBottom w:val="0"/>
          <w:divBdr>
            <w:top w:val="none" w:sz="0" w:space="0" w:color="auto"/>
            <w:left w:val="none" w:sz="0" w:space="0" w:color="auto"/>
            <w:bottom w:val="none" w:sz="0" w:space="0" w:color="auto"/>
            <w:right w:val="none" w:sz="0" w:space="0" w:color="auto"/>
          </w:divBdr>
        </w:div>
        <w:div w:id="167521869">
          <w:marLeft w:val="480"/>
          <w:marRight w:val="0"/>
          <w:marTop w:val="0"/>
          <w:marBottom w:val="0"/>
          <w:divBdr>
            <w:top w:val="none" w:sz="0" w:space="0" w:color="auto"/>
            <w:left w:val="none" w:sz="0" w:space="0" w:color="auto"/>
            <w:bottom w:val="none" w:sz="0" w:space="0" w:color="auto"/>
            <w:right w:val="none" w:sz="0" w:space="0" w:color="auto"/>
          </w:divBdr>
        </w:div>
        <w:div w:id="1293053302">
          <w:marLeft w:val="480"/>
          <w:marRight w:val="0"/>
          <w:marTop w:val="0"/>
          <w:marBottom w:val="0"/>
          <w:divBdr>
            <w:top w:val="none" w:sz="0" w:space="0" w:color="auto"/>
            <w:left w:val="none" w:sz="0" w:space="0" w:color="auto"/>
            <w:bottom w:val="none" w:sz="0" w:space="0" w:color="auto"/>
            <w:right w:val="none" w:sz="0" w:space="0" w:color="auto"/>
          </w:divBdr>
        </w:div>
        <w:div w:id="2138451481">
          <w:marLeft w:val="480"/>
          <w:marRight w:val="0"/>
          <w:marTop w:val="0"/>
          <w:marBottom w:val="0"/>
          <w:divBdr>
            <w:top w:val="none" w:sz="0" w:space="0" w:color="auto"/>
            <w:left w:val="none" w:sz="0" w:space="0" w:color="auto"/>
            <w:bottom w:val="none" w:sz="0" w:space="0" w:color="auto"/>
            <w:right w:val="none" w:sz="0" w:space="0" w:color="auto"/>
          </w:divBdr>
        </w:div>
        <w:div w:id="404228697">
          <w:marLeft w:val="480"/>
          <w:marRight w:val="0"/>
          <w:marTop w:val="0"/>
          <w:marBottom w:val="0"/>
          <w:divBdr>
            <w:top w:val="none" w:sz="0" w:space="0" w:color="auto"/>
            <w:left w:val="none" w:sz="0" w:space="0" w:color="auto"/>
            <w:bottom w:val="none" w:sz="0" w:space="0" w:color="auto"/>
            <w:right w:val="none" w:sz="0" w:space="0" w:color="auto"/>
          </w:divBdr>
        </w:div>
        <w:div w:id="105544742">
          <w:marLeft w:val="480"/>
          <w:marRight w:val="0"/>
          <w:marTop w:val="0"/>
          <w:marBottom w:val="0"/>
          <w:divBdr>
            <w:top w:val="none" w:sz="0" w:space="0" w:color="auto"/>
            <w:left w:val="none" w:sz="0" w:space="0" w:color="auto"/>
            <w:bottom w:val="none" w:sz="0" w:space="0" w:color="auto"/>
            <w:right w:val="none" w:sz="0" w:space="0" w:color="auto"/>
          </w:divBdr>
        </w:div>
        <w:div w:id="1895963791">
          <w:marLeft w:val="480"/>
          <w:marRight w:val="0"/>
          <w:marTop w:val="0"/>
          <w:marBottom w:val="0"/>
          <w:divBdr>
            <w:top w:val="none" w:sz="0" w:space="0" w:color="auto"/>
            <w:left w:val="none" w:sz="0" w:space="0" w:color="auto"/>
            <w:bottom w:val="none" w:sz="0" w:space="0" w:color="auto"/>
            <w:right w:val="none" w:sz="0" w:space="0" w:color="auto"/>
          </w:divBdr>
        </w:div>
        <w:div w:id="563761260">
          <w:marLeft w:val="480"/>
          <w:marRight w:val="0"/>
          <w:marTop w:val="0"/>
          <w:marBottom w:val="0"/>
          <w:divBdr>
            <w:top w:val="none" w:sz="0" w:space="0" w:color="auto"/>
            <w:left w:val="none" w:sz="0" w:space="0" w:color="auto"/>
            <w:bottom w:val="none" w:sz="0" w:space="0" w:color="auto"/>
            <w:right w:val="none" w:sz="0" w:space="0" w:color="auto"/>
          </w:divBdr>
        </w:div>
        <w:div w:id="1364597410">
          <w:marLeft w:val="480"/>
          <w:marRight w:val="0"/>
          <w:marTop w:val="0"/>
          <w:marBottom w:val="0"/>
          <w:divBdr>
            <w:top w:val="none" w:sz="0" w:space="0" w:color="auto"/>
            <w:left w:val="none" w:sz="0" w:space="0" w:color="auto"/>
            <w:bottom w:val="none" w:sz="0" w:space="0" w:color="auto"/>
            <w:right w:val="none" w:sz="0" w:space="0" w:color="auto"/>
          </w:divBdr>
        </w:div>
        <w:div w:id="1400056511">
          <w:marLeft w:val="480"/>
          <w:marRight w:val="0"/>
          <w:marTop w:val="0"/>
          <w:marBottom w:val="0"/>
          <w:divBdr>
            <w:top w:val="none" w:sz="0" w:space="0" w:color="auto"/>
            <w:left w:val="none" w:sz="0" w:space="0" w:color="auto"/>
            <w:bottom w:val="none" w:sz="0" w:space="0" w:color="auto"/>
            <w:right w:val="none" w:sz="0" w:space="0" w:color="auto"/>
          </w:divBdr>
        </w:div>
        <w:div w:id="1963727924">
          <w:marLeft w:val="480"/>
          <w:marRight w:val="0"/>
          <w:marTop w:val="0"/>
          <w:marBottom w:val="0"/>
          <w:divBdr>
            <w:top w:val="none" w:sz="0" w:space="0" w:color="auto"/>
            <w:left w:val="none" w:sz="0" w:space="0" w:color="auto"/>
            <w:bottom w:val="none" w:sz="0" w:space="0" w:color="auto"/>
            <w:right w:val="none" w:sz="0" w:space="0" w:color="auto"/>
          </w:divBdr>
        </w:div>
        <w:div w:id="53745405">
          <w:marLeft w:val="480"/>
          <w:marRight w:val="0"/>
          <w:marTop w:val="0"/>
          <w:marBottom w:val="0"/>
          <w:divBdr>
            <w:top w:val="none" w:sz="0" w:space="0" w:color="auto"/>
            <w:left w:val="none" w:sz="0" w:space="0" w:color="auto"/>
            <w:bottom w:val="none" w:sz="0" w:space="0" w:color="auto"/>
            <w:right w:val="none" w:sz="0" w:space="0" w:color="auto"/>
          </w:divBdr>
        </w:div>
        <w:div w:id="127747017">
          <w:marLeft w:val="480"/>
          <w:marRight w:val="0"/>
          <w:marTop w:val="0"/>
          <w:marBottom w:val="0"/>
          <w:divBdr>
            <w:top w:val="none" w:sz="0" w:space="0" w:color="auto"/>
            <w:left w:val="none" w:sz="0" w:space="0" w:color="auto"/>
            <w:bottom w:val="none" w:sz="0" w:space="0" w:color="auto"/>
            <w:right w:val="none" w:sz="0" w:space="0" w:color="auto"/>
          </w:divBdr>
        </w:div>
        <w:div w:id="460808520">
          <w:marLeft w:val="480"/>
          <w:marRight w:val="0"/>
          <w:marTop w:val="0"/>
          <w:marBottom w:val="0"/>
          <w:divBdr>
            <w:top w:val="none" w:sz="0" w:space="0" w:color="auto"/>
            <w:left w:val="none" w:sz="0" w:space="0" w:color="auto"/>
            <w:bottom w:val="none" w:sz="0" w:space="0" w:color="auto"/>
            <w:right w:val="none" w:sz="0" w:space="0" w:color="auto"/>
          </w:divBdr>
        </w:div>
        <w:div w:id="789208209">
          <w:marLeft w:val="480"/>
          <w:marRight w:val="0"/>
          <w:marTop w:val="0"/>
          <w:marBottom w:val="0"/>
          <w:divBdr>
            <w:top w:val="none" w:sz="0" w:space="0" w:color="auto"/>
            <w:left w:val="none" w:sz="0" w:space="0" w:color="auto"/>
            <w:bottom w:val="none" w:sz="0" w:space="0" w:color="auto"/>
            <w:right w:val="none" w:sz="0" w:space="0" w:color="auto"/>
          </w:divBdr>
        </w:div>
        <w:div w:id="1414087830">
          <w:marLeft w:val="480"/>
          <w:marRight w:val="0"/>
          <w:marTop w:val="0"/>
          <w:marBottom w:val="0"/>
          <w:divBdr>
            <w:top w:val="none" w:sz="0" w:space="0" w:color="auto"/>
            <w:left w:val="none" w:sz="0" w:space="0" w:color="auto"/>
            <w:bottom w:val="none" w:sz="0" w:space="0" w:color="auto"/>
            <w:right w:val="none" w:sz="0" w:space="0" w:color="auto"/>
          </w:divBdr>
        </w:div>
        <w:div w:id="1007901983">
          <w:marLeft w:val="480"/>
          <w:marRight w:val="0"/>
          <w:marTop w:val="0"/>
          <w:marBottom w:val="0"/>
          <w:divBdr>
            <w:top w:val="none" w:sz="0" w:space="0" w:color="auto"/>
            <w:left w:val="none" w:sz="0" w:space="0" w:color="auto"/>
            <w:bottom w:val="none" w:sz="0" w:space="0" w:color="auto"/>
            <w:right w:val="none" w:sz="0" w:space="0" w:color="auto"/>
          </w:divBdr>
        </w:div>
        <w:div w:id="96677652">
          <w:marLeft w:val="480"/>
          <w:marRight w:val="0"/>
          <w:marTop w:val="0"/>
          <w:marBottom w:val="0"/>
          <w:divBdr>
            <w:top w:val="none" w:sz="0" w:space="0" w:color="auto"/>
            <w:left w:val="none" w:sz="0" w:space="0" w:color="auto"/>
            <w:bottom w:val="none" w:sz="0" w:space="0" w:color="auto"/>
            <w:right w:val="none" w:sz="0" w:space="0" w:color="auto"/>
          </w:divBdr>
        </w:div>
        <w:div w:id="894898198">
          <w:marLeft w:val="480"/>
          <w:marRight w:val="0"/>
          <w:marTop w:val="0"/>
          <w:marBottom w:val="0"/>
          <w:divBdr>
            <w:top w:val="none" w:sz="0" w:space="0" w:color="auto"/>
            <w:left w:val="none" w:sz="0" w:space="0" w:color="auto"/>
            <w:bottom w:val="none" w:sz="0" w:space="0" w:color="auto"/>
            <w:right w:val="none" w:sz="0" w:space="0" w:color="auto"/>
          </w:divBdr>
        </w:div>
        <w:div w:id="527377263">
          <w:marLeft w:val="480"/>
          <w:marRight w:val="0"/>
          <w:marTop w:val="0"/>
          <w:marBottom w:val="0"/>
          <w:divBdr>
            <w:top w:val="none" w:sz="0" w:space="0" w:color="auto"/>
            <w:left w:val="none" w:sz="0" w:space="0" w:color="auto"/>
            <w:bottom w:val="none" w:sz="0" w:space="0" w:color="auto"/>
            <w:right w:val="none" w:sz="0" w:space="0" w:color="auto"/>
          </w:divBdr>
        </w:div>
        <w:div w:id="1679695691">
          <w:marLeft w:val="480"/>
          <w:marRight w:val="0"/>
          <w:marTop w:val="0"/>
          <w:marBottom w:val="0"/>
          <w:divBdr>
            <w:top w:val="none" w:sz="0" w:space="0" w:color="auto"/>
            <w:left w:val="none" w:sz="0" w:space="0" w:color="auto"/>
            <w:bottom w:val="none" w:sz="0" w:space="0" w:color="auto"/>
            <w:right w:val="none" w:sz="0" w:space="0" w:color="auto"/>
          </w:divBdr>
        </w:div>
        <w:div w:id="46341867">
          <w:marLeft w:val="480"/>
          <w:marRight w:val="0"/>
          <w:marTop w:val="0"/>
          <w:marBottom w:val="0"/>
          <w:divBdr>
            <w:top w:val="none" w:sz="0" w:space="0" w:color="auto"/>
            <w:left w:val="none" w:sz="0" w:space="0" w:color="auto"/>
            <w:bottom w:val="none" w:sz="0" w:space="0" w:color="auto"/>
            <w:right w:val="none" w:sz="0" w:space="0" w:color="auto"/>
          </w:divBdr>
        </w:div>
        <w:div w:id="913323285">
          <w:marLeft w:val="480"/>
          <w:marRight w:val="0"/>
          <w:marTop w:val="0"/>
          <w:marBottom w:val="0"/>
          <w:divBdr>
            <w:top w:val="none" w:sz="0" w:space="0" w:color="auto"/>
            <w:left w:val="none" w:sz="0" w:space="0" w:color="auto"/>
            <w:bottom w:val="none" w:sz="0" w:space="0" w:color="auto"/>
            <w:right w:val="none" w:sz="0" w:space="0" w:color="auto"/>
          </w:divBdr>
        </w:div>
        <w:div w:id="75368691">
          <w:marLeft w:val="480"/>
          <w:marRight w:val="0"/>
          <w:marTop w:val="0"/>
          <w:marBottom w:val="0"/>
          <w:divBdr>
            <w:top w:val="none" w:sz="0" w:space="0" w:color="auto"/>
            <w:left w:val="none" w:sz="0" w:space="0" w:color="auto"/>
            <w:bottom w:val="none" w:sz="0" w:space="0" w:color="auto"/>
            <w:right w:val="none" w:sz="0" w:space="0" w:color="auto"/>
          </w:divBdr>
        </w:div>
        <w:div w:id="1551571980">
          <w:marLeft w:val="480"/>
          <w:marRight w:val="0"/>
          <w:marTop w:val="0"/>
          <w:marBottom w:val="0"/>
          <w:divBdr>
            <w:top w:val="none" w:sz="0" w:space="0" w:color="auto"/>
            <w:left w:val="none" w:sz="0" w:space="0" w:color="auto"/>
            <w:bottom w:val="none" w:sz="0" w:space="0" w:color="auto"/>
            <w:right w:val="none" w:sz="0" w:space="0" w:color="auto"/>
          </w:divBdr>
        </w:div>
        <w:div w:id="72707249">
          <w:marLeft w:val="480"/>
          <w:marRight w:val="0"/>
          <w:marTop w:val="0"/>
          <w:marBottom w:val="0"/>
          <w:divBdr>
            <w:top w:val="none" w:sz="0" w:space="0" w:color="auto"/>
            <w:left w:val="none" w:sz="0" w:space="0" w:color="auto"/>
            <w:bottom w:val="none" w:sz="0" w:space="0" w:color="auto"/>
            <w:right w:val="none" w:sz="0" w:space="0" w:color="auto"/>
          </w:divBdr>
        </w:div>
        <w:div w:id="2036419408">
          <w:marLeft w:val="480"/>
          <w:marRight w:val="0"/>
          <w:marTop w:val="0"/>
          <w:marBottom w:val="0"/>
          <w:divBdr>
            <w:top w:val="none" w:sz="0" w:space="0" w:color="auto"/>
            <w:left w:val="none" w:sz="0" w:space="0" w:color="auto"/>
            <w:bottom w:val="none" w:sz="0" w:space="0" w:color="auto"/>
            <w:right w:val="none" w:sz="0" w:space="0" w:color="auto"/>
          </w:divBdr>
        </w:div>
        <w:div w:id="1684241275">
          <w:marLeft w:val="480"/>
          <w:marRight w:val="0"/>
          <w:marTop w:val="0"/>
          <w:marBottom w:val="0"/>
          <w:divBdr>
            <w:top w:val="none" w:sz="0" w:space="0" w:color="auto"/>
            <w:left w:val="none" w:sz="0" w:space="0" w:color="auto"/>
            <w:bottom w:val="none" w:sz="0" w:space="0" w:color="auto"/>
            <w:right w:val="none" w:sz="0" w:space="0" w:color="auto"/>
          </w:divBdr>
        </w:div>
        <w:div w:id="1100031008">
          <w:marLeft w:val="480"/>
          <w:marRight w:val="0"/>
          <w:marTop w:val="0"/>
          <w:marBottom w:val="0"/>
          <w:divBdr>
            <w:top w:val="none" w:sz="0" w:space="0" w:color="auto"/>
            <w:left w:val="none" w:sz="0" w:space="0" w:color="auto"/>
            <w:bottom w:val="none" w:sz="0" w:space="0" w:color="auto"/>
            <w:right w:val="none" w:sz="0" w:space="0" w:color="auto"/>
          </w:divBdr>
        </w:div>
        <w:div w:id="1842698526">
          <w:marLeft w:val="480"/>
          <w:marRight w:val="0"/>
          <w:marTop w:val="0"/>
          <w:marBottom w:val="0"/>
          <w:divBdr>
            <w:top w:val="none" w:sz="0" w:space="0" w:color="auto"/>
            <w:left w:val="none" w:sz="0" w:space="0" w:color="auto"/>
            <w:bottom w:val="none" w:sz="0" w:space="0" w:color="auto"/>
            <w:right w:val="none" w:sz="0" w:space="0" w:color="auto"/>
          </w:divBdr>
        </w:div>
        <w:div w:id="1838881644">
          <w:marLeft w:val="480"/>
          <w:marRight w:val="0"/>
          <w:marTop w:val="0"/>
          <w:marBottom w:val="0"/>
          <w:divBdr>
            <w:top w:val="none" w:sz="0" w:space="0" w:color="auto"/>
            <w:left w:val="none" w:sz="0" w:space="0" w:color="auto"/>
            <w:bottom w:val="none" w:sz="0" w:space="0" w:color="auto"/>
            <w:right w:val="none" w:sz="0" w:space="0" w:color="auto"/>
          </w:divBdr>
        </w:div>
        <w:div w:id="313416919">
          <w:marLeft w:val="480"/>
          <w:marRight w:val="0"/>
          <w:marTop w:val="0"/>
          <w:marBottom w:val="0"/>
          <w:divBdr>
            <w:top w:val="none" w:sz="0" w:space="0" w:color="auto"/>
            <w:left w:val="none" w:sz="0" w:space="0" w:color="auto"/>
            <w:bottom w:val="none" w:sz="0" w:space="0" w:color="auto"/>
            <w:right w:val="none" w:sz="0" w:space="0" w:color="auto"/>
          </w:divBdr>
        </w:div>
        <w:div w:id="1461917895">
          <w:marLeft w:val="480"/>
          <w:marRight w:val="0"/>
          <w:marTop w:val="0"/>
          <w:marBottom w:val="0"/>
          <w:divBdr>
            <w:top w:val="none" w:sz="0" w:space="0" w:color="auto"/>
            <w:left w:val="none" w:sz="0" w:space="0" w:color="auto"/>
            <w:bottom w:val="none" w:sz="0" w:space="0" w:color="auto"/>
            <w:right w:val="none" w:sz="0" w:space="0" w:color="auto"/>
          </w:divBdr>
        </w:div>
        <w:div w:id="534805065">
          <w:marLeft w:val="480"/>
          <w:marRight w:val="0"/>
          <w:marTop w:val="0"/>
          <w:marBottom w:val="0"/>
          <w:divBdr>
            <w:top w:val="none" w:sz="0" w:space="0" w:color="auto"/>
            <w:left w:val="none" w:sz="0" w:space="0" w:color="auto"/>
            <w:bottom w:val="none" w:sz="0" w:space="0" w:color="auto"/>
            <w:right w:val="none" w:sz="0" w:space="0" w:color="auto"/>
          </w:divBdr>
        </w:div>
        <w:div w:id="1581214000">
          <w:marLeft w:val="480"/>
          <w:marRight w:val="0"/>
          <w:marTop w:val="0"/>
          <w:marBottom w:val="0"/>
          <w:divBdr>
            <w:top w:val="none" w:sz="0" w:space="0" w:color="auto"/>
            <w:left w:val="none" w:sz="0" w:space="0" w:color="auto"/>
            <w:bottom w:val="none" w:sz="0" w:space="0" w:color="auto"/>
            <w:right w:val="none" w:sz="0" w:space="0" w:color="auto"/>
          </w:divBdr>
        </w:div>
        <w:div w:id="258606394">
          <w:marLeft w:val="480"/>
          <w:marRight w:val="0"/>
          <w:marTop w:val="0"/>
          <w:marBottom w:val="0"/>
          <w:divBdr>
            <w:top w:val="none" w:sz="0" w:space="0" w:color="auto"/>
            <w:left w:val="none" w:sz="0" w:space="0" w:color="auto"/>
            <w:bottom w:val="none" w:sz="0" w:space="0" w:color="auto"/>
            <w:right w:val="none" w:sz="0" w:space="0" w:color="auto"/>
          </w:divBdr>
        </w:div>
        <w:div w:id="2126265565">
          <w:marLeft w:val="480"/>
          <w:marRight w:val="0"/>
          <w:marTop w:val="0"/>
          <w:marBottom w:val="0"/>
          <w:divBdr>
            <w:top w:val="none" w:sz="0" w:space="0" w:color="auto"/>
            <w:left w:val="none" w:sz="0" w:space="0" w:color="auto"/>
            <w:bottom w:val="none" w:sz="0" w:space="0" w:color="auto"/>
            <w:right w:val="none" w:sz="0" w:space="0" w:color="auto"/>
          </w:divBdr>
        </w:div>
        <w:div w:id="165248495">
          <w:marLeft w:val="480"/>
          <w:marRight w:val="0"/>
          <w:marTop w:val="0"/>
          <w:marBottom w:val="0"/>
          <w:divBdr>
            <w:top w:val="none" w:sz="0" w:space="0" w:color="auto"/>
            <w:left w:val="none" w:sz="0" w:space="0" w:color="auto"/>
            <w:bottom w:val="none" w:sz="0" w:space="0" w:color="auto"/>
            <w:right w:val="none" w:sz="0" w:space="0" w:color="auto"/>
          </w:divBdr>
        </w:div>
        <w:div w:id="1881622467">
          <w:marLeft w:val="480"/>
          <w:marRight w:val="0"/>
          <w:marTop w:val="0"/>
          <w:marBottom w:val="0"/>
          <w:divBdr>
            <w:top w:val="none" w:sz="0" w:space="0" w:color="auto"/>
            <w:left w:val="none" w:sz="0" w:space="0" w:color="auto"/>
            <w:bottom w:val="none" w:sz="0" w:space="0" w:color="auto"/>
            <w:right w:val="none" w:sz="0" w:space="0" w:color="auto"/>
          </w:divBdr>
        </w:div>
        <w:div w:id="417747493">
          <w:marLeft w:val="480"/>
          <w:marRight w:val="0"/>
          <w:marTop w:val="0"/>
          <w:marBottom w:val="0"/>
          <w:divBdr>
            <w:top w:val="none" w:sz="0" w:space="0" w:color="auto"/>
            <w:left w:val="none" w:sz="0" w:space="0" w:color="auto"/>
            <w:bottom w:val="none" w:sz="0" w:space="0" w:color="auto"/>
            <w:right w:val="none" w:sz="0" w:space="0" w:color="auto"/>
          </w:divBdr>
        </w:div>
        <w:div w:id="29694952">
          <w:marLeft w:val="480"/>
          <w:marRight w:val="0"/>
          <w:marTop w:val="0"/>
          <w:marBottom w:val="0"/>
          <w:divBdr>
            <w:top w:val="none" w:sz="0" w:space="0" w:color="auto"/>
            <w:left w:val="none" w:sz="0" w:space="0" w:color="auto"/>
            <w:bottom w:val="none" w:sz="0" w:space="0" w:color="auto"/>
            <w:right w:val="none" w:sz="0" w:space="0" w:color="auto"/>
          </w:divBdr>
        </w:div>
        <w:div w:id="405886380">
          <w:marLeft w:val="480"/>
          <w:marRight w:val="0"/>
          <w:marTop w:val="0"/>
          <w:marBottom w:val="0"/>
          <w:divBdr>
            <w:top w:val="none" w:sz="0" w:space="0" w:color="auto"/>
            <w:left w:val="none" w:sz="0" w:space="0" w:color="auto"/>
            <w:bottom w:val="none" w:sz="0" w:space="0" w:color="auto"/>
            <w:right w:val="none" w:sz="0" w:space="0" w:color="auto"/>
          </w:divBdr>
        </w:div>
        <w:div w:id="934557030">
          <w:marLeft w:val="480"/>
          <w:marRight w:val="0"/>
          <w:marTop w:val="0"/>
          <w:marBottom w:val="0"/>
          <w:divBdr>
            <w:top w:val="none" w:sz="0" w:space="0" w:color="auto"/>
            <w:left w:val="none" w:sz="0" w:space="0" w:color="auto"/>
            <w:bottom w:val="none" w:sz="0" w:space="0" w:color="auto"/>
            <w:right w:val="none" w:sz="0" w:space="0" w:color="auto"/>
          </w:divBdr>
        </w:div>
        <w:div w:id="600071779">
          <w:marLeft w:val="480"/>
          <w:marRight w:val="0"/>
          <w:marTop w:val="0"/>
          <w:marBottom w:val="0"/>
          <w:divBdr>
            <w:top w:val="none" w:sz="0" w:space="0" w:color="auto"/>
            <w:left w:val="none" w:sz="0" w:space="0" w:color="auto"/>
            <w:bottom w:val="none" w:sz="0" w:space="0" w:color="auto"/>
            <w:right w:val="none" w:sz="0" w:space="0" w:color="auto"/>
          </w:divBdr>
        </w:div>
        <w:div w:id="530072830">
          <w:marLeft w:val="480"/>
          <w:marRight w:val="0"/>
          <w:marTop w:val="0"/>
          <w:marBottom w:val="0"/>
          <w:divBdr>
            <w:top w:val="none" w:sz="0" w:space="0" w:color="auto"/>
            <w:left w:val="none" w:sz="0" w:space="0" w:color="auto"/>
            <w:bottom w:val="none" w:sz="0" w:space="0" w:color="auto"/>
            <w:right w:val="none" w:sz="0" w:space="0" w:color="auto"/>
          </w:divBdr>
        </w:div>
        <w:div w:id="1776166031">
          <w:marLeft w:val="480"/>
          <w:marRight w:val="0"/>
          <w:marTop w:val="0"/>
          <w:marBottom w:val="0"/>
          <w:divBdr>
            <w:top w:val="none" w:sz="0" w:space="0" w:color="auto"/>
            <w:left w:val="none" w:sz="0" w:space="0" w:color="auto"/>
            <w:bottom w:val="none" w:sz="0" w:space="0" w:color="auto"/>
            <w:right w:val="none" w:sz="0" w:space="0" w:color="auto"/>
          </w:divBdr>
        </w:div>
        <w:div w:id="385571165">
          <w:marLeft w:val="480"/>
          <w:marRight w:val="0"/>
          <w:marTop w:val="0"/>
          <w:marBottom w:val="0"/>
          <w:divBdr>
            <w:top w:val="none" w:sz="0" w:space="0" w:color="auto"/>
            <w:left w:val="none" w:sz="0" w:space="0" w:color="auto"/>
            <w:bottom w:val="none" w:sz="0" w:space="0" w:color="auto"/>
            <w:right w:val="none" w:sz="0" w:space="0" w:color="auto"/>
          </w:divBdr>
        </w:div>
        <w:div w:id="2036497548">
          <w:marLeft w:val="480"/>
          <w:marRight w:val="0"/>
          <w:marTop w:val="0"/>
          <w:marBottom w:val="0"/>
          <w:divBdr>
            <w:top w:val="none" w:sz="0" w:space="0" w:color="auto"/>
            <w:left w:val="none" w:sz="0" w:space="0" w:color="auto"/>
            <w:bottom w:val="none" w:sz="0" w:space="0" w:color="auto"/>
            <w:right w:val="none" w:sz="0" w:space="0" w:color="auto"/>
          </w:divBdr>
        </w:div>
        <w:div w:id="883446176">
          <w:marLeft w:val="480"/>
          <w:marRight w:val="0"/>
          <w:marTop w:val="0"/>
          <w:marBottom w:val="0"/>
          <w:divBdr>
            <w:top w:val="none" w:sz="0" w:space="0" w:color="auto"/>
            <w:left w:val="none" w:sz="0" w:space="0" w:color="auto"/>
            <w:bottom w:val="none" w:sz="0" w:space="0" w:color="auto"/>
            <w:right w:val="none" w:sz="0" w:space="0" w:color="auto"/>
          </w:divBdr>
        </w:div>
        <w:div w:id="115372503">
          <w:marLeft w:val="480"/>
          <w:marRight w:val="0"/>
          <w:marTop w:val="0"/>
          <w:marBottom w:val="0"/>
          <w:divBdr>
            <w:top w:val="none" w:sz="0" w:space="0" w:color="auto"/>
            <w:left w:val="none" w:sz="0" w:space="0" w:color="auto"/>
            <w:bottom w:val="none" w:sz="0" w:space="0" w:color="auto"/>
            <w:right w:val="none" w:sz="0" w:space="0" w:color="auto"/>
          </w:divBdr>
        </w:div>
        <w:div w:id="1974869183">
          <w:marLeft w:val="480"/>
          <w:marRight w:val="0"/>
          <w:marTop w:val="0"/>
          <w:marBottom w:val="0"/>
          <w:divBdr>
            <w:top w:val="none" w:sz="0" w:space="0" w:color="auto"/>
            <w:left w:val="none" w:sz="0" w:space="0" w:color="auto"/>
            <w:bottom w:val="none" w:sz="0" w:space="0" w:color="auto"/>
            <w:right w:val="none" w:sz="0" w:space="0" w:color="auto"/>
          </w:divBdr>
        </w:div>
        <w:div w:id="1757707039">
          <w:marLeft w:val="480"/>
          <w:marRight w:val="0"/>
          <w:marTop w:val="0"/>
          <w:marBottom w:val="0"/>
          <w:divBdr>
            <w:top w:val="none" w:sz="0" w:space="0" w:color="auto"/>
            <w:left w:val="none" w:sz="0" w:space="0" w:color="auto"/>
            <w:bottom w:val="none" w:sz="0" w:space="0" w:color="auto"/>
            <w:right w:val="none" w:sz="0" w:space="0" w:color="auto"/>
          </w:divBdr>
        </w:div>
        <w:div w:id="274211623">
          <w:marLeft w:val="480"/>
          <w:marRight w:val="0"/>
          <w:marTop w:val="0"/>
          <w:marBottom w:val="0"/>
          <w:divBdr>
            <w:top w:val="none" w:sz="0" w:space="0" w:color="auto"/>
            <w:left w:val="none" w:sz="0" w:space="0" w:color="auto"/>
            <w:bottom w:val="none" w:sz="0" w:space="0" w:color="auto"/>
            <w:right w:val="none" w:sz="0" w:space="0" w:color="auto"/>
          </w:divBdr>
        </w:div>
        <w:div w:id="374236580">
          <w:marLeft w:val="480"/>
          <w:marRight w:val="0"/>
          <w:marTop w:val="0"/>
          <w:marBottom w:val="0"/>
          <w:divBdr>
            <w:top w:val="none" w:sz="0" w:space="0" w:color="auto"/>
            <w:left w:val="none" w:sz="0" w:space="0" w:color="auto"/>
            <w:bottom w:val="none" w:sz="0" w:space="0" w:color="auto"/>
            <w:right w:val="none" w:sz="0" w:space="0" w:color="auto"/>
          </w:divBdr>
        </w:div>
        <w:div w:id="1501892310">
          <w:marLeft w:val="480"/>
          <w:marRight w:val="0"/>
          <w:marTop w:val="0"/>
          <w:marBottom w:val="0"/>
          <w:divBdr>
            <w:top w:val="none" w:sz="0" w:space="0" w:color="auto"/>
            <w:left w:val="none" w:sz="0" w:space="0" w:color="auto"/>
            <w:bottom w:val="none" w:sz="0" w:space="0" w:color="auto"/>
            <w:right w:val="none" w:sz="0" w:space="0" w:color="auto"/>
          </w:divBdr>
        </w:div>
        <w:div w:id="1129544866">
          <w:marLeft w:val="480"/>
          <w:marRight w:val="0"/>
          <w:marTop w:val="0"/>
          <w:marBottom w:val="0"/>
          <w:divBdr>
            <w:top w:val="none" w:sz="0" w:space="0" w:color="auto"/>
            <w:left w:val="none" w:sz="0" w:space="0" w:color="auto"/>
            <w:bottom w:val="none" w:sz="0" w:space="0" w:color="auto"/>
            <w:right w:val="none" w:sz="0" w:space="0" w:color="auto"/>
          </w:divBdr>
        </w:div>
        <w:div w:id="58943739">
          <w:marLeft w:val="480"/>
          <w:marRight w:val="0"/>
          <w:marTop w:val="0"/>
          <w:marBottom w:val="0"/>
          <w:divBdr>
            <w:top w:val="none" w:sz="0" w:space="0" w:color="auto"/>
            <w:left w:val="none" w:sz="0" w:space="0" w:color="auto"/>
            <w:bottom w:val="none" w:sz="0" w:space="0" w:color="auto"/>
            <w:right w:val="none" w:sz="0" w:space="0" w:color="auto"/>
          </w:divBdr>
        </w:div>
        <w:div w:id="50428418">
          <w:marLeft w:val="480"/>
          <w:marRight w:val="0"/>
          <w:marTop w:val="0"/>
          <w:marBottom w:val="0"/>
          <w:divBdr>
            <w:top w:val="none" w:sz="0" w:space="0" w:color="auto"/>
            <w:left w:val="none" w:sz="0" w:space="0" w:color="auto"/>
            <w:bottom w:val="none" w:sz="0" w:space="0" w:color="auto"/>
            <w:right w:val="none" w:sz="0" w:space="0" w:color="auto"/>
          </w:divBdr>
        </w:div>
        <w:div w:id="1288319992">
          <w:marLeft w:val="480"/>
          <w:marRight w:val="0"/>
          <w:marTop w:val="0"/>
          <w:marBottom w:val="0"/>
          <w:divBdr>
            <w:top w:val="none" w:sz="0" w:space="0" w:color="auto"/>
            <w:left w:val="none" w:sz="0" w:space="0" w:color="auto"/>
            <w:bottom w:val="none" w:sz="0" w:space="0" w:color="auto"/>
            <w:right w:val="none" w:sz="0" w:space="0" w:color="auto"/>
          </w:divBdr>
        </w:div>
        <w:div w:id="1058823979">
          <w:marLeft w:val="480"/>
          <w:marRight w:val="0"/>
          <w:marTop w:val="0"/>
          <w:marBottom w:val="0"/>
          <w:divBdr>
            <w:top w:val="none" w:sz="0" w:space="0" w:color="auto"/>
            <w:left w:val="none" w:sz="0" w:space="0" w:color="auto"/>
            <w:bottom w:val="none" w:sz="0" w:space="0" w:color="auto"/>
            <w:right w:val="none" w:sz="0" w:space="0" w:color="auto"/>
          </w:divBdr>
        </w:div>
        <w:div w:id="438062556">
          <w:marLeft w:val="480"/>
          <w:marRight w:val="0"/>
          <w:marTop w:val="0"/>
          <w:marBottom w:val="0"/>
          <w:divBdr>
            <w:top w:val="none" w:sz="0" w:space="0" w:color="auto"/>
            <w:left w:val="none" w:sz="0" w:space="0" w:color="auto"/>
            <w:bottom w:val="none" w:sz="0" w:space="0" w:color="auto"/>
            <w:right w:val="none" w:sz="0" w:space="0" w:color="auto"/>
          </w:divBdr>
        </w:div>
      </w:divsChild>
    </w:div>
    <w:div w:id="183058403">
      <w:bodyDiv w:val="1"/>
      <w:marLeft w:val="0"/>
      <w:marRight w:val="0"/>
      <w:marTop w:val="0"/>
      <w:marBottom w:val="0"/>
      <w:divBdr>
        <w:top w:val="none" w:sz="0" w:space="0" w:color="auto"/>
        <w:left w:val="none" w:sz="0" w:space="0" w:color="auto"/>
        <w:bottom w:val="none" w:sz="0" w:space="0" w:color="auto"/>
        <w:right w:val="none" w:sz="0" w:space="0" w:color="auto"/>
      </w:divBdr>
    </w:div>
    <w:div w:id="184369218">
      <w:bodyDiv w:val="1"/>
      <w:marLeft w:val="0"/>
      <w:marRight w:val="0"/>
      <w:marTop w:val="0"/>
      <w:marBottom w:val="0"/>
      <w:divBdr>
        <w:top w:val="none" w:sz="0" w:space="0" w:color="auto"/>
        <w:left w:val="none" w:sz="0" w:space="0" w:color="auto"/>
        <w:bottom w:val="none" w:sz="0" w:space="0" w:color="auto"/>
        <w:right w:val="none" w:sz="0" w:space="0" w:color="auto"/>
      </w:divBdr>
    </w:div>
    <w:div w:id="186724518">
      <w:bodyDiv w:val="1"/>
      <w:marLeft w:val="0"/>
      <w:marRight w:val="0"/>
      <w:marTop w:val="0"/>
      <w:marBottom w:val="0"/>
      <w:divBdr>
        <w:top w:val="none" w:sz="0" w:space="0" w:color="auto"/>
        <w:left w:val="none" w:sz="0" w:space="0" w:color="auto"/>
        <w:bottom w:val="none" w:sz="0" w:space="0" w:color="auto"/>
        <w:right w:val="none" w:sz="0" w:space="0" w:color="auto"/>
      </w:divBdr>
    </w:div>
    <w:div w:id="187302402">
      <w:bodyDiv w:val="1"/>
      <w:marLeft w:val="0"/>
      <w:marRight w:val="0"/>
      <w:marTop w:val="0"/>
      <w:marBottom w:val="0"/>
      <w:divBdr>
        <w:top w:val="none" w:sz="0" w:space="0" w:color="auto"/>
        <w:left w:val="none" w:sz="0" w:space="0" w:color="auto"/>
        <w:bottom w:val="none" w:sz="0" w:space="0" w:color="auto"/>
        <w:right w:val="none" w:sz="0" w:space="0" w:color="auto"/>
      </w:divBdr>
      <w:divsChild>
        <w:div w:id="1126238762">
          <w:marLeft w:val="480"/>
          <w:marRight w:val="0"/>
          <w:marTop w:val="0"/>
          <w:marBottom w:val="0"/>
          <w:divBdr>
            <w:top w:val="none" w:sz="0" w:space="0" w:color="auto"/>
            <w:left w:val="none" w:sz="0" w:space="0" w:color="auto"/>
            <w:bottom w:val="none" w:sz="0" w:space="0" w:color="auto"/>
            <w:right w:val="none" w:sz="0" w:space="0" w:color="auto"/>
          </w:divBdr>
        </w:div>
        <w:div w:id="2107915807">
          <w:marLeft w:val="480"/>
          <w:marRight w:val="0"/>
          <w:marTop w:val="0"/>
          <w:marBottom w:val="0"/>
          <w:divBdr>
            <w:top w:val="none" w:sz="0" w:space="0" w:color="auto"/>
            <w:left w:val="none" w:sz="0" w:space="0" w:color="auto"/>
            <w:bottom w:val="none" w:sz="0" w:space="0" w:color="auto"/>
            <w:right w:val="none" w:sz="0" w:space="0" w:color="auto"/>
          </w:divBdr>
        </w:div>
        <w:div w:id="1388264665">
          <w:marLeft w:val="480"/>
          <w:marRight w:val="0"/>
          <w:marTop w:val="0"/>
          <w:marBottom w:val="0"/>
          <w:divBdr>
            <w:top w:val="none" w:sz="0" w:space="0" w:color="auto"/>
            <w:left w:val="none" w:sz="0" w:space="0" w:color="auto"/>
            <w:bottom w:val="none" w:sz="0" w:space="0" w:color="auto"/>
            <w:right w:val="none" w:sz="0" w:space="0" w:color="auto"/>
          </w:divBdr>
        </w:div>
        <w:div w:id="1637370254">
          <w:marLeft w:val="480"/>
          <w:marRight w:val="0"/>
          <w:marTop w:val="0"/>
          <w:marBottom w:val="0"/>
          <w:divBdr>
            <w:top w:val="none" w:sz="0" w:space="0" w:color="auto"/>
            <w:left w:val="none" w:sz="0" w:space="0" w:color="auto"/>
            <w:bottom w:val="none" w:sz="0" w:space="0" w:color="auto"/>
            <w:right w:val="none" w:sz="0" w:space="0" w:color="auto"/>
          </w:divBdr>
        </w:div>
        <w:div w:id="1888026726">
          <w:marLeft w:val="480"/>
          <w:marRight w:val="0"/>
          <w:marTop w:val="0"/>
          <w:marBottom w:val="0"/>
          <w:divBdr>
            <w:top w:val="none" w:sz="0" w:space="0" w:color="auto"/>
            <w:left w:val="none" w:sz="0" w:space="0" w:color="auto"/>
            <w:bottom w:val="none" w:sz="0" w:space="0" w:color="auto"/>
            <w:right w:val="none" w:sz="0" w:space="0" w:color="auto"/>
          </w:divBdr>
        </w:div>
        <w:div w:id="1515336755">
          <w:marLeft w:val="480"/>
          <w:marRight w:val="0"/>
          <w:marTop w:val="0"/>
          <w:marBottom w:val="0"/>
          <w:divBdr>
            <w:top w:val="none" w:sz="0" w:space="0" w:color="auto"/>
            <w:left w:val="none" w:sz="0" w:space="0" w:color="auto"/>
            <w:bottom w:val="none" w:sz="0" w:space="0" w:color="auto"/>
            <w:right w:val="none" w:sz="0" w:space="0" w:color="auto"/>
          </w:divBdr>
        </w:div>
        <w:div w:id="217396971">
          <w:marLeft w:val="480"/>
          <w:marRight w:val="0"/>
          <w:marTop w:val="0"/>
          <w:marBottom w:val="0"/>
          <w:divBdr>
            <w:top w:val="none" w:sz="0" w:space="0" w:color="auto"/>
            <w:left w:val="none" w:sz="0" w:space="0" w:color="auto"/>
            <w:bottom w:val="none" w:sz="0" w:space="0" w:color="auto"/>
            <w:right w:val="none" w:sz="0" w:space="0" w:color="auto"/>
          </w:divBdr>
        </w:div>
        <w:div w:id="1694921754">
          <w:marLeft w:val="480"/>
          <w:marRight w:val="0"/>
          <w:marTop w:val="0"/>
          <w:marBottom w:val="0"/>
          <w:divBdr>
            <w:top w:val="none" w:sz="0" w:space="0" w:color="auto"/>
            <w:left w:val="none" w:sz="0" w:space="0" w:color="auto"/>
            <w:bottom w:val="none" w:sz="0" w:space="0" w:color="auto"/>
            <w:right w:val="none" w:sz="0" w:space="0" w:color="auto"/>
          </w:divBdr>
        </w:div>
        <w:div w:id="678966698">
          <w:marLeft w:val="480"/>
          <w:marRight w:val="0"/>
          <w:marTop w:val="0"/>
          <w:marBottom w:val="0"/>
          <w:divBdr>
            <w:top w:val="none" w:sz="0" w:space="0" w:color="auto"/>
            <w:left w:val="none" w:sz="0" w:space="0" w:color="auto"/>
            <w:bottom w:val="none" w:sz="0" w:space="0" w:color="auto"/>
            <w:right w:val="none" w:sz="0" w:space="0" w:color="auto"/>
          </w:divBdr>
        </w:div>
        <w:div w:id="1433285883">
          <w:marLeft w:val="480"/>
          <w:marRight w:val="0"/>
          <w:marTop w:val="0"/>
          <w:marBottom w:val="0"/>
          <w:divBdr>
            <w:top w:val="none" w:sz="0" w:space="0" w:color="auto"/>
            <w:left w:val="none" w:sz="0" w:space="0" w:color="auto"/>
            <w:bottom w:val="none" w:sz="0" w:space="0" w:color="auto"/>
            <w:right w:val="none" w:sz="0" w:space="0" w:color="auto"/>
          </w:divBdr>
        </w:div>
        <w:div w:id="580723225">
          <w:marLeft w:val="480"/>
          <w:marRight w:val="0"/>
          <w:marTop w:val="0"/>
          <w:marBottom w:val="0"/>
          <w:divBdr>
            <w:top w:val="none" w:sz="0" w:space="0" w:color="auto"/>
            <w:left w:val="none" w:sz="0" w:space="0" w:color="auto"/>
            <w:bottom w:val="none" w:sz="0" w:space="0" w:color="auto"/>
            <w:right w:val="none" w:sz="0" w:space="0" w:color="auto"/>
          </w:divBdr>
        </w:div>
        <w:div w:id="860047575">
          <w:marLeft w:val="480"/>
          <w:marRight w:val="0"/>
          <w:marTop w:val="0"/>
          <w:marBottom w:val="0"/>
          <w:divBdr>
            <w:top w:val="none" w:sz="0" w:space="0" w:color="auto"/>
            <w:left w:val="none" w:sz="0" w:space="0" w:color="auto"/>
            <w:bottom w:val="none" w:sz="0" w:space="0" w:color="auto"/>
            <w:right w:val="none" w:sz="0" w:space="0" w:color="auto"/>
          </w:divBdr>
        </w:div>
        <w:div w:id="1811899719">
          <w:marLeft w:val="480"/>
          <w:marRight w:val="0"/>
          <w:marTop w:val="0"/>
          <w:marBottom w:val="0"/>
          <w:divBdr>
            <w:top w:val="none" w:sz="0" w:space="0" w:color="auto"/>
            <w:left w:val="none" w:sz="0" w:space="0" w:color="auto"/>
            <w:bottom w:val="none" w:sz="0" w:space="0" w:color="auto"/>
            <w:right w:val="none" w:sz="0" w:space="0" w:color="auto"/>
          </w:divBdr>
        </w:div>
        <w:div w:id="1850371893">
          <w:marLeft w:val="480"/>
          <w:marRight w:val="0"/>
          <w:marTop w:val="0"/>
          <w:marBottom w:val="0"/>
          <w:divBdr>
            <w:top w:val="none" w:sz="0" w:space="0" w:color="auto"/>
            <w:left w:val="none" w:sz="0" w:space="0" w:color="auto"/>
            <w:bottom w:val="none" w:sz="0" w:space="0" w:color="auto"/>
            <w:right w:val="none" w:sz="0" w:space="0" w:color="auto"/>
          </w:divBdr>
        </w:div>
        <w:div w:id="1664775429">
          <w:marLeft w:val="480"/>
          <w:marRight w:val="0"/>
          <w:marTop w:val="0"/>
          <w:marBottom w:val="0"/>
          <w:divBdr>
            <w:top w:val="none" w:sz="0" w:space="0" w:color="auto"/>
            <w:left w:val="none" w:sz="0" w:space="0" w:color="auto"/>
            <w:bottom w:val="none" w:sz="0" w:space="0" w:color="auto"/>
            <w:right w:val="none" w:sz="0" w:space="0" w:color="auto"/>
          </w:divBdr>
        </w:div>
        <w:div w:id="1521234513">
          <w:marLeft w:val="480"/>
          <w:marRight w:val="0"/>
          <w:marTop w:val="0"/>
          <w:marBottom w:val="0"/>
          <w:divBdr>
            <w:top w:val="none" w:sz="0" w:space="0" w:color="auto"/>
            <w:left w:val="none" w:sz="0" w:space="0" w:color="auto"/>
            <w:bottom w:val="none" w:sz="0" w:space="0" w:color="auto"/>
            <w:right w:val="none" w:sz="0" w:space="0" w:color="auto"/>
          </w:divBdr>
        </w:div>
        <w:div w:id="1758016062">
          <w:marLeft w:val="480"/>
          <w:marRight w:val="0"/>
          <w:marTop w:val="0"/>
          <w:marBottom w:val="0"/>
          <w:divBdr>
            <w:top w:val="none" w:sz="0" w:space="0" w:color="auto"/>
            <w:left w:val="none" w:sz="0" w:space="0" w:color="auto"/>
            <w:bottom w:val="none" w:sz="0" w:space="0" w:color="auto"/>
            <w:right w:val="none" w:sz="0" w:space="0" w:color="auto"/>
          </w:divBdr>
        </w:div>
        <w:div w:id="400907000">
          <w:marLeft w:val="480"/>
          <w:marRight w:val="0"/>
          <w:marTop w:val="0"/>
          <w:marBottom w:val="0"/>
          <w:divBdr>
            <w:top w:val="none" w:sz="0" w:space="0" w:color="auto"/>
            <w:left w:val="none" w:sz="0" w:space="0" w:color="auto"/>
            <w:bottom w:val="none" w:sz="0" w:space="0" w:color="auto"/>
            <w:right w:val="none" w:sz="0" w:space="0" w:color="auto"/>
          </w:divBdr>
        </w:div>
        <w:div w:id="2147047653">
          <w:marLeft w:val="480"/>
          <w:marRight w:val="0"/>
          <w:marTop w:val="0"/>
          <w:marBottom w:val="0"/>
          <w:divBdr>
            <w:top w:val="none" w:sz="0" w:space="0" w:color="auto"/>
            <w:left w:val="none" w:sz="0" w:space="0" w:color="auto"/>
            <w:bottom w:val="none" w:sz="0" w:space="0" w:color="auto"/>
            <w:right w:val="none" w:sz="0" w:space="0" w:color="auto"/>
          </w:divBdr>
        </w:div>
        <w:div w:id="1772966622">
          <w:marLeft w:val="480"/>
          <w:marRight w:val="0"/>
          <w:marTop w:val="0"/>
          <w:marBottom w:val="0"/>
          <w:divBdr>
            <w:top w:val="none" w:sz="0" w:space="0" w:color="auto"/>
            <w:left w:val="none" w:sz="0" w:space="0" w:color="auto"/>
            <w:bottom w:val="none" w:sz="0" w:space="0" w:color="auto"/>
            <w:right w:val="none" w:sz="0" w:space="0" w:color="auto"/>
          </w:divBdr>
        </w:div>
        <w:div w:id="889464712">
          <w:marLeft w:val="480"/>
          <w:marRight w:val="0"/>
          <w:marTop w:val="0"/>
          <w:marBottom w:val="0"/>
          <w:divBdr>
            <w:top w:val="none" w:sz="0" w:space="0" w:color="auto"/>
            <w:left w:val="none" w:sz="0" w:space="0" w:color="auto"/>
            <w:bottom w:val="none" w:sz="0" w:space="0" w:color="auto"/>
            <w:right w:val="none" w:sz="0" w:space="0" w:color="auto"/>
          </w:divBdr>
        </w:div>
        <w:div w:id="760837766">
          <w:marLeft w:val="480"/>
          <w:marRight w:val="0"/>
          <w:marTop w:val="0"/>
          <w:marBottom w:val="0"/>
          <w:divBdr>
            <w:top w:val="none" w:sz="0" w:space="0" w:color="auto"/>
            <w:left w:val="none" w:sz="0" w:space="0" w:color="auto"/>
            <w:bottom w:val="none" w:sz="0" w:space="0" w:color="auto"/>
            <w:right w:val="none" w:sz="0" w:space="0" w:color="auto"/>
          </w:divBdr>
        </w:div>
        <w:div w:id="600996395">
          <w:marLeft w:val="480"/>
          <w:marRight w:val="0"/>
          <w:marTop w:val="0"/>
          <w:marBottom w:val="0"/>
          <w:divBdr>
            <w:top w:val="none" w:sz="0" w:space="0" w:color="auto"/>
            <w:left w:val="none" w:sz="0" w:space="0" w:color="auto"/>
            <w:bottom w:val="none" w:sz="0" w:space="0" w:color="auto"/>
            <w:right w:val="none" w:sz="0" w:space="0" w:color="auto"/>
          </w:divBdr>
        </w:div>
        <w:div w:id="1882865338">
          <w:marLeft w:val="480"/>
          <w:marRight w:val="0"/>
          <w:marTop w:val="0"/>
          <w:marBottom w:val="0"/>
          <w:divBdr>
            <w:top w:val="none" w:sz="0" w:space="0" w:color="auto"/>
            <w:left w:val="none" w:sz="0" w:space="0" w:color="auto"/>
            <w:bottom w:val="none" w:sz="0" w:space="0" w:color="auto"/>
            <w:right w:val="none" w:sz="0" w:space="0" w:color="auto"/>
          </w:divBdr>
        </w:div>
        <w:div w:id="1912546481">
          <w:marLeft w:val="480"/>
          <w:marRight w:val="0"/>
          <w:marTop w:val="0"/>
          <w:marBottom w:val="0"/>
          <w:divBdr>
            <w:top w:val="none" w:sz="0" w:space="0" w:color="auto"/>
            <w:left w:val="none" w:sz="0" w:space="0" w:color="auto"/>
            <w:bottom w:val="none" w:sz="0" w:space="0" w:color="auto"/>
            <w:right w:val="none" w:sz="0" w:space="0" w:color="auto"/>
          </w:divBdr>
        </w:div>
        <w:div w:id="631130161">
          <w:marLeft w:val="480"/>
          <w:marRight w:val="0"/>
          <w:marTop w:val="0"/>
          <w:marBottom w:val="0"/>
          <w:divBdr>
            <w:top w:val="none" w:sz="0" w:space="0" w:color="auto"/>
            <w:left w:val="none" w:sz="0" w:space="0" w:color="auto"/>
            <w:bottom w:val="none" w:sz="0" w:space="0" w:color="auto"/>
            <w:right w:val="none" w:sz="0" w:space="0" w:color="auto"/>
          </w:divBdr>
        </w:div>
        <w:div w:id="295255844">
          <w:marLeft w:val="480"/>
          <w:marRight w:val="0"/>
          <w:marTop w:val="0"/>
          <w:marBottom w:val="0"/>
          <w:divBdr>
            <w:top w:val="none" w:sz="0" w:space="0" w:color="auto"/>
            <w:left w:val="none" w:sz="0" w:space="0" w:color="auto"/>
            <w:bottom w:val="none" w:sz="0" w:space="0" w:color="auto"/>
            <w:right w:val="none" w:sz="0" w:space="0" w:color="auto"/>
          </w:divBdr>
        </w:div>
        <w:div w:id="1867677553">
          <w:marLeft w:val="480"/>
          <w:marRight w:val="0"/>
          <w:marTop w:val="0"/>
          <w:marBottom w:val="0"/>
          <w:divBdr>
            <w:top w:val="none" w:sz="0" w:space="0" w:color="auto"/>
            <w:left w:val="none" w:sz="0" w:space="0" w:color="auto"/>
            <w:bottom w:val="none" w:sz="0" w:space="0" w:color="auto"/>
            <w:right w:val="none" w:sz="0" w:space="0" w:color="auto"/>
          </w:divBdr>
        </w:div>
        <w:div w:id="1117062917">
          <w:marLeft w:val="480"/>
          <w:marRight w:val="0"/>
          <w:marTop w:val="0"/>
          <w:marBottom w:val="0"/>
          <w:divBdr>
            <w:top w:val="none" w:sz="0" w:space="0" w:color="auto"/>
            <w:left w:val="none" w:sz="0" w:space="0" w:color="auto"/>
            <w:bottom w:val="none" w:sz="0" w:space="0" w:color="auto"/>
            <w:right w:val="none" w:sz="0" w:space="0" w:color="auto"/>
          </w:divBdr>
        </w:div>
        <w:div w:id="1401639513">
          <w:marLeft w:val="480"/>
          <w:marRight w:val="0"/>
          <w:marTop w:val="0"/>
          <w:marBottom w:val="0"/>
          <w:divBdr>
            <w:top w:val="none" w:sz="0" w:space="0" w:color="auto"/>
            <w:left w:val="none" w:sz="0" w:space="0" w:color="auto"/>
            <w:bottom w:val="none" w:sz="0" w:space="0" w:color="auto"/>
            <w:right w:val="none" w:sz="0" w:space="0" w:color="auto"/>
          </w:divBdr>
        </w:div>
        <w:div w:id="1119448014">
          <w:marLeft w:val="480"/>
          <w:marRight w:val="0"/>
          <w:marTop w:val="0"/>
          <w:marBottom w:val="0"/>
          <w:divBdr>
            <w:top w:val="none" w:sz="0" w:space="0" w:color="auto"/>
            <w:left w:val="none" w:sz="0" w:space="0" w:color="auto"/>
            <w:bottom w:val="none" w:sz="0" w:space="0" w:color="auto"/>
            <w:right w:val="none" w:sz="0" w:space="0" w:color="auto"/>
          </w:divBdr>
        </w:div>
        <w:div w:id="1821539605">
          <w:marLeft w:val="480"/>
          <w:marRight w:val="0"/>
          <w:marTop w:val="0"/>
          <w:marBottom w:val="0"/>
          <w:divBdr>
            <w:top w:val="none" w:sz="0" w:space="0" w:color="auto"/>
            <w:left w:val="none" w:sz="0" w:space="0" w:color="auto"/>
            <w:bottom w:val="none" w:sz="0" w:space="0" w:color="auto"/>
            <w:right w:val="none" w:sz="0" w:space="0" w:color="auto"/>
          </w:divBdr>
        </w:div>
        <w:div w:id="920673595">
          <w:marLeft w:val="480"/>
          <w:marRight w:val="0"/>
          <w:marTop w:val="0"/>
          <w:marBottom w:val="0"/>
          <w:divBdr>
            <w:top w:val="none" w:sz="0" w:space="0" w:color="auto"/>
            <w:left w:val="none" w:sz="0" w:space="0" w:color="auto"/>
            <w:bottom w:val="none" w:sz="0" w:space="0" w:color="auto"/>
            <w:right w:val="none" w:sz="0" w:space="0" w:color="auto"/>
          </w:divBdr>
        </w:div>
        <w:div w:id="904607432">
          <w:marLeft w:val="480"/>
          <w:marRight w:val="0"/>
          <w:marTop w:val="0"/>
          <w:marBottom w:val="0"/>
          <w:divBdr>
            <w:top w:val="none" w:sz="0" w:space="0" w:color="auto"/>
            <w:left w:val="none" w:sz="0" w:space="0" w:color="auto"/>
            <w:bottom w:val="none" w:sz="0" w:space="0" w:color="auto"/>
            <w:right w:val="none" w:sz="0" w:space="0" w:color="auto"/>
          </w:divBdr>
        </w:div>
        <w:div w:id="956377405">
          <w:marLeft w:val="480"/>
          <w:marRight w:val="0"/>
          <w:marTop w:val="0"/>
          <w:marBottom w:val="0"/>
          <w:divBdr>
            <w:top w:val="none" w:sz="0" w:space="0" w:color="auto"/>
            <w:left w:val="none" w:sz="0" w:space="0" w:color="auto"/>
            <w:bottom w:val="none" w:sz="0" w:space="0" w:color="auto"/>
            <w:right w:val="none" w:sz="0" w:space="0" w:color="auto"/>
          </w:divBdr>
        </w:div>
        <w:div w:id="312761895">
          <w:marLeft w:val="480"/>
          <w:marRight w:val="0"/>
          <w:marTop w:val="0"/>
          <w:marBottom w:val="0"/>
          <w:divBdr>
            <w:top w:val="none" w:sz="0" w:space="0" w:color="auto"/>
            <w:left w:val="none" w:sz="0" w:space="0" w:color="auto"/>
            <w:bottom w:val="none" w:sz="0" w:space="0" w:color="auto"/>
            <w:right w:val="none" w:sz="0" w:space="0" w:color="auto"/>
          </w:divBdr>
        </w:div>
        <w:div w:id="794103715">
          <w:marLeft w:val="480"/>
          <w:marRight w:val="0"/>
          <w:marTop w:val="0"/>
          <w:marBottom w:val="0"/>
          <w:divBdr>
            <w:top w:val="none" w:sz="0" w:space="0" w:color="auto"/>
            <w:left w:val="none" w:sz="0" w:space="0" w:color="auto"/>
            <w:bottom w:val="none" w:sz="0" w:space="0" w:color="auto"/>
            <w:right w:val="none" w:sz="0" w:space="0" w:color="auto"/>
          </w:divBdr>
        </w:div>
        <w:div w:id="2053113985">
          <w:marLeft w:val="480"/>
          <w:marRight w:val="0"/>
          <w:marTop w:val="0"/>
          <w:marBottom w:val="0"/>
          <w:divBdr>
            <w:top w:val="none" w:sz="0" w:space="0" w:color="auto"/>
            <w:left w:val="none" w:sz="0" w:space="0" w:color="auto"/>
            <w:bottom w:val="none" w:sz="0" w:space="0" w:color="auto"/>
            <w:right w:val="none" w:sz="0" w:space="0" w:color="auto"/>
          </w:divBdr>
        </w:div>
        <w:div w:id="972491077">
          <w:marLeft w:val="480"/>
          <w:marRight w:val="0"/>
          <w:marTop w:val="0"/>
          <w:marBottom w:val="0"/>
          <w:divBdr>
            <w:top w:val="none" w:sz="0" w:space="0" w:color="auto"/>
            <w:left w:val="none" w:sz="0" w:space="0" w:color="auto"/>
            <w:bottom w:val="none" w:sz="0" w:space="0" w:color="auto"/>
            <w:right w:val="none" w:sz="0" w:space="0" w:color="auto"/>
          </w:divBdr>
        </w:div>
        <w:div w:id="707491242">
          <w:marLeft w:val="480"/>
          <w:marRight w:val="0"/>
          <w:marTop w:val="0"/>
          <w:marBottom w:val="0"/>
          <w:divBdr>
            <w:top w:val="none" w:sz="0" w:space="0" w:color="auto"/>
            <w:left w:val="none" w:sz="0" w:space="0" w:color="auto"/>
            <w:bottom w:val="none" w:sz="0" w:space="0" w:color="auto"/>
            <w:right w:val="none" w:sz="0" w:space="0" w:color="auto"/>
          </w:divBdr>
        </w:div>
        <w:div w:id="708913988">
          <w:marLeft w:val="480"/>
          <w:marRight w:val="0"/>
          <w:marTop w:val="0"/>
          <w:marBottom w:val="0"/>
          <w:divBdr>
            <w:top w:val="none" w:sz="0" w:space="0" w:color="auto"/>
            <w:left w:val="none" w:sz="0" w:space="0" w:color="auto"/>
            <w:bottom w:val="none" w:sz="0" w:space="0" w:color="auto"/>
            <w:right w:val="none" w:sz="0" w:space="0" w:color="auto"/>
          </w:divBdr>
        </w:div>
        <w:div w:id="1634477587">
          <w:marLeft w:val="480"/>
          <w:marRight w:val="0"/>
          <w:marTop w:val="0"/>
          <w:marBottom w:val="0"/>
          <w:divBdr>
            <w:top w:val="none" w:sz="0" w:space="0" w:color="auto"/>
            <w:left w:val="none" w:sz="0" w:space="0" w:color="auto"/>
            <w:bottom w:val="none" w:sz="0" w:space="0" w:color="auto"/>
            <w:right w:val="none" w:sz="0" w:space="0" w:color="auto"/>
          </w:divBdr>
        </w:div>
        <w:div w:id="788208427">
          <w:marLeft w:val="480"/>
          <w:marRight w:val="0"/>
          <w:marTop w:val="0"/>
          <w:marBottom w:val="0"/>
          <w:divBdr>
            <w:top w:val="none" w:sz="0" w:space="0" w:color="auto"/>
            <w:left w:val="none" w:sz="0" w:space="0" w:color="auto"/>
            <w:bottom w:val="none" w:sz="0" w:space="0" w:color="auto"/>
            <w:right w:val="none" w:sz="0" w:space="0" w:color="auto"/>
          </w:divBdr>
        </w:div>
        <w:div w:id="1136070921">
          <w:marLeft w:val="480"/>
          <w:marRight w:val="0"/>
          <w:marTop w:val="0"/>
          <w:marBottom w:val="0"/>
          <w:divBdr>
            <w:top w:val="none" w:sz="0" w:space="0" w:color="auto"/>
            <w:left w:val="none" w:sz="0" w:space="0" w:color="auto"/>
            <w:bottom w:val="none" w:sz="0" w:space="0" w:color="auto"/>
            <w:right w:val="none" w:sz="0" w:space="0" w:color="auto"/>
          </w:divBdr>
        </w:div>
        <w:div w:id="73095509">
          <w:marLeft w:val="480"/>
          <w:marRight w:val="0"/>
          <w:marTop w:val="0"/>
          <w:marBottom w:val="0"/>
          <w:divBdr>
            <w:top w:val="none" w:sz="0" w:space="0" w:color="auto"/>
            <w:left w:val="none" w:sz="0" w:space="0" w:color="auto"/>
            <w:bottom w:val="none" w:sz="0" w:space="0" w:color="auto"/>
            <w:right w:val="none" w:sz="0" w:space="0" w:color="auto"/>
          </w:divBdr>
        </w:div>
        <w:div w:id="900824859">
          <w:marLeft w:val="480"/>
          <w:marRight w:val="0"/>
          <w:marTop w:val="0"/>
          <w:marBottom w:val="0"/>
          <w:divBdr>
            <w:top w:val="none" w:sz="0" w:space="0" w:color="auto"/>
            <w:left w:val="none" w:sz="0" w:space="0" w:color="auto"/>
            <w:bottom w:val="none" w:sz="0" w:space="0" w:color="auto"/>
            <w:right w:val="none" w:sz="0" w:space="0" w:color="auto"/>
          </w:divBdr>
        </w:div>
        <w:div w:id="1745372195">
          <w:marLeft w:val="480"/>
          <w:marRight w:val="0"/>
          <w:marTop w:val="0"/>
          <w:marBottom w:val="0"/>
          <w:divBdr>
            <w:top w:val="none" w:sz="0" w:space="0" w:color="auto"/>
            <w:left w:val="none" w:sz="0" w:space="0" w:color="auto"/>
            <w:bottom w:val="none" w:sz="0" w:space="0" w:color="auto"/>
            <w:right w:val="none" w:sz="0" w:space="0" w:color="auto"/>
          </w:divBdr>
        </w:div>
        <w:div w:id="2103598879">
          <w:marLeft w:val="480"/>
          <w:marRight w:val="0"/>
          <w:marTop w:val="0"/>
          <w:marBottom w:val="0"/>
          <w:divBdr>
            <w:top w:val="none" w:sz="0" w:space="0" w:color="auto"/>
            <w:left w:val="none" w:sz="0" w:space="0" w:color="auto"/>
            <w:bottom w:val="none" w:sz="0" w:space="0" w:color="auto"/>
            <w:right w:val="none" w:sz="0" w:space="0" w:color="auto"/>
          </w:divBdr>
        </w:div>
        <w:div w:id="1519614089">
          <w:marLeft w:val="480"/>
          <w:marRight w:val="0"/>
          <w:marTop w:val="0"/>
          <w:marBottom w:val="0"/>
          <w:divBdr>
            <w:top w:val="none" w:sz="0" w:space="0" w:color="auto"/>
            <w:left w:val="none" w:sz="0" w:space="0" w:color="auto"/>
            <w:bottom w:val="none" w:sz="0" w:space="0" w:color="auto"/>
            <w:right w:val="none" w:sz="0" w:space="0" w:color="auto"/>
          </w:divBdr>
        </w:div>
        <w:div w:id="1268273114">
          <w:marLeft w:val="480"/>
          <w:marRight w:val="0"/>
          <w:marTop w:val="0"/>
          <w:marBottom w:val="0"/>
          <w:divBdr>
            <w:top w:val="none" w:sz="0" w:space="0" w:color="auto"/>
            <w:left w:val="none" w:sz="0" w:space="0" w:color="auto"/>
            <w:bottom w:val="none" w:sz="0" w:space="0" w:color="auto"/>
            <w:right w:val="none" w:sz="0" w:space="0" w:color="auto"/>
          </w:divBdr>
        </w:div>
        <w:div w:id="268591556">
          <w:marLeft w:val="480"/>
          <w:marRight w:val="0"/>
          <w:marTop w:val="0"/>
          <w:marBottom w:val="0"/>
          <w:divBdr>
            <w:top w:val="none" w:sz="0" w:space="0" w:color="auto"/>
            <w:left w:val="none" w:sz="0" w:space="0" w:color="auto"/>
            <w:bottom w:val="none" w:sz="0" w:space="0" w:color="auto"/>
            <w:right w:val="none" w:sz="0" w:space="0" w:color="auto"/>
          </w:divBdr>
        </w:div>
        <w:div w:id="910309188">
          <w:marLeft w:val="480"/>
          <w:marRight w:val="0"/>
          <w:marTop w:val="0"/>
          <w:marBottom w:val="0"/>
          <w:divBdr>
            <w:top w:val="none" w:sz="0" w:space="0" w:color="auto"/>
            <w:left w:val="none" w:sz="0" w:space="0" w:color="auto"/>
            <w:bottom w:val="none" w:sz="0" w:space="0" w:color="auto"/>
            <w:right w:val="none" w:sz="0" w:space="0" w:color="auto"/>
          </w:divBdr>
        </w:div>
        <w:div w:id="1145969336">
          <w:marLeft w:val="480"/>
          <w:marRight w:val="0"/>
          <w:marTop w:val="0"/>
          <w:marBottom w:val="0"/>
          <w:divBdr>
            <w:top w:val="none" w:sz="0" w:space="0" w:color="auto"/>
            <w:left w:val="none" w:sz="0" w:space="0" w:color="auto"/>
            <w:bottom w:val="none" w:sz="0" w:space="0" w:color="auto"/>
            <w:right w:val="none" w:sz="0" w:space="0" w:color="auto"/>
          </w:divBdr>
        </w:div>
        <w:div w:id="346713859">
          <w:marLeft w:val="480"/>
          <w:marRight w:val="0"/>
          <w:marTop w:val="0"/>
          <w:marBottom w:val="0"/>
          <w:divBdr>
            <w:top w:val="none" w:sz="0" w:space="0" w:color="auto"/>
            <w:left w:val="none" w:sz="0" w:space="0" w:color="auto"/>
            <w:bottom w:val="none" w:sz="0" w:space="0" w:color="auto"/>
            <w:right w:val="none" w:sz="0" w:space="0" w:color="auto"/>
          </w:divBdr>
        </w:div>
        <w:div w:id="2096515484">
          <w:marLeft w:val="480"/>
          <w:marRight w:val="0"/>
          <w:marTop w:val="0"/>
          <w:marBottom w:val="0"/>
          <w:divBdr>
            <w:top w:val="none" w:sz="0" w:space="0" w:color="auto"/>
            <w:left w:val="none" w:sz="0" w:space="0" w:color="auto"/>
            <w:bottom w:val="none" w:sz="0" w:space="0" w:color="auto"/>
            <w:right w:val="none" w:sz="0" w:space="0" w:color="auto"/>
          </w:divBdr>
        </w:div>
        <w:div w:id="1893689043">
          <w:marLeft w:val="480"/>
          <w:marRight w:val="0"/>
          <w:marTop w:val="0"/>
          <w:marBottom w:val="0"/>
          <w:divBdr>
            <w:top w:val="none" w:sz="0" w:space="0" w:color="auto"/>
            <w:left w:val="none" w:sz="0" w:space="0" w:color="auto"/>
            <w:bottom w:val="none" w:sz="0" w:space="0" w:color="auto"/>
            <w:right w:val="none" w:sz="0" w:space="0" w:color="auto"/>
          </w:divBdr>
        </w:div>
        <w:div w:id="1529903290">
          <w:marLeft w:val="480"/>
          <w:marRight w:val="0"/>
          <w:marTop w:val="0"/>
          <w:marBottom w:val="0"/>
          <w:divBdr>
            <w:top w:val="none" w:sz="0" w:space="0" w:color="auto"/>
            <w:left w:val="none" w:sz="0" w:space="0" w:color="auto"/>
            <w:bottom w:val="none" w:sz="0" w:space="0" w:color="auto"/>
            <w:right w:val="none" w:sz="0" w:space="0" w:color="auto"/>
          </w:divBdr>
        </w:div>
        <w:div w:id="655260584">
          <w:marLeft w:val="480"/>
          <w:marRight w:val="0"/>
          <w:marTop w:val="0"/>
          <w:marBottom w:val="0"/>
          <w:divBdr>
            <w:top w:val="none" w:sz="0" w:space="0" w:color="auto"/>
            <w:left w:val="none" w:sz="0" w:space="0" w:color="auto"/>
            <w:bottom w:val="none" w:sz="0" w:space="0" w:color="auto"/>
            <w:right w:val="none" w:sz="0" w:space="0" w:color="auto"/>
          </w:divBdr>
        </w:div>
        <w:div w:id="428619572">
          <w:marLeft w:val="480"/>
          <w:marRight w:val="0"/>
          <w:marTop w:val="0"/>
          <w:marBottom w:val="0"/>
          <w:divBdr>
            <w:top w:val="none" w:sz="0" w:space="0" w:color="auto"/>
            <w:left w:val="none" w:sz="0" w:space="0" w:color="auto"/>
            <w:bottom w:val="none" w:sz="0" w:space="0" w:color="auto"/>
            <w:right w:val="none" w:sz="0" w:space="0" w:color="auto"/>
          </w:divBdr>
        </w:div>
        <w:div w:id="1612280193">
          <w:marLeft w:val="480"/>
          <w:marRight w:val="0"/>
          <w:marTop w:val="0"/>
          <w:marBottom w:val="0"/>
          <w:divBdr>
            <w:top w:val="none" w:sz="0" w:space="0" w:color="auto"/>
            <w:left w:val="none" w:sz="0" w:space="0" w:color="auto"/>
            <w:bottom w:val="none" w:sz="0" w:space="0" w:color="auto"/>
            <w:right w:val="none" w:sz="0" w:space="0" w:color="auto"/>
          </w:divBdr>
        </w:div>
        <w:div w:id="2135326589">
          <w:marLeft w:val="480"/>
          <w:marRight w:val="0"/>
          <w:marTop w:val="0"/>
          <w:marBottom w:val="0"/>
          <w:divBdr>
            <w:top w:val="none" w:sz="0" w:space="0" w:color="auto"/>
            <w:left w:val="none" w:sz="0" w:space="0" w:color="auto"/>
            <w:bottom w:val="none" w:sz="0" w:space="0" w:color="auto"/>
            <w:right w:val="none" w:sz="0" w:space="0" w:color="auto"/>
          </w:divBdr>
        </w:div>
        <w:div w:id="486821425">
          <w:marLeft w:val="480"/>
          <w:marRight w:val="0"/>
          <w:marTop w:val="0"/>
          <w:marBottom w:val="0"/>
          <w:divBdr>
            <w:top w:val="none" w:sz="0" w:space="0" w:color="auto"/>
            <w:left w:val="none" w:sz="0" w:space="0" w:color="auto"/>
            <w:bottom w:val="none" w:sz="0" w:space="0" w:color="auto"/>
            <w:right w:val="none" w:sz="0" w:space="0" w:color="auto"/>
          </w:divBdr>
        </w:div>
        <w:div w:id="1449355915">
          <w:marLeft w:val="480"/>
          <w:marRight w:val="0"/>
          <w:marTop w:val="0"/>
          <w:marBottom w:val="0"/>
          <w:divBdr>
            <w:top w:val="none" w:sz="0" w:space="0" w:color="auto"/>
            <w:left w:val="none" w:sz="0" w:space="0" w:color="auto"/>
            <w:bottom w:val="none" w:sz="0" w:space="0" w:color="auto"/>
            <w:right w:val="none" w:sz="0" w:space="0" w:color="auto"/>
          </w:divBdr>
        </w:div>
        <w:div w:id="1895920294">
          <w:marLeft w:val="480"/>
          <w:marRight w:val="0"/>
          <w:marTop w:val="0"/>
          <w:marBottom w:val="0"/>
          <w:divBdr>
            <w:top w:val="none" w:sz="0" w:space="0" w:color="auto"/>
            <w:left w:val="none" w:sz="0" w:space="0" w:color="auto"/>
            <w:bottom w:val="none" w:sz="0" w:space="0" w:color="auto"/>
            <w:right w:val="none" w:sz="0" w:space="0" w:color="auto"/>
          </w:divBdr>
        </w:div>
        <w:div w:id="1874804686">
          <w:marLeft w:val="480"/>
          <w:marRight w:val="0"/>
          <w:marTop w:val="0"/>
          <w:marBottom w:val="0"/>
          <w:divBdr>
            <w:top w:val="none" w:sz="0" w:space="0" w:color="auto"/>
            <w:left w:val="none" w:sz="0" w:space="0" w:color="auto"/>
            <w:bottom w:val="none" w:sz="0" w:space="0" w:color="auto"/>
            <w:right w:val="none" w:sz="0" w:space="0" w:color="auto"/>
          </w:divBdr>
        </w:div>
        <w:div w:id="1686715214">
          <w:marLeft w:val="480"/>
          <w:marRight w:val="0"/>
          <w:marTop w:val="0"/>
          <w:marBottom w:val="0"/>
          <w:divBdr>
            <w:top w:val="none" w:sz="0" w:space="0" w:color="auto"/>
            <w:left w:val="none" w:sz="0" w:space="0" w:color="auto"/>
            <w:bottom w:val="none" w:sz="0" w:space="0" w:color="auto"/>
            <w:right w:val="none" w:sz="0" w:space="0" w:color="auto"/>
          </w:divBdr>
        </w:div>
        <w:div w:id="1000696717">
          <w:marLeft w:val="480"/>
          <w:marRight w:val="0"/>
          <w:marTop w:val="0"/>
          <w:marBottom w:val="0"/>
          <w:divBdr>
            <w:top w:val="none" w:sz="0" w:space="0" w:color="auto"/>
            <w:left w:val="none" w:sz="0" w:space="0" w:color="auto"/>
            <w:bottom w:val="none" w:sz="0" w:space="0" w:color="auto"/>
            <w:right w:val="none" w:sz="0" w:space="0" w:color="auto"/>
          </w:divBdr>
        </w:div>
        <w:div w:id="980429987">
          <w:marLeft w:val="480"/>
          <w:marRight w:val="0"/>
          <w:marTop w:val="0"/>
          <w:marBottom w:val="0"/>
          <w:divBdr>
            <w:top w:val="none" w:sz="0" w:space="0" w:color="auto"/>
            <w:left w:val="none" w:sz="0" w:space="0" w:color="auto"/>
            <w:bottom w:val="none" w:sz="0" w:space="0" w:color="auto"/>
            <w:right w:val="none" w:sz="0" w:space="0" w:color="auto"/>
          </w:divBdr>
        </w:div>
        <w:div w:id="1995446643">
          <w:marLeft w:val="480"/>
          <w:marRight w:val="0"/>
          <w:marTop w:val="0"/>
          <w:marBottom w:val="0"/>
          <w:divBdr>
            <w:top w:val="none" w:sz="0" w:space="0" w:color="auto"/>
            <w:left w:val="none" w:sz="0" w:space="0" w:color="auto"/>
            <w:bottom w:val="none" w:sz="0" w:space="0" w:color="auto"/>
            <w:right w:val="none" w:sz="0" w:space="0" w:color="auto"/>
          </w:divBdr>
        </w:div>
        <w:div w:id="1474250706">
          <w:marLeft w:val="480"/>
          <w:marRight w:val="0"/>
          <w:marTop w:val="0"/>
          <w:marBottom w:val="0"/>
          <w:divBdr>
            <w:top w:val="none" w:sz="0" w:space="0" w:color="auto"/>
            <w:left w:val="none" w:sz="0" w:space="0" w:color="auto"/>
            <w:bottom w:val="none" w:sz="0" w:space="0" w:color="auto"/>
            <w:right w:val="none" w:sz="0" w:space="0" w:color="auto"/>
          </w:divBdr>
        </w:div>
        <w:div w:id="1730155893">
          <w:marLeft w:val="480"/>
          <w:marRight w:val="0"/>
          <w:marTop w:val="0"/>
          <w:marBottom w:val="0"/>
          <w:divBdr>
            <w:top w:val="none" w:sz="0" w:space="0" w:color="auto"/>
            <w:left w:val="none" w:sz="0" w:space="0" w:color="auto"/>
            <w:bottom w:val="none" w:sz="0" w:space="0" w:color="auto"/>
            <w:right w:val="none" w:sz="0" w:space="0" w:color="auto"/>
          </w:divBdr>
        </w:div>
        <w:div w:id="1021322011">
          <w:marLeft w:val="480"/>
          <w:marRight w:val="0"/>
          <w:marTop w:val="0"/>
          <w:marBottom w:val="0"/>
          <w:divBdr>
            <w:top w:val="none" w:sz="0" w:space="0" w:color="auto"/>
            <w:left w:val="none" w:sz="0" w:space="0" w:color="auto"/>
            <w:bottom w:val="none" w:sz="0" w:space="0" w:color="auto"/>
            <w:right w:val="none" w:sz="0" w:space="0" w:color="auto"/>
          </w:divBdr>
        </w:div>
        <w:div w:id="1413430732">
          <w:marLeft w:val="480"/>
          <w:marRight w:val="0"/>
          <w:marTop w:val="0"/>
          <w:marBottom w:val="0"/>
          <w:divBdr>
            <w:top w:val="none" w:sz="0" w:space="0" w:color="auto"/>
            <w:left w:val="none" w:sz="0" w:space="0" w:color="auto"/>
            <w:bottom w:val="none" w:sz="0" w:space="0" w:color="auto"/>
            <w:right w:val="none" w:sz="0" w:space="0" w:color="auto"/>
          </w:divBdr>
        </w:div>
        <w:div w:id="1267927278">
          <w:marLeft w:val="480"/>
          <w:marRight w:val="0"/>
          <w:marTop w:val="0"/>
          <w:marBottom w:val="0"/>
          <w:divBdr>
            <w:top w:val="none" w:sz="0" w:space="0" w:color="auto"/>
            <w:left w:val="none" w:sz="0" w:space="0" w:color="auto"/>
            <w:bottom w:val="none" w:sz="0" w:space="0" w:color="auto"/>
            <w:right w:val="none" w:sz="0" w:space="0" w:color="auto"/>
          </w:divBdr>
        </w:div>
        <w:div w:id="463735893">
          <w:marLeft w:val="480"/>
          <w:marRight w:val="0"/>
          <w:marTop w:val="0"/>
          <w:marBottom w:val="0"/>
          <w:divBdr>
            <w:top w:val="none" w:sz="0" w:space="0" w:color="auto"/>
            <w:left w:val="none" w:sz="0" w:space="0" w:color="auto"/>
            <w:bottom w:val="none" w:sz="0" w:space="0" w:color="auto"/>
            <w:right w:val="none" w:sz="0" w:space="0" w:color="auto"/>
          </w:divBdr>
        </w:div>
        <w:div w:id="472214494">
          <w:marLeft w:val="480"/>
          <w:marRight w:val="0"/>
          <w:marTop w:val="0"/>
          <w:marBottom w:val="0"/>
          <w:divBdr>
            <w:top w:val="none" w:sz="0" w:space="0" w:color="auto"/>
            <w:left w:val="none" w:sz="0" w:space="0" w:color="auto"/>
            <w:bottom w:val="none" w:sz="0" w:space="0" w:color="auto"/>
            <w:right w:val="none" w:sz="0" w:space="0" w:color="auto"/>
          </w:divBdr>
        </w:div>
        <w:div w:id="1570966520">
          <w:marLeft w:val="480"/>
          <w:marRight w:val="0"/>
          <w:marTop w:val="0"/>
          <w:marBottom w:val="0"/>
          <w:divBdr>
            <w:top w:val="none" w:sz="0" w:space="0" w:color="auto"/>
            <w:left w:val="none" w:sz="0" w:space="0" w:color="auto"/>
            <w:bottom w:val="none" w:sz="0" w:space="0" w:color="auto"/>
            <w:right w:val="none" w:sz="0" w:space="0" w:color="auto"/>
          </w:divBdr>
        </w:div>
        <w:div w:id="878860155">
          <w:marLeft w:val="480"/>
          <w:marRight w:val="0"/>
          <w:marTop w:val="0"/>
          <w:marBottom w:val="0"/>
          <w:divBdr>
            <w:top w:val="none" w:sz="0" w:space="0" w:color="auto"/>
            <w:left w:val="none" w:sz="0" w:space="0" w:color="auto"/>
            <w:bottom w:val="none" w:sz="0" w:space="0" w:color="auto"/>
            <w:right w:val="none" w:sz="0" w:space="0" w:color="auto"/>
          </w:divBdr>
        </w:div>
        <w:div w:id="482505026">
          <w:marLeft w:val="480"/>
          <w:marRight w:val="0"/>
          <w:marTop w:val="0"/>
          <w:marBottom w:val="0"/>
          <w:divBdr>
            <w:top w:val="none" w:sz="0" w:space="0" w:color="auto"/>
            <w:left w:val="none" w:sz="0" w:space="0" w:color="auto"/>
            <w:bottom w:val="none" w:sz="0" w:space="0" w:color="auto"/>
            <w:right w:val="none" w:sz="0" w:space="0" w:color="auto"/>
          </w:divBdr>
        </w:div>
        <w:div w:id="460852192">
          <w:marLeft w:val="480"/>
          <w:marRight w:val="0"/>
          <w:marTop w:val="0"/>
          <w:marBottom w:val="0"/>
          <w:divBdr>
            <w:top w:val="none" w:sz="0" w:space="0" w:color="auto"/>
            <w:left w:val="none" w:sz="0" w:space="0" w:color="auto"/>
            <w:bottom w:val="none" w:sz="0" w:space="0" w:color="auto"/>
            <w:right w:val="none" w:sz="0" w:space="0" w:color="auto"/>
          </w:divBdr>
        </w:div>
      </w:divsChild>
    </w:div>
    <w:div w:id="187373761">
      <w:bodyDiv w:val="1"/>
      <w:marLeft w:val="0"/>
      <w:marRight w:val="0"/>
      <w:marTop w:val="0"/>
      <w:marBottom w:val="0"/>
      <w:divBdr>
        <w:top w:val="none" w:sz="0" w:space="0" w:color="auto"/>
        <w:left w:val="none" w:sz="0" w:space="0" w:color="auto"/>
        <w:bottom w:val="none" w:sz="0" w:space="0" w:color="auto"/>
        <w:right w:val="none" w:sz="0" w:space="0" w:color="auto"/>
      </w:divBdr>
    </w:div>
    <w:div w:id="188297508">
      <w:bodyDiv w:val="1"/>
      <w:marLeft w:val="0"/>
      <w:marRight w:val="0"/>
      <w:marTop w:val="0"/>
      <w:marBottom w:val="0"/>
      <w:divBdr>
        <w:top w:val="none" w:sz="0" w:space="0" w:color="auto"/>
        <w:left w:val="none" w:sz="0" w:space="0" w:color="auto"/>
        <w:bottom w:val="none" w:sz="0" w:space="0" w:color="auto"/>
        <w:right w:val="none" w:sz="0" w:space="0" w:color="auto"/>
      </w:divBdr>
    </w:div>
    <w:div w:id="190841734">
      <w:bodyDiv w:val="1"/>
      <w:marLeft w:val="0"/>
      <w:marRight w:val="0"/>
      <w:marTop w:val="0"/>
      <w:marBottom w:val="0"/>
      <w:divBdr>
        <w:top w:val="none" w:sz="0" w:space="0" w:color="auto"/>
        <w:left w:val="none" w:sz="0" w:space="0" w:color="auto"/>
        <w:bottom w:val="none" w:sz="0" w:space="0" w:color="auto"/>
        <w:right w:val="none" w:sz="0" w:space="0" w:color="auto"/>
      </w:divBdr>
    </w:div>
    <w:div w:id="191310879">
      <w:bodyDiv w:val="1"/>
      <w:marLeft w:val="0"/>
      <w:marRight w:val="0"/>
      <w:marTop w:val="0"/>
      <w:marBottom w:val="0"/>
      <w:divBdr>
        <w:top w:val="none" w:sz="0" w:space="0" w:color="auto"/>
        <w:left w:val="none" w:sz="0" w:space="0" w:color="auto"/>
        <w:bottom w:val="none" w:sz="0" w:space="0" w:color="auto"/>
        <w:right w:val="none" w:sz="0" w:space="0" w:color="auto"/>
      </w:divBdr>
    </w:div>
    <w:div w:id="195584860">
      <w:bodyDiv w:val="1"/>
      <w:marLeft w:val="0"/>
      <w:marRight w:val="0"/>
      <w:marTop w:val="0"/>
      <w:marBottom w:val="0"/>
      <w:divBdr>
        <w:top w:val="none" w:sz="0" w:space="0" w:color="auto"/>
        <w:left w:val="none" w:sz="0" w:space="0" w:color="auto"/>
        <w:bottom w:val="none" w:sz="0" w:space="0" w:color="auto"/>
        <w:right w:val="none" w:sz="0" w:space="0" w:color="auto"/>
      </w:divBdr>
    </w:div>
    <w:div w:id="195629234">
      <w:bodyDiv w:val="1"/>
      <w:marLeft w:val="0"/>
      <w:marRight w:val="0"/>
      <w:marTop w:val="0"/>
      <w:marBottom w:val="0"/>
      <w:divBdr>
        <w:top w:val="none" w:sz="0" w:space="0" w:color="auto"/>
        <w:left w:val="none" w:sz="0" w:space="0" w:color="auto"/>
        <w:bottom w:val="none" w:sz="0" w:space="0" w:color="auto"/>
        <w:right w:val="none" w:sz="0" w:space="0" w:color="auto"/>
      </w:divBdr>
    </w:div>
    <w:div w:id="197200768">
      <w:bodyDiv w:val="1"/>
      <w:marLeft w:val="0"/>
      <w:marRight w:val="0"/>
      <w:marTop w:val="0"/>
      <w:marBottom w:val="0"/>
      <w:divBdr>
        <w:top w:val="none" w:sz="0" w:space="0" w:color="auto"/>
        <w:left w:val="none" w:sz="0" w:space="0" w:color="auto"/>
        <w:bottom w:val="none" w:sz="0" w:space="0" w:color="auto"/>
        <w:right w:val="none" w:sz="0" w:space="0" w:color="auto"/>
      </w:divBdr>
    </w:div>
    <w:div w:id="199130272">
      <w:bodyDiv w:val="1"/>
      <w:marLeft w:val="0"/>
      <w:marRight w:val="0"/>
      <w:marTop w:val="0"/>
      <w:marBottom w:val="0"/>
      <w:divBdr>
        <w:top w:val="none" w:sz="0" w:space="0" w:color="auto"/>
        <w:left w:val="none" w:sz="0" w:space="0" w:color="auto"/>
        <w:bottom w:val="none" w:sz="0" w:space="0" w:color="auto"/>
        <w:right w:val="none" w:sz="0" w:space="0" w:color="auto"/>
      </w:divBdr>
    </w:div>
    <w:div w:id="199166621">
      <w:bodyDiv w:val="1"/>
      <w:marLeft w:val="0"/>
      <w:marRight w:val="0"/>
      <w:marTop w:val="0"/>
      <w:marBottom w:val="0"/>
      <w:divBdr>
        <w:top w:val="none" w:sz="0" w:space="0" w:color="auto"/>
        <w:left w:val="none" w:sz="0" w:space="0" w:color="auto"/>
        <w:bottom w:val="none" w:sz="0" w:space="0" w:color="auto"/>
        <w:right w:val="none" w:sz="0" w:space="0" w:color="auto"/>
      </w:divBdr>
    </w:div>
    <w:div w:id="200174677">
      <w:bodyDiv w:val="1"/>
      <w:marLeft w:val="0"/>
      <w:marRight w:val="0"/>
      <w:marTop w:val="0"/>
      <w:marBottom w:val="0"/>
      <w:divBdr>
        <w:top w:val="none" w:sz="0" w:space="0" w:color="auto"/>
        <w:left w:val="none" w:sz="0" w:space="0" w:color="auto"/>
        <w:bottom w:val="none" w:sz="0" w:space="0" w:color="auto"/>
        <w:right w:val="none" w:sz="0" w:space="0" w:color="auto"/>
      </w:divBdr>
    </w:div>
    <w:div w:id="204366867">
      <w:bodyDiv w:val="1"/>
      <w:marLeft w:val="0"/>
      <w:marRight w:val="0"/>
      <w:marTop w:val="0"/>
      <w:marBottom w:val="0"/>
      <w:divBdr>
        <w:top w:val="none" w:sz="0" w:space="0" w:color="auto"/>
        <w:left w:val="none" w:sz="0" w:space="0" w:color="auto"/>
        <w:bottom w:val="none" w:sz="0" w:space="0" w:color="auto"/>
        <w:right w:val="none" w:sz="0" w:space="0" w:color="auto"/>
      </w:divBdr>
    </w:div>
    <w:div w:id="205486958">
      <w:bodyDiv w:val="1"/>
      <w:marLeft w:val="0"/>
      <w:marRight w:val="0"/>
      <w:marTop w:val="0"/>
      <w:marBottom w:val="0"/>
      <w:divBdr>
        <w:top w:val="none" w:sz="0" w:space="0" w:color="auto"/>
        <w:left w:val="none" w:sz="0" w:space="0" w:color="auto"/>
        <w:bottom w:val="none" w:sz="0" w:space="0" w:color="auto"/>
        <w:right w:val="none" w:sz="0" w:space="0" w:color="auto"/>
      </w:divBdr>
    </w:div>
    <w:div w:id="205602289">
      <w:bodyDiv w:val="1"/>
      <w:marLeft w:val="0"/>
      <w:marRight w:val="0"/>
      <w:marTop w:val="0"/>
      <w:marBottom w:val="0"/>
      <w:divBdr>
        <w:top w:val="none" w:sz="0" w:space="0" w:color="auto"/>
        <w:left w:val="none" w:sz="0" w:space="0" w:color="auto"/>
        <w:bottom w:val="none" w:sz="0" w:space="0" w:color="auto"/>
        <w:right w:val="none" w:sz="0" w:space="0" w:color="auto"/>
      </w:divBdr>
    </w:div>
    <w:div w:id="206065235">
      <w:bodyDiv w:val="1"/>
      <w:marLeft w:val="0"/>
      <w:marRight w:val="0"/>
      <w:marTop w:val="0"/>
      <w:marBottom w:val="0"/>
      <w:divBdr>
        <w:top w:val="none" w:sz="0" w:space="0" w:color="auto"/>
        <w:left w:val="none" w:sz="0" w:space="0" w:color="auto"/>
        <w:bottom w:val="none" w:sz="0" w:space="0" w:color="auto"/>
        <w:right w:val="none" w:sz="0" w:space="0" w:color="auto"/>
      </w:divBdr>
    </w:div>
    <w:div w:id="209539681">
      <w:bodyDiv w:val="1"/>
      <w:marLeft w:val="0"/>
      <w:marRight w:val="0"/>
      <w:marTop w:val="0"/>
      <w:marBottom w:val="0"/>
      <w:divBdr>
        <w:top w:val="none" w:sz="0" w:space="0" w:color="auto"/>
        <w:left w:val="none" w:sz="0" w:space="0" w:color="auto"/>
        <w:bottom w:val="none" w:sz="0" w:space="0" w:color="auto"/>
        <w:right w:val="none" w:sz="0" w:space="0" w:color="auto"/>
      </w:divBdr>
    </w:div>
    <w:div w:id="209654419">
      <w:bodyDiv w:val="1"/>
      <w:marLeft w:val="0"/>
      <w:marRight w:val="0"/>
      <w:marTop w:val="0"/>
      <w:marBottom w:val="0"/>
      <w:divBdr>
        <w:top w:val="none" w:sz="0" w:space="0" w:color="auto"/>
        <w:left w:val="none" w:sz="0" w:space="0" w:color="auto"/>
        <w:bottom w:val="none" w:sz="0" w:space="0" w:color="auto"/>
        <w:right w:val="none" w:sz="0" w:space="0" w:color="auto"/>
      </w:divBdr>
    </w:div>
    <w:div w:id="210117209">
      <w:bodyDiv w:val="1"/>
      <w:marLeft w:val="0"/>
      <w:marRight w:val="0"/>
      <w:marTop w:val="0"/>
      <w:marBottom w:val="0"/>
      <w:divBdr>
        <w:top w:val="none" w:sz="0" w:space="0" w:color="auto"/>
        <w:left w:val="none" w:sz="0" w:space="0" w:color="auto"/>
        <w:bottom w:val="none" w:sz="0" w:space="0" w:color="auto"/>
        <w:right w:val="none" w:sz="0" w:space="0" w:color="auto"/>
      </w:divBdr>
    </w:div>
    <w:div w:id="210306060">
      <w:bodyDiv w:val="1"/>
      <w:marLeft w:val="0"/>
      <w:marRight w:val="0"/>
      <w:marTop w:val="0"/>
      <w:marBottom w:val="0"/>
      <w:divBdr>
        <w:top w:val="none" w:sz="0" w:space="0" w:color="auto"/>
        <w:left w:val="none" w:sz="0" w:space="0" w:color="auto"/>
        <w:bottom w:val="none" w:sz="0" w:space="0" w:color="auto"/>
        <w:right w:val="none" w:sz="0" w:space="0" w:color="auto"/>
      </w:divBdr>
    </w:div>
    <w:div w:id="210459313">
      <w:bodyDiv w:val="1"/>
      <w:marLeft w:val="0"/>
      <w:marRight w:val="0"/>
      <w:marTop w:val="0"/>
      <w:marBottom w:val="0"/>
      <w:divBdr>
        <w:top w:val="none" w:sz="0" w:space="0" w:color="auto"/>
        <w:left w:val="none" w:sz="0" w:space="0" w:color="auto"/>
        <w:bottom w:val="none" w:sz="0" w:space="0" w:color="auto"/>
        <w:right w:val="none" w:sz="0" w:space="0" w:color="auto"/>
      </w:divBdr>
    </w:div>
    <w:div w:id="213352394">
      <w:bodyDiv w:val="1"/>
      <w:marLeft w:val="0"/>
      <w:marRight w:val="0"/>
      <w:marTop w:val="0"/>
      <w:marBottom w:val="0"/>
      <w:divBdr>
        <w:top w:val="none" w:sz="0" w:space="0" w:color="auto"/>
        <w:left w:val="none" w:sz="0" w:space="0" w:color="auto"/>
        <w:bottom w:val="none" w:sz="0" w:space="0" w:color="auto"/>
        <w:right w:val="none" w:sz="0" w:space="0" w:color="auto"/>
      </w:divBdr>
      <w:divsChild>
        <w:div w:id="662203520">
          <w:marLeft w:val="480"/>
          <w:marRight w:val="0"/>
          <w:marTop w:val="0"/>
          <w:marBottom w:val="0"/>
          <w:divBdr>
            <w:top w:val="none" w:sz="0" w:space="0" w:color="auto"/>
            <w:left w:val="none" w:sz="0" w:space="0" w:color="auto"/>
            <w:bottom w:val="none" w:sz="0" w:space="0" w:color="auto"/>
            <w:right w:val="none" w:sz="0" w:space="0" w:color="auto"/>
          </w:divBdr>
        </w:div>
        <w:div w:id="190921108">
          <w:marLeft w:val="480"/>
          <w:marRight w:val="0"/>
          <w:marTop w:val="0"/>
          <w:marBottom w:val="0"/>
          <w:divBdr>
            <w:top w:val="none" w:sz="0" w:space="0" w:color="auto"/>
            <w:left w:val="none" w:sz="0" w:space="0" w:color="auto"/>
            <w:bottom w:val="none" w:sz="0" w:space="0" w:color="auto"/>
            <w:right w:val="none" w:sz="0" w:space="0" w:color="auto"/>
          </w:divBdr>
        </w:div>
        <w:div w:id="1901864690">
          <w:marLeft w:val="480"/>
          <w:marRight w:val="0"/>
          <w:marTop w:val="0"/>
          <w:marBottom w:val="0"/>
          <w:divBdr>
            <w:top w:val="none" w:sz="0" w:space="0" w:color="auto"/>
            <w:left w:val="none" w:sz="0" w:space="0" w:color="auto"/>
            <w:bottom w:val="none" w:sz="0" w:space="0" w:color="auto"/>
            <w:right w:val="none" w:sz="0" w:space="0" w:color="auto"/>
          </w:divBdr>
        </w:div>
        <w:div w:id="613555499">
          <w:marLeft w:val="480"/>
          <w:marRight w:val="0"/>
          <w:marTop w:val="0"/>
          <w:marBottom w:val="0"/>
          <w:divBdr>
            <w:top w:val="none" w:sz="0" w:space="0" w:color="auto"/>
            <w:left w:val="none" w:sz="0" w:space="0" w:color="auto"/>
            <w:bottom w:val="none" w:sz="0" w:space="0" w:color="auto"/>
            <w:right w:val="none" w:sz="0" w:space="0" w:color="auto"/>
          </w:divBdr>
        </w:div>
        <w:div w:id="484854109">
          <w:marLeft w:val="480"/>
          <w:marRight w:val="0"/>
          <w:marTop w:val="0"/>
          <w:marBottom w:val="0"/>
          <w:divBdr>
            <w:top w:val="none" w:sz="0" w:space="0" w:color="auto"/>
            <w:left w:val="none" w:sz="0" w:space="0" w:color="auto"/>
            <w:bottom w:val="none" w:sz="0" w:space="0" w:color="auto"/>
            <w:right w:val="none" w:sz="0" w:space="0" w:color="auto"/>
          </w:divBdr>
        </w:div>
        <w:div w:id="128910486">
          <w:marLeft w:val="480"/>
          <w:marRight w:val="0"/>
          <w:marTop w:val="0"/>
          <w:marBottom w:val="0"/>
          <w:divBdr>
            <w:top w:val="none" w:sz="0" w:space="0" w:color="auto"/>
            <w:left w:val="none" w:sz="0" w:space="0" w:color="auto"/>
            <w:bottom w:val="none" w:sz="0" w:space="0" w:color="auto"/>
            <w:right w:val="none" w:sz="0" w:space="0" w:color="auto"/>
          </w:divBdr>
        </w:div>
        <w:div w:id="2051563454">
          <w:marLeft w:val="480"/>
          <w:marRight w:val="0"/>
          <w:marTop w:val="0"/>
          <w:marBottom w:val="0"/>
          <w:divBdr>
            <w:top w:val="none" w:sz="0" w:space="0" w:color="auto"/>
            <w:left w:val="none" w:sz="0" w:space="0" w:color="auto"/>
            <w:bottom w:val="none" w:sz="0" w:space="0" w:color="auto"/>
            <w:right w:val="none" w:sz="0" w:space="0" w:color="auto"/>
          </w:divBdr>
        </w:div>
        <w:div w:id="710691727">
          <w:marLeft w:val="480"/>
          <w:marRight w:val="0"/>
          <w:marTop w:val="0"/>
          <w:marBottom w:val="0"/>
          <w:divBdr>
            <w:top w:val="none" w:sz="0" w:space="0" w:color="auto"/>
            <w:left w:val="none" w:sz="0" w:space="0" w:color="auto"/>
            <w:bottom w:val="none" w:sz="0" w:space="0" w:color="auto"/>
            <w:right w:val="none" w:sz="0" w:space="0" w:color="auto"/>
          </w:divBdr>
        </w:div>
        <w:div w:id="1018390032">
          <w:marLeft w:val="480"/>
          <w:marRight w:val="0"/>
          <w:marTop w:val="0"/>
          <w:marBottom w:val="0"/>
          <w:divBdr>
            <w:top w:val="none" w:sz="0" w:space="0" w:color="auto"/>
            <w:left w:val="none" w:sz="0" w:space="0" w:color="auto"/>
            <w:bottom w:val="none" w:sz="0" w:space="0" w:color="auto"/>
            <w:right w:val="none" w:sz="0" w:space="0" w:color="auto"/>
          </w:divBdr>
        </w:div>
        <w:div w:id="692345515">
          <w:marLeft w:val="480"/>
          <w:marRight w:val="0"/>
          <w:marTop w:val="0"/>
          <w:marBottom w:val="0"/>
          <w:divBdr>
            <w:top w:val="none" w:sz="0" w:space="0" w:color="auto"/>
            <w:left w:val="none" w:sz="0" w:space="0" w:color="auto"/>
            <w:bottom w:val="none" w:sz="0" w:space="0" w:color="auto"/>
            <w:right w:val="none" w:sz="0" w:space="0" w:color="auto"/>
          </w:divBdr>
        </w:div>
        <w:div w:id="1976178667">
          <w:marLeft w:val="480"/>
          <w:marRight w:val="0"/>
          <w:marTop w:val="0"/>
          <w:marBottom w:val="0"/>
          <w:divBdr>
            <w:top w:val="none" w:sz="0" w:space="0" w:color="auto"/>
            <w:left w:val="none" w:sz="0" w:space="0" w:color="auto"/>
            <w:bottom w:val="none" w:sz="0" w:space="0" w:color="auto"/>
            <w:right w:val="none" w:sz="0" w:space="0" w:color="auto"/>
          </w:divBdr>
        </w:div>
        <w:div w:id="675765102">
          <w:marLeft w:val="480"/>
          <w:marRight w:val="0"/>
          <w:marTop w:val="0"/>
          <w:marBottom w:val="0"/>
          <w:divBdr>
            <w:top w:val="none" w:sz="0" w:space="0" w:color="auto"/>
            <w:left w:val="none" w:sz="0" w:space="0" w:color="auto"/>
            <w:bottom w:val="none" w:sz="0" w:space="0" w:color="auto"/>
            <w:right w:val="none" w:sz="0" w:space="0" w:color="auto"/>
          </w:divBdr>
        </w:div>
        <w:div w:id="523517439">
          <w:marLeft w:val="480"/>
          <w:marRight w:val="0"/>
          <w:marTop w:val="0"/>
          <w:marBottom w:val="0"/>
          <w:divBdr>
            <w:top w:val="none" w:sz="0" w:space="0" w:color="auto"/>
            <w:left w:val="none" w:sz="0" w:space="0" w:color="auto"/>
            <w:bottom w:val="none" w:sz="0" w:space="0" w:color="auto"/>
            <w:right w:val="none" w:sz="0" w:space="0" w:color="auto"/>
          </w:divBdr>
        </w:div>
        <w:div w:id="1945991427">
          <w:marLeft w:val="480"/>
          <w:marRight w:val="0"/>
          <w:marTop w:val="0"/>
          <w:marBottom w:val="0"/>
          <w:divBdr>
            <w:top w:val="none" w:sz="0" w:space="0" w:color="auto"/>
            <w:left w:val="none" w:sz="0" w:space="0" w:color="auto"/>
            <w:bottom w:val="none" w:sz="0" w:space="0" w:color="auto"/>
            <w:right w:val="none" w:sz="0" w:space="0" w:color="auto"/>
          </w:divBdr>
        </w:div>
        <w:div w:id="160778514">
          <w:marLeft w:val="480"/>
          <w:marRight w:val="0"/>
          <w:marTop w:val="0"/>
          <w:marBottom w:val="0"/>
          <w:divBdr>
            <w:top w:val="none" w:sz="0" w:space="0" w:color="auto"/>
            <w:left w:val="none" w:sz="0" w:space="0" w:color="auto"/>
            <w:bottom w:val="none" w:sz="0" w:space="0" w:color="auto"/>
            <w:right w:val="none" w:sz="0" w:space="0" w:color="auto"/>
          </w:divBdr>
        </w:div>
        <w:div w:id="1711806954">
          <w:marLeft w:val="480"/>
          <w:marRight w:val="0"/>
          <w:marTop w:val="0"/>
          <w:marBottom w:val="0"/>
          <w:divBdr>
            <w:top w:val="none" w:sz="0" w:space="0" w:color="auto"/>
            <w:left w:val="none" w:sz="0" w:space="0" w:color="auto"/>
            <w:bottom w:val="none" w:sz="0" w:space="0" w:color="auto"/>
            <w:right w:val="none" w:sz="0" w:space="0" w:color="auto"/>
          </w:divBdr>
        </w:div>
        <w:div w:id="880239694">
          <w:marLeft w:val="480"/>
          <w:marRight w:val="0"/>
          <w:marTop w:val="0"/>
          <w:marBottom w:val="0"/>
          <w:divBdr>
            <w:top w:val="none" w:sz="0" w:space="0" w:color="auto"/>
            <w:left w:val="none" w:sz="0" w:space="0" w:color="auto"/>
            <w:bottom w:val="none" w:sz="0" w:space="0" w:color="auto"/>
            <w:right w:val="none" w:sz="0" w:space="0" w:color="auto"/>
          </w:divBdr>
        </w:div>
        <w:div w:id="768430146">
          <w:marLeft w:val="480"/>
          <w:marRight w:val="0"/>
          <w:marTop w:val="0"/>
          <w:marBottom w:val="0"/>
          <w:divBdr>
            <w:top w:val="none" w:sz="0" w:space="0" w:color="auto"/>
            <w:left w:val="none" w:sz="0" w:space="0" w:color="auto"/>
            <w:bottom w:val="none" w:sz="0" w:space="0" w:color="auto"/>
            <w:right w:val="none" w:sz="0" w:space="0" w:color="auto"/>
          </w:divBdr>
        </w:div>
        <w:div w:id="63840930">
          <w:marLeft w:val="480"/>
          <w:marRight w:val="0"/>
          <w:marTop w:val="0"/>
          <w:marBottom w:val="0"/>
          <w:divBdr>
            <w:top w:val="none" w:sz="0" w:space="0" w:color="auto"/>
            <w:left w:val="none" w:sz="0" w:space="0" w:color="auto"/>
            <w:bottom w:val="none" w:sz="0" w:space="0" w:color="auto"/>
            <w:right w:val="none" w:sz="0" w:space="0" w:color="auto"/>
          </w:divBdr>
        </w:div>
        <w:div w:id="988245974">
          <w:marLeft w:val="480"/>
          <w:marRight w:val="0"/>
          <w:marTop w:val="0"/>
          <w:marBottom w:val="0"/>
          <w:divBdr>
            <w:top w:val="none" w:sz="0" w:space="0" w:color="auto"/>
            <w:left w:val="none" w:sz="0" w:space="0" w:color="auto"/>
            <w:bottom w:val="none" w:sz="0" w:space="0" w:color="auto"/>
            <w:right w:val="none" w:sz="0" w:space="0" w:color="auto"/>
          </w:divBdr>
        </w:div>
        <w:div w:id="2101481384">
          <w:marLeft w:val="480"/>
          <w:marRight w:val="0"/>
          <w:marTop w:val="0"/>
          <w:marBottom w:val="0"/>
          <w:divBdr>
            <w:top w:val="none" w:sz="0" w:space="0" w:color="auto"/>
            <w:left w:val="none" w:sz="0" w:space="0" w:color="auto"/>
            <w:bottom w:val="none" w:sz="0" w:space="0" w:color="auto"/>
            <w:right w:val="none" w:sz="0" w:space="0" w:color="auto"/>
          </w:divBdr>
        </w:div>
        <w:div w:id="911350283">
          <w:marLeft w:val="480"/>
          <w:marRight w:val="0"/>
          <w:marTop w:val="0"/>
          <w:marBottom w:val="0"/>
          <w:divBdr>
            <w:top w:val="none" w:sz="0" w:space="0" w:color="auto"/>
            <w:left w:val="none" w:sz="0" w:space="0" w:color="auto"/>
            <w:bottom w:val="none" w:sz="0" w:space="0" w:color="auto"/>
            <w:right w:val="none" w:sz="0" w:space="0" w:color="auto"/>
          </w:divBdr>
        </w:div>
        <w:div w:id="893202248">
          <w:marLeft w:val="480"/>
          <w:marRight w:val="0"/>
          <w:marTop w:val="0"/>
          <w:marBottom w:val="0"/>
          <w:divBdr>
            <w:top w:val="none" w:sz="0" w:space="0" w:color="auto"/>
            <w:left w:val="none" w:sz="0" w:space="0" w:color="auto"/>
            <w:bottom w:val="none" w:sz="0" w:space="0" w:color="auto"/>
            <w:right w:val="none" w:sz="0" w:space="0" w:color="auto"/>
          </w:divBdr>
        </w:div>
        <w:div w:id="1670327553">
          <w:marLeft w:val="480"/>
          <w:marRight w:val="0"/>
          <w:marTop w:val="0"/>
          <w:marBottom w:val="0"/>
          <w:divBdr>
            <w:top w:val="none" w:sz="0" w:space="0" w:color="auto"/>
            <w:left w:val="none" w:sz="0" w:space="0" w:color="auto"/>
            <w:bottom w:val="none" w:sz="0" w:space="0" w:color="auto"/>
            <w:right w:val="none" w:sz="0" w:space="0" w:color="auto"/>
          </w:divBdr>
        </w:div>
        <w:div w:id="571428716">
          <w:marLeft w:val="480"/>
          <w:marRight w:val="0"/>
          <w:marTop w:val="0"/>
          <w:marBottom w:val="0"/>
          <w:divBdr>
            <w:top w:val="none" w:sz="0" w:space="0" w:color="auto"/>
            <w:left w:val="none" w:sz="0" w:space="0" w:color="auto"/>
            <w:bottom w:val="none" w:sz="0" w:space="0" w:color="auto"/>
            <w:right w:val="none" w:sz="0" w:space="0" w:color="auto"/>
          </w:divBdr>
        </w:div>
        <w:div w:id="198206291">
          <w:marLeft w:val="480"/>
          <w:marRight w:val="0"/>
          <w:marTop w:val="0"/>
          <w:marBottom w:val="0"/>
          <w:divBdr>
            <w:top w:val="none" w:sz="0" w:space="0" w:color="auto"/>
            <w:left w:val="none" w:sz="0" w:space="0" w:color="auto"/>
            <w:bottom w:val="none" w:sz="0" w:space="0" w:color="auto"/>
            <w:right w:val="none" w:sz="0" w:space="0" w:color="auto"/>
          </w:divBdr>
        </w:div>
        <w:div w:id="2055420741">
          <w:marLeft w:val="480"/>
          <w:marRight w:val="0"/>
          <w:marTop w:val="0"/>
          <w:marBottom w:val="0"/>
          <w:divBdr>
            <w:top w:val="none" w:sz="0" w:space="0" w:color="auto"/>
            <w:left w:val="none" w:sz="0" w:space="0" w:color="auto"/>
            <w:bottom w:val="none" w:sz="0" w:space="0" w:color="auto"/>
            <w:right w:val="none" w:sz="0" w:space="0" w:color="auto"/>
          </w:divBdr>
        </w:div>
        <w:div w:id="1847939685">
          <w:marLeft w:val="480"/>
          <w:marRight w:val="0"/>
          <w:marTop w:val="0"/>
          <w:marBottom w:val="0"/>
          <w:divBdr>
            <w:top w:val="none" w:sz="0" w:space="0" w:color="auto"/>
            <w:left w:val="none" w:sz="0" w:space="0" w:color="auto"/>
            <w:bottom w:val="none" w:sz="0" w:space="0" w:color="auto"/>
            <w:right w:val="none" w:sz="0" w:space="0" w:color="auto"/>
          </w:divBdr>
        </w:div>
        <w:div w:id="125659824">
          <w:marLeft w:val="480"/>
          <w:marRight w:val="0"/>
          <w:marTop w:val="0"/>
          <w:marBottom w:val="0"/>
          <w:divBdr>
            <w:top w:val="none" w:sz="0" w:space="0" w:color="auto"/>
            <w:left w:val="none" w:sz="0" w:space="0" w:color="auto"/>
            <w:bottom w:val="none" w:sz="0" w:space="0" w:color="auto"/>
            <w:right w:val="none" w:sz="0" w:space="0" w:color="auto"/>
          </w:divBdr>
        </w:div>
        <w:div w:id="2024504976">
          <w:marLeft w:val="480"/>
          <w:marRight w:val="0"/>
          <w:marTop w:val="0"/>
          <w:marBottom w:val="0"/>
          <w:divBdr>
            <w:top w:val="none" w:sz="0" w:space="0" w:color="auto"/>
            <w:left w:val="none" w:sz="0" w:space="0" w:color="auto"/>
            <w:bottom w:val="none" w:sz="0" w:space="0" w:color="auto"/>
            <w:right w:val="none" w:sz="0" w:space="0" w:color="auto"/>
          </w:divBdr>
        </w:div>
        <w:div w:id="375932821">
          <w:marLeft w:val="480"/>
          <w:marRight w:val="0"/>
          <w:marTop w:val="0"/>
          <w:marBottom w:val="0"/>
          <w:divBdr>
            <w:top w:val="none" w:sz="0" w:space="0" w:color="auto"/>
            <w:left w:val="none" w:sz="0" w:space="0" w:color="auto"/>
            <w:bottom w:val="none" w:sz="0" w:space="0" w:color="auto"/>
            <w:right w:val="none" w:sz="0" w:space="0" w:color="auto"/>
          </w:divBdr>
        </w:div>
        <w:div w:id="1172523672">
          <w:marLeft w:val="480"/>
          <w:marRight w:val="0"/>
          <w:marTop w:val="0"/>
          <w:marBottom w:val="0"/>
          <w:divBdr>
            <w:top w:val="none" w:sz="0" w:space="0" w:color="auto"/>
            <w:left w:val="none" w:sz="0" w:space="0" w:color="auto"/>
            <w:bottom w:val="none" w:sz="0" w:space="0" w:color="auto"/>
            <w:right w:val="none" w:sz="0" w:space="0" w:color="auto"/>
          </w:divBdr>
        </w:div>
        <w:div w:id="988746373">
          <w:marLeft w:val="480"/>
          <w:marRight w:val="0"/>
          <w:marTop w:val="0"/>
          <w:marBottom w:val="0"/>
          <w:divBdr>
            <w:top w:val="none" w:sz="0" w:space="0" w:color="auto"/>
            <w:left w:val="none" w:sz="0" w:space="0" w:color="auto"/>
            <w:bottom w:val="none" w:sz="0" w:space="0" w:color="auto"/>
            <w:right w:val="none" w:sz="0" w:space="0" w:color="auto"/>
          </w:divBdr>
        </w:div>
        <w:div w:id="124080885">
          <w:marLeft w:val="480"/>
          <w:marRight w:val="0"/>
          <w:marTop w:val="0"/>
          <w:marBottom w:val="0"/>
          <w:divBdr>
            <w:top w:val="none" w:sz="0" w:space="0" w:color="auto"/>
            <w:left w:val="none" w:sz="0" w:space="0" w:color="auto"/>
            <w:bottom w:val="none" w:sz="0" w:space="0" w:color="auto"/>
            <w:right w:val="none" w:sz="0" w:space="0" w:color="auto"/>
          </w:divBdr>
        </w:div>
        <w:div w:id="441000595">
          <w:marLeft w:val="480"/>
          <w:marRight w:val="0"/>
          <w:marTop w:val="0"/>
          <w:marBottom w:val="0"/>
          <w:divBdr>
            <w:top w:val="none" w:sz="0" w:space="0" w:color="auto"/>
            <w:left w:val="none" w:sz="0" w:space="0" w:color="auto"/>
            <w:bottom w:val="none" w:sz="0" w:space="0" w:color="auto"/>
            <w:right w:val="none" w:sz="0" w:space="0" w:color="auto"/>
          </w:divBdr>
        </w:div>
        <w:div w:id="68502691">
          <w:marLeft w:val="480"/>
          <w:marRight w:val="0"/>
          <w:marTop w:val="0"/>
          <w:marBottom w:val="0"/>
          <w:divBdr>
            <w:top w:val="none" w:sz="0" w:space="0" w:color="auto"/>
            <w:left w:val="none" w:sz="0" w:space="0" w:color="auto"/>
            <w:bottom w:val="none" w:sz="0" w:space="0" w:color="auto"/>
            <w:right w:val="none" w:sz="0" w:space="0" w:color="auto"/>
          </w:divBdr>
        </w:div>
        <w:div w:id="1108309877">
          <w:marLeft w:val="480"/>
          <w:marRight w:val="0"/>
          <w:marTop w:val="0"/>
          <w:marBottom w:val="0"/>
          <w:divBdr>
            <w:top w:val="none" w:sz="0" w:space="0" w:color="auto"/>
            <w:left w:val="none" w:sz="0" w:space="0" w:color="auto"/>
            <w:bottom w:val="none" w:sz="0" w:space="0" w:color="auto"/>
            <w:right w:val="none" w:sz="0" w:space="0" w:color="auto"/>
          </w:divBdr>
        </w:div>
        <w:div w:id="1756243267">
          <w:marLeft w:val="480"/>
          <w:marRight w:val="0"/>
          <w:marTop w:val="0"/>
          <w:marBottom w:val="0"/>
          <w:divBdr>
            <w:top w:val="none" w:sz="0" w:space="0" w:color="auto"/>
            <w:left w:val="none" w:sz="0" w:space="0" w:color="auto"/>
            <w:bottom w:val="none" w:sz="0" w:space="0" w:color="auto"/>
            <w:right w:val="none" w:sz="0" w:space="0" w:color="auto"/>
          </w:divBdr>
        </w:div>
        <w:div w:id="2100977188">
          <w:marLeft w:val="480"/>
          <w:marRight w:val="0"/>
          <w:marTop w:val="0"/>
          <w:marBottom w:val="0"/>
          <w:divBdr>
            <w:top w:val="none" w:sz="0" w:space="0" w:color="auto"/>
            <w:left w:val="none" w:sz="0" w:space="0" w:color="auto"/>
            <w:bottom w:val="none" w:sz="0" w:space="0" w:color="auto"/>
            <w:right w:val="none" w:sz="0" w:space="0" w:color="auto"/>
          </w:divBdr>
        </w:div>
        <w:div w:id="481505664">
          <w:marLeft w:val="480"/>
          <w:marRight w:val="0"/>
          <w:marTop w:val="0"/>
          <w:marBottom w:val="0"/>
          <w:divBdr>
            <w:top w:val="none" w:sz="0" w:space="0" w:color="auto"/>
            <w:left w:val="none" w:sz="0" w:space="0" w:color="auto"/>
            <w:bottom w:val="none" w:sz="0" w:space="0" w:color="auto"/>
            <w:right w:val="none" w:sz="0" w:space="0" w:color="auto"/>
          </w:divBdr>
        </w:div>
        <w:div w:id="289432929">
          <w:marLeft w:val="480"/>
          <w:marRight w:val="0"/>
          <w:marTop w:val="0"/>
          <w:marBottom w:val="0"/>
          <w:divBdr>
            <w:top w:val="none" w:sz="0" w:space="0" w:color="auto"/>
            <w:left w:val="none" w:sz="0" w:space="0" w:color="auto"/>
            <w:bottom w:val="none" w:sz="0" w:space="0" w:color="auto"/>
            <w:right w:val="none" w:sz="0" w:space="0" w:color="auto"/>
          </w:divBdr>
        </w:div>
        <w:div w:id="1440563999">
          <w:marLeft w:val="480"/>
          <w:marRight w:val="0"/>
          <w:marTop w:val="0"/>
          <w:marBottom w:val="0"/>
          <w:divBdr>
            <w:top w:val="none" w:sz="0" w:space="0" w:color="auto"/>
            <w:left w:val="none" w:sz="0" w:space="0" w:color="auto"/>
            <w:bottom w:val="none" w:sz="0" w:space="0" w:color="auto"/>
            <w:right w:val="none" w:sz="0" w:space="0" w:color="auto"/>
          </w:divBdr>
        </w:div>
        <w:div w:id="588391649">
          <w:marLeft w:val="480"/>
          <w:marRight w:val="0"/>
          <w:marTop w:val="0"/>
          <w:marBottom w:val="0"/>
          <w:divBdr>
            <w:top w:val="none" w:sz="0" w:space="0" w:color="auto"/>
            <w:left w:val="none" w:sz="0" w:space="0" w:color="auto"/>
            <w:bottom w:val="none" w:sz="0" w:space="0" w:color="auto"/>
            <w:right w:val="none" w:sz="0" w:space="0" w:color="auto"/>
          </w:divBdr>
        </w:div>
        <w:div w:id="1669287011">
          <w:marLeft w:val="480"/>
          <w:marRight w:val="0"/>
          <w:marTop w:val="0"/>
          <w:marBottom w:val="0"/>
          <w:divBdr>
            <w:top w:val="none" w:sz="0" w:space="0" w:color="auto"/>
            <w:left w:val="none" w:sz="0" w:space="0" w:color="auto"/>
            <w:bottom w:val="none" w:sz="0" w:space="0" w:color="auto"/>
            <w:right w:val="none" w:sz="0" w:space="0" w:color="auto"/>
          </w:divBdr>
        </w:div>
        <w:div w:id="294532782">
          <w:marLeft w:val="480"/>
          <w:marRight w:val="0"/>
          <w:marTop w:val="0"/>
          <w:marBottom w:val="0"/>
          <w:divBdr>
            <w:top w:val="none" w:sz="0" w:space="0" w:color="auto"/>
            <w:left w:val="none" w:sz="0" w:space="0" w:color="auto"/>
            <w:bottom w:val="none" w:sz="0" w:space="0" w:color="auto"/>
            <w:right w:val="none" w:sz="0" w:space="0" w:color="auto"/>
          </w:divBdr>
        </w:div>
        <w:div w:id="1118374124">
          <w:marLeft w:val="480"/>
          <w:marRight w:val="0"/>
          <w:marTop w:val="0"/>
          <w:marBottom w:val="0"/>
          <w:divBdr>
            <w:top w:val="none" w:sz="0" w:space="0" w:color="auto"/>
            <w:left w:val="none" w:sz="0" w:space="0" w:color="auto"/>
            <w:bottom w:val="none" w:sz="0" w:space="0" w:color="auto"/>
            <w:right w:val="none" w:sz="0" w:space="0" w:color="auto"/>
          </w:divBdr>
        </w:div>
        <w:div w:id="1558272798">
          <w:marLeft w:val="480"/>
          <w:marRight w:val="0"/>
          <w:marTop w:val="0"/>
          <w:marBottom w:val="0"/>
          <w:divBdr>
            <w:top w:val="none" w:sz="0" w:space="0" w:color="auto"/>
            <w:left w:val="none" w:sz="0" w:space="0" w:color="auto"/>
            <w:bottom w:val="none" w:sz="0" w:space="0" w:color="auto"/>
            <w:right w:val="none" w:sz="0" w:space="0" w:color="auto"/>
          </w:divBdr>
        </w:div>
        <w:div w:id="901715963">
          <w:marLeft w:val="480"/>
          <w:marRight w:val="0"/>
          <w:marTop w:val="0"/>
          <w:marBottom w:val="0"/>
          <w:divBdr>
            <w:top w:val="none" w:sz="0" w:space="0" w:color="auto"/>
            <w:left w:val="none" w:sz="0" w:space="0" w:color="auto"/>
            <w:bottom w:val="none" w:sz="0" w:space="0" w:color="auto"/>
            <w:right w:val="none" w:sz="0" w:space="0" w:color="auto"/>
          </w:divBdr>
        </w:div>
        <w:div w:id="141239287">
          <w:marLeft w:val="480"/>
          <w:marRight w:val="0"/>
          <w:marTop w:val="0"/>
          <w:marBottom w:val="0"/>
          <w:divBdr>
            <w:top w:val="none" w:sz="0" w:space="0" w:color="auto"/>
            <w:left w:val="none" w:sz="0" w:space="0" w:color="auto"/>
            <w:bottom w:val="none" w:sz="0" w:space="0" w:color="auto"/>
            <w:right w:val="none" w:sz="0" w:space="0" w:color="auto"/>
          </w:divBdr>
        </w:div>
        <w:div w:id="996500315">
          <w:marLeft w:val="480"/>
          <w:marRight w:val="0"/>
          <w:marTop w:val="0"/>
          <w:marBottom w:val="0"/>
          <w:divBdr>
            <w:top w:val="none" w:sz="0" w:space="0" w:color="auto"/>
            <w:left w:val="none" w:sz="0" w:space="0" w:color="auto"/>
            <w:bottom w:val="none" w:sz="0" w:space="0" w:color="auto"/>
            <w:right w:val="none" w:sz="0" w:space="0" w:color="auto"/>
          </w:divBdr>
        </w:div>
        <w:div w:id="1215392455">
          <w:marLeft w:val="480"/>
          <w:marRight w:val="0"/>
          <w:marTop w:val="0"/>
          <w:marBottom w:val="0"/>
          <w:divBdr>
            <w:top w:val="none" w:sz="0" w:space="0" w:color="auto"/>
            <w:left w:val="none" w:sz="0" w:space="0" w:color="auto"/>
            <w:bottom w:val="none" w:sz="0" w:space="0" w:color="auto"/>
            <w:right w:val="none" w:sz="0" w:space="0" w:color="auto"/>
          </w:divBdr>
        </w:div>
        <w:div w:id="1940140589">
          <w:marLeft w:val="480"/>
          <w:marRight w:val="0"/>
          <w:marTop w:val="0"/>
          <w:marBottom w:val="0"/>
          <w:divBdr>
            <w:top w:val="none" w:sz="0" w:space="0" w:color="auto"/>
            <w:left w:val="none" w:sz="0" w:space="0" w:color="auto"/>
            <w:bottom w:val="none" w:sz="0" w:space="0" w:color="auto"/>
            <w:right w:val="none" w:sz="0" w:space="0" w:color="auto"/>
          </w:divBdr>
        </w:div>
        <w:div w:id="85468605">
          <w:marLeft w:val="480"/>
          <w:marRight w:val="0"/>
          <w:marTop w:val="0"/>
          <w:marBottom w:val="0"/>
          <w:divBdr>
            <w:top w:val="none" w:sz="0" w:space="0" w:color="auto"/>
            <w:left w:val="none" w:sz="0" w:space="0" w:color="auto"/>
            <w:bottom w:val="none" w:sz="0" w:space="0" w:color="auto"/>
            <w:right w:val="none" w:sz="0" w:space="0" w:color="auto"/>
          </w:divBdr>
        </w:div>
        <w:div w:id="1458716902">
          <w:marLeft w:val="480"/>
          <w:marRight w:val="0"/>
          <w:marTop w:val="0"/>
          <w:marBottom w:val="0"/>
          <w:divBdr>
            <w:top w:val="none" w:sz="0" w:space="0" w:color="auto"/>
            <w:left w:val="none" w:sz="0" w:space="0" w:color="auto"/>
            <w:bottom w:val="none" w:sz="0" w:space="0" w:color="auto"/>
            <w:right w:val="none" w:sz="0" w:space="0" w:color="auto"/>
          </w:divBdr>
        </w:div>
        <w:div w:id="1241015507">
          <w:marLeft w:val="480"/>
          <w:marRight w:val="0"/>
          <w:marTop w:val="0"/>
          <w:marBottom w:val="0"/>
          <w:divBdr>
            <w:top w:val="none" w:sz="0" w:space="0" w:color="auto"/>
            <w:left w:val="none" w:sz="0" w:space="0" w:color="auto"/>
            <w:bottom w:val="none" w:sz="0" w:space="0" w:color="auto"/>
            <w:right w:val="none" w:sz="0" w:space="0" w:color="auto"/>
          </w:divBdr>
        </w:div>
        <w:div w:id="125777560">
          <w:marLeft w:val="480"/>
          <w:marRight w:val="0"/>
          <w:marTop w:val="0"/>
          <w:marBottom w:val="0"/>
          <w:divBdr>
            <w:top w:val="none" w:sz="0" w:space="0" w:color="auto"/>
            <w:left w:val="none" w:sz="0" w:space="0" w:color="auto"/>
            <w:bottom w:val="none" w:sz="0" w:space="0" w:color="auto"/>
            <w:right w:val="none" w:sz="0" w:space="0" w:color="auto"/>
          </w:divBdr>
        </w:div>
        <w:div w:id="2049792072">
          <w:marLeft w:val="480"/>
          <w:marRight w:val="0"/>
          <w:marTop w:val="0"/>
          <w:marBottom w:val="0"/>
          <w:divBdr>
            <w:top w:val="none" w:sz="0" w:space="0" w:color="auto"/>
            <w:left w:val="none" w:sz="0" w:space="0" w:color="auto"/>
            <w:bottom w:val="none" w:sz="0" w:space="0" w:color="auto"/>
            <w:right w:val="none" w:sz="0" w:space="0" w:color="auto"/>
          </w:divBdr>
        </w:div>
        <w:div w:id="1496920976">
          <w:marLeft w:val="480"/>
          <w:marRight w:val="0"/>
          <w:marTop w:val="0"/>
          <w:marBottom w:val="0"/>
          <w:divBdr>
            <w:top w:val="none" w:sz="0" w:space="0" w:color="auto"/>
            <w:left w:val="none" w:sz="0" w:space="0" w:color="auto"/>
            <w:bottom w:val="none" w:sz="0" w:space="0" w:color="auto"/>
            <w:right w:val="none" w:sz="0" w:space="0" w:color="auto"/>
          </w:divBdr>
        </w:div>
        <w:div w:id="958610529">
          <w:marLeft w:val="480"/>
          <w:marRight w:val="0"/>
          <w:marTop w:val="0"/>
          <w:marBottom w:val="0"/>
          <w:divBdr>
            <w:top w:val="none" w:sz="0" w:space="0" w:color="auto"/>
            <w:left w:val="none" w:sz="0" w:space="0" w:color="auto"/>
            <w:bottom w:val="none" w:sz="0" w:space="0" w:color="auto"/>
            <w:right w:val="none" w:sz="0" w:space="0" w:color="auto"/>
          </w:divBdr>
        </w:div>
        <w:div w:id="2111658286">
          <w:marLeft w:val="480"/>
          <w:marRight w:val="0"/>
          <w:marTop w:val="0"/>
          <w:marBottom w:val="0"/>
          <w:divBdr>
            <w:top w:val="none" w:sz="0" w:space="0" w:color="auto"/>
            <w:left w:val="none" w:sz="0" w:space="0" w:color="auto"/>
            <w:bottom w:val="none" w:sz="0" w:space="0" w:color="auto"/>
            <w:right w:val="none" w:sz="0" w:space="0" w:color="auto"/>
          </w:divBdr>
        </w:div>
        <w:div w:id="1622541158">
          <w:marLeft w:val="480"/>
          <w:marRight w:val="0"/>
          <w:marTop w:val="0"/>
          <w:marBottom w:val="0"/>
          <w:divBdr>
            <w:top w:val="none" w:sz="0" w:space="0" w:color="auto"/>
            <w:left w:val="none" w:sz="0" w:space="0" w:color="auto"/>
            <w:bottom w:val="none" w:sz="0" w:space="0" w:color="auto"/>
            <w:right w:val="none" w:sz="0" w:space="0" w:color="auto"/>
          </w:divBdr>
        </w:div>
        <w:div w:id="1623464551">
          <w:marLeft w:val="480"/>
          <w:marRight w:val="0"/>
          <w:marTop w:val="0"/>
          <w:marBottom w:val="0"/>
          <w:divBdr>
            <w:top w:val="none" w:sz="0" w:space="0" w:color="auto"/>
            <w:left w:val="none" w:sz="0" w:space="0" w:color="auto"/>
            <w:bottom w:val="none" w:sz="0" w:space="0" w:color="auto"/>
            <w:right w:val="none" w:sz="0" w:space="0" w:color="auto"/>
          </w:divBdr>
        </w:div>
        <w:div w:id="1678385213">
          <w:marLeft w:val="480"/>
          <w:marRight w:val="0"/>
          <w:marTop w:val="0"/>
          <w:marBottom w:val="0"/>
          <w:divBdr>
            <w:top w:val="none" w:sz="0" w:space="0" w:color="auto"/>
            <w:left w:val="none" w:sz="0" w:space="0" w:color="auto"/>
            <w:bottom w:val="none" w:sz="0" w:space="0" w:color="auto"/>
            <w:right w:val="none" w:sz="0" w:space="0" w:color="auto"/>
          </w:divBdr>
        </w:div>
        <w:div w:id="1441677453">
          <w:marLeft w:val="480"/>
          <w:marRight w:val="0"/>
          <w:marTop w:val="0"/>
          <w:marBottom w:val="0"/>
          <w:divBdr>
            <w:top w:val="none" w:sz="0" w:space="0" w:color="auto"/>
            <w:left w:val="none" w:sz="0" w:space="0" w:color="auto"/>
            <w:bottom w:val="none" w:sz="0" w:space="0" w:color="auto"/>
            <w:right w:val="none" w:sz="0" w:space="0" w:color="auto"/>
          </w:divBdr>
        </w:div>
        <w:div w:id="38014646">
          <w:marLeft w:val="480"/>
          <w:marRight w:val="0"/>
          <w:marTop w:val="0"/>
          <w:marBottom w:val="0"/>
          <w:divBdr>
            <w:top w:val="none" w:sz="0" w:space="0" w:color="auto"/>
            <w:left w:val="none" w:sz="0" w:space="0" w:color="auto"/>
            <w:bottom w:val="none" w:sz="0" w:space="0" w:color="auto"/>
            <w:right w:val="none" w:sz="0" w:space="0" w:color="auto"/>
          </w:divBdr>
        </w:div>
        <w:div w:id="2020571833">
          <w:marLeft w:val="480"/>
          <w:marRight w:val="0"/>
          <w:marTop w:val="0"/>
          <w:marBottom w:val="0"/>
          <w:divBdr>
            <w:top w:val="none" w:sz="0" w:space="0" w:color="auto"/>
            <w:left w:val="none" w:sz="0" w:space="0" w:color="auto"/>
            <w:bottom w:val="none" w:sz="0" w:space="0" w:color="auto"/>
            <w:right w:val="none" w:sz="0" w:space="0" w:color="auto"/>
          </w:divBdr>
        </w:div>
        <w:div w:id="673995053">
          <w:marLeft w:val="480"/>
          <w:marRight w:val="0"/>
          <w:marTop w:val="0"/>
          <w:marBottom w:val="0"/>
          <w:divBdr>
            <w:top w:val="none" w:sz="0" w:space="0" w:color="auto"/>
            <w:left w:val="none" w:sz="0" w:space="0" w:color="auto"/>
            <w:bottom w:val="none" w:sz="0" w:space="0" w:color="auto"/>
            <w:right w:val="none" w:sz="0" w:space="0" w:color="auto"/>
          </w:divBdr>
        </w:div>
        <w:div w:id="1112633239">
          <w:marLeft w:val="480"/>
          <w:marRight w:val="0"/>
          <w:marTop w:val="0"/>
          <w:marBottom w:val="0"/>
          <w:divBdr>
            <w:top w:val="none" w:sz="0" w:space="0" w:color="auto"/>
            <w:left w:val="none" w:sz="0" w:space="0" w:color="auto"/>
            <w:bottom w:val="none" w:sz="0" w:space="0" w:color="auto"/>
            <w:right w:val="none" w:sz="0" w:space="0" w:color="auto"/>
          </w:divBdr>
        </w:div>
        <w:div w:id="512694487">
          <w:marLeft w:val="480"/>
          <w:marRight w:val="0"/>
          <w:marTop w:val="0"/>
          <w:marBottom w:val="0"/>
          <w:divBdr>
            <w:top w:val="none" w:sz="0" w:space="0" w:color="auto"/>
            <w:left w:val="none" w:sz="0" w:space="0" w:color="auto"/>
            <w:bottom w:val="none" w:sz="0" w:space="0" w:color="auto"/>
            <w:right w:val="none" w:sz="0" w:space="0" w:color="auto"/>
          </w:divBdr>
        </w:div>
        <w:div w:id="2040006625">
          <w:marLeft w:val="480"/>
          <w:marRight w:val="0"/>
          <w:marTop w:val="0"/>
          <w:marBottom w:val="0"/>
          <w:divBdr>
            <w:top w:val="none" w:sz="0" w:space="0" w:color="auto"/>
            <w:left w:val="none" w:sz="0" w:space="0" w:color="auto"/>
            <w:bottom w:val="none" w:sz="0" w:space="0" w:color="auto"/>
            <w:right w:val="none" w:sz="0" w:space="0" w:color="auto"/>
          </w:divBdr>
        </w:div>
        <w:div w:id="1010983298">
          <w:marLeft w:val="480"/>
          <w:marRight w:val="0"/>
          <w:marTop w:val="0"/>
          <w:marBottom w:val="0"/>
          <w:divBdr>
            <w:top w:val="none" w:sz="0" w:space="0" w:color="auto"/>
            <w:left w:val="none" w:sz="0" w:space="0" w:color="auto"/>
            <w:bottom w:val="none" w:sz="0" w:space="0" w:color="auto"/>
            <w:right w:val="none" w:sz="0" w:space="0" w:color="auto"/>
          </w:divBdr>
        </w:div>
        <w:div w:id="1265378715">
          <w:marLeft w:val="480"/>
          <w:marRight w:val="0"/>
          <w:marTop w:val="0"/>
          <w:marBottom w:val="0"/>
          <w:divBdr>
            <w:top w:val="none" w:sz="0" w:space="0" w:color="auto"/>
            <w:left w:val="none" w:sz="0" w:space="0" w:color="auto"/>
            <w:bottom w:val="none" w:sz="0" w:space="0" w:color="auto"/>
            <w:right w:val="none" w:sz="0" w:space="0" w:color="auto"/>
          </w:divBdr>
        </w:div>
        <w:div w:id="739791960">
          <w:marLeft w:val="480"/>
          <w:marRight w:val="0"/>
          <w:marTop w:val="0"/>
          <w:marBottom w:val="0"/>
          <w:divBdr>
            <w:top w:val="none" w:sz="0" w:space="0" w:color="auto"/>
            <w:left w:val="none" w:sz="0" w:space="0" w:color="auto"/>
            <w:bottom w:val="none" w:sz="0" w:space="0" w:color="auto"/>
            <w:right w:val="none" w:sz="0" w:space="0" w:color="auto"/>
          </w:divBdr>
        </w:div>
        <w:div w:id="1525092290">
          <w:marLeft w:val="480"/>
          <w:marRight w:val="0"/>
          <w:marTop w:val="0"/>
          <w:marBottom w:val="0"/>
          <w:divBdr>
            <w:top w:val="none" w:sz="0" w:space="0" w:color="auto"/>
            <w:left w:val="none" w:sz="0" w:space="0" w:color="auto"/>
            <w:bottom w:val="none" w:sz="0" w:space="0" w:color="auto"/>
            <w:right w:val="none" w:sz="0" w:space="0" w:color="auto"/>
          </w:divBdr>
        </w:div>
        <w:div w:id="532839910">
          <w:marLeft w:val="480"/>
          <w:marRight w:val="0"/>
          <w:marTop w:val="0"/>
          <w:marBottom w:val="0"/>
          <w:divBdr>
            <w:top w:val="none" w:sz="0" w:space="0" w:color="auto"/>
            <w:left w:val="none" w:sz="0" w:space="0" w:color="auto"/>
            <w:bottom w:val="none" w:sz="0" w:space="0" w:color="auto"/>
            <w:right w:val="none" w:sz="0" w:space="0" w:color="auto"/>
          </w:divBdr>
        </w:div>
        <w:div w:id="107941534">
          <w:marLeft w:val="480"/>
          <w:marRight w:val="0"/>
          <w:marTop w:val="0"/>
          <w:marBottom w:val="0"/>
          <w:divBdr>
            <w:top w:val="none" w:sz="0" w:space="0" w:color="auto"/>
            <w:left w:val="none" w:sz="0" w:space="0" w:color="auto"/>
            <w:bottom w:val="none" w:sz="0" w:space="0" w:color="auto"/>
            <w:right w:val="none" w:sz="0" w:space="0" w:color="auto"/>
          </w:divBdr>
        </w:div>
        <w:div w:id="1306930993">
          <w:marLeft w:val="480"/>
          <w:marRight w:val="0"/>
          <w:marTop w:val="0"/>
          <w:marBottom w:val="0"/>
          <w:divBdr>
            <w:top w:val="none" w:sz="0" w:space="0" w:color="auto"/>
            <w:left w:val="none" w:sz="0" w:space="0" w:color="auto"/>
            <w:bottom w:val="none" w:sz="0" w:space="0" w:color="auto"/>
            <w:right w:val="none" w:sz="0" w:space="0" w:color="auto"/>
          </w:divBdr>
        </w:div>
      </w:divsChild>
    </w:div>
    <w:div w:id="214120805">
      <w:bodyDiv w:val="1"/>
      <w:marLeft w:val="0"/>
      <w:marRight w:val="0"/>
      <w:marTop w:val="0"/>
      <w:marBottom w:val="0"/>
      <w:divBdr>
        <w:top w:val="none" w:sz="0" w:space="0" w:color="auto"/>
        <w:left w:val="none" w:sz="0" w:space="0" w:color="auto"/>
        <w:bottom w:val="none" w:sz="0" w:space="0" w:color="auto"/>
        <w:right w:val="none" w:sz="0" w:space="0" w:color="auto"/>
      </w:divBdr>
      <w:divsChild>
        <w:div w:id="1750233251">
          <w:marLeft w:val="480"/>
          <w:marRight w:val="0"/>
          <w:marTop w:val="0"/>
          <w:marBottom w:val="0"/>
          <w:divBdr>
            <w:top w:val="none" w:sz="0" w:space="0" w:color="auto"/>
            <w:left w:val="none" w:sz="0" w:space="0" w:color="auto"/>
            <w:bottom w:val="none" w:sz="0" w:space="0" w:color="auto"/>
            <w:right w:val="none" w:sz="0" w:space="0" w:color="auto"/>
          </w:divBdr>
        </w:div>
        <w:div w:id="877594439">
          <w:marLeft w:val="480"/>
          <w:marRight w:val="0"/>
          <w:marTop w:val="0"/>
          <w:marBottom w:val="0"/>
          <w:divBdr>
            <w:top w:val="none" w:sz="0" w:space="0" w:color="auto"/>
            <w:left w:val="none" w:sz="0" w:space="0" w:color="auto"/>
            <w:bottom w:val="none" w:sz="0" w:space="0" w:color="auto"/>
            <w:right w:val="none" w:sz="0" w:space="0" w:color="auto"/>
          </w:divBdr>
        </w:div>
        <w:div w:id="1121873436">
          <w:marLeft w:val="480"/>
          <w:marRight w:val="0"/>
          <w:marTop w:val="0"/>
          <w:marBottom w:val="0"/>
          <w:divBdr>
            <w:top w:val="none" w:sz="0" w:space="0" w:color="auto"/>
            <w:left w:val="none" w:sz="0" w:space="0" w:color="auto"/>
            <w:bottom w:val="none" w:sz="0" w:space="0" w:color="auto"/>
            <w:right w:val="none" w:sz="0" w:space="0" w:color="auto"/>
          </w:divBdr>
        </w:div>
        <w:div w:id="1415585612">
          <w:marLeft w:val="480"/>
          <w:marRight w:val="0"/>
          <w:marTop w:val="0"/>
          <w:marBottom w:val="0"/>
          <w:divBdr>
            <w:top w:val="none" w:sz="0" w:space="0" w:color="auto"/>
            <w:left w:val="none" w:sz="0" w:space="0" w:color="auto"/>
            <w:bottom w:val="none" w:sz="0" w:space="0" w:color="auto"/>
            <w:right w:val="none" w:sz="0" w:space="0" w:color="auto"/>
          </w:divBdr>
        </w:div>
        <w:div w:id="664630384">
          <w:marLeft w:val="480"/>
          <w:marRight w:val="0"/>
          <w:marTop w:val="0"/>
          <w:marBottom w:val="0"/>
          <w:divBdr>
            <w:top w:val="none" w:sz="0" w:space="0" w:color="auto"/>
            <w:left w:val="none" w:sz="0" w:space="0" w:color="auto"/>
            <w:bottom w:val="none" w:sz="0" w:space="0" w:color="auto"/>
            <w:right w:val="none" w:sz="0" w:space="0" w:color="auto"/>
          </w:divBdr>
        </w:div>
        <w:div w:id="389890083">
          <w:marLeft w:val="480"/>
          <w:marRight w:val="0"/>
          <w:marTop w:val="0"/>
          <w:marBottom w:val="0"/>
          <w:divBdr>
            <w:top w:val="none" w:sz="0" w:space="0" w:color="auto"/>
            <w:left w:val="none" w:sz="0" w:space="0" w:color="auto"/>
            <w:bottom w:val="none" w:sz="0" w:space="0" w:color="auto"/>
            <w:right w:val="none" w:sz="0" w:space="0" w:color="auto"/>
          </w:divBdr>
        </w:div>
        <w:div w:id="131213115">
          <w:marLeft w:val="480"/>
          <w:marRight w:val="0"/>
          <w:marTop w:val="0"/>
          <w:marBottom w:val="0"/>
          <w:divBdr>
            <w:top w:val="none" w:sz="0" w:space="0" w:color="auto"/>
            <w:left w:val="none" w:sz="0" w:space="0" w:color="auto"/>
            <w:bottom w:val="none" w:sz="0" w:space="0" w:color="auto"/>
            <w:right w:val="none" w:sz="0" w:space="0" w:color="auto"/>
          </w:divBdr>
        </w:div>
        <w:div w:id="211768484">
          <w:marLeft w:val="480"/>
          <w:marRight w:val="0"/>
          <w:marTop w:val="0"/>
          <w:marBottom w:val="0"/>
          <w:divBdr>
            <w:top w:val="none" w:sz="0" w:space="0" w:color="auto"/>
            <w:left w:val="none" w:sz="0" w:space="0" w:color="auto"/>
            <w:bottom w:val="none" w:sz="0" w:space="0" w:color="auto"/>
            <w:right w:val="none" w:sz="0" w:space="0" w:color="auto"/>
          </w:divBdr>
        </w:div>
        <w:div w:id="957177441">
          <w:marLeft w:val="480"/>
          <w:marRight w:val="0"/>
          <w:marTop w:val="0"/>
          <w:marBottom w:val="0"/>
          <w:divBdr>
            <w:top w:val="none" w:sz="0" w:space="0" w:color="auto"/>
            <w:left w:val="none" w:sz="0" w:space="0" w:color="auto"/>
            <w:bottom w:val="none" w:sz="0" w:space="0" w:color="auto"/>
            <w:right w:val="none" w:sz="0" w:space="0" w:color="auto"/>
          </w:divBdr>
        </w:div>
        <w:div w:id="1542086635">
          <w:marLeft w:val="480"/>
          <w:marRight w:val="0"/>
          <w:marTop w:val="0"/>
          <w:marBottom w:val="0"/>
          <w:divBdr>
            <w:top w:val="none" w:sz="0" w:space="0" w:color="auto"/>
            <w:left w:val="none" w:sz="0" w:space="0" w:color="auto"/>
            <w:bottom w:val="none" w:sz="0" w:space="0" w:color="auto"/>
            <w:right w:val="none" w:sz="0" w:space="0" w:color="auto"/>
          </w:divBdr>
        </w:div>
        <w:div w:id="1844084564">
          <w:marLeft w:val="480"/>
          <w:marRight w:val="0"/>
          <w:marTop w:val="0"/>
          <w:marBottom w:val="0"/>
          <w:divBdr>
            <w:top w:val="none" w:sz="0" w:space="0" w:color="auto"/>
            <w:left w:val="none" w:sz="0" w:space="0" w:color="auto"/>
            <w:bottom w:val="none" w:sz="0" w:space="0" w:color="auto"/>
            <w:right w:val="none" w:sz="0" w:space="0" w:color="auto"/>
          </w:divBdr>
        </w:div>
        <w:div w:id="1499612422">
          <w:marLeft w:val="480"/>
          <w:marRight w:val="0"/>
          <w:marTop w:val="0"/>
          <w:marBottom w:val="0"/>
          <w:divBdr>
            <w:top w:val="none" w:sz="0" w:space="0" w:color="auto"/>
            <w:left w:val="none" w:sz="0" w:space="0" w:color="auto"/>
            <w:bottom w:val="none" w:sz="0" w:space="0" w:color="auto"/>
            <w:right w:val="none" w:sz="0" w:space="0" w:color="auto"/>
          </w:divBdr>
        </w:div>
        <w:div w:id="646662923">
          <w:marLeft w:val="480"/>
          <w:marRight w:val="0"/>
          <w:marTop w:val="0"/>
          <w:marBottom w:val="0"/>
          <w:divBdr>
            <w:top w:val="none" w:sz="0" w:space="0" w:color="auto"/>
            <w:left w:val="none" w:sz="0" w:space="0" w:color="auto"/>
            <w:bottom w:val="none" w:sz="0" w:space="0" w:color="auto"/>
            <w:right w:val="none" w:sz="0" w:space="0" w:color="auto"/>
          </w:divBdr>
        </w:div>
        <w:div w:id="1958372348">
          <w:marLeft w:val="480"/>
          <w:marRight w:val="0"/>
          <w:marTop w:val="0"/>
          <w:marBottom w:val="0"/>
          <w:divBdr>
            <w:top w:val="none" w:sz="0" w:space="0" w:color="auto"/>
            <w:left w:val="none" w:sz="0" w:space="0" w:color="auto"/>
            <w:bottom w:val="none" w:sz="0" w:space="0" w:color="auto"/>
            <w:right w:val="none" w:sz="0" w:space="0" w:color="auto"/>
          </w:divBdr>
        </w:div>
        <w:div w:id="1469274930">
          <w:marLeft w:val="480"/>
          <w:marRight w:val="0"/>
          <w:marTop w:val="0"/>
          <w:marBottom w:val="0"/>
          <w:divBdr>
            <w:top w:val="none" w:sz="0" w:space="0" w:color="auto"/>
            <w:left w:val="none" w:sz="0" w:space="0" w:color="auto"/>
            <w:bottom w:val="none" w:sz="0" w:space="0" w:color="auto"/>
            <w:right w:val="none" w:sz="0" w:space="0" w:color="auto"/>
          </w:divBdr>
        </w:div>
        <w:div w:id="784807207">
          <w:marLeft w:val="480"/>
          <w:marRight w:val="0"/>
          <w:marTop w:val="0"/>
          <w:marBottom w:val="0"/>
          <w:divBdr>
            <w:top w:val="none" w:sz="0" w:space="0" w:color="auto"/>
            <w:left w:val="none" w:sz="0" w:space="0" w:color="auto"/>
            <w:bottom w:val="none" w:sz="0" w:space="0" w:color="auto"/>
            <w:right w:val="none" w:sz="0" w:space="0" w:color="auto"/>
          </w:divBdr>
        </w:div>
        <w:div w:id="965818410">
          <w:marLeft w:val="480"/>
          <w:marRight w:val="0"/>
          <w:marTop w:val="0"/>
          <w:marBottom w:val="0"/>
          <w:divBdr>
            <w:top w:val="none" w:sz="0" w:space="0" w:color="auto"/>
            <w:left w:val="none" w:sz="0" w:space="0" w:color="auto"/>
            <w:bottom w:val="none" w:sz="0" w:space="0" w:color="auto"/>
            <w:right w:val="none" w:sz="0" w:space="0" w:color="auto"/>
          </w:divBdr>
        </w:div>
        <w:div w:id="1322662670">
          <w:marLeft w:val="480"/>
          <w:marRight w:val="0"/>
          <w:marTop w:val="0"/>
          <w:marBottom w:val="0"/>
          <w:divBdr>
            <w:top w:val="none" w:sz="0" w:space="0" w:color="auto"/>
            <w:left w:val="none" w:sz="0" w:space="0" w:color="auto"/>
            <w:bottom w:val="none" w:sz="0" w:space="0" w:color="auto"/>
            <w:right w:val="none" w:sz="0" w:space="0" w:color="auto"/>
          </w:divBdr>
        </w:div>
        <w:div w:id="522205522">
          <w:marLeft w:val="480"/>
          <w:marRight w:val="0"/>
          <w:marTop w:val="0"/>
          <w:marBottom w:val="0"/>
          <w:divBdr>
            <w:top w:val="none" w:sz="0" w:space="0" w:color="auto"/>
            <w:left w:val="none" w:sz="0" w:space="0" w:color="auto"/>
            <w:bottom w:val="none" w:sz="0" w:space="0" w:color="auto"/>
            <w:right w:val="none" w:sz="0" w:space="0" w:color="auto"/>
          </w:divBdr>
        </w:div>
        <w:div w:id="276640222">
          <w:marLeft w:val="480"/>
          <w:marRight w:val="0"/>
          <w:marTop w:val="0"/>
          <w:marBottom w:val="0"/>
          <w:divBdr>
            <w:top w:val="none" w:sz="0" w:space="0" w:color="auto"/>
            <w:left w:val="none" w:sz="0" w:space="0" w:color="auto"/>
            <w:bottom w:val="none" w:sz="0" w:space="0" w:color="auto"/>
            <w:right w:val="none" w:sz="0" w:space="0" w:color="auto"/>
          </w:divBdr>
        </w:div>
        <w:div w:id="835151015">
          <w:marLeft w:val="480"/>
          <w:marRight w:val="0"/>
          <w:marTop w:val="0"/>
          <w:marBottom w:val="0"/>
          <w:divBdr>
            <w:top w:val="none" w:sz="0" w:space="0" w:color="auto"/>
            <w:left w:val="none" w:sz="0" w:space="0" w:color="auto"/>
            <w:bottom w:val="none" w:sz="0" w:space="0" w:color="auto"/>
            <w:right w:val="none" w:sz="0" w:space="0" w:color="auto"/>
          </w:divBdr>
        </w:div>
        <w:div w:id="255749884">
          <w:marLeft w:val="480"/>
          <w:marRight w:val="0"/>
          <w:marTop w:val="0"/>
          <w:marBottom w:val="0"/>
          <w:divBdr>
            <w:top w:val="none" w:sz="0" w:space="0" w:color="auto"/>
            <w:left w:val="none" w:sz="0" w:space="0" w:color="auto"/>
            <w:bottom w:val="none" w:sz="0" w:space="0" w:color="auto"/>
            <w:right w:val="none" w:sz="0" w:space="0" w:color="auto"/>
          </w:divBdr>
        </w:div>
        <w:div w:id="1709641068">
          <w:marLeft w:val="480"/>
          <w:marRight w:val="0"/>
          <w:marTop w:val="0"/>
          <w:marBottom w:val="0"/>
          <w:divBdr>
            <w:top w:val="none" w:sz="0" w:space="0" w:color="auto"/>
            <w:left w:val="none" w:sz="0" w:space="0" w:color="auto"/>
            <w:bottom w:val="none" w:sz="0" w:space="0" w:color="auto"/>
            <w:right w:val="none" w:sz="0" w:space="0" w:color="auto"/>
          </w:divBdr>
        </w:div>
        <w:div w:id="1629117166">
          <w:marLeft w:val="480"/>
          <w:marRight w:val="0"/>
          <w:marTop w:val="0"/>
          <w:marBottom w:val="0"/>
          <w:divBdr>
            <w:top w:val="none" w:sz="0" w:space="0" w:color="auto"/>
            <w:left w:val="none" w:sz="0" w:space="0" w:color="auto"/>
            <w:bottom w:val="none" w:sz="0" w:space="0" w:color="auto"/>
            <w:right w:val="none" w:sz="0" w:space="0" w:color="auto"/>
          </w:divBdr>
        </w:div>
        <w:div w:id="1907640264">
          <w:marLeft w:val="480"/>
          <w:marRight w:val="0"/>
          <w:marTop w:val="0"/>
          <w:marBottom w:val="0"/>
          <w:divBdr>
            <w:top w:val="none" w:sz="0" w:space="0" w:color="auto"/>
            <w:left w:val="none" w:sz="0" w:space="0" w:color="auto"/>
            <w:bottom w:val="none" w:sz="0" w:space="0" w:color="auto"/>
            <w:right w:val="none" w:sz="0" w:space="0" w:color="auto"/>
          </w:divBdr>
        </w:div>
        <w:div w:id="1310862953">
          <w:marLeft w:val="480"/>
          <w:marRight w:val="0"/>
          <w:marTop w:val="0"/>
          <w:marBottom w:val="0"/>
          <w:divBdr>
            <w:top w:val="none" w:sz="0" w:space="0" w:color="auto"/>
            <w:left w:val="none" w:sz="0" w:space="0" w:color="auto"/>
            <w:bottom w:val="none" w:sz="0" w:space="0" w:color="auto"/>
            <w:right w:val="none" w:sz="0" w:space="0" w:color="auto"/>
          </w:divBdr>
        </w:div>
        <w:div w:id="283121898">
          <w:marLeft w:val="480"/>
          <w:marRight w:val="0"/>
          <w:marTop w:val="0"/>
          <w:marBottom w:val="0"/>
          <w:divBdr>
            <w:top w:val="none" w:sz="0" w:space="0" w:color="auto"/>
            <w:left w:val="none" w:sz="0" w:space="0" w:color="auto"/>
            <w:bottom w:val="none" w:sz="0" w:space="0" w:color="auto"/>
            <w:right w:val="none" w:sz="0" w:space="0" w:color="auto"/>
          </w:divBdr>
        </w:div>
        <w:div w:id="1642344205">
          <w:marLeft w:val="480"/>
          <w:marRight w:val="0"/>
          <w:marTop w:val="0"/>
          <w:marBottom w:val="0"/>
          <w:divBdr>
            <w:top w:val="none" w:sz="0" w:space="0" w:color="auto"/>
            <w:left w:val="none" w:sz="0" w:space="0" w:color="auto"/>
            <w:bottom w:val="none" w:sz="0" w:space="0" w:color="auto"/>
            <w:right w:val="none" w:sz="0" w:space="0" w:color="auto"/>
          </w:divBdr>
        </w:div>
        <w:div w:id="423065728">
          <w:marLeft w:val="480"/>
          <w:marRight w:val="0"/>
          <w:marTop w:val="0"/>
          <w:marBottom w:val="0"/>
          <w:divBdr>
            <w:top w:val="none" w:sz="0" w:space="0" w:color="auto"/>
            <w:left w:val="none" w:sz="0" w:space="0" w:color="auto"/>
            <w:bottom w:val="none" w:sz="0" w:space="0" w:color="auto"/>
            <w:right w:val="none" w:sz="0" w:space="0" w:color="auto"/>
          </w:divBdr>
        </w:div>
        <w:div w:id="1599756999">
          <w:marLeft w:val="480"/>
          <w:marRight w:val="0"/>
          <w:marTop w:val="0"/>
          <w:marBottom w:val="0"/>
          <w:divBdr>
            <w:top w:val="none" w:sz="0" w:space="0" w:color="auto"/>
            <w:left w:val="none" w:sz="0" w:space="0" w:color="auto"/>
            <w:bottom w:val="none" w:sz="0" w:space="0" w:color="auto"/>
            <w:right w:val="none" w:sz="0" w:space="0" w:color="auto"/>
          </w:divBdr>
        </w:div>
        <w:div w:id="665940387">
          <w:marLeft w:val="480"/>
          <w:marRight w:val="0"/>
          <w:marTop w:val="0"/>
          <w:marBottom w:val="0"/>
          <w:divBdr>
            <w:top w:val="none" w:sz="0" w:space="0" w:color="auto"/>
            <w:left w:val="none" w:sz="0" w:space="0" w:color="auto"/>
            <w:bottom w:val="none" w:sz="0" w:space="0" w:color="auto"/>
            <w:right w:val="none" w:sz="0" w:space="0" w:color="auto"/>
          </w:divBdr>
        </w:div>
        <w:div w:id="587420493">
          <w:marLeft w:val="480"/>
          <w:marRight w:val="0"/>
          <w:marTop w:val="0"/>
          <w:marBottom w:val="0"/>
          <w:divBdr>
            <w:top w:val="none" w:sz="0" w:space="0" w:color="auto"/>
            <w:left w:val="none" w:sz="0" w:space="0" w:color="auto"/>
            <w:bottom w:val="none" w:sz="0" w:space="0" w:color="auto"/>
            <w:right w:val="none" w:sz="0" w:space="0" w:color="auto"/>
          </w:divBdr>
        </w:div>
        <w:div w:id="1162114812">
          <w:marLeft w:val="480"/>
          <w:marRight w:val="0"/>
          <w:marTop w:val="0"/>
          <w:marBottom w:val="0"/>
          <w:divBdr>
            <w:top w:val="none" w:sz="0" w:space="0" w:color="auto"/>
            <w:left w:val="none" w:sz="0" w:space="0" w:color="auto"/>
            <w:bottom w:val="none" w:sz="0" w:space="0" w:color="auto"/>
            <w:right w:val="none" w:sz="0" w:space="0" w:color="auto"/>
          </w:divBdr>
        </w:div>
        <w:div w:id="1357461466">
          <w:marLeft w:val="480"/>
          <w:marRight w:val="0"/>
          <w:marTop w:val="0"/>
          <w:marBottom w:val="0"/>
          <w:divBdr>
            <w:top w:val="none" w:sz="0" w:space="0" w:color="auto"/>
            <w:left w:val="none" w:sz="0" w:space="0" w:color="auto"/>
            <w:bottom w:val="none" w:sz="0" w:space="0" w:color="auto"/>
            <w:right w:val="none" w:sz="0" w:space="0" w:color="auto"/>
          </w:divBdr>
        </w:div>
        <w:div w:id="950164562">
          <w:marLeft w:val="480"/>
          <w:marRight w:val="0"/>
          <w:marTop w:val="0"/>
          <w:marBottom w:val="0"/>
          <w:divBdr>
            <w:top w:val="none" w:sz="0" w:space="0" w:color="auto"/>
            <w:left w:val="none" w:sz="0" w:space="0" w:color="auto"/>
            <w:bottom w:val="none" w:sz="0" w:space="0" w:color="auto"/>
            <w:right w:val="none" w:sz="0" w:space="0" w:color="auto"/>
          </w:divBdr>
        </w:div>
        <w:div w:id="1683782454">
          <w:marLeft w:val="480"/>
          <w:marRight w:val="0"/>
          <w:marTop w:val="0"/>
          <w:marBottom w:val="0"/>
          <w:divBdr>
            <w:top w:val="none" w:sz="0" w:space="0" w:color="auto"/>
            <w:left w:val="none" w:sz="0" w:space="0" w:color="auto"/>
            <w:bottom w:val="none" w:sz="0" w:space="0" w:color="auto"/>
            <w:right w:val="none" w:sz="0" w:space="0" w:color="auto"/>
          </w:divBdr>
        </w:div>
        <w:div w:id="1758670396">
          <w:marLeft w:val="480"/>
          <w:marRight w:val="0"/>
          <w:marTop w:val="0"/>
          <w:marBottom w:val="0"/>
          <w:divBdr>
            <w:top w:val="none" w:sz="0" w:space="0" w:color="auto"/>
            <w:left w:val="none" w:sz="0" w:space="0" w:color="auto"/>
            <w:bottom w:val="none" w:sz="0" w:space="0" w:color="auto"/>
            <w:right w:val="none" w:sz="0" w:space="0" w:color="auto"/>
          </w:divBdr>
        </w:div>
        <w:div w:id="1137182725">
          <w:marLeft w:val="480"/>
          <w:marRight w:val="0"/>
          <w:marTop w:val="0"/>
          <w:marBottom w:val="0"/>
          <w:divBdr>
            <w:top w:val="none" w:sz="0" w:space="0" w:color="auto"/>
            <w:left w:val="none" w:sz="0" w:space="0" w:color="auto"/>
            <w:bottom w:val="none" w:sz="0" w:space="0" w:color="auto"/>
            <w:right w:val="none" w:sz="0" w:space="0" w:color="auto"/>
          </w:divBdr>
        </w:div>
        <w:div w:id="905457499">
          <w:marLeft w:val="480"/>
          <w:marRight w:val="0"/>
          <w:marTop w:val="0"/>
          <w:marBottom w:val="0"/>
          <w:divBdr>
            <w:top w:val="none" w:sz="0" w:space="0" w:color="auto"/>
            <w:left w:val="none" w:sz="0" w:space="0" w:color="auto"/>
            <w:bottom w:val="none" w:sz="0" w:space="0" w:color="auto"/>
            <w:right w:val="none" w:sz="0" w:space="0" w:color="auto"/>
          </w:divBdr>
        </w:div>
        <w:div w:id="955525145">
          <w:marLeft w:val="480"/>
          <w:marRight w:val="0"/>
          <w:marTop w:val="0"/>
          <w:marBottom w:val="0"/>
          <w:divBdr>
            <w:top w:val="none" w:sz="0" w:space="0" w:color="auto"/>
            <w:left w:val="none" w:sz="0" w:space="0" w:color="auto"/>
            <w:bottom w:val="none" w:sz="0" w:space="0" w:color="auto"/>
            <w:right w:val="none" w:sz="0" w:space="0" w:color="auto"/>
          </w:divBdr>
        </w:div>
        <w:div w:id="1424301462">
          <w:marLeft w:val="480"/>
          <w:marRight w:val="0"/>
          <w:marTop w:val="0"/>
          <w:marBottom w:val="0"/>
          <w:divBdr>
            <w:top w:val="none" w:sz="0" w:space="0" w:color="auto"/>
            <w:left w:val="none" w:sz="0" w:space="0" w:color="auto"/>
            <w:bottom w:val="none" w:sz="0" w:space="0" w:color="auto"/>
            <w:right w:val="none" w:sz="0" w:space="0" w:color="auto"/>
          </w:divBdr>
        </w:div>
        <w:div w:id="413281804">
          <w:marLeft w:val="480"/>
          <w:marRight w:val="0"/>
          <w:marTop w:val="0"/>
          <w:marBottom w:val="0"/>
          <w:divBdr>
            <w:top w:val="none" w:sz="0" w:space="0" w:color="auto"/>
            <w:left w:val="none" w:sz="0" w:space="0" w:color="auto"/>
            <w:bottom w:val="none" w:sz="0" w:space="0" w:color="auto"/>
            <w:right w:val="none" w:sz="0" w:space="0" w:color="auto"/>
          </w:divBdr>
        </w:div>
        <w:div w:id="340550124">
          <w:marLeft w:val="480"/>
          <w:marRight w:val="0"/>
          <w:marTop w:val="0"/>
          <w:marBottom w:val="0"/>
          <w:divBdr>
            <w:top w:val="none" w:sz="0" w:space="0" w:color="auto"/>
            <w:left w:val="none" w:sz="0" w:space="0" w:color="auto"/>
            <w:bottom w:val="none" w:sz="0" w:space="0" w:color="auto"/>
            <w:right w:val="none" w:sz="0" w:space="0" w:color="auto"/>
          </w:divBdr>
        </w:div>
        <w:div w:id="1113674806">
          <w:marLeft w:val="480"/>
          <w:marRight w:val="0"/>
          <w:marTop w:val="0"/>
          <w:marBottom w:val="0"/>
          <w:divBdr>
            <w:top w:val="none" w:sz="0" w:space="0" w:color="auto"/>
            <w:left w:val="none" w:sz="0" w:space="0" w:color="auto"/>
            <w:bottom w:val="none" w:sz="0" w:space="0" w:color="auto"/>
            <w:right w:val="none" w:sz="0" w:space="0" w:color="auto"/>
          </w:divBdr>
        </w:div>
        <w:div w:id="726029240">
          <w:marLeft w:val="480"/>
          <w:marRight w:val="0"/>
          <w:marTop w:val="0"/>
          <w:marBottom w:val="0"/>
          <w:divBdr>
            <w:top w:val="none" w:sz="0" w:space="0" w:color="auto"/>
            <w:left w:val="none" w:sz="0" w:space="0" w:color="auto"/>
            <w:bottom w:val="none" w:sz="0" w:space="0" w:color="auto"/>
            <w:right w:val="none" w:sz="0" w:space="0" w:color="auto"/>
          </w:divBdr>
        </w:div>
        <w:div w:id="1389306694">
          <w:marLeft w:val="480"/>
          <w:marRight w:val="0"/>
          <w:marTop w:val="0"/>
          <w:marBottom w:val="0"/>
          <w:divBdr>
            <w:top w:val="none" w:sz="0" w:space="0" w:color="auto"/>
            <w:left w:val="none" w:sz="0" w:space="0" w:color="auto"/>
            <w:bottom w:val="none" w:sz="0" w:space="0" w:color="auto"/>
            <w:right w:val="none" w:sz="0" w:space="0" w:color="auto"/>
          </w:divBdr>
        </w:div>
        <w:div w:id="917599486">
          <w:marLeft w:val="480"/>
          <w:marRight w:val="0"/>
          <w:marTop w:val="0"/>
          <w:marBottom w:val="0"/>
          <w:divBdr>
            <w:top w:val="none" w:sz="0" w:space="0" w:color="auto"/>
            <w:left w:val="none" w:sz="0" w:space="0" w:color="auto"/>
            <w:bottom w:val="none" w:sz="0" w:space="0" w:color="auto"/>
            <w:right w:val="none" w:sz="0" w:space="0" w:color="auto"/>
          </w:divBdr>
        </w:div>
        <w:div w:id="1807507102">
          <w:marLeft w:val="480"/>
          <w:marRight w:val="0"/>
          <w:marTop w:val="0"/>
          <w:marBottom w:val="0"/>
          <w:divBdr>
            <w:top w:val="none" w:sz="0" w:space="0" w:color="auto"/>
            <w:left w:val="none" w:sz="0" w:space="0" w:color="auto"/>
            <w:bottom w:val="none" w:sz="0" w:space="0" w:color="auto"/>
            <w:right w:val="none" w:sz="0" w:space="0" w:color="auto"/>
          </w:divBdr>
        </w:div>
        <w:div w:id="1880586723">
          <w:marLeft w:val="480"/>
          <w:marRight w:val="0"/>
          <w:marTop w:val="0"/>
          <w:marBottom w:val="0"/>
          <w:divBdr>
            <w:top w:val="none" w:sz="0" w:space="0" w:color="auto"/>
            <w:left w:val="none" w:sz="0" w:space="0" w:color="auto"/>
            <w:bottom w:val="none" w:sz="0" w:space="0" w:color="auto"/>
            <w:right w:val="none" w:sz="0" w:space="0" w:color="auto"/>
          </w:divBdr>
        </w:div>
        <w:div w:id="649090523">
          <w:marLeft w:val="480"/>
          <w:marRight w:val="0"/>
          <w:marTop w:val="0"/>
          <w:marBottom w:val="0"/>
          <w:divBdr>
            <w:top w:val="none" w:sz="0" w:space="0" w:color="auto"/>
            <w:left w:val="none" w:sz="0" w:space="0" w:color="auto"/>
            <w:bottom w:val="none" w:sz="0" w:space="0" w:color="auto"/>
            <w:right w:val="none" w:sz="0" w:space="0" w:color="auto"/>
          </w:divBdr>
        </w:div>
        <w:div w:id="1111556227">
          <w:marLeft w:val="480"/>
          <w:marRight w:val="0"/>
          <w:marTop w:val="0"/>
          <w:marBottom w:val="0"/>
          <w:divBdr>
            <w:top w:val="none" w:sz="0" w:space="0" w:color="auto"/>
            <w:left w:val="none" w:sz="0" w:space="0" w:color="auto"/>
            <w:bottom w:val="none" w:sz="0" w:space="0" w:color="auto"/>
            <w:right w:val="none" w:sz="0" w:space="0" w:color="auto"/>
          </w:divBdr>
        </w:div>
        <w:div w:id="466238526">
          <w:marLeft w:val="480"/>
          <w:marRight w:val="0"/>
          <w:marTop w:val="0"/>
          <w:marBottom w:val="0"/>
          <w:divBdr>
            <w:top w:val="none" w:sz="0" w:space="0" w:color="auto"/>
            <w:left w:val="none" w:sz="0" w:space="0" w:color="auto"/>
            <w:bottom w:val="none" w:sz="0" w:space="0" w:color="auto"/>
            <w:right w:val="none" w:sz="0" w:space="0" w:color="auto"/>
          </w:divBdr>
        </w:div>
        <w:div w:id="530653716">
          <w:marLeft w:val="480"/>
          <w:marRight w:val="0"/>
          <w:marTop w:val="0"/>
          <w:marBottom w:val="0"/>
          <w:divBdr>
            <w:top w:val="none" w:sz="0" w:space="0" w:color="auto"/>
            <w:left w:val="none" w:sz="0" w:space="0" w:color="auto"/>
            <w:bottom w:val="none" w:sz="0" w:space="0" w:color="auto"/>
            <w:right w:val="none" w:sz="0" w:space="0" w:color="auto"/>
          </w:divBdr>
        </w:div>
        <w:div w:id="2063212694">
          <w:marLeft w:val="480"/>
          <w:marRight w:val="0"/>
          <w:marTop w:val="0"/>
          <w:marBottom w:val="0"/>
          <w:divBdr>
            <w:top w:val="none" w:sz="0" w:space="0" w:color="auto"/>
            <w:left w:val="none" w:sz="0" w:space="0" w:color="auto"/>
            <w:bottom w:val="none" w:sz="0" w:space="0" w:color="auto"/>
            <w:right w:val="none" w:sz="0" w:space="0" w:color="auto"/>
          </w:divBdr>
        </w:div>
        <w:div w:id="614672855">
          <w:marLeft w:val="480"/>
          <w:marRight w:val="0"/>
          <w:marTop w:val="0"/>
          <w:marBottom w:val="0"/>
          <w:divBdr>
            <w:top w:val="none" w:sz="0" w:space="0" w:color="auto"/>
            <w:left w:val="none" w:sz="0" w:space="0" w:color="auto"/>
            <w:bottom w:val="none" w:sz="0" w:space="0" w:color="auto"/>
            <w:right w:val="none" w:sz="0" w:space="0" w:color="auto"/>
          </w:divBdr>
        </w:div>
        <w:div w:id="1012804555">
          <w:marLeft w:val="480"/>
          <w:marRight w:val="0"/>
          <w:marTop w:val="0"/>
          <w:marBottom w:val="0"/>
          <w:divBdr>
            <w:top w:val="none" w:sz="0" w:space="0" w:color="auto"/>
            <w:left w:val="none" w:sz="0" w:space="0" w:color="auto"/>
            <w:bottom w:val="none" w:sz="0" w:space="0" w:color="auto"/>
            <w:right w:val="none" w:sz="0" w:space="0" w:color="auto"/>
          </w:divBdr>
        </w:div>
        <w:div w:id="404767329">
          <w:marLeft w:val="480"/>
          <w:marRight w:val="0"/>
          <w:marTop w:val="0"/>
          <w:marBottom w:val="0"/>
          <w:divBdr>
            <w:top w:val="none" w:sz="0" w:space="0" w:color="auto"/>
            <w:left w:val="none" w:sz="0" w:space="0" w:color="auto"/>
            <w:bottom w:val="none" w:sz="0" w:space="0" w:color="auto"/>
            <w:right w:val="none" w:sz="0" w:space="0" w:color="auto"/>
          </w:divBdr>
        </w:div>
        <w:div w:id="823551415">
          <w:marLeft w:val="480"/>
          <w:marRight w:val="0"/>
          <w:marTop w:val="0"/>
          <w:marBottom w:val="0"/>
          <w:divBdr>
            <w:top w:val="none" w:sz="0" w:space="0" w:color="auto"/>
            <w:left w:val="none" w:sz="0" w:space="0" w:color="auto"/>
            <w:bottom w:val="none" w:sz="0" w:space="0" w:color="auto"/>
            <w:right w:val="none" w:sz="0" w:space="0" w:color="auto"/>
          </w:divBdr>
        </w:div>
        <w:div w:id="1037654979">
          <w:marLeft w:val="480"/>
          <w:marRight w:val="0"/>
          <w:marTop w:val="0"/>
          <w:marBottom w:val="0"/>
          <w:divBdr>
            <w:top w:val="none" w:sz="0" w:space="0" w:color="auto"/>
            <w:left w:val="none" w:sz="0" w:space="0" w:color="auto"/>
            <w:bottom w:val="none" w:sz="0" w:space="0" w:color="auto"/>
            <w:right w:val="none" w:sz="0" w:space="0" w:color="auto"/>
          </w:divBdr>
        </w:div>
        <w:div w:id="2099131822">
          <w:marLeft w:val="480"/>
          <w:marRight w:val="0"/>
          <w:marTop w:val="0"/>
          <w:marBottom w:val="0"/>
          <w:divBdr>
            <w:top w:val="none" w:sz="0" w:space="0" w:color="auto"/>
            <w:left w:val="none" w:sz="0" w:space="0" w:color="auto"/>
            <w:bottom w:val="none" w:sz="0" w:space="0" w:color="auto"/>
            <w:right w:val="none" w:sz="0" w:space="0" w:color="auto"/>
          </w:divBdr>
        </w:div>
        <w:div w:id="1704398916">
          <w:marLeft w:val="480"/>
          <w:marRight w:val="0"/>
          <w:marTop w:val="0"/>
          <w:marBottom w:val="0"/>
          <w:divBdr>
            <w:top w:val="none" w:sz="0" w:space="0" w:color="auto"/>
            <w:left w:val="none" w:sz="0" w:space="0" w:color="auto"/>
            <w:bottom w:val="none" w:sz="0" w:space="0" w:color="auto"/>
            <w:right w:val="none" w:sz="0" w:space="0" w:color="auto"/>
          </w:divBdr>
        </w:div>
        <w:div w:id="521210868">
          <w:marLeft w:val="480"/>
          <w:marRight w:val="0"/>
          <w:marTop w:val="0"/>
          <w:marBottom w:val="0"/>
          <w:divBdr>
            <w:top w:val="none" w:sz="0" w:space="0" w:color="auto"/>
            <w:left w:val="none" w:sz="0" w:space="0" w:color="auto"/>
            <w:bottom w:val="none" w:sz="0" w:space="0" w:color="auto"/>
            <w:right w:val="none" w:sz="0" w:space="0" w:color="auto"/>
          </w:divBdr>
        </w:div>
        <w:div w:id="524099417">
          <w:marLeft w:val="480"/>
          <w:marRight w:val="0"/>
          <w:marTop w:val="0"/>
          <w:marBottom w:val="0"/>
          <w:divBdr>
            <w:top w:val="none" w:sz="0" w:space="0" w:color="auto"/>
            <w:left w:val="none" w:sz="0" w:space="0" w:color="auto"/>
            <w:bottom w:val="none" w:sz="0" w:space="0" w:color="auto"/>
            <w:right w:val="none" w:sz="0" w:space="0" w:color="auto"/>
          </w:divBdr>
        </w:div>
        <w:div w:id="827481848">
          <w:marLeft w:val="480"/>
          <w:marRight w:val="0"/>
          <w:marTop w:val="0"/>
          <w:marBottom w:val="0"/>
          <w:divBdr>
            <w:top w:val="none" w:sz="0" w:space="0" w:color="auto"/>
            <w:left w:val="none" w:sz="0" w:space="0" w:color="auto"/>
            <w:bottom w:val="none" w:sz="0" w:space="0" w:color="auto"/>
            <w:right w:val="none" w:sz="0" w:space="0" w:color="auto"/>
          </w:divBdr>
        </w:div>
        <w:div w:id="2127505066">
          <w:marLeft w:val="480"/>
          <w:marRight w:val="0"/>
          <w:marTop w:val="0"/>
          <w:marBottom w:val="0"/>
          <w:divBdr>
            <w:top w:val="none" w:sz="0" w:space="0" w:color="auto"/>
            <w:left w:val="none" w:sz="0" w:space="0" w:color="auto"/>
            <w:bottom w:val="none" w:sz="0" w:space="0" w:color="auto"/>
            <w:right w:val="none" w:sz="0" w:space="0" w:color="auto"/>
          </w:divBdr>
        </w:div>
        <w:div w:id="1370952943">
          <w:marLeft w:val="480"/>
          <w:marRight w:val="0"/>
          <w:marTop w:val="0"/>
          <w:marBottom w:val="0"/>
          <w:divBdr>
            <w:top w:val="none" w:sz="0" w:space="0" w:color="auto"/>
            <w:left w:val="none" w:sz="0" w:space="0" w:color="auto"/>
            <w:bottom w:val="none" w:sz="0" w:space="0" w:color="auto"/>
            <w:right w:val="none" w:sz="0" w:space="0" w:color="auto"/>
          </w:divBdr>
        </w:div>
        <w:div w:id="874347193">
          <w:marLeft w:val="480"/>
          <w:marRight w:val="0"/>
          <w:marTop w:val="0"/>
          <w:marBottom w:val="0"/>
          <w:divBdr>
            <w:top w:val="none" w:sz="0" w:space="0" w:color="auto"/>
            <w:left w:val="none" w:sz="0" w:space="0" w:color="auto"/>
            <w:bottom w:val="none" w:sz="0" w:space="0" w:color="auto"/>
            <w:right w:val="none" w:sz="0" w:space="0" w:color="auto"/>
          </w:divBdr>
        </w:div>
        <w:div w:id="691491390">
          <w:marLeft w:val="480"/>
          <w:marRight w:val="0"/>
          <w:marTop w:val="0"/>
          <w:marBottom w:val="0"/>
          <w:divBdr>
            <w:top w:val="none" w:sz="0" w:space="0" w:color="auto"/>
            <w:left w:val="none" w:sz="0" w:space="0" w:color="auto"/>
            <w:bottom w:val="none" w:sz="0" w:space="0" w:color="auto"/>
            <w:right w:val="none" w:sz="0" w:space="0" w:color="auto"/>
          </w:divBdr>
        </w:div>
        <w:div w:id="1200554838">
          <w:marLeft w:val="480"/>
          <w:marRight w:val="0"/>
          <w:marTop w:val="0"/>
          <w:marBottom w:val="0"/>
          <w:divBdr>
            <w:top w:val="none" w:sz="0" w:space="0" w:color="auto"/>
            <w:left w:val="none" w:sz="0" w:space="0" w:color="auto"/>
            <w:bottom w:val="none" w:sz="0" w:space="0" w:color="auto"/>
            <w:right w:val="none" w:sz="0" w:space="0" w:color="auto"/>
          </w:divBdr>
        </w:div>
        <w:div w:id="33506934">
          <w:marLeft w:val="480"/>
          <w:marRight w:val="0"/>
          <w:marTop w:val="0"/>
          <w:marBottom w:val="0"/>
          <w:divBdr>
            <w:top w:val="none" w:sz="0" w:space="0" w:color="auto"/>
            <w:left w:val="none" w:sz="0" w:space="0" w:color="auto"/>
            <w:bottom w:val="none" w:sz="0" w:space="0" w:color="auto"/>
            <w:right w:val="none" w:sz="0" w:space="0" w:color="auto"/>
          </w:divBdr>
        </w:div>
        <w:div w:id="1153794010">
          <w:marLeft w:val="480"/>
          <w:marRight w:val="0"/>
          <w:marTop w:val="0"/>
          <w:marBottom w:val="0"/>
          <w:divBdr>
            <w:top w:val="none" w:sz="0" w:space="0" w:color="auto"/>
            <w:left w:val="none" w:sz="0" w:space="0" w:color="auto"/>
            <w:bottom w:val="none" w:sz="0" w:space="0" w:color="auto"/>
            <w:right w:val="none" w:sz="0" w:space="0" w:color="auto"/>
          </w:divBdr>
        </w:div>
        <w:div w:id="1996031263">
          <w:marLeft w:val="480"/>
          <w:marRight w:val="0"/>
          <w:marTop w:val="0"/>
          <w:marBottom w:val="0"/>
          <w:divBdr>
            <w:top w:val="none" w:sz="0" w:space="0" w:color="auto"/>
            <w:left w:val="none" w:sz="0" w:space="0" w:color="auto"/>
            <w:bottom w:val="none" w:sz="0" w:space="0" w:color="auto"/>
            <w:right w:val="none" w:sz="0" w:space="0" w:color="auto"/>
          </w:divBdr>
        </w:div>
        <w:div w:id="151213544">
          <w:marLeft w:val="480"/>
          <w:marRight w:val="0"/>
          <w:marTop w:val="0"/>
          <w:marBottom w:val="0"/>
          <w:divBdr>
            <w:top w:val="none" w:sz="0" w:space="0" w:color="auto"/>
            <w:left w:val="none" w:sz="0" w:space="0" w:color="auto"/>
            <w:bottom w:val="none" w:sz="0" w:space="0" w:color="auto"/>
            <w:right w:val="none" w:sz="0" w:space="0" w:color="auto"/>
          </w:divBdr>
        </w:div>
        <w:div w:id="1226332403">
          <w:marLeft w:val="480"/>
          <w:marRight w:val="0"/>
          <w:marTop w:val="0"/>
          <w:marBottom w:val="0"/>
          <w:divBdr>
            <w:top w:val="none" w:sz="0" w:space="0" w:color="auto"/>
            <w:left w:val="none" w:sz="0" w:space="0" w:color="auto"/>
            <w:bottom w:val="none" w:sz="0" w:space="0" w:color="auto"/>
            <w:right w:val="none" w:sz="0" w:space="0" w:color="auto"/>
          </w:divBdr>
        </w:div>
        <w:div w:id="281807634">
          <w:marLeft w:val="480"/>
          <w:marRight w:val="0"/>
          <w:marTop w:val="0"/>
          <w:marBottom w:val="0"/>
          <w:divBdr>
            <w:top w:val="none" w:sz="0" w:space="0" w:color="auto"/>
            <w:left w:val="none" w:sz="0" w:space="0" w:color="auto"/>
            <w:bottom w:val="none" w:sz="0" w:space="0" w:color="auto"/>
            <w:right w:val="none" w:sz="0" w:space="0" w:color="auto"/>
          </w:divBdr>
        </w:div>
        <w:div w:id="722755267">
          <w:marLeft w:val="480"/>
          <w:marRight w:val="0"/>
          <w:marTop w:val="0"/>
          <w:marBottom w:val="0"/>
          <w:divBdr>
            <w:top w:val="none" w:sz="0" w:space="0" w:color="auto"/>
            <w:left w:val="none" w:sz="0" w:space="0" w:color="auto"/>
            <w:bottom w:val="none" w:sz="0" w:space="0" w:color="auto"/>
            <w:right w:val="none" w:sz="0" w:space="0" w:color="auto"/>
          </w:divBdr>
        </w:div>
      </w:divsChild>
    </w:div>
    <w:div w:id="215971204">
      <w:bodyDiv w:val="1"/>
      <w:marLeft w:val="0"/>
      <w:marRight w:val="0"/>
      <w:marTop w:val="0"/>
      <w:marBottom w:val="0"/>
      <w:divBdr>
        <w:top w:val="none" w:sz="0" w:space="0" w:color="auto"/>
        <w:left w:val="none" w:sz="0" w:space="0" w:color="auto"/>
        <w:bottom w:val="none" w:sz="0" w:space="0" w:color="auto"/>
        <w:right w:val="none" w:sz="0" w:space="0" w:color="auto"/>
      </w:divBdr>
    </w:div>
    <w:div w:id="218134024">
      <w:bodyDiv w:val="1"/>
      <w:marLeft w:val="0"/>
      <w:marRight w:val="0"/>
      <w:marTop w:val="0"/>
      <w:marBottom w:val="0"/>
      <w:divBdr>
        <w:top w:val="none" w:sz="0" w:space="0" w:color="auto"/>
        <w:left w:val="none" w:sz="0" w:space="0" w:color="auto"/>
        <w:bottom w:val="none" w:sz="0" w:space="0" w:color="auto"/>
        <w:right w:val="none" w:sz="0" w:space="0" w:color="auto"/>
      </w:divBdr>
    </w:div>
    <w:div w:id="220989197">
      <w:bodyDiv w:val="1"/>
      <w:marLeft w:val="0"/>
      <w:marRight w:val="0"/>
      <w:marTop w:val="0"/>
      <w:marBottom w:val="0"/>
      <w:divBdr>
        <w:top w:val="none" w:sz="0" w:space="0" w:color="auto"/>
        <w:left w:val="none" w:sz="0" w:space="0" w:color="auto"/>
        <w:bottom w:val="none" w:sz="0" w:space="0" w:color="auto"/>
        <w:right w:val="none" w:sz="0" w:space="0" w:color="auto"/>
      </w:divBdr>
    </w:div>
    <w:div w:id="222763717">
      <w:bodyDiv w:val="1"/>
      <w:marLeft w:val="0"/>
      <w:marRight w:val="0"/>
      <w:marTop w:val="0"/>
      <w:marBottom w:val="0"/>
      <w:divBdr>
        <w:top w:val="none" w:sz="0" w:space="0" w:color="auto"/>
        <w:left w:val="none" w:sz="0" w:space="0" w:color="auto"/>
        <w:bottom w:val="none" w:sz="0" w:space="0" w:color="auto"/>
        <w:right w:val="none" w:sz="0" w:space="0" w:color="auto"/>
      </w:divBdr>
    </w:div>
    <w:div w:id="223220657">
      <w:marLeft w:val="0"/>
      <w:marRight w:val="0"/>
      <w:marTop w:val="0"/>
      <w:marBottom w:val="0"/>
      <w:divBdr>
        <w:top w:val="none" w:sz="0" w:space="0" w:color="auto"/>
        <w:left w:val="none" w:sz="0" w:space="0" w:color="auto"/>
        <w:bottom w:val="none" w:sz="0" w:space="0" w:color="auto"/>
        <w:right w:val="none" w:sz="0" w:space="0" w:color="auto"/>
      </w:divBdr>
    </w:div>
    <w:div w:id="225382686">
      <w:bodyDiv w:val="1"/>
      <w:marLeft w:val="0"/>
      <w:marRight w:val="0"/>
      <w:marTop w:val="0"/>
      <w:marBottom w:val="0"/>
      <w:divBdr>
        <w:top w:val="none" w:sz="0" w:space="0" w:color="auto"/>
        <w:left w:val="none" w:sz="0" w:space="0" w:color="auto"/>
        <w:bottom w:val="none" w:sz="0" w:space="0" w:color="auto"/>
        <w:right w:val="none" w:sz="0" w:space="0" w:color="auto"/>
      </w:divBdr>
      <w:divsChild>
        <w:div w:id="165949550">
          <w:marLeft w:val="480"/>
          <w:marRight w:val="0"/>
          <w:marTop w:val="0"/>
          <w:marBottom w:val="0"/>
          <w:divBdr>
            <w:top w:val="none" w:sz="0" w:space="0" w:color="auto"/>
            <w:left w:val="none" w:sz="0" w:space="0" w:color="auto"/>
            <w:bottom w:val="none" w:sz="0" w:space="0" w:color="auto"/>
            <w:right w:val="none" w:sz="0" w:space="0" w:color="auto"/>
          </w:divBdr>
        </w:div>
        <w:div w:id="62144343">
          <w:marLeft w:val="480"/>
          <w:marRight w:val="0"/>
          <w:marTop w:val="0"/>
          <w:marBottom w:val="0"/>
          <w:divBdr>
            <w:top w:val="none" w:sz="0" w:space="0" w:color="auto"/>
            <w:left w:val="none" w:sz="0" w:space="0" w:color="auto"/>
            <w:bottom w:val="none" w:sz="0" w:space="0" w:color="auto"/>
            <w:right w:val="none" w:sz="0" w:space="0" w:color="auto"/>
          </w:divBdr>
        </w:div>
        <w:div w:id="135268968">
          <w:marLeft w:val="480"/>
          <w:marRight w:val="0"/>
          <w:marTop w:val="0"/>
          <w:marBottom w:val="0"/>
          <w:divBdr>
            <w:top w:val="none" w:sz="0" w:space="0" w:color="auto"/>
            <w:left w:val="none" w:sz="0" w:space="0" w:color="auto"/>
            <w:bottom w:val="none" w:sz="0" w:space="0" w:color="auto"/>
            <w:right w:val="none" w:sz="0" w:space="0" w:color="auto"/>
          </w:divBdr>
        </w:div>
        <w:div w:id="1212811406">
          <w:marLeft w:val="480"/>
          <w:marRight w:val="0"/>
          <w:marTop w:val="0"/>
          <w:marBottom w:val="0"/>
          <w:divBdr>
            <w:top w:val="none" w:sz="0" w:space="0" w:color="auto"/>
            <w:left w:val="none" w:sz="0" w:space="0" w:color="auto"/>
            <w:bottom w:val="none" w:sz="0" w:space="0" w:color="auto"/>
            <w:right w:val="none" w:sz="0" w:space="0" w:color="auto"/>
          </w:divBdr>
        </w:div>
        <w:div w:id="1156726202">
          <w:marLeft w:val="480"/>
          <w:marRight w:val="0"/>
          <w:marTop w:val="0"/>
          <w:marBottom w:val="0"/>
          <w:divBdr>
            <w:top w:val="none" w:sz="0" w:space="0" w:color="auto"/>
            <w:left w:val="none" w:sz="0" w:space="0" w:color="auto"/>
            <w:bottom w:val="none" w:sz="0" w:space="0" w:color="auto"/>
            <w:right w:val="none" w:sz="0" w:space="0" w:color="auto"/>
          </w:divBdr>
        </w:div>
        <w:div w:id="654991873">
          <w:marLeft w:val="480"/>
          <w:marRight w:val="0"/>
          <w:marTop w:val="0"/>
          <w:marBottom w:val="0"/>
          <w:divBdr>
            <w:top w:val="none" w:sz="0" w:space="0" w:color="auto"/>
            <w:left w:val="none" w:sz="0" w:space="0" w:color="auto"/>
            <w:bottom w:val="none" w:sz="0" w:space="0" w:color="auto"/>
            <w:right w:val="none" w:sz="0" w:space="0" w:color="auto"/>
          </w:divBdr>
        </w:div>
        <w:div w:id="1834645328">
          <w:marLeft w:val="480"/>
          <w:marRight w:val="0"/>
          <w:marTop w:val="0"/>
          <w:marBottom w:val="0"/>
          <w:divBdr>
            <w:top w:val="none" w:sz="0" w:space="0" w:color="auto"/>
            <w:left w:val="none" w:sz="0" w:space="0" w:color="auto"/>
            <w:bottom w:val="none" w:sz="0" w:space="0" w:color="auto"/>
            <w:right w:val="none" w:sz="0" w:space="0" w:color="auto"/>
          </w:divBdr>
        </w:div>
        <w:div w:id="1904367771">
          <w:marLeft w:val="480"/>
          <w:marRight w:val="0"/>
          <w:marTop w:val="0"/>
          <w:marBottom w:val="0"/>
          <w:divBdr>
            <w:top w:val="none" w:sz="0" w:space="0" w:color="auto"/>
            <w:left w:val="none" w:sz="0" w:space="0" w:color="auto"/>
            <w:bottom w:val="none" w:sz="0" w:space="0" w:color="auto"/>
            <w:right w:val="none" w:sz="0" w:space="0" w:color="auto"/>
          </w:divBdr>
        </w:div>
        <w:div w:id="1294143377">
          <w:marLeft w:val="480"/>
          <w:marRight w:val="0"/>
          <w:marTop w:val="0"/>
          <w:marBottom w:val="0"/>
          <w:divBdr>
            <w:top w:val="none" w:sz="0" w:space="0" w:color="auto"/>
            <w:left w:val="none" w:sz="0" w:space="0" w:color="auto"/>
            <w:bottom w:val="none" w:sz="0" w:space="0" w:color="auto"/>
            <w:right w:val="none" w:sz="0" w:space="0" w:color="auto"/>
          </w:divBdr>
        </w:div>
        <w:div w:id="1225988545">
          <w:marLeft w:val="480"/>
          <w:marRight w:val="0"/>
          <w:marTop w:val="0"/>
          <w:marBottom w:val="0"/>
          <w:divBdr>
            <w:top w:val="none" w:sz="0" w:space="0" w:color="auto"/>
            <w:left w:val="none" w:sz="0" w:space="0" w:color="auto"/>
            <w:bottom w:val="none" w:sz="0" w:space="0" w:color="auto"/>
            <w:right w:val="none" w:sz="0" w:space="0" w:color="auto"/>
          </w:divBdr>
        </w:div>
        <w:div w:id="487670775">
          <w:marLeft w:val="480"/>
          <w:marRight w:val="0"/>
          <w:marTop w:val="0"/>
          <w:marBottom w:val="0"/>
          <w:divBdr>
            <w:top w:val="none" w:sz="0" w:space="0" w:color="auto"/>
            <w:left w:val="none" w:sz="0" w:space="0" w:color="auto"/>
            <w:bottom w:val="none" w:sz="0" w:space="0" w:color="auto"/>
            <w:right w:val="none" w:sz="0" w:space="0" w:color="auto"/>
          </w:divBdr>
        </w:div>
        <w:div w:id="2246959">
          <w:marLeft w:val="480"/>
          <w:marRight w:val="0"/>
          <w:marTop w:val="0"/>
          <w:marBottom w:val="0"/>
          <w:divBdr>
            <w:top w:val="none" w:sz="0" w:space="0" w:color="auto"/>
            <w:left w:val="none" w:sz="0" w:space="0" w:color="auto"/>
            <w:bottom w:val="none" w:sz="0" w:space="0" w:color="auto"/>
            <w:right w:val="none" w:sz="0" w:space="0" w:color="auto"/>
          </w:divBdr>
        </w:div>
        <w:div w:id="559632216">
          <w:marLeft w:val="480"/>
          <w:marRight w:val="0"/>
          <w:marTop w:val="0"/>
          <w:marBottom w:val="0"/>
          <w:divBdr>
            <w:top w:val="none" w:sz="0" w:space="0" w:color="auto"/>
            <w:left w:val="none" w:sz="0" w:space="0" w:color="auto"/>
            <w:bottom w:val="none" w:sz="0" w:space="0" w:color="auto"/>
            <w:right w:val="none" w:sz="0" w:space="0" w:color="auto"/>
          </w:divBdr>
        </w:div>
        <w:div w:id="110251630">
          <w:marLeft w:val="480"/>
          <w:marRight w:val="0"/>
          <w:marTop w:val="0"/>
          <w:marBottom w:val="0"/>
          <w:divBdr>
            <w:top w:val="none" w:sz="0" w:space="0" w:color="auto"/>
            <w:left w:val="none" w:sz="0" w:space="0" w:color="auto"/>
            <w:bottom w:val="none" w:sz="0" w:space="0" w:color="auto"/>
            <w:right w:val="none" w:sz="0" w:space="0" w:color="auto"/>
          </w:divBdr>
        </w:div>
        <w:div w:id="2005278148">
          <w:marLeft w:val="480"/>
          <w:marRight w:val="0"/>
          <w:marTop w:val="0"/>
          <w:marBottom w:val="0"/>
          <w:divBdr>
            <w:top w:val="none" w:sz="0" w:space="0" w:color="auto"/>
            <w:left w:val="none" w:sz="0" w:space="0" w:color="auto"/>
            <w:bottom w:val="none" w:sz="0" w:space="0" w:color="auto"/>
            <w:right w:val="none" w:sz="0" w:space="0" w:color="auto"/>
          </w:divBdr>
        </w:div>
        <w:div w:id="2146270213">
          <w:marLeft w:val="480"/>
          <w:marRight w:val="0"/>
          <w:marTop w:val="0"/>
          <w:marBottom w:val="0"/>
          <w:divBdr>
            <w:top w:val="none" w:sz="0" w:space="0" w:color="auto"/>
            <w:left w:val="none" w:sz="0" w:space="0" w:color="auto"/>
            <w:bottom w:val="none" w:sz="0" w:space="0" w:color="auto"/>
            <w:right w:val="none" w:sz="0" w:space="0" w:color="auto"/>
          </w:divBdr>
        </w:div>
        <w:div w:id="2084332643">
          <w:marLeft w:val="480"/>
          <w:marRight w:val="0"/>
          <w:marTop w:val="0"/>
          <w:marBottom w:val="0"/>
          <w:divBdr>
            <w:top w:val="none" w:sz="0" w:space="0" w:color="auto"/>
            <w:left w:val="none" w:sz="0" w:space="0" w:color="auto"/>
            <w:bottom w:val="none" w:sz="0" w:space="0" w:color="auto"/>
            <w:right w:val="none" w:sz="0" w:space="0" w:color="auto"/>
          </w:divBdr>
        </w:div>
        <w:div w:id="1196507611">
          <w:marLeft w:val="480"/>
          <w:marRight w:val="0"/>
          <w:marTop w:val="0"/>
          <w:marBottom w:val="0"/>
          <w:divBdr>
            <w:top w:val="none" w:sz="0" w:space="0" w:color="auto"/>
            <w:left w:val="none" w:sz="0" w:space="0" w:color="auto"/>
            <w:bottom w:val="none" w:sz="0" w:space="0" w:color="auto"/>
            <w:right w:val="none" w:sz="0" w:space="0" w:color="auto"/>
          </w:divBdr>
        </w:div>
        <w:div w:id="138767768">
          <w:marLeft w:val="480"/>
          <w:marRight w:val="0"/>
          <w:marTop w:val="0"/>
          <w:marBottom w:val="0"/>
          <w:divBdr>
            <w:top w:val="none" w:sz="0" w:space="0" w:color="auto"/>
            <w:left w:val="none" w:sz="0" w:space="0" w:color="auto"/>
            <w:bottom w:val="none" w:sz="0" w:space="0" w:color="auto"/>
            <w:right w:val="none" w:sz="0" w:space="0" w:color="auto"/>
          </w:divBdr>
        </w:div>
        <w:div w:id="2069959516">
          <w:marLeft w:val="480"/>
          <w:marRight w:val="0"/>
          <w:marTop w:val="0"/>
          <w:marBottom w:val="0"/>
          <w:divBdr>
            <w:top w:val="none" w:sz="0" w:space="0" w:color="auto"/>
            <w:left w:val="none" w:sz="0" w:space="0" w:color="auto"/>
            <w:bottom w:val="none" w:sz="0" w:space="0" w:color="auto"/>
            <w:right w:val="none" w:sz="0" w:space="0" w:color="auto"/>
          </w:divBdr>
        </w:div>
        <w:div w:id="881795458">
          <w:marLeft w:val="480"/>
          <w:marRight w:val="0"/>
          <w:marTop w:val="0"/>
          <w:marBottom w:val="0"/>
          <w:divBdr>
            <w:top w:val="none" w:sz="0" w:space="0" w:color="auto"/>
            <w:left w:val="none" w:sz="0" w:space="0" w:color="auto"/>
            <w:bottom w:val="none" w:sz="0" w:space="0" w:color="auto"/>
            <w:right w:val="none" w:sz="0" w:space="0" w:color="auto"/>
          </w:divBdr>
        </w:div>
        <w:div w:id="284194293">
          <w:marLeft w:val="480"/>
          <w:marRight w:val="0"/>
          <w:marTop w:val="0"/>
          <w:marBottom w:val="0"/>
          <w:divBdr>
            <w:top w:val="none" w:sz="0" w:space="0" w:color="auto"/>
            <w:left w:val="none" w:sz="0" w:space="0" w:color="auto"/>
            <w:bottom w:val="none" w:sz="0" w:space="0" w:color="auto"/>
            <w:right w:val="none" w:sz="0" w:space="0" w:color="auto"/>
          </w:divBdr>
        </w:div>
        <w:div w:id="1616599588">
          <w:marLeft w:val="480"/>
          <w:marRight w:val="0"/>
          <w:marTop w:val="0"/>
          <w:marBottom w:val="0"/>
          <w:divBdr>
            <w:top w:val="none" w:sz="0" w:space="0" w:color="auto"/>
            <w:left w:val="none" w:sz="0" w:space="0" w:color="auto"/>
            <w:bottom w:val="none" w:sz="0" w:space="0" w:color="auto"/>
            <w:right w:val="none" w:sz="0" w:space="0" w:color="auto"/>
          </w:divBdr>
        </w:div>
        <w:div w:id="1097287499">
          <w:marLeft w:val="480"/>
          <w:marRight w:val="0"/>
          <w:marTop w:val="0"/>
          <w:marBottom w:val="0"/>
          <w:divBdr>
            <w:top w:val="none" w:sz="0" w:space="0" w:color="auto"/>
            <w:left w:val="none" w:sz="0" w:space="0" w:color="auto"/>
            <w:bottom w:val="none" w:sz="0" w:space="0" w:color="auto"/>
            <w:right w:val="none" w:sz="0" w:space="0" w:color="auto"/>
          </w:divBdr>
        </w:div>
        <w:div w:id="697967402">
          <w:marLeft w:val="480"/>
          <w:marRight w:val="0"/>
          <w:marTop w:val="0"/>
          <w:marBottom w:val="0"/>
          <w:divBdr>
            <w:top w:val="none" w:sz="0" w:space="0" w:color="auto"/>
            <w:left w:val="none" w:sz="0" w:space="0" w:color="auto"/>
            <w:bottom w:val="none" w:sz="0" w:space="0" w:color="auto"/>
            <w:right w:val="none" w:sz="0" w:space="0" w:color="auto"/>
          </w:divBdr>
        </w:div>
        <w:div w:id="201483375">
          <w:marLeft w:val="480"/>
          <w:marRight w:val="0"/>
          <w:marTop w:val="0"/>
          <w:marBottom w:val="0"/>
          <w:divBdr>
            <w:top w:val="none" w:sz="0" w:space="0" w:color="auto"/>
            <w:left w:val="none" w:sz="0" w:space="0" w:color="auto"/>
            <w:bottom w:val="none" w:sz="0" w:space="0" w:color="auto"/>
            <w:right w:val="none" w:sz="0" w:space="0" w:color="auto"/>
          </w:divBdr>
        </w:div>
        <w:div w:id="743114586">
          <w:marLeft w:val="480"/>
          <w:marRight w:val="0"/>
          <w:marTop w:val="0"/>
          <w:marBottom w:val="0"/>
          <w:divBdr>
            <w:top w:val="none" w:sz="0" w:space="0" w:color="auto"/>
            <w:left w:val="none" w:sz="0" w:space="0" w:color="auto"/>
            <w:bottom w:val="none" w:sz="0" w:space="0" w:color="auto"/>
            <w:right w:val="none" w:sz="0" w:space="0" w:color="auto"/>
          </w:divBdr>
        </w:div>
        <w:div w:id="169225729">
          <w:marLeft w:val="480"/>
          <w:marRight w:val="0"/>
          <w:marTop w:val="0"/>
          <w:marBottom w:val="0"/>
          <w:divBdr>
            <w:top w:val="none" w:sz="0" w:space="0" w:color="auto"/>
            <w:left w:val="none" w:sz="0" w:space="0" w:color="auto"/>
            <w:bottom w:val="none" w:sz="0" w:space="0" w:color="auto"/>
            <w:right w:val="none" w:sz="0" w:space="0" w:color="auto"/>
          </w:divBdr>
        </w:div>
        <w:div w:id="1863976964">
          <w:marLeft w:val="480"/>
          <w:marRight w:val="0"/>
          <w:marTop w:val="0"/>
          <w:marBottom w:val="0"/>
          <w:divBdr>
            <w:top w:val="none" w:sz="0" w:space="0" w:color="auto"/>
            <w:left w:val="none" w:sz="0" w:space="0" w:color="auto"/>
            <w:bottom w:val="none" w:sz="0" w:space="0" w:color="auto"/>
            <w:right w:val="none" w:sz="0" w:space="0" w:color="auto"/>
          </w:divBdr>
        </w:div>
        <w:div w:id="184102869">
          <w:marLeft w:val="480"/>
          <w:marRight w:val="0"/>
          <w:marTop w:val="0"/>
          <w:marBottom w:val="0"/>
          <w:divBdr>
            <w:top w:val="none" w:sz="0" w:space="0" w:color="auto"/>
            <w:left w:val="none" w:sz="0" w:space="0" w:color="auto"/>
            <w:bottom w:val="none" w:sz="0" w:space="0" w:color="auto"/>
            <w:right w:val="none" w:sz="0" w:space="0" w:color="auto"/>
          </w:divBdr>
        </w:div>
        <w:div w:id="642613244">
          <w:marLeft w:val="480"/>
          <w:marRight w:val="0"/>
          <w:marTop w:val="0"/>
          <w:marBottom w:val="0"/>
          <w:divBdr>
            <w:top w:val="none" w:sz="0" w:space="0" w:color="auto"/>
            <w:left w:val="none" w:sz="0" w:space="0" w:color="auto"/>
            <w:bottom w:val="none" w:sz="0" w:space="0" w:color="auto"/>
            <w:right w:val="none" w:sz="0" w:space="0" w:color="auto"/>
          </w:divBdr>
        </w:div>
        <w:div w:id="429088764">
          <w:marLeft w:val="480"/>
          <w:marRight w:val="0"/>
          <w:marTop w:val="0"/>
          <w:marBottom w:val="0"/>
          <w:divBdr>
            <w:top w:val="none" w:sz="0" w:space="0" w:color="auto"/>
            <w:left w:val="none" w:sz="0" w:space="0" w:color="auto"/>
            <w:bottom w:val="none" w:sz="0" w:space="0" w:color="auto"/>
            <w:right w:val="none" w:sz="0" w:space="0" w:color="auto"/>
          </w:divBdr>
        </w:div>
        <w:div w:id="1721247820">
          <w:marLeft w:val="480"/>
          <w:marRight w:val="0"/>
          <w:marTop w:val="0"/>
          <w:marBottom w:val="0"/>
          <w:divBdr>
            <w:top w:val="none" w:sz="0" w:space="0" w:color="auto"/>
            <w:left w:val="none" w:sz="0" w:space="0" w:color="auto"/>
            <w:bottom w:val="none" w:sz="0" w:space="0" w:color="auto"/>
            <w:right w:val="none" w:sz="0" w:space="0" w:color="auto"/>
          </w:divBdr>
        </w:div>
        <w:div w:id="220596855">
          <w:marLeft w:val="480"/>
          <w:marRight w:val="0"/>
          <w:marTop w:val="0"/>
          <w:marBottom w:val="0"/>
          <w:divBdr>
            <w:top w:val="none" w:sz="0" w:space="0" w:color="auto"/>
            <w:left w:val="none" w:sz="0" w:space="0" w:color="auto"/>
            <w:bottom w:val="none" w:sz="0" w:space="0" w:color="auto"/>
            <w:right w:val="none" w:sz="0" w:space="0" w:color="auto"/>
          </w:divBdr>
        </w:div>
        <w:div w:id="243804607">
          <w:marLeft w:val="480"/>
          <w:marRight w:val="0"/>
          <w:marTop w:val="0"/>
          <w:marBottom w:val="0"/>
          <w:divBdr>
            <w:top w:val="none" w:sz="0" w:space="0" w:color="auto"/>
            <w:left w:val="none" w:sz="0" w:space="0" w:color="auto"/>
            <w:bottom w:val="none" w:sz="0" w:space="0" w:color="auto"/>
            <w:right w:val="none" w:sz="0" w:space="0" w:color="auto"/>
          </w:divBdr>
        </w:div>
        <w:div w:id="299313661">
          <w:marLeft w:val="480"/>
          <w:marRight w:val="0"/>
          <w:marTop w:val="0"/>
          <w:marBottom w:val="0"/>
          <w:divBdr>
            <w:top w:val="none" w:sz="0" w:space="0" w:color="auto"/>
            <w:left w:val="none" w:sz="0" w:space="0" w:color="auto"/>
            <w:bottom w:val="none" w:sz="0" w:space="0" w:color="auto"/>
            <w:right w:val="none" w:sz="0" w:space="0" w:color="auto"/>
          </w:divBdr>
        </w:div>
        <w:div w:id="1646083780">
          <w:marLeft w:val="480"/>
          <w:marRight w:val="0"/>
          <w:marTop w:val="0"/>
          <w:marBottom w:val="0"/>
          <w:divBdr>
            <w:top w:val="none" w:sz="0" w:space="0" w:color="auto"/>
            <w:left w:val="none" w:sz="0" w:space="0" w:color="auto"/>
            <w:bottom w:val="none" w:sz="0" w:space="0" w:color="auto"/>
            <w:right w:val="none" w:sz="0" w:space="0" w:color="auto"/>
          </w:divBdr>
        </w:div>
        <w:div w:id="1861973386">
          <w:marLeft w:val="480"/>
          <w:marRight w:val="0"/>
          <w:marTop w:val="0"/>
          <w:marBottom w:val="0"/>
          <w:divBdr>
            <w:top w:val="none" w:sz="0" w:space="0" w:color="auto"/>
            <w:left w:val="none" w:sz="0" w:space="0" w:color="auto"/>
            <w:bottom w:val="none" w:sz="0" w:space="0" w:color="auto"/>
            <w:right w:val="none" w:sz="0" w:space="0" w:color="auto"/>
          </w:divBdr>
        </w:div>
        <w:div w:id="1328905081">
          <w:marLeft w:val="480"/>
          <w:marRight w:val="0"/>
          <w:marTop w:val="0"/>
          <w:marBottom w:val="0"/>
          <w:divBdr>
            <w:top w:val="none" w:sz="0" w:space="0" w:color="auto"/>
            <w:left w:val="none" w:sz="0" w:space="0" w:color="auto"/>
            <w:bottom w:val="none" w:sz="0" w:space="0" w:color="auto"/>
            <w:right w:val="none" w:sz="0" w:space="0" w:color="auto"/>
          </w:divBdr>
        </w:div>
        <w:div w:id="1989743104">
          <w:marLeft w:val="480"/>
          <w:marRight w:val="0"/>
          <w:marTop w:val="0"/>
          <w:marBottom w:val="0"/>
          <w:divBdr>
            <w:top w:val="none" w:sz="0" w:space="0" w:color="auto"/>
            <w:left w:val="none" w:sz="0" w:space="0" w:color="auto"/>
            <w:bottom w:val="none" w:sz="0" w:space="0" w:color="auto"/>
            <w:right w:val="none" w:sz="0" w:space="0" w:color="auto"/>
          </w:divBdr>
        </w:div>
        <w:div w:id="373232806">
          <w:marLeft w:val="480"/>
          <w:marRight w:val="0"/>
          <w:marTop w:val="0"/>
          <w:marBottom w:val="0"/>
          <w:divBdr>
            <w:top w:val="none" w:sz="0" w:space="0" w:color="auto"/>
            <w:left w:val="none" w:sz="0" w:space="0" w:color="auto"/>
            <w:bottom w:val="none" w:sz="0" w:space="0" w:color="auto"/>
            <w:right w:val="none" w:sz="0" w:space="0" w:color="auto"/>
          </w:divBdr>
        </w:div>
        <w:div w:id="1161503221">
          <w:marLeft w:val="480"/>
          <w:marRight w:val="0"/>
          <w:marTop w:val="0"/>
          <w:marBottom w:val="0"/>
          <w:divBdr>
            <w:top w:val="none" w:sz="0" w:space="0" w:color="auto"/>
            <w:left w:val="none" w:sz="0" w:space="0" w:color="auto"/>
            <w:bottom w:val="none" w:sz="0" w:space="0" w:color="auto"/>
            <w:right w:val="none" w:sz="0" w:space="0" w:color="auto"/>
          </w:divBdr>
        </w:div>
        <w:div w:id="1065640130">
          <w:marLeft w:val="480"/>
          <w:marRight w:val="0"/>
          <w:marTop w:val="0"/>
          <w:marBottom w:val="0"/>
          <w:divBdr>
            <w:top w:val="none" w:sz="0" w:space="0" w:color="auto"/>
            <w:left w:val="none" w:sz="0" w:space="0" w:color="auto"/>
            <w:bottom w:val="none" w:sz="0" w:space="0" w:color="auto"/>
            <w:right w:val="none" w:sz="0" w:space="0" w:color="auto"/>
          </w:divBdr>
        </w:div>
        <w:div w:id="496271063">
          <w:marLeft w:val="480"/>
          <w:marRight w:val="0"/>
          <w:marTop w:val="0"/>
          <w:marBottom w:val="0"/>
          <w:divBdr>
            <w:top w:val="none" w:sz="0" w:space="0" w:color="auto"/>
            <w:left w:val="none" w:sz="0" w:space="0" w:color="auto"/>
            <w:bottom w:val="none" w:sz="0" w:space="0" w:color="auto"/>
            <w:right w:val="none" w:sz="0" w:space="0" w:color="auto"/>
          </w:divBdr>
        </w:div>
        <w:div w:id="565188093">
          <w:marLeft w:val="480"/>
          <w:marRight w:val="0"/>
          <w:marTop w:val="0"/>
          <w:marBottom w:val="0"/>
          <w:divBdr>
            <w:top w:val="none" w:sz="0" w:space="0" w:color="auto"/>
            <w:left w:val="none" w:sz="0" w:space="0" w:color="auto"/>
            <w:bottom w:val="none" w:sz="0" w:space="0" w:color="auto"/>
            <w:right w:val="none" w:sz="0" w:space="0" w:color="auto"/>
          </w:divBdr>
        </w:div>
        <w:div w:id="115412705">
          <w:marLeft w:val="480"/>
          <w:marRight w:val="0"/>
          <w:marTop w:val="0"/>
          <w:marBottom w:val="0"/>
          <w:divBdr>
            <w:top w:val="none" w:sz="0" w:space="0" w:color="auto"/>
            <w:left w:val="none" w:sz="0" w:space="0" w:color="auto"/>
            <w:bottom w:val="none" w:sz="0" w:space="0" w:color="auto"/>
            <w:right w:val="none" w:sz="0" w:space="0" w:color="auto"/>
          </w:divBdr>
        </w:div>
        <w:div w:id="1338920041">
          <w:marLeft w:val="480"/>
          <w:marRight w:val="0"/>
          <w:marTop w:val="0"/>
          <w:marBottom w:val="0"/>
          <w:divBdr>
            <w:top w:val="none" w:sz="0" w:space="0" w:color="auto"/>
            <w:left w:val="none" w:sz="0" w:space="0" w:color="auto"/>
            <w:bottom w:val="none" w:sz="0" w:space="0" w:color="auto"/>
            <w:right w:val="none" w:sz="0" w:space="0" w:color="auto"/>
          </w:divBdr>
        </w:div>
        <w:div w:id="1955552688">
          <w:marLeft w:val="480"/>
          <w:marRight w:val="0"/>
          <w:marTop w:val="0"/>
          <w:marBottom w:val="0"/>
          <w:divBdr>
            <w:top w:val="none" w:sz="0" w:space="0" w:color="auto"/>
            <w:left w:val="none" w:sz="0" w:space="0" w:color="auto"/>
            <w:bottom w:val="none" w:sz="0" w:space="0" w:color="auto"/>
            <w:right w:val="none" w:sz="0" w:space="0" w:color="auto"/>
          </w:divBdr>
        </w:div>
        <w:div w:id="1253272847">
          <w:marLeft w:val="480"/>
          <w:marRight w:val="0"/>
          <w:marTop w:val="0"/>
          <w:marBottom w:val="0"/>
          <w:divBdr>
            <w:top w:val="none" w:sz="0" w:space="0" w:color="auto"/>
            <w:left w:val="none" w:sz="0" w:space="0" w:color="auto"/>
            <w:bottom w:val="none" w:sz="0" w:space="0" w:color="auto"/>
            <w:right w:val="none" w:sz="0" w:space="0" w:color="auto"/>
          </w:divBdr>
        </w:div>
        <w:div w:id="304506907">
          <w:marLeft w:val="480"/>
          <w:marRight w:val="0"/>
          <w:marTop w:val="0"/>
          <w:marBottom w:val="0"/>
          <w:divBdr>
            <w:top w:val="none" w:sz="0" w:space="0" w:color="auto"/>
            <w:left w:val="none" w:sz="0" w:space="0" w:color="auto"/>
            <w:bottom w:val="none" w:sz="0" w:space="0" w:color="auto"/>
            <w:right w:val="none" w:sz="0" w:space="0" w:color="auto"/>
          </w:divBdr>
        </w:div>
        <w:div w:id="1974287150">
          <w:marLeft w:val="480"/>
          <w:marRight w:val="0"/>
          <w:marTop w:val="0"/>
          <w:marBottom w:val="0"/>
          <w:divBdr>
            <w:top w:val="none" w:sz="0" w:space="0" w:color="auto"/>
            <w:left w:val="none" w:sz="0" w:space="0" w:color="auto"/>
            <w:bottom w:val="none" w:sz="0" w:space="0" w:color="auto"/>
            <w:right w:val="none" w:sz="0" w:space="0" w:color="auto"/>
          </w:divBdr>
        </w:div>
        <w:div w:id="1931500028">
          <w:marLeft w:val="480"/>
          <w:marRight w:val="0"/>
          <w:marTop w:val="0"/>
          <w:marBottom w:val="0"/>
          <w:divBdr>
            <w:top w:val="none" w:sz="0" w:space="0" w:color="auto"/>
            <w:left w:val="none" w:sz="0" w:space="0" w:color="auto"/>
            <w:bottom w:val="none" w:sz="0" w:space="0" w:color="auto"/>
            <w:right w:val="none" w:sz="0" w:space="0" w:color="auto"/>
          </w:divBdr>
        </w:div>
        <w:div w:id="822309802">
          <w:marLeft w:val="480"/>
          <w:marRight w:val="0"/>
          <w:marTop w:val="0"/>
          <w:marBottom w:val="0"/>
          <w:divBdr>
            <w:top w:val="none" w:sz="0" w:space="0" w:color="auto"/>
            <w:left w:val="none" w:sz="0" w:space="0" w:color="auto"/>
            <w:bottom w:val="none" w:sz="0" w:space="0" w:color="auto"/>
            <w:right w:val="none" w:sz="0" w:space="0" w:color="auto"/>
          </w:divBdr>
        </w:div>
        <w:div w:id="1616445634">
          <w:marLeft w:val="480"/>
          <w:marRight w:val="0"/>
          <w:marTop w:val="0"/>
          <w:marBottom w:val="0"/>
          <w:divBdr>
            <w:top w:val="none" w:sz="0" w:space="0" w:color="auto"/>
            <w:left w:val="none" w:sz="0" w:space="0" w:color="auto"/>
            <w:bottom w:val="none" w:sz="0" w:space="0" w:color="auto"/>
            <w:right w:val="none" w:sz="0" w:space="0" w:color="auto"/>
          </w:divBdr>
        </w:div>
        <w:div w:id="522594394">
          <w:marLeft w:val="480"/>
          <w:marRight w:val="0"/>
          <w:marTop w:val="0"/>
          <w:marBottom w:val="0"/>
          <w:divBdr>
            <w:top w:val="none" w:sz="0" w:space="0" w:color="auto"/>
            <w:left w:val="none" w:sz="0" w:space="0" w:color="auto"/>
            <w:bottom w:val="none" w:sz="0" w:space="0" w:color="auto"/>
            <w:right w:val="none" w:sz="0" w:space="0" w:color="auto"/>
          </w:divBdr>
        </w:div>
        <w:div w:id="387531213">
          <w:marLeft w:val="480"/>
          <w:marRight w:val="0"/>
          <w:marTop w:val="0"/>
          <w:marBottom w:val="0"/>
          <w:divBdr>
            <w:top w:val="none" w:sz="0" w:space="0" w:color="auto"/>
            <w:left w:val="none" w:sz="0" w:space="0" w:color="auto"/>
            <w:bottom w:val="none" w:sz="0" w:space="0" w:color="auto"/>
            <w:right w:val="none" w:sz="0" w:space="0" w:color="auto"/>
          </w:divBdr>
        </w:div>
        <w:div w:id="2102753383">
          <w:marLeft w:val="480"/>
          <w:marRight w:val="0"/>
          <w:marTop w:val="0"/>
          <w:marBottom w:val="0"/>
          <w:divBdr>
            <w:top w:val="none" w:sz="0" w:space="0" w:color="auto"/>
            <w:left w:val="none" w:sz="0" w:space="0" w:color="auto"/>
            <w:bottom w:val="none" w:sz="0" w:space="0" w:color="auto"/>
            <w:right w:val="none" w:sz="0" w:space="0" w:color="auto"/>
          </w:divBdr>
        </w:div>
        <w:div w:id="1071079096">
          <w:marLeft w:val="480"/>
          <w:marRight w:val="0"/>
          <w:marTop w:val="0"/>
          <w:marBottom w:val="0"/>
          <w:divBdr>
            <w:top w:val="none" w:sz="0" w:space="0" w:color="auto"/>
            <w:left w:val="none" w:sz="0" w:space="0" w:color="auto"/>
            <w:bottom w:val="none" w:sz="0" w:space="0" w:color="auto"/>
            <w:right w:val="none" w:sz="0" w:space="0" w:color="auto"/>
          </w:divBdr>
        </w:div>
        <w:div w:id="1748184206">
          <w:marLeft w:val="480"/>
          <w:marRight w:val="0"/>
          <w:marTop w:val="0"/>
          <w:marBottom w:val="0"/>
          <w:divBdr>
            <w:top w:val="none" w:sz="0" w:space="0" w:color="auto"/>
            <w:left w:val="none" w:sz="0" w:space="0" w:color="auto"/>
            <w:bottom w:val="none" w:sz="0" w:space="0" w:color="auto"/>
            <w:right w:val="none" w:sz="0" w:space="0" w:color="auto"/>
          </w:divBdr>
        </w:div>
        <w:div w:id="1491559608">
          <w:marLeft w:val="480"/>
          <w:marRight w:val="0"/>
          <w:marTop w:val="0"/>
          <w:marBottom w:val="0"/>
          <w:divBdr>
            <w:top w:val="none" w:sz="0" w:space="0" w:color="auto"/>
            <w:left w:val="none" w:sz="0" w:space="0" w:color="auto"/>
            <w:bottom w:val="none" w:sz="0" w:space="0" w:color="auto"/>
            <w:right w:val="none" w:sz="0" w:space="0" w:color="auto"/>
          </w:divBdr>
        </w:div>
        <w:div w:id="302540630">
          <w:marLeft w:val="480"/>
          <w:marRight w:val="0"/>
          <w:marTop w:val="0"/>
          <w:marBottom w:val="0"/>
          <w:divBdr>
            <w:top w:val="none" w:sz="0" w:space="0" w:color="auto"/>
            <w:left w:val="none" w:sz="0" w:space="0" w:color="auto"/>
            <w:bottom w:val="none" w:sz="0" w:space="0" w:color="auto"/>
            <w:right w:val="none" w:sz="0" w:space="0" w:color="auto"/>
          </w:divBdr>
        </w:div>
        <w:div w:id="1740252784">
          <w:marLeft w:val="480"/>
          <w:marRight w:val="0"/>
          <w:marTop w:val="0"/>
          <w:marBottom w:val="0"/>
          <w:divBdr>
            <w:top w:val="none" w:sz="0" w:space="0" w:color="auto"/>
            <w:left w:val="none" w:sz="0" w:space="0" w:color="auto"/>
            <w:bottom w:val="none" w:sz="0" w:space="0" w:color="auto"/>
            <w:right w:val="none" w:sz="0" w:space="0" w:color="auto"/>
          </w:divBdr>
        </w:div>
        <w:div w:id="638727769">
          <w:marLeft w:val="480"/>
          <w:marRight w:val="0"/>
          <w:marTop w:val="0"/>
          <w:marBottom w:val="0"/>
          <w:divBdr>
            <w:top w:val="none" w:sz="0" w:space="0" w:color="auto"/>
            <w:left w:val="none" w:sz="0" w:space="0" w:color="auto"/>
            <w:bottom w:val="none" w:sz="0" w:space="0" w:color="auto"/>
            <w:right w:val="none" w:sz="0" w:space="0" w:color="auto"/>
          </w:divBdr>
        </w:div>
        <w:div w:id="2136554334">
          <w:marLeft w:val="480"/>
          <w:marRight w:val="0"/>
          <w:marTop w:val="0"/>
          <w:marBottom w:val="0"/>
          <w:divBdr>
            <w:top w:val="none" w:sz="0" w:space="0" w:color="auto"/>
            <w:left w:val="none" w:sz="0" w:space="0" w:color="auto"/>
            <w:bottom w:val="none" w:sz="0" w:space="0" w:color="auto"/>
            <w:right w:val="none" w:sz="0" w:space="0" w:color="auto"/>
          </w:divBdr>
        </w:div>
        <w:div w:id="826362027">
          <w:marLeft w:val="480"/>
          <w:marRight w:val="0"/>
          <w:marTop w:val="0"/>
          <w:marBottom w:val="0"/>
          <w:divBdr>
            <w:top w:val="none" w:sz="0" w:space="0" w:color="auto"/>
            <w:left w:val="none" w:sz="0" w:space="0" w:color="auto"/>
            <w:bottom w:val="none" w:sz="0" w:space="0" w:color="auto"/>
            <w:right w:val="none" w:sz="0" w:space="0" w:color="auto"/>
          </w:divBdr>
        </w:div>
        <w:div w:id="1884168668">
          <w:marLeft w:val="480"/>
          <w:marRight w:val="0"/>
          <w:marTop w:val="0"/>
          <w:marBottom w:val="0"/>
          <w:divBdr>
            <w:top w:val="none" w:sz="0" w:space="0" w:color="auto"/>
            <w:left w:val="none" w:sz="0" w:space="0" w:color="auto"/>
            <w:bottom w:val="none" w:sz="0" w:space="0" w:color="auto"/>
            <w:right w:val="none" w:sz="0" w:space="0" w:color="auto"/>
          </w:divBdr>
        </w:div>
        <w:div w:id="162210910">
          <w:marLeft w:val="480"/>
          <w:marRight w:val="0"/>
          <w:marTop w:val="0"/>
          <w:marBottom w:val="0"/>
          <w:divBdr>
            <w:top w:val="none" w:sz="0" w:space="0" w:color="auto"/>
            <w:left w:val="none" w:sz="0" w:space="0" w:color="auto"/>
            <w:bottom w:val="none" w:sz="0" w:space="0" w:color="auto"/>
            <w:right w:val="none" w:sz="0" w:space="0" w:color="auto"/>
          </w:divBdr>
        </w:div>
        <w:div w:id="1315914576">
          <w:marLeft w:val="480"/>
          <w:marRight w:val="0"/>
          <w:marTop w:val="0"/>
          <w:marBottom w:val="0"/>
          <w:divBdr>
            <w:top w:val="none" w:sz="0" w:space="0" w:color="auto"/>
            <w:left w:val="none" w:sz="0" w:space="0" w:color="auto"/>
            <w:bottom w:val="none" w:sz="0" w:space="0" w:color="auto"/>
            <w:right w:val="none" w:sz="0" w:space="0" w:color="auto"/>
          </w:divBdr>
        </w:div>
        <w:div w:id="8334941">
          <w:marLeft w:val="480"/>
          <w:marRight w:val="0"/>
          <w:marTop w:val="0"/>
          <w:marBottom w:val="0"/>
          <w:divBdr>
            <w:top w:val="none" w:sz="0" w:space="0" w:color="auto"/>
            <w:left w:val="none" w:sz="0" w:space="0" w:color="auto"/>
            <w:bottom w:val="none" w:sz="0" w:space="0" w:color="auto"/>
            <w:right w:val="none" w:sz="0" w:space="0" w:color="auto"/>
          </w:divBdr>
        </w:div>
        <w:div w:id="721489006">
          <w:marLeft w:val="480"/>
          <w:marRight w:val="0"/>
          <w:marTop w:val="0"/>
          <w:marBottom w:val="0"/>
          <w:divBdr>
            <w:top w:val="none" w:sz="0" w:space="0" w:color="auto"/>
            <w:left w:val="none" w:sz="0" w:space="0" w:color="auto"/>
            <w:bottom w:val="none" w:sz="0" w:space="0" w:color="auto"/>
            <w:right w:val="none" w:sz="0" w:space="0" w:color="auto"/>
          </w:divBdr>
        </w:div>
        <w:div w:id="1939369149">
          <w:marLeft w:val="480"/>
          <w:marRight w:val="0"/>
          <w:marTop w:val="0"/>
          <w:marBottom w:val="0"/>
          <w:divBdr>
            <w:top w:val="none" w:sz="0" w:space="0" w:color="auto"/>
            <w:left w:val="none" w:sz="0" w:space="0" w:color="auto"/>
            <w:bottom w:val="none" w:sz="0" w:space="0" w:color="auto"/>
            <w:right w:val="none" w:sz="0" w:space="0" w:color="auto"/>
          </w:divBdr>
        </w:div>
        <w:div w:id="678242135">
          <w:marLeft w:val="480"/>
          <w:marRight w:val="0"/>
          <w:marTop w:val="0"/>
          <w:marBottom w:val="0"/>
          <w:divBdr>
            <w:top w:val="none" w:sz="0" w:space="0" w:color="auto"/>
            <w:left w:val="none" w:sz="0" w:space="0" w:color="auto"/>
            <w:bottom w:val="none" w:sz="0" w:space="0" w:color="auto"/>
            <w:right w:val="none" w:sz="0" w:space="0" w:color="auto"/>
          </w:divBdr>
        </w:div>
        <w:div w:id="1088579428">
          <w:marLeft w:val="480"/>
          <w:marRight w:val="0"/>
          <w:marTop w:val="0"/>
          <w:marBottom w:val="0"/>
          <w:divBdr>
            <w:top w:val="none" w:sz="0" w:space="0" w:color="auto"/>
            <w:left w:val="none" w:sz="0" w:space="0" w:color="auto"/>
            <w:bottom w:val="none" w:sz="0" w:space="0" w:color="auto"/>
            <w:right w:val="none" w:sz="0" w:space="0" w:color="auto"/>
          </w:divBdr>
        </w:div>
        <w:div w:id="440104218">
          <w:marLeft w:val="480"/>
          <w:marRight w:val="0"/>
          <w:marTop w:val="0"/>
          <w:marBottom w:val="0"/>
          <w:divBdr>
            <w:top w:val="none" w:sz="0" w:space="0" w:color="auto"/>
            <w:left w:val="none" w:sz="0" w:space="0" w:color="auto"/>
            <w:bottom w:val="none" w:sz="0" w:space="0" w:color="auto"/>
            <w:right w:val="none" w:sz="0" w:space="0" w:color="auto"/>
          </w:divBdr>
        </w:div>
        <w:div w:id="65537162">
          <w:marLeft w:val="480"/>
          <w:marRight w:val="0"/>
          <w:marTop w:val="0"/>
          <w:marBottom w:val="0"/>
          <w:divBdr>
            <w:top w:val="none" w:sz="0" w:space="0" w:color="auto"/>
            <w:left w:val="none" w:sz="0" w:space="0" w:color="auto"/>
            <w:bottom w:val="none" w:sz="0" w:space="0" w:color="auto"/>
            <w:right w:val="none" w:sz="0" w:space="0" w:color="auto"/>
          </w:divBdr>
        </w:div>
        <w:div w:id="968247541">
          <w:marLeft w:val="480"/>
          <w:marRight w:val="0"/>
          <w:marTop w:val="0"/>
          <w:marBottom w:val="0"/>
          <w:divBdr>
            <w:top w:val="none" w:sz="0" w:space="0" w:color="auto"/>
            <w:left w:val="none" w:sz="0" w:space="0" w:color="auto"/>
            <w:bottom w:val="none" w:sz="0" w:space="0" w:color="auto"/>
            <w:right w:val="none" w:sz="0" w:space="0" w:color="auto"/>
          </w:divBdr>
        </w:div>
        <w:div w:id="133641997">
          <w:marLeft w:val="480"/>
          <w:marRight w:val="0"/>
          <w:marTop w:val="0"/>
          <w:marBottom w:val="0"/>
          <w:divBdr>
            <w:top w:val="none" w:sz="0" w:space="0" w:color="auto"/>
            <w:left w:val="none" w:sz="0" w:space="0" w:color="auto"/>
            <w:bottom w:val="none" w:sz="0" w:space="0" w:color="auto"/>
            <w:right w:val="none" w:sz="0" w:space="0" w:color="auto"/>
          </w:divBdr>
        </w:div>
      </w:divsChild>
    </w:div>
    <w:div w:id="232593737">
      <w:bodyDiv w:val="1"/>
      <w:marLeft w:val="0"/>
      <w:marRight w:val="0"/>
      <w:marTop w:val="0"/>
      <w:marBottom w:val="0"/>
      <w:divBdr>
        <w:top w:val="none" w:sz="0" w:space="0" w:color="auto"/>
        <w:left w:val="none" w:sz="0" w:space="0" w:color="auto"/>
        <w:bottom w:val="none" w:sz="0" w:space="0" w:color="auto"/>
        <w:right w:val="none" w:sz="0" w:space="0" w:color="auto"/>
      </w:divBdr>
    </w:div>
    <w:div w:id="236479957">
      <w:bodyDiv w:val="1"/>
      <w:marLeft w:val="0"/>
      <w:marRight w:val="0"/>
      <w:marTop w:val="0"/>
      <w:marBottom w:val="0"/>
      <w:divBdr>
        <w:top w:val="none" w:sz="0" w:space="0" w:color="auto"/>
        <w:left w:val="none" w:sz="0" w:space="0" w:color="auto"/>
        <w:bottom w:val="none" w:sz="0" w:space="0" w:color="auto"/>
        <w:right w:val="none" w:sz="0" w:space="0" w:color="auto"/>
      </w:divBdr>
    </w:div>
    <w:div w:id="237524811">
      <w:bodyDiv w:val="1"/>
      <w:marLeft w:val="0"/>
      <w:marRight w:val="0"/>
      <w:marTop w:val="0"/>
      <w:marBottom w:val="0"/>
      <w:divBdr>
        <w:top w:val="none" w:sz="0" w:space="0" w:color="auto"/>
        <w:left w:val="none" w:sz="0" w:space="0" w:color="auto"/>
        <w:bottom w:val="none" w:sz="0" w:space="0" w:color="auto"/>
        <w:right w:val="none" w:sz="0" w:space="0" w:color="auto"/>
      </w:divBdr>
      <w:divsChild>
        <w:div w:id="67114900">
          <w:marLeft w:val="480"/>
          <w:marRight w:val="0"/>
          <w:marTop w:val="0"/>
          <w:marBottom w:val="0"/>
          <w:divBdr>
            <w:top w:val="none" w:sz="0" w:space="0" w:color="auto"/>
            <w:left w:val="none" w:sz="0" w:space="0" w:color="auto"/>
            <w:bottom w:val="none" w:sz="0" w:space="0" w:color="auto"/>
            <w:right w:val="none" w:sz="0" w:space="0" w:color="auto"/>
          </w:divBdr>
        </w:div>
        <w:div w:id="243341778">
          <w:marLeft w:val="480"/>
          <w:marRight w:val="0"/>
          <w:marTop w:val="0"/>
          <w:marBottom w:val="0"/>
          <w:divBdr>
            <w:top w:val="none" w:sz="0" w:space="0" w:color="auto"/>
            <w:left w:val="none" w:sz="0" w:space="0" w:color="auto"/>
            <w:bottom w:val="none" w:sz="0" w:space="0" w:color="auto"/>
            <w:right w:val="none" w:sz="0" w:space="0" w:color="auto"/>
          </w:divBdr>
        </w:div>
        <w:div w:id="197739243">
          <w:marLeft w:val="480"/>
          <w:marRight w:val="0"/>
          <w:marTop w:val="0"/>
          <w:marBottom w:val="0"/>
          <w:divBdr>
            <w:top w:val="none" w:sz="0" w:space="0" w:color="auto"/>
            <w:left w:val="none" w:sz="0" w:space="0" w:color="auto"/>
            <w:bottom w:val="none" w:sz="0" w:space="0" w:color="auto"/>
            <w:right w:val="none" w:sz="0" w:space="0" w:color="auto"/>
          </w:divBdr>
        </w:div>
        <w:div w:id="1106343785">
          <w:marLeft w:val="480"/>
          <w:marRight w:val="0"/>
          <w:marTop w:val="0"/>
          <w:marBottom w:val="0"/>
          <w:divBdr>
            <w:top w:val="none" w:sz="0" w:space="0" w:color="auto"/>
            <w:left w:val="none" w:sz="0" w:space="0" w:color="auto"/>
            <w:bottom w:val="none" w:sz="0" w:space="0" w:color="auto"/>
            <w:right w:val="none" w:sz="0" w:space="0" w:color="auto"/>
          </w:divBdr>
        </w:div>
        <w:div w:id="606741289">
          <w:marLeft w:val="480"/>
          <w:marRight w:val="0"/>
          <w:marTop w:val="0"/>
          <w:marBottom w:val="0"/>
          <w:divBdr>
            <w:top w:val="none" w:sz="0" w:space="0" w:color="auto"/>
            <w:left w:val="none" w:sz="0" w:space="0" w:color="auto"/>
            <w:bottom w:val="none" w:sz="0" w:space="0" w:color="auto"/>
            <w:right w:val="none" w:sz="0" w:space="0" w:color="auto"/>
          </w:divBdr>
        </w:div>
        <w:div w:id="1719743326">
          <w:marLeft w:val="480"/>
          <w:marRight w:val="0"/>
          <w:marTop w:val="0"/>
          <w:marBottom w:val="0"/>
          <w:divBdr>
            <w:top w:val="none" w:sz="0" w:space="0" w:color="auto"/>
            <w:left w:val="none" w:sz="0" w:space="0" w:color="auto"/>
            <w:bottom w:val="none" w:sz="0" w:space="0" w:color="auto"/>
            <w:right w:val="none" w:sz="0" w:space="0" w:color="auto"/>
          </w:divBdr>
        </w:div>
        <w:div w:id="973220395">
          <w:marLeft w:val="480"/>
          <w:marRight w:val="0"/>
          <w:marTop w:val="0"/>
          <w:marBottom w:val="0"/>
          <w:divBdr>
            <w:top w:val="none" w:sz="0" w:space="0" w:color="auto"/>
            <w:left w:val="none" w:sz="0" w:space="0" w:color="auto"/>
            <w:bottom w:val="none" w:sz="0" w:space="0" w:color="auto"/>
            <w:right w:val="none" w:sz="0" w:space="0" w:color="auto"/>
          </w:divBdr>
        </w:div>
        <w:div w:id="1432428395">
          <w:marLeft w:val="480"/>
          <w:marRight w:val="0"/>
          <w:marTop w:val="0"/>
          <w:marBottom w:val="0"/>
          <w:divBdr>
            <w:top w:val="none" w:sz="0" w:space="0" w:color="auto"/>
            <w:left w:val="none" w:sz="0" w:space="0" w:color="auto"/>
            <w:bottom w:val="none" w:sz="0" w:space="0" w:color="auto"/>
            <w:right w:val="none" w:sz="0" w:space="0" w:color="auto"/>
          </w:divBdr>
        </w:div>
        <w:div w:id="1423182389">
          <w:marLeft w:val="480"/>
          <w:marRight w:val="0"/>
          <w:marTop w:val="0"/>
          <w:marBottom w:val="0"/>
          <w:divBdr>
            <w:top w:val="none" w:sz="0" w:space="0" w:color="auto"/>
            <w:left w:val="none" w:sz="0" w:space="0" w:color="auto"/>
            <w:bottom w:val="none" w:sz="0" w:space="0" w:color="auto"/>
            <w:right w:val="none" w:sz="0" w:space="0" w:color="auto"/>
          </w:divBdr>
        </w:div>
        <w:div w:id="186188418">
          <w:marLeft w:val="480"/>
          <w:marRight w:val="0"/>
          <w:marTop w:val="0"/>
          <w:marBottom w:val="0"/>
          <w:divBdr>
            <w:top w:val="none" w:sz="0" w:space="0" w:color="auto"/>
            <w:left w:val="none" w:sz="0" w:space="0" w:color="auto"/>
            <w:bottom w:val="none" w:sz="0" w:space="0" w:color="auto"/>
            <w:right w:val="none" w:sz="0" w:space="0" w:color="auto"/>
          </w:divBdr>
        </w:div>
        <w:div w:id="878401258">
          <w:marLeft w:val="480"/>
          <w:marRight w:val="0"/>
          <w:marTop w:val="0"/>
          <w:marBottom w:val="0"/>
          <w:divBdr>
            <w:top w:val="none" w:sz="0" w:space="0" w:color="auto"/>
            <w:left w:val="none" w:sz="0" w:space="0" w:color="auto"/>
            <w:bottom w:val="none" w:sz="0" w:space="0" w:color="auto"/>
            <w:right w:val="none" w:sz="0" w:space="0" w:color="auto"/>
          </w:divBdr>
        </w:div>
        <w:div w:id="2118214477">
          <w:marLeft w:val="480"/>
          <w:marRight w:val="0"/>
          <w:marTop w:val="0"/>
          <w:marBottom w:val="0"/>
          <w:divBdr>
            <w:top w:val="none" w:sz="0" w:space="0" w:color="auto"/>
            <w:left w:val="none" w:sz="0" w:space="0" w:color="auto"/>
            <w:bottom w:val="none" w:sz="0" w:space="0" w:color="auto"/>
            <w:right w:val="none" w:sz="0" w:space="0" w:color="auto"/>
          </w:divBdr>
        </w:div>
        <w:div w:id="714112910">
          <w:marLeft w:val="480"/>
          <w:marRight w:val="0"/>
          <w:marTop w:val="0"/>
          <w:marBottom w:val="0"/>
          <w:divBdr>
            <w:top w:val="none" w:sz="0" w:space="0" w:color="auto"/>
            <w:left w:val="none" w:sz="0" w:space="0" w:color="auto"/>
            <w:bottom w:val="none" w:sz="0" w:space="0" w:color="auto"/>
            <w:right w:val="none" w:sz="0" w:space="0" w:color="auto"/>
          </w:divBdr>
        </w:div>
        <w:div w:id="622083201">
          <w:marLeft w:val="480"/>
          <w:marRight w:val="0"/>
          <w:marTop w:val="0"/>
          <w:marBottom w:val="0"/>
          <w:divBdr>
            <w:top w:val="none" w:sz="0" w:space="0" w:color="auto"/>
            <w:left w:val="none" w:sz="0" w:space="0" w:color="auto"/>
            <w:bottom w:val="none" w:sz="0" w:space="0" w:color="auto"/>
            <w:right w:val="none" w:sz="0" w:space="0" w:color="auto"/>
          </w:divBdr>
        </w:div>
        <w:div w:id="756709386">
          <w:marLeft w:val="480"/>
          <w:marRight w:val="0"/>
          <w:marTop w:val="0"/>
          <w:marBottom w:val="0"/>
          <w:divBdr>
            <w:top w:val="none" w:sz="0" w:space="0" w:color="auto"/>
            <w:left w:val="none" w:sz="0" w:space="0" w:color="auto"/>
            <w:bottom w:val="none" w:sz="0" w:space="0" w:color="auto"/>
            <w:right w:val="none" w:sz="0" w:space="0" w:color="auto"/>
          </w:divBdr>
        </w:div>
        <w:div w:id="906917070">
          <w:marLeft w:val="480"/>
          <w:marRight w:val="0"/>
          <w:marTop w:val="0"/>
          <w:marBottom w:val="0"/>
          <w:divBdr>
            <w:top w:val="none" w:sz="0" w:space="0" w:color="auto"/>
            <w:left w:val="none" w:sz="0" w:space="0" w:color="auto"/>
            <w:bottom w:val="none" w:sz="0" w:space="0" w:color="auto"/>
            <w:right w:val="none" w:sz="0" w:space="0" w:color="auto"/>
          </w:divBdr>
        </w:div>
        <w:div w:id="594555866">
          <w:marLeft w:val="480"/>
          <w:marRight w:val="0"/>
          <w:marTop w:val="0"/>
          <w:marBottom w:val="0"/>
          <w:divBdr>
            <w:top w:val="none" w:sz="0" w:space="0" w:color="auto"/>
            <w:left w:val="none" w:sz="0" w:space="0" w:color="auto"/>
            <w:bottom w:val="none" w:sz="0" w:space="0" w:color="auto"/>
            <w:right w:val="none" w:sz="0" w:space="0" w:color="auto"/>
          </w:divBdr>
        </w:div>
        <w:div w:id="1276136579">
          <w:marLeft w:val="480"/>
          <w:marRight w:val="0"/>
          <w:marTop w:val="0"/>
          <w:marBottom w:val="0"/>
          <w:divBdr>
            <w:top w:val="none" w:sz="0" w:space="0" w:color="auto"/>
            <w:left w:val="none" w:sz="0" w:space="0" w:color="auto"/>
            <w:bottom w:val="none" w:sz="0" w:space="0" w:color="auto"/>
            <w:right w:val="none" w:sz="0" w:space="0" w:color="auto"/>
          </w:divBdr>
        </w:div>
        <w:div w:id="1532574680">
          <w:marLeft w:val="480"/>
          <w:marRight w:val="0"/>
          <w:marTop w:val="0"/>
          <w:marBottom w:val="0"/>
          <w:divBdr>
            <w:top w:val="none" w:sz="0" w:space="0" w:color="auto"/>
            <w:left w:val="none" w:sz="0" w:space="0" w:color="auto"/>
            <w:bottom w:val="none" w:sz="0" w:space="0" w:color="auto"/>
            <w:right w:val="none" w:sz="0" w:space="0" w:color="auto"/>
          </w:divBdr>
        </w:div>
        <w:div w:id="1880823539">
          <w:marLeft w:val="480"/>
          <w:marRight w:val="0"/>
          <w:marTop w:val="0"/>
          <w:marBottom w:val="0"/>
          <w:divBdr>
            <w:top w:val="none" w:sz="0" w:space="0" w:color="auto"/>
            <w:left w:val="none" w:sz="0" w:space="0" w:color="auto"/>
            <w:bottom w:val="none" w:sz="0" w:space="0" w:color="auto"/>
            <w:right w:val="none" w:sz="0" w:space="0" w:color="auto"/>
          </w:divBdr>
        </w:div>
        <w:div w:id="37512781">
          <w:marLeft w:val="480"/>
          <w:marRight w:val="0"/>
          <w:marTop w:val="0"/>
          <w:marBottom w:val="0"/>
          <w:divBdr>
            <w:top w:val="none" w:sz="0" w:space="0" w:color="auto"/>
            <w:left w:val="none" w:sz="0" w:space="0" w:color="auto"/>
            <w:bottom w:val="none" w:sz="0" w:space="0" w:color="auto"/>
            <w:right w:val="none" w:sz="0" w:space="0" w:color="auto"/>
          </w:divBdr>
        </w:div>
        <w:div w:id="1349139438">
          <w:marLeft w:val="480"/>
          <w:marRight w:val="0"/>
          <w:marTop w:val="0"/>
          <w:marBottom w:val="0"/>
          <w:divBdr>
            <w:top w:val="none" w:sz="0" w:space="0" w:color="auto"/>
            <w:left w:val="none" w:sz="0" w:space="0" w:color="auto"/>
            <w:bottom w:val="none" w:sz="0" w:space="0" w:color="auto"/>
            <w:right w:val="none" w:sz="0" w:space="0" w:color="auto"/>
          </w:divBdr>
        </w:div>
        <w:div w:id="705789448">
          <w:marLeft w:val="480"/>
          <w:marRight w:val="0"/>
          <w:marTop w:val="0"/>
          <w:marBottom w:val="0"/>
          <w:divBdr>
            <w:top w:val="none" w:sz="0" w:space="0" w:color="auto"/>
            <w:left w:val="none" w:sz="0" w:space="0" w:color="auto"/>
            <w:bottom w:val="none" w:sz="0" w:space="0" w:color="auto"/>
            <w:right w:val="none" w:sz="0" w:space="0" w:color="auto"/>
          </w:divBdr>
        </w:div>
        <w:div w:id="568615655">
          <w:marLeft w:val="480"/>
          <w:marRight w:val="0"/>
          <w:marTop w:val="0"/>
          <w:marBottom w:val="0"/>
          <w:divBdr>
            <w:top w:val="none" w:sz="0" w:space="0" w:color="auto"/>
            <w:left w:val="none" w:sz="0" w:space="0" w:color="auto"/>
            <w:bottom w:val="none" w:sz="0" w:space="0" w:color="auto"/>
            <w:right w:val="none" w:sz="0" w:space="0" w:color="auto"/>
          </w:divBdr>
        </w:div>
        <w:div w:id="1824589319">
          <w:marLeft w:val="480"/>
          <w:marRight w:val="0"/>
          <w:marTop w:val="0"/>
          <w:marBottom w:val="0"/>
          <w:divBdr>
            <w:top w:val="none" w:sz="0" w:space="0" w:color="auto"/>
            <w:left w:val="none" w:sz="0" w:space="0" w:color="auto"/>
            <w:bottom w:val="none" w:sz="0" w:space="0" w:color="auto"/>
            <w:right w:val="none" w:sz="0" w:space="0" w:color="auto"/>
          </w:divBdr>
        </w:div>
        <w:div w:id="1393852222">
          <w:marLeft w:val="480"/>
          <w:marRight w:val="0"/>
          <w:marTop w:val="0"/>
          <w:marBottom w:val="0"/>
          <w:divBdr>
            <w:top w:val="none" w:sz="0" w:space="0" w:color="auto"/>
            <w:left w:val="none" w:sz="0" w:space="0" w:color="auto"/>
            <w:bottom w:val="none" w:sz="0" w:space="0" w:color="auto"/>
            <w:right w:val="none" w:sz="0" w:space="0" w:color="auto"/>
          </w:divBdr>
        </w:div>
        <w:div w:id="541334140">
          <w:marLeft w:val="480"/>
          <w:marRight w:val="0"/>
          <w:marTop w:val="0"/>
          <w:marBottom w:val="0"/>
          <w:divBdr>
            <w:top w:val="none" w:sz="0" w:space="0" w:color="auto"/>
            <w:left w:val="none" w:sz="0" w:space="0" w:color="auto"/>
            <w:bottom w:val="none" w:sz="0" w:space="0" w:color="auto"/>
            <w:right w:val="none" w:sz="0" w:space="0" w:color="auto"/>
          </w:divBdr>
        </w:div>
        <w:div w:id="153255504">
          <w:marLeft w:val="480"/>
          <w:marRight w:val="0"/>
          <w:marTop w:val="0"/>
          <w:marBottom w:val="0"/>
          <w:divBdr>
            <w:top w:val="none" w:sz="0" w:space="0" w:color="auto"/>
            <w:left w:val="none" w:sz="0" w:space="0" w:color="auto"/>
            <w:bottom w:val="none" w:sz="0" w:space="0" w:color="auto"/>
            <w:right w:val="none" w:sz="0" w:space="0" w:color="auto"/>
          </w:divBdr>
        </w:div>
        <w:div w:id="1777166000">
          <w:marLeft w:val="480"/>
          <w:marRight w:val="0"/>
          <w:marTop w:val="0"/>
          <w:marBottom w:val="0"/>
          <w:divBdr>
            <w:top w:val="none" w:sz="0" w:space="0" w:color="auto"/>
            <w:left w:val="none" w:sz="0" w:space="0" w:color="auto"/>
            <w:bottom w:val="none" w:sz="0" w:space="0" w:color="auto"/>
            <w:right w:val="none" w:sz="0" w:space="0" w:color="auto"/>
          </w:divBdr>
        </w:div>
        <w:div w:id="488056825">
          <w:marLeft w:val="480"/>
          <w:marRight w:val="0"/>
          <w:marTop w:val="0"/>
          <w:marBottom w:val="0"/>
          <w:divBdr>
            <w:top w:val="none" w:sz="0" w:space="0" w:color="auto"/>
            <w:left w:val="none" w:sz="0" w:space="0" w:color="auto"/>
            <w:bottom w:val="none" w:sz="0" w:space="0" w:color="auto"/>
            <w:right w:val="none" w:sz="0" w:space="0" w:color="auto"/>
          </w:divBdr>
        </w:div>
        <w:div w:id="40176039">
          <w:marLeft w:val="480"/>
          <w:marRight w:val="0"/>
          <w:marTop w:val="0"/>
          <w:marBottom w:val="0"/>
          <w:divBdr>
            <w:top w:val="none" w:sz="0" w:space="0" w:color="auto"/>
            <w:left w:val="none" w:sz="0" w:space="0" w:color="auto"/>
            <w:bottom w:val="none" w:sz="0" w:space="0" w:color="auto"/>
            <w:right w:val="none" w:sz="0" w:space="0" w:color="auto"/>
          </w:divBdr>
        </w:div>
        <w:div w:id="1293370089">
          <w:marLeft w:val="480"/>
          <w:marRight w:val="0"/>
          <w:marTop w:val="0"/>
          <w:marBottom w:val="0"/>
          <w:divBdr>
            <w:top w:val="none" w:sz="0" w:space="0" w:color="auto"/>
            <w:left w:val="none" w:sz="0" w:space="0" w:color="auto"/>
            <w:bottom w:val="none" w:sz="0" w:space="0" w:color="auto"/>
            <w:right w:val="none" w:sz="0" w:space="0" w:color="auto"/>
          </w:divBdr>
        </w:div>
        <w:div w:id="227111287">
          <w:marLeft w:val="480"/>
          <w:marRight w:val="0"/>
          <w:marTop w:val="0"/>
          <w:marBottom w:val="0"/>
          <w:divBdr>
            <w:top w:val="none" w:sz="0" w:space="0" w:color="auto"/>
            <w:left w:val="none" w:sz="0" w:space="0" w:color="auto"/>
            <w:bottom w:val="none" w:sz="0" w:space="0" w:color="auto"/>
            <w:right w:val="none" w:sz="0" w:space="0" w:color="auto"/>
          </w:divBdr>
        </w:div>
        <w:div w:id="2061704172">
          <w:marLeft w:val="480"/>
          <w:marRight w:val="0"/>
          <w:marTop w:val="0"/>
          <w:marBottom w:val="0"/>
          <w:divBdr>
            <w:top w:val="none" w:sz="0" w:space="0" w:color="auto"/>
            <w:left w:val="none" w:sz="0" w:space="0" w:color="auto"/>
            <w:bottom w:val="none" w:sz="0" w:space="0" w:color="auto"/>
            <w:right w:val="none" w:sz="0" w:space="0" w:color="auto"/>
          </w:divBdr>
        </w:div>
        <w:div w:id="1198157298">
          <w:marLeft w:val="480"/>
          <w:marRight w:val="0"/>
          <w:marTop w:val="0"/>
          <w:marBottom w:val="0"/>
          <w:divBdr>
            <w:top w:val="none" w:sz="0" w:space="0" w:color="auto"/>
            <w:left w:val="none" w:sz="0" w:space="0" w:color="auto"/>
            <w:bottom w:val="none" w:sz="0" w:space="0" w:color="auto"/>
            <w:right w:val="none" w:sz="0" w:space="0" w:color="auto"/>
          </w:divBdr>
        </w:div>
        <w:div w:id="2109351394">
          <w:marLeft w:val="480"/>
          <w:marRight w:val="0"/>
          <w:marTop w:val="0"/>
          <w:marBottom w:val="0"/>
          <w:divBdr>
            <w:top w:val="none" w:sz="0" w:space="0" w:color="auto"/>
            <w:left w:val="none" w:sz="0" w:space="0" w:color="auto"/>
            <w:bottom w:val="none" w:sz="0" w:space="0" w:color="auto"/>
            <w:right w:val="none" w:sz="0" w:space="0" w:color="auto"/>
          </w:divBdr>
        </w:div>
        <w:div w:id="1645043253">
          <w:marLeft w:val="480"/>
          <w:marRight w:val="0"/>
          <w:marTop w:val="0"/>
          <w:marBottom w:val="0"/>
          <w:divBdr>
            <w:top w:val="none" w:sz="0" w:space="0" w:color="auto"/>
            <w:left w:val="none" w:sz="0" w:space="0" w:color="auto"/>
            <w:bottom w:val="none" w:sz="0" w:space="0" w:color="auto"/>
            <w:right w:val="none" w:sz="0" w:space="0" w:color="auto"/>
          </w:divBdr>
        </w:div>
        <w:div w:id="765538182">
          <w:marLeft w:val="480"/>
          <w:marRight w:val="0"/>
          <w:marTop w:val="0"/>
          <w:marBottom w:val="0"/>
          <w:divBdr>
            <w:top w:val="none" w:sz="0" w:space="0" w:color="auto"/>
            <w:left w:val="none" w:sz="0" w:space="0" w:color="auto"/>
            <w:bottom w:val="none" w:sz="0" w:space="0" w:color="auto"/>
            <w:right w:val="none" w:sz="0" w:space="0" w:color="auto"/>
          </w:divBdr>
        </w:div>
        <w:div w:id="1225801843">
          <w:marLeft w:val="480"/>
          <w:marRight w:val="0"/>
          <w:marTop w:val="0"/>
          <w:marBottom w:val="0"/>
          <w:divBdr>
            <w:top w:val="none" w:sz="0" w:space="0" w:color="auto"/>
            <w:left w:val="none" w:sz="0" w:space="0" w:color="auto"/>
            <w:bottom w:val="none" w:sz="0" w:space="0" w:color="auto"/>
            <w:right w:val="none" w:sz="0" w:space="0" w:color="auto"/>
          </w:divBdr>
        </w:div>
        <w:div w:id="150415535">
          <w:marLeft w:val="480"/>
          <w:marRight w:val="0"/>
          <w:marTop w:val="0"/>
          <w:marBottom w:val="0"/>
          <w:divBdr>
            <w:top w:val="none" w:sz="0" w:space="0" w:color="auto"/>
            <w:left w:val="none" w:sz="0" w:space="0" w:color="auto"/>
            <w:bottom w:val="none" w:sz="0" w:space="0" w:color="auto"/>
            <w:right w:val="none" w:sz="0" w:space="0" w:color="auto"/>
          </w:divBdr>
        </w:div>
        <w:div w:id="1486387011">
          <w:marLeft w:val="480"/>
          <w:marRight w:val="0"/>
          <w:marTop w:val="0"/>
          <w:marBottom w:val="0"/>
          <w:divBdr>
            <w:top w:val="none" w:sz="0" w:space="0" w:color="auto"/>
            <w:left w:val="none" w:sz="0" w:space="0" w:color="auto"/>
            <w:bottom w:val="none" w:sz="0" w:space="0" w:color="auto"/>
            <w:right w:val="none" w:sz="0" w:space="0" w:color="auto"/>
          </w:divBdr>
        </w:div>
        <w:div w:id="1961833812">
          <w:marLeft w:val="480"/>
          <w:marRight w:val="0"/>
          <w:marTop w:val="0"/>
          <w:marBottom w:val="0"/>
          <w:divBdr>
            <w:top w:val="none" w:sz="0" w:space="0" w:color="auto"/>
            <w:left w:val="none" w:sz="0" w:space="0" w:color="auto"/>
            <w:bottom w:val="none" w:sz="0" w:space="0" w:color="auto"/>
            <w:right w:val="none" w:sz="0" w:space="0" w:color="auto"/>
          </w:divBdr>
        </w:div>
        <w:div w:id="1708874412">
          <w:marLeft w:val="480"/>
          <w:marRight w:val="0"/>
          <w:marTop w:val="0"/>
          <w:marBottom w:val="0"/>
          <w:divBdr>
            <w:top w:val="none" w:sz="0" w:space="0" w:color="auto"/>
            <w:left w:val="none" w:sz="0" w:space="0" w:color="auto"/>
            <w:bottom w:val="none" w:sz="0" w:space="0" w:color="auto"/>
            <w:right w:val="none" w:sz="0" w:space="0" w:color="auto"/>
          </w:divBdr>
        </w:div>
        <w:div w:id="330564593">
          <w:marLeft w:val="480"/>
          <w:marRight w:val="0"/>
          <w:marTop w:val="0"/>
          <w:marBottom w:val="0"/>
          <w:divBdr>
            <w:top w:val="none" w:sz="0" w:space="0" w:color="auto"/>
            <w:left w:val="none" w:sz="0" w:space="0" w:color="auto"/>
            <w:bottom w:val="none" w:sz="0" w:space="0" w:color="auto"/>
            <w:right w:val="none" w:sz="0" w:space="0" w:color="auto"/>
          </w:divBdr>
        </w:div>
        <w:div w:id="1021856390">
          <w:marLeft w:val="480"/>
          <w:marRight w:val="0"/>
          <w:marTop w:val="0"/>
          <w:marBottom w:val="0"/>
          <w:divBdr>
            <w:top w:val="none" w:sz="0" w:space="0" w:color="auto"/>
            <w:left w:val="none" w:sz="0" w:space="0" w:color="auto"/>
            <w:bottom w:val="none" w:sz="0" w:space="0" w:color="auto"/>
            <w:right w:val="none" w:sz="0" w:space="0" w:color="auto"/>
          </w:divBdr>
        </w:div>
        <w:div w:id="344551912">
          <w:marLeft w:val="480"/>
          <w:marRight w:val="0"/>
          <w:marTop w:val="0"/>
          <w:marBottom w:val="0"/>
          <w:divBdr>
            <w:top w:val="none" w:sz="0" w:space="0" w:color="auto"/>
            <w:left w:val="none" w:sz="0" w:space="0" w:color="auto"/>
            <w:bottom w:val="none" w:sz="0" w:space="0" w:color="auto"/>
            <w:right w:val="none" w:sz="0" w:space="0" w:color="auto"/>
          </w:divBdr>
        </w:div>
        <w:div w:id="216667980">
          <w:marLeft w:val="480"/>
          <w:marRight w:val="0"/>
          <w:marTop w:val="0"/>
          <w:marBottom w:val="0"/>
          <w:divBdr>
            <w:top w:val="none" w:sz="0" w:space="0" w:color="auto"/>
            <w:left w:val="none" w:sz="0" w:space="0" w:color="auto"/>
            <w:bottom w:val="none" w:sz="0" w:space="0" w:color="auto"/>
            <w:right w:val="none" w:sz="0" w:space="0" w:color="auto"/>
          </w:divBdr>
        </w:div>
        <w:div w:id="1601141179">
          <w:marLeft w:val="480"/>
          <w:marRight w:val="0"/>
          <w:marTop w:val="0"/>
          <w:marBottom w:val="0"/>
          <w:divBdr>
            <w:top w:val="none" w:sz="0" w:space="0" w:color="auto"/>
            <w:left w:val="none" w:sz="0" w:space="0" w:color="auto"/>
            <w:bottom w:val="none" w:sz="0" w:space="0" w:color="auto"/>
            <w:right w:val="none" w:sz="0" w:space="0" w:color="auto"/>
          </w:divBdr>
        </w:div>
        <w:div w:id="939146884">
          <w:marLeft w:val="480"/>
          <w:marRight w:val="0"/>
          <w:marTop w:val="0"/>
          <w:marBottom w:val="0"/>
          <w:divBdr>
            <w:top w:val="none" w:sz="0" w:space="0" w:color="auto"/>
            <w:left w:val="none" w:sz="0" w:space="0" w:color="auto"/>
            <w:bottom w:val="none" w:sz="0" w:space="0" w:color="auto"/>
            <w:right w:val="none" w:sz="0" w:space="0" w:color="auto"/>
          </w:divBdr>
        </w:div>
        <w:div w:id="2014918046">
          <w:marLeft w:val="480"/>
          <w:marRight w:val="0"/>
          <w:marTop w:val="0"/>
          <w:marBottom w:val="0"/>
          <w:divBdr>
            <w:top w:val="none" w:sz="0" w:space="0" w:color="auto"/>
            <w:left w:val="none" w:sz="0" w:space="0" w:color="auto"/>
            <w:bottom w:val="none" w:sz="0" w:space="0" w:color="auto"/>
            <w:right w:val="none" w:sz="0" w:space="0" w:color="auto"/>
          </w:divBdr>
        </w:div>
        <w:div w:id="1955748329">
          <w:marLeft w:val="480"/>
          <w:marRight w:val="0"/>
          <w:marTop w:val="0"/>
          <w:marBottom w:val="0"/>
          <w:divBdr>
            <w:top w:val="none" w:sz="0" w:space="0" w:color="auto"/>
            <w:left w:val="none" w:sz="0" w:space="0" w:color="auto"/>
            <w:bottom w:val="none" w:sz="0" w:space="0" w:color="auto"/>
            <w:right w:val="none" w:sz="0" w:space="0" w:color="auto"/>
          </w:divBdr>
        </w:div>
        <w:div w:id="1654410575">
          <w:marLeft w:val="480"/>
          <w:marRight w:val="0"/>
          <w:marTop w:val="0"/>
          <w:marBottom w:val="0"/>
          <w:divBdr>
            <w:top w:val="none" w:sz="0" w:space="0" w:color="auto"/>
            <w:left w:val="none" w:sz="0" w:space="0" w:color="auto"/>
            <w:bottom w:val="none" w:sz="0" w:space="0" w:color="auto"/>
            <w:right w:val="none" w:sz="0" w:space="0" w:color="auto"/>
          </w:divBdr>
        </w:div>
        <w:div w:id="1627156243">
          <w:marLeft w:val="480"/>
          <w:marRight w:val="0"/>
          <w:marTop w:val="0"/>
          <w:marBottom w:val="0"/>
          <w:divBdr>
            <w:top w:val="none" w:sz="0" w:space="0" w:color="auto"/>
            <w:left w:val="none" w:sz="0" w:space="0" w:color="auto"/>
            <w:bottom w:val="none" w:sz="0" w:space="0" w:color="auto"/>
            <w:right w:val="none" w:sz="0" w:space="0" w:color="auto"/>
          </w:divBdr>
        </w:div>
        <w:div w:id="1621574673">
          <w:marLeft w:val="480"/>
          <w:marRight w:val="0"/>
          <w:marTop w:val="0"/>
          <w:marBottom w:val="0"/>
          <w:divBdr>
            <w:top w:val="none" w:sz="0" w:space="0" w:color="auto"/>
            <w:left w:val="none" w:sz="0" w:space="0" w:color="auto"/>
            <w:bottom w:val="none" w:sz="0" w:space="0" w:color="auto"/>
            <w:right w:val="none" w:sz="0" w:space="0" w:color="auto"/>
          </w:divBdr>
        </w:div>
        <w:div w:id="1726684191">
          <w:marLeft w:val="480"/>
          <w:marRight w:val="0"/>
          <w:marTop w:val="0"/>
          <w:marBottom w:val="0"/>
          <w:divBdr>
            <w:top w:val="none" w:sz="0" w:space="0" w:color="auto"/>
            <w:left w:val="none" w:sz="0" w:space="0" w:color="auto"/>
            <w:bottom w:val="none" w:sz="0" w:space="0" w:color="auto"/>
            <w:right w:val="none" w:sz="0" w:space="0" w:color="auto"/>
          </w:divBdr>
        </w:div>
        <w:div w:id="1912347250">
          <w:marLeft w:val="480"/>
          <w:marRight w:val="0"/>
          <w:marTop w:val="0"/>
          <w:marBottom w:val="0"/>
          <w:divBdr>
            <w:top w:val="none" w:sz="0" w:space="0" w:color="auto"/>
            <w:left w:val="none" w:sz="0" w:space="0" w:color="auto"/>
            <w:bottom w:val="none" w:sz="0" w:space="0" w:color="auto"/>
            <w:right w:val="none" w:sz="0" w:space="0" w:color="auto"/>
          </w:divBdr>
        </w:div>
        <w:div w:id="85922831">
          <w:marLeft w:val="480"/>
          <w:marRight w:val="0"/>
          <w:marTop w:val="0"/>
          <w:marBottom w:val="0"/>
          <w:divBdr>
            <w:top w:val="none" w:sz="0" w:space="0" w:color="auto"/>
            <w:left w:val="none" w:sz="0" w:space="0" w:color="auto"/>
            <w:bottom w:val="none" w:sz="0" w:space="0" w:color="auto"/>
            <w:right w:val="none" w:sz="0" w:space="0" w:color="auto"/>
          </w:divBdr>
        </w:div>
        <w:div w:id="296841826">
          <w:marLeft w:val="480"/>
          <w:marRight w:val="0"/>
          <w:marTop w:val="0"/>
          <w:marBottom w:val="0"/>
          <w:divBdr>
            <w:top w:val="none" w:sz="0" w:space="0" w:color="auto"/>
            <w:left w:val="none" w:sz="0" w:space="0" w:color="auto"/>
            <w:bottom w:val="none" w:sz="0" w:space="0" w:color="auto"/>
            <w:right w:val="none" w:sz="0" w:space="0" w:color="auto"/>
          </w:divBdr>
        </w:div>
        <w:div w:id="1385526537">
          <w:marLeft w:val="480"/>
          <w:marRight w:val="0"/>
          <w:marTop w:val="0"/>
          <w:marBottom w:val="0"/>
          <w:divBdr>
            <w:top w:val="none" w:sz="0" w:space="0" w:color="auto"/>
            <w:left w:val="none" w:sz="0" w:space="0" w:color="auto"/>
            <w:bottom w:val="none" w:sz="0" w:space="0" w:color="auto"/>
            <w:right w:val="none" w:sz="0" w:space="0" w:color="auto"/>
          </w:divBdr>
        </w:div>
        <w:div w:id="42288877">
          <w:marLeft w:val="480"/>
          <w:marRight w:val="0"/>
          <w:marTop w:val="0"/>
          <w:marBottom w:val="0"/>
          <w:divBdr>
            <w:top w:val="none" w:sz="0" w:space="0" w:color="auto"/>
            <w:left w:val="none" w:sz="0" w:space="0" w:color="auto"/>
            <w:bottom w:val="none" w:sz="0" w:space="0" w:color="auto"/>
            <w:right w:val="none" w:sz="0" w:space="0" w:color="auto"/>
          </w:divBdr>
        </w:div>
        <w:div w:id="503858700">
          <w:marLeft w:val="480"/>
          <w:marRight w:val="0"/>
          <w:marTop w:val="0"/>
          <w:marBottom w:val="0"/>
          <w:divBdr>
            <w:top w:val="none" w:sz="0" w:space="0" w:color="auto"/>
            <w:left w:val="none" w:sz="0" w:space="0" w:color="auto"/>
            <w:bottom w:val="none" w:sz="0" w:space="0" w:color="auto"/>
            <w:right w:val="none" w:sz="0" w:space="0" w:color="auto"/>
          </w:divBdr>
        </w:div>
        <w:div w:id="1279800223">
          <w:marLeft w:val="480"/>
          <w:marRight w:val="0"/>
          <w:marTop w:val="0"/>
          <w:marBottom w:val="0"/>
          <w:divBdr>
            <w:top w:val="none" w:sz="0" w:space="0" w:color="auto"/>
            <w:left w:val="none" w:sz="0" w:space="0" w:color="auto"/>
            <w:bottom w:val="none" w:sz="0" w:space="0" w:color="auto"/>
            <w:right w:val="none" w:sz="0" w:space="0" w:color="auto"/>
          </w:divBdr>
        </w:div>
        <w:div w:id="1652052902">
          <w:marLeft w:val="480"/>
          <w:marRight w:val="0"/>
          <w:marTop w:val="0"/>
          <w:marBottom w:val="0"/>
          <w:divBdr>
            <w:top w:val="none" w:sz="0" w:space="0" w:color="auto"/>
            <w:left w:val="none" w:sz="0" w:space="0" w:color="auto"/>
            <w:bottom w:val="none" w:sz="0" w:space="0" w:color="auto"/>
            <w:right w:val="none" w:sz="0" w:space="0" w:color="auto"/>
          </w:divBdr>
        </w:div>
        <w:div w:id="844593611">
          <w:marLeft w:val="480"/>
          <w:marRight w:val="0"/>
          <w:marTop w:val="0"/>
          <w:marBottom w:val="0"/>
          <w:divBdr>
            <w:top w:val="none" w:sz="0" w:space="0" w:color="auto"/>
            <w:left w:val="none" w:sz="0" w:space="0" w:color="auto"/>
            <w:bottom w:val="none" w:sz="0" w:space="0" w:color="auto"/>
            <w:right w:val="none" w:sz="0" w:space="0" w:color="auto"/>
          </w:divBdr>
        </w:div>
        <w:div w:id="508177375">
          <w:marLeft w:val="480"/>
          <w:marRight w:val="0"/>
          <w:marTop w:val="0"/>
          <w:marBottom w:val="0"/>
          <w:divBdr>
            <w:top w:val="none" w:sz="0" w:space="0" w:color="auto"/>
            <w:left w:val="none" w:sz="0" w:space="0" w:color="auto"/>
            <w:bottom w:val="none" w:sz="0" w:space="0" w:color="auto"/>
            <w:right w:val="none" w:sz="0" w:space="0" w:color="auto"/>
          </w:divBdr>
        </w:div>
        <w:div w:id="575165104">
          <w:marLeft w:val="480"/>
          <w:marRight w:val="0"/>
          <w:marTop w:val="0"/>
          <w:marBottom w:val="0"/>
          <w:divBdr>
            <w:top w:val="none" w:sz="0" w:space="0" w:color="auto"/>
            <w:left w:val="none" w:sz="0" w:space="0" w:color="auto"/>
            <w:bottom w:val="none" w:sz="0" w:space="0" w:color="auto"/>
            <w:right w:val="none" w:sz="0" w:space="0" w:color="auto"/>
          </w:divBdr>
        </w:div>
        <w:div w:id="1492062469">
          <w:marLeft w:val="480"/>
          <w:marRight w:val="0"/>
          <w:marTop w:val="0"/>
          <w:marBottom w:val="0"/>
          <w:divBdr>
            <w:top w:val="none" w:sz="0" w:space="0" w:color="auto"/>
            <w:left w:val="none" w:sz="0" w:space="0" w:color="auto"/>
            <w:bottom w:val="none" w:sz="0" w:space="0" w:color="auto"/>
            <w:right w:val="none" w:sz="0" w:space="0" w:color="auto"/>
          </w:divBdr>
        </w:div>
        <w:div w:id="1812672104">
          <w:marLeft w:val="480"/>
          <w:marRight w:val="0"/>
          <w:marTop w:val="0"/>
          <w:marBottom w:val="0"/>
          <w:divBdr>
            <w:top w:val="none" w:sz="0" w:space="0" w:color="auto"/>
            <w:left w:val="none" w:sz="0" w:space="0" w:color="auto"/>
            <w:bottom w:val="none" w:sz="0" w:space="0" w:color="auto"/>
            <w:right w:val="none" w:sz="0" w:space="0" w:color="auto"/>
          </w:divBdr>
        </w:div>
        <w:div w:id="1745642600">
          <w:marLeft w:val="480"/>
          <w:marRight w:val="0"/>
          <w:marTop w:val="0"/>
          <w:marBottom w:val="0"/>
          <w:divBdr>
            <w:top w:val="none" w:sz="0" w:space="0" w:color="auto"/>
            <w:left w:val="none" w:sz="0" w:space="0" w:color="auto"/>
            <w:bottom w:val="none" w:sz="0" w:space="0" w:color="auto"/>
            <w:right w:val="none" w:sz="0" w:space="0" w:color="auto"/>
          </w:divBdr>
        </w:div>
        <w:div w:id="366761533">
          <w:marLeft w:val="480"/>
          <w:marRight w:val="0"/>
          <w:marTop w:val="0"/>
          <w:marBottom w:val="0"/>
          <w:divBdr>
            <w:top w:val="none" w:sz="0" w:space="0" w:color="auto"/>
            <w:left w:val="none" w:sz="0" w:space="0" w:color="auto"/>
            <w:bottom w:val="none" w:sz="0" w:space="0" w:color="auto"/>
            <w:right w:val="none" w:sz="0" w:space="0" w:color="auto"/>
          </w:divBdr>
        </w:div>
        <w:div w:id="86848005">
          <w:marLeft w:val="480"/>
          <w:marRight w:val="0"/>
          <w:marTop w:val="0"/>
          <w:marBottom w:val="0"/>
          <w:divBdr>
            <w:top w:val="none" w:sz="0" w:space="0" w:color="auto"/>
            <w:left w:val="none" w:sz="0" w:space="0" w:color="auto"/>
            <w:bottom w:val="none" w:sz="0" w:space="0" w:color="auto"/>
            <w:right w:val="none" w:sz="0" w:space="0" w:color="auto"/>
          </w:divBdr>
        </w:div>
        <w:div w:id="1885170312">
          <w:marLeft w:val="480"/>
          <w:marRight w:val="0"/>
          <w:marTop w:val="0"/>
          <w:marBottom w:val="0"/>
          <w:divBdr>
            <w:top w:val="none" w:sz="0" w:space="0" w:color="auto"/>
            <w:left w:val="none" w:sz="0" w:space="0" w:color="auto"/>
            <w:bottom w:val="none" w:sz="0" w:space="0" w:color="auto"/>
            <w:right w:val="none" w:sz="0" w:space="0" w:color="auto"/>
          </w:divBdr>
        </w:div>
        <w:div w:id="274287649">
          <w:marLeft w:val="480"/>
          <w:marRight w:val="0"/>
          <w:marTop w:val="0"/>
          <w:marBottom w:val="0"/>
          <w:divBdr>
            <w:top w:val="none" w:sz="0" w:space="0" w:color="auto"/>
            <w:left w:val="none" w:sz="0" w:space="0" w:color="auto"/>
            <w:bottom w:val="none" w:sz="0" w:space="0" w:color="auto"/>
            <w:right w:val="none" w:sz="0" w:space="0" w:color="auto"/>
          </w:divBdr>
        </w:div>
        <w:div w:id="734087369">
          <w:marLeft w:val="480"/>
          <w:marRight w:val="0"/>
          <w:marTop w:val="0"/>
          <w:marBottom w:val="0"/>
          <w:divBdr>
            <w:top w:val="none" w:sz="0" w:space="0" w:color="auto"/>
            <w:left w:val="none" w:sz="0" w:space="0" w:color="auto"/>
            <w:bottom w:val="none" w:sz="0" w:space="0" w:color="auto"/>
            <w:right w:val="none" w:sz="0" w:space="0" w:color="auto"/>
          </w:divBdr>
        </w:div>
        <w:div w:id="1798791540">
          <w:marLeft w:val="480"/>
          <w:marRight w:val="0"/>
          <w:marTop w:val="0"/>
          <w:marBottom w:val="0"/>
          <w:divBdr>
            <w:top w:val="none" w:sz="0" w:space="0" w:color="auto"/>
            <w:left w:val="none" w:sz="0" w:space="0" w:color="auto"/>
            <w:bottom w:val="none" w:sz="0" w:space="0" w:color="auto"/>
            <w:right w:val="none" w:sz="0" w:space="0" w:color="auto"/>
          </w:divBdr>
        </w:div>
        <w:div w:id="1422989989">
          <w:marLeft w:val="480"/>
          <w:marRight w:val="0"/>
          <w:marTop w:val="0"/>
          <w:marBottom w:val="0"/>
          <w:divBdr>
            <w:top w:val="none" w:sz="0" w:space="0" w:color="auto"/>
            <w:left w:val="none" w:sz="0" w:space="0" w:color="auto"/>
            <w:bottom w:val="none" w:sz="0" w:space="0" w:color="auto"/>
            <w:right w:val="none" w:sz="0" w:space="0" w:color="auto"/>
          </w:divBdr>
        </w:div>
        <w:div w:id="775371660">
          <w:marLeft w:val="480"/>
          <w:marRight w:val="0"/>
          <w:marTop w:val="0"/>
          <w:marBottom w:val="0"/>
          <w:divBdr>
            <w:top w:val="none" w:sz="0" w:space="0" w:color="auto"/>
            <w:left w:val="none" w:sz="0" w:space="0" w:color="auto"/>
            <w:bottom w:val="none" w:sz="0" w:space="0" w:color="auto"/>
            <w:right w:val="none" w:sz="0" w:space="0" w:color="auto"/>
          </w:divBdr>
        </w:div>
        <w:div w:id="306520150">
          <w:marLeft w:val="480"/>
          <w:marRight w:val="0"/>
          <w:marTop w:val="0"/>
          <w:marBottom w:val="0"/>
          <w:divBdr>
            <w:top w:val="none" w:sz="0" w:space="0" w:color="auto"/>
            <w:left w:val="none" w:sz="0" w:space="0" w:color="auto"/>
            <w:bottom w:val="none" w:sz="0" w:space="0" w:color="auto"/>
            <w:right w:val="none" w:sz="0" w:space="0" w:color="auto"/>
          </w:divBdr>
        </w:div>
      </w:divsChild>
    </w:div>
    <w:div w:id="237715718">
      <w:bodyDiv w:val="1"/>
      <w:marLeft w:val="0"/>
      <w:marRight w:val="0"/>
      <w:marTop w:val="0"/>
      <w:marBottom w:val="0"/>
      <w:divBdr>
        <w:top w:val="none" w:sz="0" w:space="0" w:color="auto"/>
        <w:left w:val="none" w:sz="0" w:space="0" w:color="auto"/>
        <w:bottom w:val="none" w:sz="0" w:space="0" w:color="auto"/>
        <w:right w:val="none" w:sz="0" w:space="0" w:color="auto"/>
      </w:divBdr>
    </w:div>
    <w:div w:id="243564106">
      <w:bodyDiv w:val="1"/>
      <w:marLeft w:val="0"/>
      <w:marRight w:val="0"/>
      <w:marTop w:val="0"/>
      <w:marBottom w:val="0"/>
      <w:divBdr>
        <w:top w:val="none" w:sz="0" w:space="0" w:color="auto"/>
        <w:left w:val="none" w:sz="0" w:space="0" w:color="auto"/>
        <w:bottom w:val="none" w:sz="0" w:space="0" w:color="auto"/>
        <w:right w:val="none" w:sz="0" w:space="0" w:color="auto"/>
      </w:divBdr>
    </w:div>
    <w:div w:id="243951183">
      <w:bodyDiv w:val="1"/>
      <w:marLeft w:val="0"/>
      <w:marRight w:val="0"/>
      <w:marTop w:val="0"/>
      <w:marBottom w:val="0"/>
      <w:divBdr>
        <w:top w:val="none" w:sz="0" w:space="0" w:color="auto"/>
        <w:left w:val="none" w:sz="0" w:space="0" w:color="auto"/>
        <w:bottom w:val="none" w:sz="0" w:space="0" w:color="auto"/>
        <w:right w:val="none" w:sz="0" w:space="0" w:color="auto"/>
      </w:divBdr>
    </w:div>
    <w:div w:id="245041503">
      <w:bodyDiv w:val="1"/>
      <w:marLeft w:val="0"/>
      <w:marRight w:val="0"/>
      <w:marTop w:val="0"/>
      <w:marBottom w:val="0"/>
      <w:divBdr>
        <w:top w:val="none" w:sz="0" w:space="0" w:color="auto"/>
        <w:left w:val="none" w:sz="0" w:space="0" w:color="auto"/>
        <w:bottom w:val="none" w:sz="0" w:space="0" w:color="auto"/>
        <w:right w:val="none" w:sz="0" w:space="0" w:color="auto"/>
      </w:divBdr>
    </w:div>
    <w:div w:id="246038994">
      <w:bodyDiv w:val="1"/>
      <w:marLeft w:val="0"/>
      <w:marRight w:val="0"/>
      <w:marTop w:val="0"/>
      <w:marBottom w:val="0"/>
      <w:divBdr>
        <w:top w:val="none" w:sz="0" w:space="0" w:color="auto"/>
        <w:left w:val="none" w:sz="0" w:space="0" w:color="auto"/>
        <w:bottom w:val="none" w:sz="0" w:space="0" w:color="auto"/>
        <w:right w:val="none" w:sz="0" w:space="0" w:color="auto"/>
      </w:divBdr>
    </w:div>
    <w:div w:id="248539551">
      <w:bodyDiv w:val="1"/>
      <w:marLeft w:val="0"/>
      <w:marRight w:val="0"/>
      <w:marTop w:val="0"/>
      <w:marBottom w:val="0"/>
      <w:divBdr>
        <w:top w:val="none" w:sz="0" w:space="0" w:color="auto"/>
        <w:left w:val="none" w:sz="0" w:space="0" w:color="auto"/>
        <w:bottom w:val="none" w:sz="0" w:space="0" w:color="auto"/>
        <w:right w:val="none" w:sz="0" w:space="0" w:color="auto"/>
      </w:divBdr>
    </w:div>
    <w:div w:id="249047805">
      <w:bodyDiv w:val="1"/>
      <w:marLeft w:val="0"/>
      <w:marRight w:val="0"/>
      <w:marTop w:val="0"/>
      <w:marBottom w:val="0"/>
      <w:divBdr>
        <w:top w:val="none" w:sz="0" w:space="0" w:color="auto"/>
        <w:left w:val="none" w:sz="0" w:space="0" w:color="auto"/>
        <w:bottom w:val="none" w:sz="0" w:space="0" w:color="auto"/>
        <w:right w:val="none" w:sz="0" w:space="0" w:color="auto"/>
      </w:divBdr>
    </w:div>
    <w:div w:id="250703950">
      <w:bodyDiv w:val="1"/>
      <w:marLeft w:val="0"/>
      <w:marRight w:val="0"/>
      <w:marTop w:val="0"/>
      <w:marBottom w:val="0"/>
      <w:divBdr>
        <w:top w:val="none" w:sz="0" w:space="0" w:color="auto"/>
        <w:left w:val="none" w:sz="0" w:space="0" w:color="auto"/>
        <w:bottom w:val="none" w:sz="0" w:space="0" w:color="auto"/>
        <w:right w:val="none" w:sz="0" w:space="0" w:color="auto"/>
      </w:divBdr>
    </w:div>
    <w:div w:id="251277780">
      <w:bodyDiv w:val="1"/>
      <w:marLeft w:val="0"/>
      <w:marRight w:val="0"/>
      <w:marTop w:val="0"/>
      <w:marBottom w:val="0"/>
      <w:divBdr>
        <w:top w:val="none" w:sz="0" w:space="0" w:color="auto"/>
        <w:left w:val="none" w:sz="0" w:space="0" w:color="auto"/>
        <w:bottom w:val="none" w:sz="0" w:space="0" w:color="auto"/>
        <w:right w:val="none" w:sz="0" w:space="0" w:color="auto"/>
      </w:divBdr>
    </w:div>
    <w:div w:id="251666720">
      <w:bodyDiv w:val="1"/>
      <w:marLeft w:val="0"/>
      <w:marRight w:val="0"/>
      <w:marTop w:val="0"/>
      <w:marBottom w:val="0"/>
      <w:divBdr>
        <w:top w:val="none" w:sz="0" w:space="0" w:color="auto"/>
        <w:left w:val="none" w:sz="0" w:space="0" w:color="auto"/>
        <w:bottom w:val="none" w:sz="0" w:space="0" w:color="auto"/>
        <w:right w:val="none" w:sz="0" w:space="0" w:color="auto"/>
      </w:divBdr>
      <w:divsChild>
        <w:div w:id="96606100">
          <w:marLeft w:val="480"/>
          <w:marRight w:val="0"/>
          <w:marTop w:val="0"/>
          <w:marBottom w:val="0"/>
          <w:divBdr>
            <w:top w:val="none" w:sz="0" w:space="0" w:color="auto"/>
            <w:left w:val="none" w:sz="0" w:space="0" w:color="auto"/>
            <w:bottom w:val="none" w:sz="0" w:space="0" w:color="auto"/>
            <w:right w:val="none" w:sz="0" w:space="0" w:color="auto"/>
          </w:divBdr>
        </w:div>
        <w:div w:id="141318676">
          <w:marLeft w:val="480"/>
          <w:marRight w:val="0"/>
          <w:marTop w:val="0"/>
          <w:marBottom w:val="0"/>
          <w:divBdr>
            <w:top w:val="none" w:sz="0" w:space="0" w:color="auto"/>
            <w:left w:val="none" w:sz="0" w:space="0" w:color="auto"/>
            <w:bottom w:val="none" w:sz="0" w:space="0" w:color="auto"/>
            <w:right w:val="none" w:sz="0" w:space="0" w:color="auto"/>
          </w:divBdr>
        </w:div>
        <w:div w:id="1185555825">
          <w:marLeft w:val="480"/>
          <w:marRight w:val="0"/>
          <w:marTop w:val="0"/>
          <w:marBottom w:val="0"/>
          <w:divBdr>
            <w:top w:val="none" w:sz="0" w:space="0" w:color="auto"/>
            <w:left w:val="none" w:sz="0" w:space="0" w:color="auto"/>
            <w:bottom w:val="none" w:sz="0" w:space="0" w:color="auto"/>
            <w:right w:val="none" w:sz="0" w:space="0" w:color="auto"/>
          </w:divBdr>
        </w:div>
        <w:div w:id="2029793645">
          <w:marLeft w:val="480"/>
          <w:marRight w:val="0"/>
          <w:marTop w:val="0"/>
          <w:marBottom w:val="0"/>
          <w:divBdr>
            <w:top w:val="none" w:sz="0" w:space="0" w:color="auto"/>
            <w:left w:val="none" w:sz="0" w:space="0" w:color="auto"/>
            <w:bottom w:val="none" w:sz="0" w:space="0" w:color="auto"/>
            <w:right w:val="none" w:sz="0" w:space="0" w:color="auto"/>
          </w:divBdr>
        </w:div>
        <w:div w:id="764349466">
          <w:marLeft w:val="480"/>
          <w:marRight w:val="0"/>
          <w:marTop w:val="0"/>
          <w:marBottom w:val="0"/>
          <w:divBdr>
            <w:top w:val="none" w:sz="0" w:space="0" w:color="auto"/>
            <w:left w:val="none" w:sz="0" w:space="0" w:color="auto"/>
            <w:bottom w:val="none" w:sz="0" w:space="0" w:color="auto"/>
            <w:right w:val="none" w:sz="0" w:space="0" w:color="auto"/>
          </w:divBdr>
        </w:div>
        <w:div w:id="1450976998">
          <w:marLeft w:val="480"/>
          <w:marRight w:val="0"/>
          <w:marTop w:val="0"/>
          <w:marBottom w:val="0"/>
          <w:divBdr>
            <w:top w:val="none" w:sz="0" w:space="0" w:color="auto"/>
            <w:left w:val="none" w:sz="0" w:space="0" w:color="auto"/>
            <w:bottom w:val="none" w:sz="0" w:space="0" w:color="auto"/>
            <w:right w:val="none" w:sz="0" w:space="0" w:color="auto"/>
          </w:divBdr>
        </w:div>
        <w:div w:id="1533302597">
          <w:marLeft w:val="480"/>
          <w:marRight w:val="0"/>
          <w:marTop w:val="0"/>
          <w:marBottom w:val="0"/>
          <w:divBdr>
            <w:top w:val="none" w:sz="0" w:space="0" w:color="auto"/>
            <w:left w:val="none" w:sz="0" w:space="0" w:color="auto"/>
            <w:bottom w:val="none" w:sz="0" w:space="0" w:color="auto"/>
            <w:right w:val="none" w:sz="0" w:space="0" w:color="auto"/>
          </w:divBdr>
        </w:div>
        <w:div w:id="134488741">
          <w:marLeft w:val="480"/>
          <w:marRight w:val="0"/>
          <w:marTop w:val="0"/>
          <w:marBottom w:val="0"/>
          <w:divBdr>
            <w:top w:val="none" w:sz="0" w:space="0" w:color="auto"/>
            <w:left w:val="none" w:sz="0" w:space="0" w:color="auto"/>
            <w:bottom w:val="none" w:sz="0" w:space="0" w:color="auto"/>
            <w:right w:val="none" w:sz="0" w:space="0" w:color="auto"/>
          </w:divBdr>
        </w:div>
        <w:div w:id="457918532">
          <w:marLeft w:val="480"/>
          <w:marRight w:val="0"/>
          <w:marTop w:val="0"/>
          <w:marBottom w:val="0"/>
          <w:divBdr>
            <w:top w:val="none" w:sz="0" w:space="0" w:color="auto"/>
            <w:left w:val="none" w:sz="0" w:space="0" w:color="auto"/>
            <w:bottom w:val="none" w:sz="0" w:space="0" w:color="auto"/>
            <w:right w:val="none" w:sz="0" w:space="0" w:color="auto"/>
          </w:divBdr>
        </w:div>
        <w:div w:id="1989553035">
          <w:marLeft w:val="480"/>
          <w:marRight w:val="0"/>
          <w:marTop w:val="0"/>
          <w:marBottom w:val="0"/>
          <w:divBdr>
            <w:top w:val="none" w:sz="0" w:space="0" w:color="auto"/>
            <w:left w:val="none" w:sz="0" w:space="0" w:color="auto"/>
            <w:bottom w:val="none" w:sz="0" w:space="0" w:color="auto"/>
            <w:right w:val="none" w:sz="0" w:space="0" w:color="auto"/>
          </w:divBdr>
        </w:div>
        <w:div w:id="402872106">
          <w:marLeft w:val="480"/>
          <w:marRight w:val="0"/>
          <w:marTop w:val="0"/>
          <w:marBottom w:val="0"/>
          <w:divBdr>
            <w:top w:val="none" w:sz="0" w:space="0" w:color="auto"/>
            <w:left w:val="none" w:sz="0" w:space="0" w:color="auto"/>
            <w:bottom w:val="none" w:sz="0" w:space="0" w:color="auto"/>
            <w:right w:val="none" w:sz="0" w:space="0" w:color="auto"/>
          </w:divBdr>
        </w:div>
        <w:div w:id="2015111396">
          <w:marLeft w:val="480"/>
          <w:marRight w:val="0"/>
          <w:marTop w:val="0"/>
          <w:marBottom w:val="0"/>
          <w:divBdr>
            <w:top w:val="none" w:sz="0" w:space="0" w:color="auto"/>
            <w:left w:val="none" w:sz="0" w:space="0" w:color="auto"/>
            <w:bottom w:val="none" w:sz="0" w:space="0" w:color="auto"/>
            <w:right w:val="none" w:sz="0" w:space="0" w:color="auto"/>
          </w:divBdr>
        </w:div>
        <w:div w:id="1330601611">
          <w:marLeft w:val="480"/>
          <w:marRight w:val="0"/>
          <w:marTop w:val="0"/>
          <w:marBottom w:val="0"/>
          <w:divBdr>
            <w:top w:val="none" w:sz="0" w:space="0" w:color="auto"/>
            <w:left w:val="none" w:sz="0" w:space="0" w:color="auto"/>
            <w:bottom w:val="none" w:sz="0" w:space="0" w:color="auto"/>
            <w:right w:val="none" w:sz="0" w:space="0" w:color="auto"/>
          </w:divBdr>
        </w:div>
        <w:div w:id="231744871">
          <w:marLeft w:val="480"/>
          <w:marRight w:val="0"/>
          <w:marTop w:val="0"/>
          <w:marBottom w:val="0"/>
          <w:divBdr>
            <w:top w:val="none" w:sz="0" w:space="0" w:color="auto"/>
            <w:left w:val="none" w:sz="0" w:space="0" w:color="auto"/>
            <w:bottom w:val="none" w:sz="0" w:space="0" w:color="auto"/>
            <w:right w:val="none" w:sz="0" w:space="0" w:color="auto"/>
          </w:divBdr>
        </w:div>
        <w:div w:id="1835493919">
          <w:marLeft w:val="480"/>
          <w:marRight w:val="0"/>
          <w:marTop w:val="0"/>
          <w:marBottom w:val="0"/>
          <w:divBdr>
            <w:top w:val="none" w:sz="0" w:space="0" w:color="auto"/>
            <w:left w:val="none" w:sz="0" w:space="0" w:color="auto"/>
            <w:bottom w:val="none" w:sz="0" w:space="0" w:color="auto"/>
            <w:right w:val="none" w:sz="0" w:space="0" w:color="auto"/>
          </w:divBdr>
        </w:div>
        <w:div w:id="1590844170">
          <w:marLeft w:val="480"/>
          <w:marRight w:val="0"/>
          <w:marTop w:val="0"/>
          <w:marBottom w:val="0"/>
          <w:divBdr>
            <w:top w:val="none" w:sz="0" w:space="0" w:color="auto"/>
            <w:left w:val="none" w:sz="0" w:space="0" w:color="auto"/>
            <w:bottom w:val="none" w:sz="0" w:space="0" w:color="auto"/>
            <w:right w:val="none" w:sz="0" w:space="0" w:color="auto"/>
          </w:divBdr>
        </w:div>
        <w:div w:id="881330739">
          <w:marLeft w:val="480"/>
          <w:marRight w:val="0"/>
          <w:marTop w:val="0"/>
          <w:marBottom w:val="0"/>
          <w:divBdr>
            <w:top w:val="none" w:sz="0" w:space="0" w:color="auto"/>
            <w:left w:val="none" w:sz="0" w:space="0" w:color="auto"/>
            <w:bottom w:val="none" w:sz="0" w:space="0" w:color="auto"/>
            <w:right w:val="none" w:sz="0" w:space="0" w:color="auto"/>
          </w:divBdr>
        </w:div>
        <w:div w:id="1570001492">
          <w:marLeft w:val="480"/>
          <w:marRight w:val="0"/>
          <w:marTop w:val="0"/>
          <w:marBottom w:val="0"/>
          <w:divBdr>
            <w:top w:val="none" w:sz="0" w:space="0" w:color="auto"/>
            <w:left w:val="none" w:sz="0" w:space="0" w:color="auto"/>
            <w:bottom w:val="none" w:sz="0" w:space="0" w:color="auto"/>
            <w:right w:val="none" w:sz="0" w:space="0" w:color="auto"/>
          </w:divBdr>
        </w:div>
        <w:div w:id="9064682">
          <w:marLeft w:val="480"/>
          <w:marRight w:val="0"/>
          <w:marTop w:val="0"/>
          <w:marBottom w:val="0"/>
          <w:divBdr>
            <w:top w:val="none" w:sz="0" w:space="0" w:color="auto"/>
            <w:left w:val="none" w:sz="0" w:space="0" w:color="auto"/>
            <w:bottom w:val="none" w:sz="0" w:space="0" w:color="auto"/>
            <w:right w:val="none" w:sz="0" w:space="0" w:color="auto"/>
          </w:divBdr>
        </w:div>
        <w:div w:id="893732905">
          <w:marLeft w:val="480"/>
          <w:marRight w:val="0"/>
          <w:marTop w:val="0"/>
          <w:marBottom w:val="0"/>
          <w:divBdr>
            <w:top w:val="none" w:sz="0" w:space="0" w:color="auto"/>
            <w:left w:val="none" w:sz="0" w:space="0" w:color="auto"/>
            <w:bottom w:val="none" w:sz="0" w:space="0" w:color="auto"/>
            <w:right w:val="none" w:sz="0" w:space="0" w:color="auto"/>
          </w:divBdr>
        </w:div>
        <w:div w:id="1737900404">
          <w:marLeft w:val="480"/>
          <w:marRight w:val="0"/>
          <w:marTop w:val="0"/>
          <w:marBottom w:val="0"/>
          <w:divBdr>
            <w:top w:val="none" w:sz="0" w:space="0" w:color="auto"/>
            <w:left w:val="none" w:sz="0" w:space="0" w:color="auto"/>
            <w:bottom w:val="none" w:sz="0" w:space="0" w:color="auto"/>
            <w:right w:val="none" w:sz="0" w:space="0" w:color="auto"/>
          </w:divBdr>
        </w:div>
        <w:div w:id="509636566">
          <w:marLeft w:val="480"/>
          <w:marRight w:val="0"/>
          <w:marTop w:val="0"/>
          <w:marBottom w:val="0"/>
          <w:divBdr>
            <w:top w:val="none" w:sz="0" w:space="0" w:color="auto"/>
            <w:left w:val="none" w:sz="0" w:space="0" w:color="auto"/>
            <w:bottom w:val="none" w:sz="0" w:space="0" w:color="auto"/>
            <w:right w:val="none" w:sz="0" w:space="0" w:color="auto"/>
          </w:divBdr>
        </w:div>
        <w:div w:id="2086685542">
          <w:marLeft w:val="480"/>
          <w:marRight w:val="0"/>
          <w:marTop w:val="0"/>
          <w:marBottom w:val="0"/>
          <w:divBdr>
            <w:top w:val="none" w:sz="0" w:space="0" w:color="auto"/>
            <w:left w:val="none" w:sz="0" w:space="0" w:color="auto"/>
            <w:bottom w:val="none" w:sz="0" w:space="0" w:color="auto"/>
            <w:right w:val="none" w:sz="0" w:space="0" w:color="auto"/>
          </w:divBdr>
        </w:div>
        <w:div w:id="613831996">
          <w:marLeft w:val="480"/>
          <w:marRight w:val="0"/>
          <w:marTop w:val="0"/>
          <w:marBottom w:val="0"/>
          <w:divBdr>
            <w:top w:val="none" w:sz="0" w:space="0" w:color="auto"/>
            <w:left w:val="none" w:sz="0" w:space="0" w:color="auto"/>
            <w:bottom w:val="none" w:sz="0" w:space="0" w:color="auto"/>
            <w:right w:val="none" w:sz="0" w:space="0" w:color="auto"/>
          </w:divBdr>
        </w:div>
        <w:div w:id="2040932730">
          <w:marLeft w:val="480"/>
          <w:marRight w:val="0"/>
          <w:marTop w:val="0"/>
          <w:marBottom w:val="0"/>
          <w:divBdr>
            <w:top w:val="none" w:sz="0" w:space="0" w:color="auto"/>
            <w:left w:val="none" w:sz="0" w:space="0" w:color="auto"/>
            <w:bottom w:val="none" w:sz="0" w:space="0" w:color="auto"/>
            <w:right w:val="none" w:sz="0" w:space="0" w:color="auto"/>
          </w:divBdr>
        </w:div>
        <w:div w:id="1419247986">
          <w:marLeft w:val="480"/>
          <w:marRight w:val="0"/>
          <w:marTop w:val="0"/>
          <w:marBottom w:val="0"/>
          <w:divBdr>
            <w:top w:val="none" w:sz="0" w:space="0" w:color="auto"/>
            <w:left w:val="none" w:sz="0" w:space="0" w:color="auto"/>
            <w:bottom w:val="none" w:sz="0" w:space="0" w:color="auto"/>
            <w:right w:val="none" w:sz="0" w:space="0" w:color="auto"/>
          </w:divBdr>
        </w:div>
        <w:div w:id="65542545">
          <w:marLeft w:val="480"/>
          <w:marRight w:val="0"/>
          <w:marTop w:val="0"/>
          <w:marBottom w:val="0"/>
          <w:divBdr>
            <w:top w:val="none" w:sz="0" w:space="0" w:color="auto"/>
            <w:left w:val="none" w:sz="0" w:space="0" w:color="auto"/>
            <w:bottom w:val="none" w:sz="0" w:space="0" w:color="auto"/>
            <w:right w:val="none" w:sz="0" w:space="0" w:color="auto"/>
          </w:divBdr>
        </w:div>
        <w:div w:id="1332484951">
          <w:marLeft w:val="480"/>
          <w:marRight w:val="0"/>
          <w:marTop w:val="0"/>
          <w:marBottom w:val="0"/>
          <w:divBdr>
            <w:top w:val="none" w:sz="0" w:space="0" w:color="auto"/>
            <w:left w:val="none" w:sz="0" w:space="0" w:color="auto"/>
            <w:bottom w:val="none" w:sz="0" w:space="0" w:color="auto"/>
            <w:right w:val="none" w:sz="0" w:space="0" w:color="auto"/>
          </w:divBdr>
        </w:div>
        <w:div w:id="1683432648">
          <w:marLeft w:val="480"/>
          <w:marRight w:val="0"/>
          <w:marTop w:val="0"/>
          <w:marBottom w:val="0"/>
          <w:divBdr>
            <w:top w:val="none" w:sz="0" w:space="0" w:color="auto"/>
            <w:left w:val="none" w:sz="0" w:space="0" w:color="auto"/>
            <w:bottom w:val="none" w:sz="0" w:space="0" w:color="auto"/>
            <w:right w:val="none" w:sz="0" w:space="0" w:color="auto"/>
          </w:divBdr>
        </w:div>
        <w:div w:id="428238734">
          <w:marLeft w:val="480"/>
          <w:marRight w:val="0"/>
          <w:marTop w:val="0"/>
          <w:marBottom w:val="0"/>
          <w:divBdr>
            <w:top w:val="none" w:sz="0" w:space="0" w:color="auto"/>
            <w:left w:val="none" w:sz="0" w:space="0" w:color="auto"/>
            <w:bottom w:val="none" w:sz="0" w:space="0" w:color="auto"/>
            <w:right w:val="none" w:sz="0" w:space="0" w:color="auto"/>
          </w:divBdr>
        </w:div>
        <w:div w:id="1469858674">
          <w:marLeft w:val="480"/>
          <w:marRight w:val="0"/>
          <w:marTop w:val="0"/>
          <w:marBottom w:val="0"/>
          <w:divBdr>
            <w:top w:val="none" w:sz="0" w:space="0" w:color="auto"/>
            <w:left w:val="none" w:sz="0" w:space="0" w:color="auto"/>
            <w:bottom w:val="none" w:sz="0" w:space="0" w:color="auto"/>
            <w:right w:val="none" w:sz="0" w:space="0" w:color="auto"/>
          </w:divBdr>
        </w:div>
        <w:div w:id="131486135">
          <w:marLeft w:val="480"/>
          <w:marRight w:val="0"/>
          <w:marTop w:val="0"/>
          <w:marBottom w:val="0"/>
          <w:divBdr>
            <w:top w:val="none" w:sz="0" w:space="0" w:color="auto"/>
            <w:left w:val="none" w:sz="0" w:space="0" w:color="auto"/>
            <w:bottom w:val="none" w:sz="0" w:space="0" w:color="auto"/>
            <w:right w:val="none" w:sz="0" w:space="0" w:color="auto"/>
          </w:divBdr>
        </w:div>
        <w:div w:id="2020694770">
          <w:marLeft w:val="480"/>
          <w:marRight w:val="0"/>
          <w:marTop w:val="0"/>
          <w:marBottom w:val="0"/>
          <w:divBdr>
            <w:top w:val="none" w:sz="0" w:space="0" w:color="auto"/>
            <w:left w:val="none" w:sz="0" w:space="0" w:color="auto"/>
            <w:bottom w:val="none" w:sz="0" w:space="0" w:color="auto"/>
            <w:right w:val="none" w:sz="0" w:space="0" w:color="auto"/>
          </w:divBdr>
        </w:div>
        <w:div w:id="740911666">
          <w:marLeft w:val="480"/>
          <w:marRight w:val="0"/>
          <w:marTop w:val="0"/>
          <w:marBottom w:val="0"/>
          <w:divBdr>
            <w:top w:val="none" w:sz="0" w:space="0" w:color="auto"/>
            <w:left w:val="none" w:sz="0" w:space="0" w:color="auto"/>
            <w:bottom w:val="none" w:sz="0" w:space="0" w:color="auto"/>
            <w:right w:val="none" w:sz="0" w:space="0" w:color="auto"/>
          </w:divBdr>
        </w:div>
        <w:div w:id="554783200">
          <w:marLeft w:val="480"/>
          <w:marRight w:val="0"/>
          <w:marTop w:val="0"/>
          <w:marBottom w:val="0"/>
          <w:divBdr>
            <w:top w:val="none" w:sz="0" w:space="0" w:color="auto"/>
            <w:left w:val="none" w:sz="0" w:space="0" w:color="auto"/>
            <w:bottom w:val="none" w:sz="0" w:space="0" w:color="auto"/>
            <w:right w:val="none" w:sz="0" w:space="0" w:color="auto"/>
          </w:divBdr>
        </w:div>
        <w:div w:id="277371919">
          <w:marLeft w:val="480"/>
          <w:marRight w:val="0"/>
          <w:marTop w:val="0"/>
          <w:marBottom w:val="0"/>
          <w:divBdr>
            <w:top w:val="none" w:sz="0" w:space="0" w:color="auto"/>
            <w:left w:val="none" w:sz="0" w:space="0" w:color="auto"/>
            <w:bottom w:val="none" w:sz="0" w:space="0" w:color="auto"/>
            <w:right w:val="none" w:sz="0" w:space="0" w:color="auto"/>
          </w:divBdr>
        </w:div>
        <w:div w:id="1505974447">
          <w:marLeft w:val="480"/>
          <w:marRight w:val="0"/>
          <w:marTop w:val="0"/>
          <w:marBottom w:val="0"/>
          <w:divBdr>
            <w:top w:val="none" w:sz="0" w:space="0" w:color="auto"/>
            <w:left w:val="none" w:sz="0" w:space="0" w:color="auto"/>
            <w:bottom w:val="none" w:sz="0" w:space="0" w:color="auto"/>
            <w:right w:val="none" w:sz="0" w:space="0" w:color="auto"/>
          </w:divBdr>
        </w:div>
        <w:div w:id="1175923342">
          <w:marLeft w:val="480"/>
          <w:marRight w:val="0"/>
          <w:marTop w:val="0"/>
          <w:marBottom w:val="0"/>
          <w:divBdr>
            <w:top w:val="none" w:sz="0" w:space="0" w:color="auto"/>
            <w:left w:val="none" w:sz="0" w:space="0" w:color="auto"/>
            <w:bottom w:val="none" w:sz="0" w:space="0" w:color="auto"/>
            <w:right w:val="none" w:sz="0" w:space="0" w:color="auto"/>
          </w:divBdr>
        </w:div>
        <w:div w:id="667320003">
          <w:marLeft w:val="480"/>
          <w:marRight w:val="0"/>
          <w:marTop w:val="0"/>
          <w:marBottom w:val="0"/>
          <w:divBdr>
            <w:top w:val="none" w:sz="0" w:space="0" w:color="auto"/>
            <w:left w:val="none" w:sz="0" w:space="0" w:color="auto"/>
            <w:bottom w:val="none" w:sz="0" w:space="0" w:color="auto"/>
            <w:right w:val="none" w:sz="0" w:space="0" w:color="auto"/>
          </w:divBdr>
        </w:div>
        <w:div w:id="957879299">
          <w:marLeft w:val="480"/>
          <w:marRight w:val="0"/>
          <w:marTop w:val="0"/>
          <w:marBottom w:val="0"/>
          <w:divBdr>
            <w:top w:val="none" w:sz="0" w:space="0" w:color="auto"/>
            <w:left w:val="none" w:sz="0" w:space="0" w:color="auto"/>
            <w:bottom w:val="none" w:sz="0" w:space="0" w:color="auto"/>
            <w:right w:val="none" w:sz="0" w:space="0" w:color="auto"/>
          </w:divBdr>
        </w:div>
        <w:div w:id="1324699123">
          <w:marLeft w:val="480"/>
          <w:marRight w:val="0"/>
          <w:marTop w:val="0"/>
          <w:marBottom w:val="0"/>
          <w:divBdr>
            <w:top w:val="none" w:sz="0" w:space="0" w:color="auto"/>
            <w:left w:val="none" w:sz="0" w:space="0" w:color="auto"/>
            <w:bottom w:val="none" w:sz="0" w:space="0" w:color="auto"/>
            <w:right w:val="none" w:sz="0" w:space="0" w:color="auto"/>
          </w:divBdr>
        </w:div>
        <w:div w:id="113015127">
          <w:marLeft w:val="480"/>
          <w:marRight w:val="0"/>
          <w:marTop w:val="0"/>
          <w:marBottom w:val="0"/>
          <w:divBdr>
            <w:top w:val="none" w:sz="0" w:space="0" w:color="auto"/>
            <w:left w:val="none" w:sz="0" w:space="0" w:color="auto"/>
            <w:bottom w:val="none" w:sz="0" w:space="0" w:color="auto"/>
            <w:right w:val="none" w:sz="0" w:space="0" w:color="auto"/>
          </w:divBdr>
        </w:div>
        <w:div w:id="730536864">
          <w:marLeft w:val="480"/>
          <w:marRight w:val="0"/>
          <w:marTop w:val="0"/>
          <w:marBottom w:val="0"/>
          <w:divBdr>
            <w:top w:val="none" w:sz="0" w:space="0" w:color="auto"/>
            <w:left w:val="none" w:sz="0" w:space="0" w:color="auto"/>
            <w:bottom w:val="none" w:sz="0" w:space="0" w:color="auto"/>
            <w:right w:val="none" w:sz="0" w:space="0" w:color="auto"/>
          </w:divBdr>
        </w:div>
        <w:div w:id="1563176380">
          <w:marLeft w:val="480"/>
          <w:marRight w:val="0"/>
          <w:marTop w:val="0"/>
          <w:marBottom w:val="0"/>
          <w:divBdr>
            <w:top w:val="none" w:sz="0" w:space="0" w:color="auto"/>
            <w:left w:val="none" w:sz="0" w:space="0" w:color="auto"/>
            <w:bottom w:val="none" w:sz="0" w:space="0" w:color="auto"/>
            <w:right w:val="none" w:sz="0" w:space="0" w:color="auto"/>
          </w:divBdr>
        </w:div>
        <w:div w:id="356976401">
          <w:marLeft w:val="480"/>
          <w:marRight w:val="0"/>
          <w:marTop w:val="0"/>
          <w:marBottom w:val="0"/>
          <w:divBdr>
            <w:top w:val="none" w:sz="0" w:space="0" w:color="auto"/>
            <w:left w:val="none" w:sz="0" w:space="0" w:color="auto"/>
            <w:bottom w:val="none" w:sz="0" w:space="0" w:color="auto"/>
            <w:right w:val="none" w:sz="0" w:space="0" w:color="auto"/>
          </w:divBdr>
        </w:div>
        <w:div w:id="645669241">
          <w:marLeft w:val="480"/>
          <w:marRight w:val="0"/>
          <w:marTop w:val="0"/>
          <w:marBottom w:val="0"/>
          <w:divBdr>
            <w:top w:val="none" w:sz="0" w:space="0" w:color="auto"/>
            <w:left w:val="none" w:sz="0" w:space="0" w:color="auto"/>
            <w:bottom w:val="none" w:sz="0" w:space="0" w:color="auto"/>
            <w:right w:val="none" w:sz="0" w:space="0" w:color="auto"/>
          </w:divBdr>
        </w:div>
        <w:div w:id="643856222">
          <w:marLeft w:val="480"/>
          <w:marRight w:val="0"/>
          <w:marTop w:val="0"/>
          <w:marBottom w:val="0"/>
          <w:divBdr>
            <w:top w:val="none" w:sz="0" w:space="0" w:color="auto"/>
            <w:left w:val="none" w:sz="0" w:space="0" w:color="auto"/>
            <w:bottom w:val="none" w:sz="0" w:space="0" w:color="auto"/>
            <w:right w:val="none" w:sz="0" w:space="0" w:color="auto"/>
          </w:divBdr>
        </w:div>
        <w:div w:id="2063552492">
          <w:marLeft w:val="480"/>
          <w:marRight w:val="0"/>
          <w:marTop w:val="0"/>
          <w:marBottom w:val="0"/>
          <w:divBdr>
            <w:top w:val="none" w:sz="0" w:space="0" w:color="auto"/>
            <w:left w:val="none" w:sz="0" w:space="0" w:color="auto"/>
            <w:bottom w:val="none" w:sz="0" w:space="0" w:color="auto"/>
            <w:right w:val="none" w:sz="0" w:space="0" w:color="auto"/>
          </w:divBdr>
        </w:div>
        <w:div w:id="849175665">
          <w:marLeft w:val="480"/>
          <w:marRight w:val="0"/>
          <w:marTop w:val="0"/>
          <w:marBottom w:val="0"/>
          <w:divBdr>
            <w:top w:val="none" w:sz="0" w:space="0" w:color="auto"/>
            <w:left w:val="none" w:sz="0" w:space="0" w:color="auto"/>
            <w:bottom w:val="none" w:sz="0" w:space="0" w:color="auto"/>
            <w:right w:val="none" w:sz="0" w:space="0" w:color="auto"/>
          </w:divBdr>
        </w:div>
        <w:div w:id="1885798606">
          <w:marLeft w:val="480"/>
          <w:marRight w:val="0"/>
          <w:marTop w:val="0"/>
          <w:marBottom w:val="0"/>
          <w:divBdr>
            <w:top w:val="none" w:sz="0" w:space="0" w:color="auto"/>
            <w:left w:val="none" w:sz="0" w:space="0" w:color="auto"/>
            <w:bottom w:val="none" w:sz="0" w:space="0" w:color="auto"/>
            <w:right w:val="none" w:sz="0" w:space="0" w:color="auto"/>
          </w:divBdr>
        </w:div>
        <w:div w:id="1987129312">
          <w:marLeft w:val="480"/>
          <w:marRight w:val="0"/>
          <w:marTop w:val="0"/>
          <w:marBottom w:val="0"/>
          <w:divBdr>
            <w:top w:val="none" w:sz="0" w:space="0" w:color="auto"/>
            <w:left w:val="none" w:sz="0" w:space="0" w:color="auto"/>
            <w:bottom w:val="none" w:sz="0" w:space="0" w:color="auto"/>
            <w:right w:val="none" w:sz="0" w:space="0" w:color="auto"/>
          </w:divBdr>
        </w:div>
        <w:div w:id="1200241094">
          <w:marLeft w:val="480"/>
          <w:marRight w:val="0"/>
          <w:marTop w:val="0"/>
          <w:marBottom w:val="0"/>
          <w:divBdr>
            <w:top w:val="none" w:sz="0" w:space="0" w:color="auto"/>
            <w:left w:val="none" w:sz="0" w:space="0" w:color="auto"/>
            <w:bottom w:val="none" w:sz="0" w:space="0" w:color="auto"/>
            <w:right w:val="none" w:sz="0" w:space="0" w:color="auto"/>
          </w:divBdr>
        </w:div>
        <w:div w:id="2098869171">
          <w:marLeft w:val="480"/>
          <w:marRight w:val="0"/>
          <w:marTop w:val="0"/>
          <w:marBottom w:val="0"/>
          <w:divBdr>
            <w:top w:val="none" w:sz="0" w:space="0" w:color="auto"/>
            <w:left w:val="none" w:sz="0" w:space="0" w:color="auto"/>
            <w:bottom w:val="none" w:sz="0" w:space="0" w:color="auto"/>
            <w:right w:val="none" w:sz="0" w:space="0" w:color="auto"/>
          </w:divBdr>
        </w:div>
        <w:div w:id="1747803465">
          <w:marLeft w:val="480"/>
          <w:marRight w:val="0"/>
          <w:marTop w:val="0"/>
          <w:marBottom w:val="0"/>
          <w:divBdr>
            <w:top w:val="none" w:sz="0" w:space="0" w:color="auto"/>
            <w:left w:val="none" w:sz="0" w:space="0" w:color="auto"/>
            <w:bottom w:val="none" w:sz="0" w:space="0" w:color="auto"/>
            <w:right w:val="none" w:sz="0" w:space="0" w:color="auto"/>
          </w:divBdr>
        </w:div>
        <w:div w:id="1664040341">
          <w:marLeft w:val="480"/>
          <w:marRight w:val="0"/>
          <w:marTop w:val="0"/>
          <w:marBottom w:val="0"/>
          <w:divBdr>
            <w:top w:val="none" w:sz="0" w:space="0" w:color="auto"/>
            <w:left w:val="none" w:sz="0" w:space="0" w:color="auto"/>
            <w:bottom w:val="none" w:sz="0" w:space="0" w:color="auto"/>
            <w:right w:val="none" w:sz="0" w:space="0" w:color="auto"/>
          </w:divBdr>
        </w:div>
        <w:div w:id="697924947">
          <w:marLeft w:val="480"/>
          <w:marRight w:val="0"/>
          <w:marTop w:val="0"/>
          <w:marBottom w:val="0"/>
          <w:divBdr>
            <w:top w:val="none" w:sz="0" w:space="0" w:color="auto"/>
            <w:left w:val="none" w:sz="0" w:space="0" w:color="auto"/>
            <w:bottom w:val="none" w:sz="0" w:space="0" w:color="auto"/>
            <w:right w:val="none" w:sz="0" w:space="0" w:color="auto"/>
          </w:divBdr>
        </w:div>
        <w:div w:id="248543266">
          <w:marLeft w:val="480"/>
          <w:marRight w:val="0"/>
          <w:marTop w:val="0"/>
          <w:marBottom w:val="0"/>
          <w:divBdr>
            <w:top w:val="none" w:sz="0" w:space="0" w:color="auto"/>
            <w:left w:val="none" w:sz="0" w:space="0" w:color="auto"/>
            <w:bottom w:val="none" w:sz="0" w:space="0" w:color="auto"/>
            <w:right w:val="none" w:sz="0" w:space="0" w:color="auto"/>
          </w:divBdr>
        </w:div>
        <w:div w:id="1680038005">
          <w:marLeft w:val="480"/>
          <w:marRight w:val="0"/>
          <w:marTop w:val="0"/>
          <w:marBottom w:val="0"/>
          <w:divBdr>
            <w:top w:val="none" w:sz="0" w:space="0" w:color="auto"/>
            <w:left w:val="none" w:sz="0" w:space="0" w:color="auto"/>
            <w:bottom w:val="none" w:sz="0" w:space="0" w:color="auto"/>
            <w:right w:val="none" w:sz="0" w:space="0" w:color="auto"/>
          </w:divBdr>
        </w:div>
        <w:div w:id="825709932">
          <w:marLeft w:val="480"/>
          <w:marRight w:val="0"/>
          <w:marTop w:val="0"/>
          <w:marBottom w:val="0"/>
          <w:divBdr>
            <w:top w:val="none" w:sz="0" w:space="0" w:color="auto"/>
            <w:left w:val="none" w:sz="0" w:space="0" w:color="auto"/>
            <w:bottom w:val="none" w:sz="0" w:space="0" w:color="auto"/>
            <w:right w:val="none" w:sz="0" w:space="0" w:color="auto"/>
          </w:divBdr>
        </w:div>
        <w:div w:id="1023284651">
          <w:marLeft w:val="480"/>
          <w:marRight w:val="0"/>
          <w:marTop w:val="0"/>
          <w:marBottom w:val="0"/>
          <w:divBdr>
            <w:top w:val="none" w:sz="0" w:space="0" w:color="auto"/>
            <w:left w:val="none" w:sz="0" w:space="0" w:color="auto"/>
            <w:bottom w:val="none" w:sz="0" w:space="0" w:color="auto"/>
            <w:right w:val="none" w:sz="0" w:space="0" w:color="auto"/>
          </w:divBdr>
        </w:div>
        <w:div w:id="1344240487">
          <w:marLeft w:val="480"/>
          <w:marRight w:val="0"/>
          <w:marTop w:val="0"/>
          <w:marBottom w:val="0"/>
          <w:divBdr>
            <w:top w:val="none" w:sz="0" w:space="0" w:color="auto"/>
            <w:left w:val="none" w:sz="0" w:space="0" w:color="auto"/>
            <w:bottom w:val="none" w:sz="0" w:space="0" w:color="auto"/>
            <w:right w:val="none" w:sz="0" w:space="0" w:color="auto"/>
          </w:divBdr>
        </w:div>
        <w:div w:id="1282499006">
          <w:marLeft w:val="480"/>
          <w:marRight w:val="0"/>
          <w:marTop w:val="0"/>
          <w:marBottom w:val="0"/>
          <w:divBdr>
            <w:top w:val="none" w:sz="0" w:space="0" w:color="auto"/>
            <w:left w:val="none" w:sz="0" w:space="0" w:color="auto"/>
            <w:bottom w:val="none" w:sz="0" w:space="0" w:color="auto"/>
            <w:right w:val="none" w:sz="0" w:space="0" w:color="auto"/>
          </w:divBdr>
        </w:div>
        <w:div w:id="1775437100">
          <w:marLeft w:val="480"/>
          <w:marRight w:val="0"/>
          <w:marTop w:val="0"/>
          <w:marBottom w:val="0"/>
          <w:divBdr>
            <w:top w:val="none" w:sz="0" w:space="0" w:color="auto"/>
            <w:left w:val="none" w:sz="0" w:space="0" w:color="auto"/>
            <w:bottom w:val="none" w:sz="0" w:space="0" w:color="auto"/>
            <w:right w:val="none" w:sz="0" w:space="0" w:color="auto"/>
          </w:divBdr>
        </w:div>
        <w:div w:id="1958218117">
          <w:marLeft w:val="480"/>
          <w:marRight w:val="0"/>
          <w:marTop w:val="0"/>
          <w:marBottom w:val="0"/>
          <w:divBdr>
            <w:top w:val="none" w:sz="0" w:space="0" w:color="auto"/>
            <w:left w:val="none" w:sz="0" w:space="0" w:color="auto"/>
            <w:bottom w:val="none" w:sz="0" w:space="0" w:color="auto"/>
            <w:right w:val="none" w:sz="0" w:space="0" w:color="auto"/>
          </w:divBdr>
        </w:div>
        <w:div w:id="743912119">
          <w:marLeft w:val="480"/>
          <w:marRight w:val="0"/>
          <w:marTop w:val="0"/>
          <w:marBottom w:val="0"/>
          <w:divBdr>
            <w:top w:val="none" w:sz="0" w:space="0" w:color="auto"/>
            <w:left w:val="none" w:sz="0" w:space="0" w:color="auto"/>
            <w:bottom w:val="none" w:sz="0" w:space="0" w:color="auto"/>
            <w:right w:val="none" w:sz="0" w:space="0" w:color="auto"/>
          </w:divBdr>
        </w:div>
        <w:div w:id="795952535">
          <w:marLeft w:val="480"/>
          <w:marRight w:val="0"/>
          <w:marTop w:val="0"/>
          <w:marBottom w:val="0"/>
          <w:divBdr>
            <w:top w:val="none" w:sz="0" w:space="0" w:color="auto"/>
            <w:left w:val="none" w:sz="0" w:space="0" w:color="auto"/>
            <w:bottom w:val="none" w:sz="0" w:space="0" w:color="auto"/>
            <w:right w:val="none" w:sz="0" w:space="0" w:color="auto"/>
          </w:divBdr>
        </w:div>
        <w:div w:id="1257250758">
          <w:marLeft w:val="480"/>
          <w:marRight w:val="0"/>
          <w:marTop w:val="0"/>
          <w:marBottom w:val="0"/>
          <w:divBdr>
            <w:top w:val="none" w:sz="0" w:space="0" w:color="auto"/>
            <w:left w:val="none" w:sz="0" w:space="0" w:color="auto"/>
            <w:bottom w:val="none" w:sz="0" w:space="0" w:color="auto"/>
            <w:right w:val="none" w:sz="0" w:space="0" w:color="auto"/>
          </w:divBdr>
        </w:div>
        <w:div w:id="203369617">
          <w:marLeft w:val="480"/>
          <w:marRight w:val="0"/>
          <w:marTop w:val="0"/>
          <w:marBottom w:val="0"/>
          <w:divBdr>
            <w:top w:val="none" w:sz="0" w:space="0" w:color="auto"/>
            <w:left w:val="none" w:sz="0" w:space="0" w:color="auto"/>
            <w:bottom w:val="none" w:sz="0" w:space="0" w:color="auto"/>
            <w:right w:val="none" w:sz="0" w:space="0" w:color="auto"/>
          </w:divBdr>
        </w:div>
        <w:div w:id="1555236182">
          <w:marLeft w:val="480"/>
          <w:marRight w:val="0"/>
          <w:marTop w:val="0"/>
          <w:marBottom w:val="0"/>
          <w:divBdr>
            <w:top w:val="none" w:sz="0" w:space="0" w:color="auto"/>
            <w:left w:val="none" w:sz="0" w:space="0" w:color="auto"/>
            <w:bottom w:val="none" w:sz="0" w:space="0" w:color="auto"/>
            <w:right w:val="none" w:sz="0" w:space="0" w:color="auto"/>
          </w:divBdr>
        </w:div>
        <w:div w:id="909342778">
          <w:marLeft w:val="480"/>
          <w:marRight w:val="0"/>
          <w:marTop w:val="0"/>
          <w:marBottom w:val="0"/>
          <w:divBdr>
            <w:top w:val="none" w:sz="0" w:space="0" w:color="auto"/>
            <w:left w:val="none" w:sz="0" w:space="0" w:color="auto"/>
            <w:bottom w:val="none" w:sz="0" w:space="0" w:color="auto"/>
            <w:right w:val="none" w:sz="0" w:space="0" w:color="auto"/>
          </w:divBdr>
        </w:div>
        <w:div w:id="1652561462">
          <w:marLeft w:val="480"/>
          <w:marRight w:val="0"/>
          <w:marTop w:val="0"/>
          <w:marBottom w:val="0"/>
          <w:divBdr>
            <w:top w:val="none" w:sz="0" w:space="0" w:color="auto"/>
            <w:left w:val="none" w:sz="0" w:space="0" w:color="auto"/>
            <w:bottom w:val="none" w:sz="0" w:space="0" w:color="auto"/>
            <w:right w:val="none" w:sz="0" w:space="0" w:color="auto"/>
          </w:divBdr>
        </w:div>
        <w:div w:id="894972211">
          <w:marLeft w:val="480"/>
          <w:marRight w:val="0"/>
          <w:marTop w:val="0"/>
          <w:marBottom w:val="0"/>
          <w:divBdr>
            <w:top w:val="none" w:sz="0" w:space="0" w:color="auto"/>
            <w:left w:val="none" w:sz="0" w:space="0" w:color="auto"/>
            <w:bottom w:val="none" w:sz="0" w:space="0" w:color="auto"/>
            <w:right w:val="none" w:sz="0" w:space="0" w:color="auto"/>
          </w:divBdr>
        </w:div>
        <w:div w:id="2068063655">
          <w:marLeft w:val="480"/>
          <w:marRight w:val="0"/>
          <w:marTop w:val="0"/>
          <w:marBottom w:val="0"/>
          <w:divBdr>
            <w:top w:val="none" w:sz="0" w:space="0" w:color="auto"/>
            <w:left w:val="none" w:sz="0" w:space="0" w:color="auto"/>
            <w:bottom w:val="none" w:sz="0" w:space="0" w:color="auto"/>
            <w:right w:val="none" w:sz="0" w:space="0" w:color="auto"/>
          </w:divBdr>
        </w:div>
        <w:div w:id="101076496">
          <w:marLeft w:val="480"/>
          <w:marRight w:val="0"/>
          <w:marTop w:val="0"/>
          <w:marBottom w:val="0"/>
          <w:divBdr>
            <w:top w:val="none" w:sz="0" w:space="0" w:color="auto"/>
            <w:left w:val="none" w:sz="0" w:space="0" w:color="auto"/>
            <w:bottom w:val="none" w:sz="0" w:space="0" w:color="auto"/>
            <w:right w:val="none" w:sz="0" w:space="0" w:color="auto"/>
          </w:divBdr>
        </w:div>
        <w:div w:id="1270971913">
          <w:marLeft w:val="480"/>
          <w:marRight w:val="0"/>
          <w:marTop w:val="0"/>
          <w:marBottom w:val="0"/>
          <w:divBdr>
            <w:top w:val="none" w:sz="0" w:space="0" w:color="auto"/>
            <w:left w:val="none" w:sz="0" w:space="0" w:color="auto"/>
            <w:bottom w:val="none" w:sz="0" w:space="0" w:color="auto"/>
            <w:right w:val="none" w:sz="0" w:space="0" w:color="auto"/>
          </w:divBdr>
        </w:div>
        <w:div w:id="1351565897">
          <w:marLeft w:val="480"/>
          <w:marRight w:val="0"/>
          <w:marTop w:val="0"/>
          <w:marBottom w:val="0"/>
          <w:divBdr>
            <w:top w:val="none" w:sz="0" w:space="0" w:color="auto"/>
            <w:left w:val="none" w:sz="0" w:space="0" w:color="auto"/>
            <w:bottom w:val="none" w:sz="0" w:space="0" w:color="auto"/>
            <w:right w:val="none" w:sz="0" w:space="0" w:color="auto"/>
          </w:divBdr>
        </w:div>
        <w:div w:id="199243353">
          <w:marLeft w:val="480"/>
          <w:marRight w:val="0"/>
          <w:marTop w:val="0"/>
          <w:marBottom w:val="0"/>
          <w:divBdr>
            <w:top w:val="none" w:sz="0" w:space="0" w:color="auto"/>
            <w:left w:val="none" w:sz="0" w:space="0" w:color="auto"/>
            <w:bottom w:val="none" w:sz="0" w:space="0" w:color="auto"/>
            <w:right w:val="none" w:sz="0" w:space="0" w:color="auto"/>
          </w:divBdr>
        </w:div>
      </w:divsChild>
    </w:div>
    <w:div w:id="252738292">
      <w:bodyDiv w:val="1"/>
      <w:marLeft w:val="0"/>
      <w:marRight w:val="0"/>
      <w:marTop w:val="0"/>
      <w:marBottom w:val="0"/>
      <w:divBdr>
        <w:top w:val="none" w:sz="0" w:space="0" w:color="auto"/>
        <w:left w:val="none" w:sz="0" w:space="0" w:color="auto"/>
        <w:bottom w:val="none" w:sz="0" w:space="0" w:color="auto"/>
        <w:right w:val="none" w:sz="0" w:space="0" w:color="auto"/>
      </w:divBdr>
    </w:div>
    <w:div w:id="257906909">
      <w:bodyDiv w:val="1"/>
      <w:marLeft w:val="0"/>
      <w:marRight w:val="0"/>
      <w:marTop w:val="0"/>
      <w:marBottom w:val="0"/>
      <w:divBdr>
        <w:top w:val="none" w:sz="0" w:space="0" w:color="auto"/>
        <w:left w:val="none" w:sz="0" w:space="0" w:color="auto"/>
        <w:bottom w:val="none" w:sz="0" w:space="0" w:color="auto"/>
        <w:right w:val="none" w:sz="0" w:space="0" w:color="auto"/>
      </w:divBdr>
    </w:div>
    <w:div w:id="258871518">
      <w:bodyDiv w:val="1"/>
      <w:marLeft w:val="0"/>
      <w:marRight w:val="0"/>
      <w:marTop w:val="0"/>
      <w:marBottom w:val="0"/>
      <w:divBdr>
        <w:top w:val="none" w:sz="0" w:space="0" w:color="auto"/>
        <w:left w:val="none" w:sz="0" w:space="0" w:color="auto"/>
        <w:bottom w:val="none" w:sz="0" w:space="0" w:color="auto"/>
        <w:right w:val="none" w:sz="0" w:space="0" w:color="auto"/>
      </w:divBdr>
    </w:div>
    <w:div w:id="259069792">
      <w:bodyDiv w:val="1"/>
      <w:marLeft w:val="0"/>
      <w:marRight w:val="0"/>
      <w:marTop w:val="0"/>
      <w:marBottom w:val="0"/>
      <w:divBdr>
        <w:top w:val="none" w:sz="0" w:space="0" w:color="auto"/>
        <w:left w:val="none" w:sz="0" w:space="0" w:color="auto"/>
        <w:bottom w:val="none" w:sz="0" w:space="0" w:color="auto"/>
        <w:right w:val="none" w:sz="0" w:space="0" w:color="auto"/>
      </w:divBdr>
    </w:div>
    <w:div w:id="259800546">
      <w:bodyDiv w:val="1"/>
      <w:marLeft w:val="0"/>
      <w:marRight w:val="0"/>
      <w:marTop w:val="0"/>
      <w:marBottom w:val="0"/>
      <w:divBdr>
        <w:top w:val="none" w:sz="0" w:space="0" w:color="auto"/>
        <w:left w:val="none" w:sz="0" w:space="0" w:color="auto"/>
        <w:bottom w:val="none" w:sz="0" w:space="0" w:color="auto"/>
        <w:right w:val="none" w:sz="0" w:space="0" w:color="auto"/>
      </w:divBdr>
    </w:div>
    <w:div w:id="261034800">
      <w:bodyDiv w:val="1"/>
      <w:marLeft w:val="0"/>
      <w:marRight w:val="0"/>
      <w:marTop w:val="0"/>
      <w:marBottom w:val="0"/>
      <w:divBdr>
        <w:top w:val="none" w:sz="0" w:space="0" w:color="auto"/>
        <w:left w:val="none" w:sz="0" w:space="0" w:color="auto"/>
        <w:bottom w:val="none" w:sz="0" w:space="0" w:color="auto"/>
        <w:right w:val="none" w:sz="0" w:space="0" w:color="auto"/>
      </w:divBdr>
      <w:divsChild>
        <w:div w:id="1031303137">
          <w:marLeft w:val="480"/>
          <w:marRight w:val="0"/>
          <w:marTop w:val="0"/>
          <w:marBottom w:val="0"/>
          <w:divBdr>
            <w:top w:val="none" w:sz="0" w:space="0" w:color="auto"/>
            <w:left w:val="none" w:sz="0" w:space="0" w:color="auto"/>
            <w:bottom w:val="none" w:sz="0" w:space="0" w:color="auto"/>
            <w:right w:val="none" w:sz="0" w:space="0" w:color="auto"/>
          </w:divBdr>
        </w:div>
        <w:div w:id="849023097">
          <w:marLeft w:val="480"/>
          <w:marRight w:val="0"/>
          <w:marTop w:val="0"/>
          <w:marBottom w:val="0"/>
          <w:divBdr>
            <w:top w:val="none" w:sz="0" w:space="0" w:color="auto"/>
            <w:left w:val="none" w:sz="0" w:space="0" w:color="auto"/>
            <w:bottom w:val="none" w:sz="0" w:space="0" w:color="auto"/>
            <w:right w:val="none" w:sz="0" w:space="0" w:color="auto"/>
          </w:divBdr>
        </w:div>
        <w:div w:id="2029674667">
          <w:marLeft w:val="480"/>
          <w:marRight w:val="0"/>
          <w:marTop w:val="0"/>
          <w:marBottom w:val="0"/>
          <w:divBdr>
            <w:top w:val="none" w:sz="0" w:space="0" w:color="auto"/>
            <w:left w:val="none" w:sz="0" w:space="0" w:color="auto"/>
            <w:bottom w:val="none" w:sz="0" w:space="0" w:color="auto"/>
            <w:right w:val="none" w:sz="0" w:space="0" w:color="auto"/>
          </w:divBdr>
        </w:div>
        <w:div w:id="569458936">
          <w:marLeft w:val="480"/>
          <w:marRight w:val="0"/>
          <w:marTop w:val="0"/>
          <w:marBottom w:val="0"/>
          <w:divBdr>
            <w:top w:val="none" w:sz="0" w:space="0" w:color="auto"/>
            <w:left w:val="none" w:sz="0" w:space="0" w:color="auto"/>
            <w:bottom w:val="none" w:sz="0" w:space="0" w:color="auto"/>
            <w:right w:val="none" w:sz="0" w:space="0" w:color="auto"/>
          </w:divBdr>
        </w:div>
        <w:div w:id="2041666962">
          <w:marLeft w:val="480"/>
          <w:marRight w:val="0"/>
          <w:marTop w:val="0"/>
          <w:marBottom w:val="0"/>
          <w:divBdr>
            <w:top w:val="none" w:sz="0" w:space="0" w:color="auto"/>
            <w:left w:val="none" w:sz="0" w:space="0" w:color="auto"/>
            <w:bottom w:val="none" w:sz="0" w:space="0" w:color="auto"/>
            <w:right w:val="none" w:sz="0" w:space="0" w:color="auto"/>
          </w:divBdr>
        </w:div>
        <w:div w:id="1498156169">
          <w:marLeft w:val="480"/>
          <w:marRight w:val="0"/>
          <w:marTop w:val="0"/>
          <w:marBottom w:val="0"/>
          <w:divBdr>
            <w:top w:val="none" w:sz="0" w:space="0" w:color="auto"/>
            <w:left w:val="none" w:sz="0" w:space="0" w:color="auto"/>
            <w:bottom w:val="none" w:sz="0" w:space="0" w:color="auto"/>
            <w:right w:val="none" w:sz="0" w:space="0" w:color="auto"/>
          </w:divBdr>
        </w:div>
        <w:div w:id="1793135570">
          <w:marLeft w:val="480"/>
          <w:marRight w:val="0"/>
          <w:marTop w:val="0"/>
          <w:marBottom w:val="0"/>
          <w:divBdr>
            <w:top w:val="none" w:sz="0" w:space="0" w:color="auto"/>
            <w:left w:val="none" w:sz="0" w:space="0" w:color="auto"/>
            <w:bottom w:val="none" w:sz="0" w:space="0" w:color="auto"/>
            <w:right w:val="none" w:sz="0" w:space="0" w:color="auto"/>
          </w:divBdr>
        </w:div>
        <w:div w:id="1880706745">
          <w:marLeft w:val="480"/>
          <w:marRight w:val="0"/>
          <w:marTop w:val="0"/>
          <w:marBottom w:val="0"/>
          <w:divBdr>
            <w:top w:val="none" w:sz="0" w:space="0" w:color="auto"/>
            <w:left w:val="none" w:sz="0" w:space="0" w:color="auto"/>
            <w:bottom w:val="none" w:sz="0" w:space="0" w:color="auto"/>
            <w:right w:val="none" w:sz="0" w:space="0" w:color="auto"/>
          </w:divBdr>
        </w:div>
        <w:div w:id="1086460648">
          <w:marLeft w:val="480"/>
          <w:marRight w:val="0"/>
          <w:marTop w:val="0"/>
          <w:marBottom w:val="0"/>
          <w:divBdr>
            <w:top w:val="none" w:sz="0" w:space="0" w:color="auto"/>
            <w:left w:val="none" w:sz="0" w:space="0" w:color="auto"/>
            <w:bottom w:val="none" w:sz="0" w:space="0" w:color="auto"/>
            <w:right w:val="none" w:sz="0" w:space="0" w:color="auto"/>
          </w:divBdr>
        </w:div>
        <w:div w:id="1251089002">
          <w:marLeft w:val="480"/>
          <w:marRight w:val="0"/>
          <w:marTop w:val="0"/>
          <w:marBottom w:val="0"/>
          <w:divBdr>
            <w:top w:val="none" w:sz="0" w:space="0" w:color="auto"/>
            <w:left w:val="none" w:sz="0" w:space="0" w:color="auto"/>
            <w:bottom w:val="none" w:sz="0" w:space="0" w:color="auto"/>
            <w:right w:val="none" w:sz="0" w:space="0" w:color="auto"/>
          </w:divBdr>
        </w:div>
        <w:div w:id="1782727038">
          <w:marLeft w:val="480"/>
          <w:marRight w:val="0"/>
          <w:marTop w:val="0"/>
          <w:marBottom w:val="0"/>
          <w:divBdr>
            <w:top w:val="none" w:sz="0" w:space="0" w:color="auto"/>
            <w:left w:val="none" w:sz="0" w:space="0" w:color="auto"/>
            <w:bottom w:val="none" w:sz="0" w:space="0" w:color="auto"/>
            <w:right w:val="none" w:sz="0" w:space="0" w:color="auto"/>
          </w:divBdr>
        </w:div>
        <w:div w:id="683019847">
          <w:marLeft w:val="480"/>
          <w:marRight w:val="0"/>
          <w:marTop w:val="0"/>
          <w:marBottom w:val="0"/>
          <w:divBdr>
            <w:top w:val="none" w:sz="0" w:space="0" w:color="auto"/>
            <w:left w:val="none" w:sz="0" w:space="0" w:color="auto"/>
            <w:bottom w:val="none" w:sz="0" w:space="0" w:color="auto"/>
            <w:right w:val="none" w:sz="0" w:space="0" w:color="auto"/>
          </w:divBdr>
        </w:div>
        <w:div w:id="1053499626">
          <w:marLeft w:val="480"/>
          <w:marRight w:val="0"/>
          <w:marTop w:val="0"/>
          <w:marBottom w:val="0"/>
          <w:divBdr>
            <w:top w:val="none" w:sz="0" w:space="0" w:color="auto"/>
            <w:left w:val="none" w:sz="0" w:space="0" w:color="auto"/>
            <w:bottom w:val="none" w:sz="0" w:space="0" w:color="auto"/>
            <w:right w:val="none" w:sz="0" w:space="0" w:color="auto"/>
          </w:divBdr>
        </w:div>
        <w:div w:id="1244685813">
          <w:marLeft w:val="480"/>
          <w:marRight w:val="0"/>
          <w:marTop w:val="0"/>
          <w:marBottom w:val="0"/>
          <w:divBdr>
            <w:top w:val="none" w:sz="0" w:space="0" w:color="auto"/>
            <w:left w:val="none" w:sz="0" w:space="0" w:color="auto"/>
            <w:bottom w:val="none" w:sz="0" w:space="0" w:color="auto"/>
            <w:right w:val="none" w:sz="0" w:space="0" w:color="auto"/>
          </w:divBdr>
        </w:div>
        <w:div w:id="449592657">
          <w:marLeft w:val="480"/>
          <w:marRight w:val="0"/>
          <w:marTop w:val="0"/>
          <w:marBottom w:val="0"/>
          <w:divBdr>
            <w:top w:val="none" w:sz="0" w:space="0" w:color="auto"/>
            <w:left w:val="none" w:sz="0" w:space="0" w:color="auto"/>
            <w:bottom w:val="none" w:sz="0" w:space="0" w:color="auto"/>
            <w:right w:val="none" w:sz="0" w:space="0" w:color="auto"/>
          </w:divBdr>
        </w:div>
        <w:div w:id="1836728526">
          <w:marLeft w:val="480"/>
          <w:marRight w:val="0"/>
          <w:marTop w:val="0"/>
          <w:marBottom w:val="0"/>
          <w:divBdr>
            <w:top w:val="none" w:sz="0" w:space="0" w:color="auto"/>
            <w:left w:val="none" w:sz="0" w:space="0" w:color="auto"/>
            <w:bottom w:val="none" w:sz="0" w:space="0" w:color="auto"/>
            <w:right w:val="none" w:sz="0" w:space="0" w:color="auto"/>
          </w:divBdr>
        </w:div>
        <w:div w:id="749303981">
          <w:marLeft w:val="480"/>
          <w:marRight w:val="0"/>
          <w:marTop w:val="0"/>
          <w:marBottom w:val="0"/>
          <w:divBdr>
            <w:top w:val="none" w:sz="0" w:space="0" w:color="auto"/>
            <w:left w:val="none" w:sz="0" w:space="0" w:color="auto"/>
            <w:bottom w:val="none" w:sz="0" w:space="0" w:color="auto"/>
            <w:right w:val="none" w:sz="0" w:space="0" w:color="auto"/>
          </w:divBdr>
        </w:div>
        <w:div w:id="659162956">
          <w:marLeft w:val="480"/>
          <w:marRight w:val="0"/>
          <w:marTop w:val="0"/>
          <w:marBottom w:val="0"/>
          <w:divBdr>
            <w:top w:val="none" w:sz="0" w:space="0" w:color="auto"/>
            <w:left w:val="none" w:sz="0" w:space="0" w:color="auto"/>
            <w:bottom w:val="none" w:sz="0" w:space="0" w:color="auto"/>
            <w:right w:val="none" w:sz="0" w:space="0" w:color="auto"/>
          </w:divBdr>
        </w:div>
        <w:div w:id="81030508">
          <w:marLeft w:val="480"/>
          <w:marRight w:val="0"/>
          <w:marTop w:val="0"/>
          <w:marBottom w:val="0"/>
          <w:divBdr>
            <w:top w:val="none" w:sz="0" w:space="0" w:color="auto"/>
            <w:left w:val="none" w:sz="0" w:space="0" w:color="auto"/>
            <w:bottom w:val="none" w:sz="0" w:space="0" w:color="auto"/>
            <w:right w:val="none" w:sz="0" w:space="0" w:color="auto"/>
          </w:divBdr>
        </w:div>
        <w:div w:id="1925186465">
          <w:marLeft w:val="480"/>
          <w:marRight w:val="0"/>
          <w:marTop w:val="0"/>
          <w:marBottom w:val="0"/>
          <w:divBdr>
            <w:top w:val="none" w:sz="0" w:space="0" w:color="auto"/>
            <w:left w:val="none" w:sz="0" w:space="0" w:color="auto"/>
            <w:bottom w:val="none" w:sz="0" w:space="0" w:color="auto"/>
            <w:right w:val="none" w:sz="0" w:space="0" w:color="auto"/>
          </w:divBdr>
        </w:div>
        <w:div w:id="1041250044">
          <w:marLeft w:val="480"/>
          <w:marRight w:val="0"/>
          <w:marTop w:val="0"/>
          <w:marBottom w:val="0"/>
          <w:divBdr>
            <w:top w:val="none" w:sz="0" w:space="0" w:color="auto"/>
            <w:left w:val="none" w:sz="0" w:space="0" w:color="auto"/>
            <w:bottom w:val="none" w:sz="0" w:space="0" w:color="auto"/>
            <w:right w:val="none" w:sz="0" w:space="0" w:color="auto"/>
          </w:divBdr>
        </w:div>
        <w:div w:id="17124134">
          <w:marLeft w:val="480"/>
          <w:marRight w:val="0"/>
          <w:marTop w:val="0"/>
          <w:marBottom w:val="0"/>
          <w:divBdr>
            <w:top w:val="none" w:sz="0" w:space="0" w:color="auto"/>
            <w:left w:val="none" w:sz="0" w:space="0" w:color="auto"/>
            <w:bottom w:val="none" w:sz="0" w:space="0" w:color="auto"/>
            <w:right w:val="none" w:sz="0" w:space="0" w:color="auto"/>
          </w:divBdr>
        </w:div>
        <w:div w:id="2133160357">
          <w:marLeft w:val="480"/>
          <w:marRight w:val="0"/>
          <w:marTop w:val="0"/>
          <w:marBottom w:val="0"/>
          <w:divBdr>
            <w:top w:val="none" w:sz="0" w:space="0" w:color="auto"/>
            <w:left w:val="none" w:sz="0" w:space="0" w:color="auto"/>
            <w:bottom w:val="none" w:sz="0" w:space="0" w:color="auto"/>
            <w:right w:val="none" w:sz="0" w:space="0" w:color="auto"/>
          </w:divBdr>
        </w:div>
        <w:div w:id="2120105323">
          <w:marLeft w:val="480"/>
          <w:marRight w:val="0"/>
          <w:marTop w:val="0"/>
          <w:marBottom w:val="0"/>
          <w:divBdr>
            <w:top w:val="none" w:sz="0" w:space="0" w:color="auto"/>
            <w:left w:val="none" w:sz="0" w:space="0" w:color="auto"/>
            <w:bottom w:val="none" w:sz="0" w:space="0" w:color="auto"/>
            <w:right w:val="none" w:sz="0" w:space="0" w:color="auto"/>
          </w:divBdr>
        </w:div>
        <w:div w:id="1498962932">
          <w:marLeft w:val="480"/>
          <w:marRight w:val="0"/>
          <w:marTop w:val="0"/>
          <w:marBottom w:val="0"/>
          <w:divBdr>
            <w:top w:val="none" w:sz="0" w:space="0" w:color="auto"/>
            <w:left w:val="none" w:sz="0" w:space="0" w:color="auto"/>
            <w:bottom w:val="none" w:sz="0" w:space="0" w:color="auto"/>
            <w:right w:val="none" w:sz="0" w:space="0" w:color="auto"/>
          </w:divBdr>
        </w:div>
        <w:div w:id="824592561">
          <w:marLeft w:val="480"/>
          <w:marRight w:val="0"/>
          <w:marTop w:val="0"/>
          <w:marBottom w:val="0"/>
          <w:divBdr>
            <w:top w:val="none" w:sz="0" w:space="0" w:color="auto"/>
            <w:left w:val="none" w:sz="0" w:space="0" w:color="auto"/>
            <w:bottom w:val="none" w:sz="0" w:space="0" w:color="auto"/>
            <w:right w:val="none" w:sz="0" w:space="0" w:color="auto"/>
          </w:divBdr>
        </w:div>
        <w:div w:id="1463692749">
          <w:marLeft w:val="480"/>
          <w:marRight w:val="0"/>
          <w:marTop w:val="0"/>
          <w:marBottom w:val="0"/>
          <w:divBdr>
            <w:top w:val="none" w:sz="0" w:space="0" w:color="auto"/>
            <w:left w:val="none" w:sz="0" w:space="0" w:color="auto"/>
            <w:bottom w:val="none" w:sz="0" w:space="0" w:color="auto"/>
            <w:right w:val="none" w:sz="0" w:space="0" w:color="auto"/>
          </w:divBdr>
        </w:div>
        <w:div w:id="707531409">
          <w:marLeft w:val="480"/>
          <w:marRight w:val="0"/>
          <w:marTop w:val="0"/>
          <w:marBottom w:val="0"/>
          <w:divBdr>
            <w:top w:val="none" w:sz="0" w:space="0" w:color="auto"/>
            <w:left w:val="none" w:sz="0" w:space="0" w:color="auto"/>
            <w:bottom w:val="none" w:sz="0" w:space="0" w:color="auto"/>
            <w:right w:val="none" w:sz="0" w:space="0" w:color="auto"/>
          </w:divBdr>
        </w:div>
        <w:div w:id="1659651430">
          <w:marLeft w:val="480"/>
          <w:marRight w:val="0"/>
          <w:marTop w:val="0"/>
          <w:marBottom w:val="0"/>
          <w:divBdr>
            <w:top w:val="none" w:sz="0" w:space="0" w:color="auto"/>
            <w:left w:val="none" w:sz="0" w:space="0" w:color="auto"/>
            <w:bottom w:val="none" w:sz="0" w:space="0" w:color="auto"/>
            <w:right w:val="none" w:sz="0" w:space="0" w:color="auto"/>
          </w:divBdr>
        </w:div>
        <w:div w:id="1946376965">
          <w:marLeft w:val="480"/>
          <w:marRight w:val="0"/>
          <w:marTop w:val="0"/>
          <w:marBottom w:val="0"/>
          <w:divBdr>
            <w:top w:val="none" w:sz="0" w:space="0" w:color="auto"/>
            <w:left w:val="none" w:sz="0" w:space="0" w:color="auto"/>
            <w:bottom w:val="none" w:sz="0" w:space="0" w:color="auto"/>
            <w:right w:val="none" w:sz="0" w:space="0" w:color="auto"/>
          </w:divBdr>
        </w:div>
        <w:div w:id="1970667927">
          <w:marLeft w:val="480"/>
          <w:marRight w:val="0"/>
          <w:marTop w:val="0"/>
          <w:marBottom w:val="0"/>
          <w:divBdr>
            <w:top w:val="none" w:sz="0" w:space="0" w:color="auto"/>
            <w:left w:val="none" w:sz="0" w:space="0" w:color="auto"/>
            <w:bottom w:val="none" w:sz="0" w:space="0" w:color="auto"/>
            <w:right w:val="none" w:sz="0" w:space="0" w:color="auto"/>
          </w:divBdr>
        </w:div>
        <w:div w:id="31150851">
          <w:marLeft w:val="480"/>
          <w:marRight w:val="0"/>
          <w:marTop w:val="0"/>
          <w:marBottom w:val="0"/>
          <w:divBdr>
            <w:top w:val="none" w:sz="0" w:space="0" w:color="auto"/>
            <w:left w:val="none" w:sz="0" w:space="0" w:color="auto"/>
            <w:bottom w:val="none" w:sz="0" w:space="0" w:color="auto"/>
            <w:right w:val="none" w:sz="0" w:space="0" w:color="auto"/>
          </w:divBdr>
        </w:div>
        <w:div w:id="755246975">
          <w:marLeft w:val="480"/>
          <w:marRight w:val="0"/>
          <w:marTop w:val="0"/>
          <w:marBottom w:val="0"/>
          <w:divBdr>
            <w:top w:val="none" w:sz="0" w:space="0" w:color="auto"/>
            <w:left w:val="none" w:sz="0" w:space="0" w:color="auto"/>
            <w:bottom w:val="none" w:sz="0" w:space="0" w:color="auto"/>
            <w:right w:val="none" w:sz="0" w:space="0" w:color="auto"/>
          </w:divBdr>
        </w:div>
        <w:div w:id="1303071667">
          <w:marLeft w:val="480"/>
          <w:marRight w:val="0"/>
          <w:marTop w:val="0"/>
          <w:marBottom w:val="0"/>
          <w:divBdr>
            <w:top w:val="none" w:sz="0" w:space="0" w:color="auto"/>
            <w:left w:val="none" w:sz="0" w:space="0" w:color="auto"/>
            <w:bottom w:val="none" w:sz="0" w:space="0" w:color="auto"/>
            <w:right w:val="none" w:sz="0" w:space="0" w:color="auto"/>
          </w:divBdr>
        </w:div>
        <w:div w:id="1069495443">
          <w:marLeft w:val="480"/>
          <w:marRight w:val="0"/>
          <w:marTop w:val="0"/>
          <w:marBottom w:val="0"/>
          <w:divBdr>
            <w:top w:val="none" w:sz="0" w:space="0" w:color="auto"/>
            <w:left w:val="none" w:sz="0" w:space="0" w:color="auto"/>
            <w:bottom w:val="none" w:sz="0" w:space="0" w:color="auto"/>
            <w:right w:val="none" w:sz="0" w:space="0" w:color="auto"/>
          </w:divBdr>
        </w:div>
        <w:div w:id="214660674">
          <w:marLeft w:val="480"/>
          <w:marRight w:val="0"/>
          <w:marTop w:val="0"/>
          <w:marBottom w:val="0"/>
          <w:divBdr>
            <w:top w:val="none" w:sz="0" w:space="0" w:color="auto"/>
            <w:left w:val="none" w:sz="0" w:space="0" w:color="auto"/>
            <w:bottom w:val="none" w:sz="0" w:space="0" w:color="auto"/>
            <w:right w:val="none" w:sz="0" w:space="0" w:color="auto"/>
          </w:divBdr>
        </w:div>
        <w:div w:id="1767844001">
          <w:marLeft w:val="480"/>
          <w:marRight w:val="0"/>
          <w:marTop w:val="0"/>
          <w:marBottom w:val="0"/>
          <w:divBdr>
            <w:top w:val="none" w:sz="0" w:space="0" w:color="auto"/>
            <w:left w:val="none" w:sz="0" w:space="0" w:color="auto"/>
            <w:bottom w:val="none" w:sz="0" w:space="0" w:color="auto"/>
            <w:right w:val="none" w:sz="0" w:space="0" w:color="auto"/>
          </w:divBdr>
        </w:div>
        <w:div w:id="1204290527">
          <w:marLeft w:val="480"/>
          <w:marRight w:val="0"/>
          <w:marTop w:val="0"/>
          <w:marBottom w:val="0"/>
          <w:divBdr>
            <w:top w:val="none" w:sz="0" w:space="0" w:color="auto"/>
            <w:left w:val="none" w:sz="0" w:space="0" w:color="auto"/>
            <w:bottom w:val="none" w:sz="0" w:space="0" w:color="auto"/>
            <w:right w:val="none" w:sz="0" w:space="0" w:color="auto"/>
          </w:divBdr>
        </w:div>
        <w:div w:id="252664787">
          <w:marLeft w:val="480"/>
          <w:marRight w:val="0"/>
          <w:marTop w:val="0"/>
          <w:marBottom w:val="0"/>
          <w:divBdr>
            <w:top w:val="none" w:sz="0" w:space="0" w:color="auto"/>
            <w:left w:val="none" w:sz="0" w:space="0" w:color="auto"/>
            <w:bottom w:val="none" w:sz="0" w:space="0" w:color="auto"/>
            <w:right w:val="none" w:sz="0" w:space="0" w:color="auto"/>
          </w:divBdr>
        </w:div>
        <w:div w:id="1565025867">
          <w:marLeft w:val="480"/>
          <w:marRight w:val="0"/>
          <w:marTop w:val="0"/>
          <w:marBottom w:val="0"/>
          <w:divBdr>
            <w:top w:val="none" w:sz="0" w:space="0" w:color="auto"/>
            <w:left w:val="none" w:sz="0" w:space="0" w:color="auto"/>
            <w:bottom w:val="none" w:sz="0" w:space="0" w:color="auto"/>
            <w:right w:val="none" w:sz="0" w:space="0" w:color="auto"/>
          </w:divBdr>
        </w:div>
        <w:div w:id="1826389512">
          <w:marLeft w:val="480"/>
          <w:marRight w:val="0"/>
          <w:marTop w:val="0"/>
          <w:marBottom w:val="0"/>
          <w:divBdr>
            <w:top w:val="none" w:sz="0" w:space="0" w:color="auto"/>
            <w:left w:val="none" w:sz="0" w:space="0" w:color="auto"/>
            <w:bottom w:val="none" w:sz="0" w:space="0" w:color="auto"/>
            <w:right w:val="none" w:sz="0" w:space="0" w:color="auto"/>
          </w:divBdr>
        </w:div>
        <w:div w:id="462579234">
          <w:marLeft w:val="480"/>
          <w:marRight w:val="0"/>
          <w:marTop w:val="0"/>
          <w:marBottom w:val="0"/>
          <w:divBdr>
            <w:top w:val="none" w:sz="0" w:space="0" w:color="auto"/>
            <w:left w:val="none" w:sz="0" w:space="0" w:color="auto"/>
            <w:bottom w:val="none" w:sz="0" w:space="0" w:color="auto"/>
            <w:right w:val="none" w:sz="0" w:space="0" w:color="auto"/>
          </w:divBdr>
        </w:div>
        <w:div w:id="1374964392">
          <w:marLeft w:val="480"/>
          <w:marRight w:val="0"/>
          <w:marTop w:val="0"/>
          <w:marBottom w:val="0"/>
          <w:divBdr>
            <w:top w:val="none" w:sz="0" w:space="0" w:color="auto"/>
            <w:left w:val="none" w:sz="0" w:space="0" w:color="auto"/>
            <w:bottom w:val="none" w:sz="0" w:space="0" w:color="auto"/>
            <w:right w:val="none" w:sz="0" w:space="0" w:color="auto"/>
          </w:divBdr>
        </w:div>
        <w:div w:id="994142612">
          <w:marLeft w:val="480"/>
          <w:marRight w:val="0"/>
          <w:marTop w:val="0"/>
          <w:marBottom w:val="0"/>
          <w:divBdr>
            <w:top w:val="none" w:sz="0" w:space="0" w:color="auto"/>
            <w:left w:val="none" w:sz="0" w:space="0" w:color="auto"/>
            <w:bottom w:val="none" w:sz="0" w:space="0" w:color="auto"/>
            <w:right w:val="none" w:sz="0" w:space="0" w:color="auto"/>
          </w:divBdr>
        </w:div>
        <w:div w:id="8070115">
          <w:marLeft w:val="480"/>
          <w:marRight w:val="0"/>
          <w:marTop w:val="0"/>
          <w:marBottom w:val="0"/>
          <w:divBdr>
            <w:top w:val="none" w:sz="0" w:space="0" w:color="auto"/>
            <w:left w:val="none" w:sz="0" w:space="0" w:color="auto"/>
            <w:bottom w:val="none" w:sz="0" w:space="0" w:color="auto"/>
            <w:right w:val="none" w:sz="0" w:space="0" w:color="auto"/>
          </w:divBdr>
        </w:div>
        <w:div w:id="1615942537">
          <w:marLeft w:val="480"/>
          <w:marRight w:val="0"/>
          <w:marTop w:val="0"/>
          <w:marBottom w:val="0"/>
          <w:divBdr>
            <w:top w:val="none" w:sz="0" w:space="0" w:color="auto"/>
            <w:left w:val="none" w:sz="0" w:space="0" w:color="auto"/>
            <w:bottom w:val="none" w:sz="0" w:space="0" w:color="auto"/>
            <w:right w:val="none" w:sz="0" w:space="0" w:color="auto"/>
          </w:divBdr>
        </w:div>
        <w:div w:id="1317878101">
          <w:marLeft w:val="480"/>
          <w:marRight w:val="0"/>
          <w:marTop w:val="0"/>
          <w:marBottom w:val="0"/>
          <w:divBdr>
            <w:top w:val="none" w:sz="0" w:space="0" w:color="auto"/>
            <w:left w:val="none" w:sz="0" w:space="0" w:color="auto"/>
            <w:bottom w:val="none" w:sz="0" w:space="0" w:color="auto"/>
            <w:right w:val="none" w:sz="0" w:space="0" w:color="auto"/>
          </w:divBdr>
        </w:div>
        <w:div w:id="410124328">
          <w:marLeft w:val="480"/>
          <w:marRight w:val="0"/>
          <w:marTop w:val="0"/>
          <w:marBottom w:val="0"/>
          <w:divBdr>
            <w:top w:val="none" w:sz="0" w:space="0" w:color="auto"/>
            <w:left w:val="none" w:sz="0" w:space="0" w:color="auto"/>
            <w:bottom w:val="none" w:sz="0" w:space="0" w:color="auto"/>
            <w:right w:val="none" w:sz="0" w:space="0" w:color="auto"/>
          </w:divBdr>
        </w:div>
        <w:div w:id="228270377">
          <w:marLeft w:val="480"/>
          <w:marRight w:val="0"/>
          <w:marTop w:val="0"/>
          <w:marBottom w:val="0"/>
          <w:divBdr>
            <w:top w:val="none" w:sz="0" w:space="0" w:color="auto"/>
            <w:left w:val="none" w:sz="0" w:space="0" w:color="auto"/>
            <w:bottom w:val="none" w:sz="0" w:space="0" w:color="auto"/>
            <w:right w:val="none" w:sz="0" w:space="0" w:color="auto"/>
          </w:divBdr>
        </w:div>
        <w:div w:id="889655615">
          <w:marLeft w:val="480"/>
          <w:marRight w:val="0"/>
          <w:marTop w:val="0"/>
          <w:marBottom w:val="0"/>
          <w:divBdr>
            <w:top w:val="none" w:sz="0" w:space="0" w:color="auto"/>
            <w:left w:val="none" w:sz="0" w:space="0" w:color="auto"/>
            <w:bottom w:val="none" w:sz="0" w:space="0" w:color="auto"/>
            <w:right w:val="none" w:sz="0" w:space="0" w:color="auto"/>
          </w:divBdr>
        </w:div>
        <w:div w:id="654531116">
          <w:marLeft w:val="480"/>
          <w:marRight w:val="0"/>
          <w:marTop w:val="0"/>
          <w:marBottom w:val="0"/>
          <w:divBdr>
            <w:top w:val="none" w:sz="0" w:space="0" w:color="auto"/>
            <w:left w:val="none" w:sz="0" w:space="0" w:color="auto"/>
            <w:bottom w:val="none" w:sz="0" w:space="0" w:color="auto"/>
            <w:right w:val="none" w:sz="0" w:space="0" w:color="auto"/>
          </w:divBdr>
        </w:div>
        <w:div w:id="1514412246">
          <w:marLeft w:val="480"/>
          <w:marRight w:val="0"/>
          <w:marTop w:val="0"/>
          <w:marBottom w:val="0"/>
          <w:divBdr>
            <w:top w:val="none" w:sz="0" w:space="0" w:color="auto"/>
            <w:left w:val="none" w:sz="0" w:space="0" w:color="auto"/>
            <w:bottom w:val="none" w:sz="0" w:space="0" w:color="auto"/>
            <w:right w:val="none" w:sz="0" w:space="0" w:color="auto"/>
          </w:divBdr>
        </w:div>
        <w:div w:id="1506628838">
          <w:marLeft w:val="480"/>
          <w:marRight w:val="0"/>
          <w:marTop w:val="0"/>
          <w:marBottom w:val="0"/>
          <w:divBdr>
            <w:top w:val="none" w:sz="0" w:space="0" w:color="auto"/>
            <w:left w:val="none" w:sz="0" w:space="0" w:color="auto"/>
            <w:bottom w:val="none" w:sz="0" w:space="0" w:color="auto"/>
            <w:right w:val="none" w:sz="0" w:space="0" w:color="auto"/>
          </w:divBdr>
        </w:div>
        <w:div w:id="422528822">
          <w:marLeft w:val="480"/>
          <w:marRight w:val="0"/>
          <w:marTop w:val="0"/>
          <w:marBottom w:val="0"/>
          <w:divBdr>
            <w:top w:val="none" w:sz="0" w:space="0" w:color="auto"/>
            <w:left w:val="none" w:sz="0" w:space="0" w:color="auto"/>
            <w:bottom w:val="none" w:sz="0" w:space="0" w:color="auto"/>
            <w:right w:val="none" w:sz="0" w:space="0" w:color="auto"/>
          </w:divBdr>
        </w:div>
        <w:div w:id="65231885">
          <w:marLeft w:val="480"/>
          <w:marRight w:val="0"/>
          <w:marTop w:val="0"/>
          <w:marBottom w:val="0"/>
          <w:divBdr>
            <w:top w:val="none" w:sz="0" w:space="0" w:color="auto"/>
            <w:left w:val="none" w:sz="0" w:space="0" w:color="auto"/>
            <w:bottom w:val="none" w:sz="0" w:space="0" w:color="auto"/>
            <w:right w:val="none" w:sz="0" w:space="0" w:color="auto"/>
          </w:divBdr>
        </w:div>
        <w:div w:id="2132749442">
          <w:marLeft w:val="480"/>
          <w:marRight w:val="0"/>
          <w:marTop w:val="0"/>
          <w:marBottom w:val="0"/>
          <w:divBdr>
            <w:top w:val="none" w:sz="0" w:space="0" w:color="auto"/>
            <w:left w:val="none" w:sz="0" w:space="0" w:color="auto"/>
            <w:bottom w:val="none" w:sz="0" w:space="0" w:color="auto"/>
            <w:right w:val="none" w:sz="0" w:space="0" w:color="auto"/>
          </w:divBdr>
        </w:div>
        <w:div w:id="423845818">
          <w:marLeft w:val="480"/>
          <w:marRight w:val="0"/>
          <w:marTop w:val="0"/>
          <w:marBottom w:val="0"/>
          <w:divBdr>
            <w:top w:val="none" w:sz="0" w:space="0" w:color="auto"/>
            <w:left w:val="none" w:sz="0" w:space="0" w:color="auto"/>
            <w:bottom w:val="none" w:sz="0" w:space="0" w:color="auto"/>
            <w:right w:val="none" w:sz="0" w:space="0" w:color="auto"/>
          </w:divBdr>
        </w:div>
        <w:div w:id="187498814">
          <w:marLeft w:val="480"/>
          <w:marRight w:val="0"/>
          <w:marTop w:val="0"/>
          <w:marBottom w:val="0"/>
          <w:divBdr>
            <w:top w:val="none" w:sz="0" w:space="0" w:color="auto"/>
            <w:left w:val="none" w:sz="0" w:space="0" w:color="auto"/>
            <w:bottom w:val="none" w:sz="0" w:space="0" w:color="auto"/>
            <w:right w:val="none" w:sz="0" w:space="0" w:color="auto"/>
          </w:divBdr>
        </w:div>
        <w:div w:id="1002047458">
          <w:marLeft w:val="480"/>
          <w:marRight w:val="0"/>
          <w:marTop w:val="0"/>
          <w:marBottom w:val="0"/>
          <w:divBdr>
            <w:top w:val="none" w:sz="0" w:space="0" w:color="auto"/>
            <w:left w:val="none" w:sz="0" w:space="0" w:color="auto"/>
            <w:bottom w:val="none" w:sz="0" w:space="0" w:color="auto"/>
            <w:right w:val="none" w:sz="0" w:space="0" w:color="auto"/>
          </w:divBdr>
        </w:div>
        <w:div w:id="18968356">
          <w:marLeft w:val="480"/>
          <w:marRight w:val="0"/>
          <w:marTop w:val="0"/>
          <w:marBottom w:val="0"/>
          <w:divBdr>
            <w:top w:val="none" w:sz="0" w:space="0" w:color="auto"/>
            <w:left w:val="none" w:sz="0" w:space="0" w:color="auto"/>
            <w:bottom w:val="none" w:sz="0" w:space="0" w:color="auto"/>
            <w:right w:val="none" w:sz="0" w:space="0" w:color="auto"/>
          </w:divBdr>
        </w:div>
        <w:div w:id="1348754081">
          <w:marLeft w:val="480"/>
          <w:marRight w:val="0"/>
          <w:marTop w:val="0"/>
          <w:marBottom w:val="0"/>
          <w:divBdr>
            <w:top w:val="none" w:sz="0" w:space="0" w:color="auto"/>
            <w:left w:val="none" w:sz="0" w:space="0" w:color="auto"/>
            <w:bottom w:val="none" w:sz="0" w:space="0" w:color="auto"/>
            <w:right w:val="none" w:sz="0" w:space="0" w:color="auto"/>
          </w:divBdr>
        </w:div>
        <w:div w:id="108476538">
          <w:marLeft w:val="480"/>
          <w:marRight w:val="0"/>
          <w:marTop w:val="0"/>
          <w:marBottom w:val="0"/>
          <w:divBdr>
            <w:top w:val="none" w:sz="0" w:space="0" w:color="auto"/>
            <w:left w:val="none" w:sz="0" w:space="0" w:color="auto"/>
            <w:bottom w:val="none" w:sz="0" w:space="0" w:color="auto"/>
            <w:right w:val="none" w:sz="0" w:space="0" w:color="auto"/>
          </w:divBdr>
        </w:div>
        <w:div w:id="824392656">
          <w:marLeft w:val="480"/>
          <w:marRight w:val="0"/>
          <w:marTop w:val="0"/>
          <w:marBottom w:val="0"/>
          <w:divBdr>
            <w:top w:val="none" w:sz="0" w:space="0" w:color="auto"/>
            <w:left w:val="none" w:sz="0" w:space="0" w:color="auto"/>
            <w:bottom w:val="none" w:sz="0" w:space="0" w:color="auto"/>
            <w:right w:val="none" w:sz="0" w:space="0" w:color="auto"/>
          </w:divBdr>
        </w:div>
        <w:div w:id="1155994572">
          <w:marLeft w:val="480"/>
          <w:marRight w:val="0"/>
          <w:marTop w:val="0"/>
          <w:marBottom w:val="0"/>
          <w:divBdr>
            <w:top w:val="none" w:sz="0" w:space="0" w:color="auto"/>
            <w:left w:val="none" w:sz="0" w:space="0" w:color="auto"/>
            <w:bottom w:val="none" w:sz="0" w:space="0" w:color="auto"/>
            <w:right w:val="none" w:sz="0" w:space="0" w:color="auto"/>
          </w:divBdr>
        </w:div>
        <w:div w:id="142159467">
          <w:marLeft w:val="480"/>
          <w:marRight w:val="0"/>
          <w:marTop w:val="0"/>
          <w:marBottom w:val="0"/>
          <w:divBdr>
            <w:top w:val="none" w:sz="0" w:space="0" w:color="auto"/>
            <w:left w:val="none" w:sz="0" w:space="0" w:color="auto"/>
            <w:bottom w:val="none" w:sz="0" w:space="0" w:color="auto"/>
            <w:right w:val="none" w:sz="0" w:space="0" w:color="auto"/>
          </w:divBdr>
        </w:div>
        <w:div w:id="1182009983">
          <w:marLeft w:val="480"/>
          <w:marRight w:val="0"/>
          <w:marTop w:val="0"/>
          <w:marBottom w:val="0"/>
          <w:divBdr>
            <w:top w:val="none" w:sz="0" w:space="0" w:color="auto"/>
            <w:left w:val="none" w:sz="0" w:space="0" w:color="auto"/>
            <w:bottom w:val="none" w:sz="0" w:space="0" w:color="auto"/>
            <w:right w:val="none" w:sz="0" w:space="0" w:color="auto"/>
          </w:divBdr>
        </w:div>
        <w:div w:id="800458120">
          <w:marLeft w:val="480"/>
          <w:marRight w:val="0"/>
          <w:marTop w:val="0"/>
          <w:marBottom w:val="0"/>
          <w:divBdr>
            <w:top w:val="none" w:sz="0" w:space="0" w:color="auto"/>
            <w:left w:val="none" w:sz="0" w:space="0" w:color="auto"/>
            <w:bottom w:val="none" w:sz="0" w:space="0" w:color="auto"/>
            <w:right w:val="none" w:sz="0" w:space="0" w:color="auto"/>
          </w:divBdr>
        </w:div>
        <w:div w:id="1285891273">
          <w:marLeft w:val="480"/>
          <w:marRight w:val="0"/>
          <w:marTop w:val="0"/>
          <w:marBottom w:val="0"/>
          <w:divBdr>
            <w:top w:val="none" w:sz="0" w:space="0" w:color="auto"/>
            <w:left w:val="none" w:sz="0" w:space="0" w:color="auto"/>
            <w:bottom w:val="none" w:sz="0" w:space="0" w:color="auto"/>
            <w:right w:val="none" w:sz="0" w:space="0" w:color="auto"/>
          </w:divBdr>
        </w:div>
        <w:div w:id="1094010089">
          <w:marLeft w:val="480"/>
          <w:marRight w:val="0"/>
          <w:marTop w:val="0"/>
          <w:marBottom w:val="0"/>
          <w:divBdr>
            <w:top w:val="none" w:sz="0" w:space="0" w:color="auto"/>
            <w:left w:val="none" w:sz="0" w:space="0" w:color="auto"/>
            <w:bottom w:val="none" w:sz="0" w:space="0" w:color="auto"/>
            <w:right w:val="none" w:sz="0" w:space="0" w:color="auto"/>
          </w:divBdr>
        </w:div>
        <w:div w:id="1095633755">
          <w:marLeft w:val="480"/>
          <w:marRight w:val="0"/>
          <w:marTop w:val="0"/>
          <w:marBottom w:val="0"/>
          <w:divBdr>
            <w:top w:val="none" w:sz="0" w:space="0" w:color="auto"/>
            <w:left w:val="none" w:sz="0" w:space="0" w:color="auto"/>
            <w:bottom w:val="none" w:sz="0" w:space="0" w:color="auto"/>
            <w:right w:val="none" w:sz="0" w:space="0" w:color="auto"/>
          </w:divBdr>
        </w:div>
        <w:div w:id="816534510">
          <w:marLeft w:val="480"/>
          <w:marRight w:val="0"/>
          <w:marTop w:val="0"/>
          <w:marBottom w:val="0"/>
          <w:divBdr>
            <w:top w:val="none" w:sz="0" w:space="0" w:color="auto"/>
            <w:left w:val="none" w:sz="0" w:space="0" w:color="auto"/>
            <w:bottom w:val="none" w:sz="0" w:space="0" w:color="auto"/>
            <w:right w:val="none" w:sz="0" w:space="0" w:color="auto"/>
          </w:divBdr>
        </w:div>
        <w:div w:id="1626958846">
          <w:marLeft w:val="480"/>
          <w:marRight w:val="0"/>
          <w:marTop w:val="0"/>
          <w:marBottom w:val="0"/>
          <w:divBdr>
            <w:top w:val="none" w:sz="0" w:space="0" w:color="auto"/>
            <w:left w:val="none" w:sz="0" w:space="0" w:color="auto"/>
            <w:bottom w:val="none" w:sz="0" w:space="0" w:color="auto"/>
            <w:right w:val="none" w:sz="0" w:space="0" w:color="auto"/>
          </w:divBdr>
        </w:div>
        <w:div w:id="248197455">
          <w:marLeft w:val="480"/>
          <w:marRight w:val="0"/>
          <w:marTop w:val="0"/>
          <w:marBottom w:val="0"/>
          <w:divBdr>
            <w:top w:val="none" w:sz="0" w:space="0" w:color="auto"/>
            <w:left w:val="none" w:sz="0" w:space="0" w:color="auto"/>
            <w:bottom w:val="none" w:sz="0" w:space="0" w:color="auto"/>
            <w:right w:val="none" w:sz="0" w:space="0" w:color="auto"/>
          </w:divBdr>
        </w:div>
        <w:div w:id="1230962784">
          <w:marLeft w:val="480"/>
          <w:marRight w:val="0"/>
          <w:marTop w:val="0"/>
          <w:marBottom w:val="0"/>
          <w:divBdr>
            <w:top w:val="none" w:sz="0" w:space="0" w:color="auto"/>
            <w:left w:val="none" w:sz="0" w:space="0" w:color="auto"/>
            <w:bottom w:val="none" w:sz="0" w:space="0" w:color="auto"/>
            <w:right w:val="none" w:sz="0" w:space="0" w:color="auto"/>
          </w:divBdr>
        </w:div>
        <w:div w:id="1884437789">
          <w:marLeft w:val="480"/>
          <w:marRight w:val="0"/>
          <w:marTop w:val="0"/>
          <w:marBottom w:val="0"/>
          <w:divBdr>
            <w:top w:val="none" w:sz="0" w:space="0" w:color="auto"/>
            <w:left w:val="none" w:sz="0" w:space="0" w:color="auto"/>
            <w:bottom w:val="none" w:sz="0" w:space="0" w:color="auto"/>
            <w:right w:val="none" w:sz="0" w:space="0" w:color="auto"/>
          </w:divBdr>
        </w:div>
        <w:div w:id="362245895">
          <w:marLeft w:val="480"/>
          <w:marRight w:val="0"/>
          <w:marTop w:val="0"/>
          <w:marBottom w:val="0"/>
          <w:divBdr>
            <w:top w:val="none" w:sz="0" w:space="0" w:color="auto"/>
            <w:left w:val="none" w:sz="0" w:space="0" w:color="auto"/>
            <w:bottom w:val="none" w:sz="0" w:space="0" w:color="auto"/>
            <w:right w:val="none" w:sz="0" w:space="0" w:color="auto"/>
          </w:divBdr>
        </w:div>
        <w:div w:id="2092267205">
          <w:marLeft w:val="480"/>
          <w:marRight w:val="0"/>
          <w:marTop w:val="0"/>
          <w:marBottom w:val="0"/>
          <w:divBdr>
            <w:top w:val="none" w:sz="0" w:space="0" w:color="auto"/>
            <w:left w:val="none" w:sz="0" w:space="0" w:color="auto"/>
            <w:bottom w:val="none" w:sz="0" w:space="0" w:color="auto"/>
            <w:right w:val="none" w:sz="0" w:space="0" w:color="auto"/>
          </w:divBdr>
        </w:div>
      </w:divsChild>
    </w:div>
    <w:div w:id="261111339">
      <w:bodyDiv w:val="1"/>
      <w:marLeft w:val="0"/>
      <w:marRight w:val="0"/>
      <w:marTop w:val="0"/>
      <w:marBottom w:val="0"/>
      <w:divBdr>
        <w:top w:val="none" w:sz="0" w:space="0" w:color="auto"/>
        <w:left w:val="none" w:sz="0" w:space="0" w:color="auto"/>
        <w:bottom w:val="none" w:sz="0" w:space="0" w:color="auto"/>
        <w:right w:val="none" w:sz="0" w:space="0" w:color="auto"/>
      </w:divBdr>
    </w:div>
    <w:div w:id="264389852">
      <w:bodyDiv w:val="1"/>
      <w:marLeft w:val="0"/>
      <w:marRight w:val="0"/>
      <w:marTop w:val="0"/>
      <w:marBottom w:val="0"/>
      <w:divBdr>
        <w:top w:val="none" w:sz="0" w:space="0" w:color="auto"/>
        <w:left w:val="none" w:sz="0" w:space="0" w:color="auto"/>
        <w:bottom w:val="none" w:sz="0" w:space="0" w:color="auto"/>
        <w:right w:val="none" w:sz="0" w:space="0" w:color="auto"/>
      </w:divBdr>
    </w:div>
    <w:div w:id="264730656">
      <w:bodyDiv w:val="1"/>
      <w:marLeft w:val="0"/>
      <w:marRight w:val="0"/>
      <w:marTop w:val="0"/>
      <w:marBottom w:val="0"/>
      <w:divBdr>
        <w:top w:val="none" w:sz="0" w:space="0" w:color="auto"/>
        <w:left w:val="none" w:sz="0" w:space="0" w:color="auto"/>
        <w:bottom w:val="none" w:sz="0" w:space="0" w:color="auto"/>
        <w:right w:val="none" w:sz="0" w:space="0" w:color="auto"/>
      </w:divBdr>
      <w:divsChild>
        <w:div w:id="304697455">
          <w:marLeft w:val="480"/>
          <w:marRight w:val="0"/>
          <w:marTop w:val="0"/>
          <w:marBottom w:val="0"/>
          <w:divBdr>
            <w:top w:val="none" w:sz="0" w:space="0" w:color="auto"/>
            <w:left w:val="none" w:sz="0" w:space="0" w:color="auto"/>
            <w:bottom w:val="none" w:sz="0" w:space="0" w:color="auto"/>
            <w:right w:val="none" w:sz="0" w:space="0" w:color="auto"/>
          </w:divBdr>
        </w:div>
        <w:div w:id="1350527883">
          <w:marLeft w:val="480"/>
          <w:marRight w:val="0"/>
          <w:marTop w:val="0"/>
          <w:marBottom w:val="0"/>
          <w:divBdr>
            <w:top w:val="none" w:sz="0" w:space="0" w:color="auto"/>
            <w:left w:val="none" w:sz="0" w:space="0" w:color="auto"/>
            <w:bottom w:val="none" w:sz="0" w:space="0" w:color="auto"/>
            <w:right w:val="none" w:sz="0" w:space="0" w:color="auto"/>
          </w:divBdr>
        </w:div>
        <w:div w:id="1322349698">
          <w:marLeft w:val="480"/>
          <w:marRight w:val="0"/>
          <w:marTop w:val="0"/>
          <w:marBottom w:val="0"/>
          <w:divBdr>
            <w:top w:val="none" w:sz="0" w:space="0" w:color="auto"/>
            <w:left w:val="none" w:sz="0" w:space="0" w:color="auto"/>
            <w:bottom w:val="none" w:sz="0" w:space="0" w:color="auto"/>
            <w:right w:val="none" w:sz="0" w:space="0" w:color="auto"/>
          </w:divBdr>
        </w:div>
        <w:div w:id="1004092371">
          <w:marLeft w:val="480"/>
          <w:marRight w:val="0"/>
          <w:marTop w:val="0"/>
          <w:marBottom w:val="0"/>
          <w:divBdr>
            <w:top w:val="none" w:sz="0" w:space="0" w:color="auto"/>
            <w:left w:val="none" w:sz="0" w:space="0" w:color="auto"/>
            <w:bottom w:val="none" w:sz="0" w:space="0" w:color="auto"/>
            <w:right w:val="none" w:sz="0" w:space="0" w:color="auto"/>
          </w:divBdr>
        </w:div>
        <w:div w:id="435637920">
          <w:marLeft w:val="480"/>
          <w:marRight w:val="0"/>
          <w:marTop w:val="0"/>
          <w:marBottom w:val="0"/>
          <w:divBdr>
            <w:top w:val="none" w:sz="0" w:space="0" w:color="auto"/>
            <w:left w:val="none" w:sz="0" w:space="0" w:color="auto"/>
            <w:bottom w:val="none" w:sz="0" w:space="0" w:color="auto"/>
            <w:right w:val="none" w:sz="0" w:space="0" w:color="auto"/>
          </w:divBdr>
        </w:div>
        <w:div w:id="1933539266">
          <w:marLeft w:val="480"/>
          <w:marRight w:val="0"/>
          <w:marTop w:val="0"/>
          <w:marBottom w:val="0"/>
          <w:divBdr>
            <w:top w:val="none" w:sz="0" w:space="0" w:color="auto"/>
            <w:left w:val="none" w:sz="0" w:space="0" w:color="auto"/>
            <w:bottom w:val="none" w:sz="0" w:space="0" w:color="auto"/>
            <w:right w:val="none" w:sz="0" w:space="0" w:color="auto"/>
          </w:divBdr>
        </w:div>
        <w:div w:id="2027126205">
          <w:marLeft w:val="480"/>
          <w:marRight w:val="0"/>
          <w:marTop w:val="0"/>
          <w:marBottom w:val="0"/>
          <w:divBdr>
            <w:top w:val="none" w:sz="0" w:space="0" w:color="auto"/>
            <w:left w:val="none" w:sz="0" w:space="0" w:color="auto"/>
            <w:bottom w:val="none" w:sz="0" w:space="0" w:color="auto"/>
            <w:right w:val="none" w:sz="0" w:space="0" w:color="auto"/>
          </w:divBdr>
        </w:div>
        <w:div w:id="1956329373">
          <w:marLeft w:val="480"/>
          <w:marRight w:val="0"/>
          <w:marTop w:val="0"/>
          <w:marBottom w:val="0"/>
          <w:divBdr>
            <w:top w:val="none" w:sz="0" w:space="0" w:color="auto"/>
            <w:left w:val="none" w:sz="0" w:space="0" w:color="auto"/>
            <w:bottom w:val="none" w:sz="0" w:space="0" w:color="auto"/>
            <w:right w:val="none" w:sz="0" w:space="0" w:color="auto"/>
          </w:divBdr>
        </w:div>
        <w:div w:id="340083325">
          <w:marLeft w:val="480"/>
          <w:marRight w:val="0"/>
          <w:marTop w:val="0"/>
          <w:marBottom w:val="0"/>
          <w:divBdr>
            <w:top w:val="none" w:sz="0" w:space="0" w:color="auto"/>
            <w:left w:val="none" w:sz="0" w:space="0" w:color="auto"/>
            <w:bottom w:val="none" w:sz="0" w:space="0" w:color="auto"/>
            <w:right w:val="none" w:sz="0" w:space="0" w:color="auto"/>
          </w:divBdr>
        </w:div>
        <w:div w:id="1110315730">
          <w:marLeft w:val="480"/>
          <w:marRight w:val="0"/>
          <w:marTop w:val="0"/>
          <w:marBottom w:val="0"/>
          <w:divBdr>
            <w:top w:val="none" w:sz="0" w:space="0" w:color="auto"/>
            <w:left w:val="none" w:sz="0" w:space="0" w:color="auto"/>
            <w:bottom w:val="none" w:sz="0" w:space="0" w:color="auto"/>
            <w:right w:val="none" w:sz="0" w:space="0" w:color="auto"/>
          </w:divBdr>
        </w:div>
        <w:div w:id="153958083">
          <w:marLeft w:val="480"/>
          <w:marRight w:val="0"/>
          <w:marTop w:val="0"/>
          <w:marBottom w:val="0"/>
          <w:divBdr>
            <w:top w:val="none" w:sz="0" w:space="0" w:color="auto"/>
            <w:left w:val="none" w:sz="0" w:space="0" w:color="auto"/>
            <w:bottom w:val="none" w:sz="0" w:space="0" w:color="auto"/>
            <w:right w:val="none" w:sz="0" w:space="0" w:color="auto"/>
          </w:divBdr>
        </w:div>
        <w:div w:id="1656257823">
          <w:marLeft w:val="480"/>
          <w:marRight w:val="0"/>
          <w:marTop w:val="0"/>
          <w:marBottom w:val="0"/>
          <w:divBdr>
            <w:top w:val="none" w:sz="0" w:space="0" w:color="auto"/>
            <w:left w:val="none" w:sz="0" w:space="0" w:color="auto"/>
            <w:bottom w:val="none" w:sz="0" w:space="0" w:color="auto"/>
            <w:right w:val="none" w:sz="0" w:space="0" w:color="auto"/>
          </w:divBdr>
        </w:div>
        <w:div w:id="843665241">
          <w:marLeft w:val="480"/>
          <w:marRight w:val="0"/>
          <w:marTop w:val="0"/>
          <w:marBottom w:val="0"/>
          <w:divBdr>
            <w:top w:val="none" w:sz="0" w:space="0" w:color="auto"/>
            <w:left w:val="none" w:sz="0" w:space="0" w:color="auto"/>
            <w:bottom w:val="none" w:sz="0" w:space="0" w:color="auto"/>
            <w:right w:val="none" w:sz="0" w:space="0" w:color="auto"/>
          </w:divBdr>
        </w:div>
        <w:div w:id="508832861">
          <w:marLeft w:val="480"/>
          <w:marRight w:val="0"/>
          <w:marTop w:val="0"/>
          <w:marBottom w:val="0"/>
          <w:divBdr>
            <w:top w:val="none" w:sz="0" w:space="0" w:color="auto"/>
            <w:left w:val="none" w:sz="0" w:space="0" w:color="auto"/>
            <w:bottom w:val="none" w:sz="0" w:space="0" w:color="auto"/>
            <w:right w:val="none" w:sz="0" w:space="0" w:color="auto"/>
          </w:divBdr>
        </w:div>
        <w:div w:id="175773837">
          <w:marLeft w:val="480"/>
          <w:marRight w:val="0"/>
          <w:marTop w:val="0"/>
          <w:marBottom w:val="0"/>
          <w:divBdr>
            <w:top w:val="none" w:sz="0" w:space="0" w:color="auto"/>
            <w:left w:val="none" w:sz="0" w:space="0" w:color="auto"/>
            <w:bottom w:val="none" w:sz="0" w:space="0" w:color="auto"/>
            <w:right w:val="none" w:sz="0" w:space="0" w:color="auto"/>
          </w:divBdr>
        </w:div>
        <w:div w:id="1948997193">
          <w:marLeft w:val="480"/>
          <w:marRight w:val="0"/>
          <w:marTop w:val="0"/>
          <w:marBottom w:val="0"/>
          <w:divBdr>
            <w:top w:val="none" w:sz="0" w:space="0" w:color="auto"/>
            <w:left w:val="none" w:sz="0" w:space="0" w:color="auto"/>
            <w:bottom w:val="none" w:sz="0" w:space="0" w:color="auto"/>
            <w:right w:val="none" w:sz="0" w:space="0" w:color="auto"/>
          </w:divBdr>
        </w:div>
        <w:div w:id="1329140299">
          <w:marLeft w:val="480"/>
          <w:marRight w:val="0"/>
          <w:marTop w:val="0"/>
          <w:marBottom w:val="0"/>
          <w:divBdr>
            <w:top w:val="none" w:sz="0" w:space="0" w:color="auto"/>
            <w:left w:val="none" w:sz="0" w:space="0" w:color="auto"/>
            <w:bottom w:val="none" w:sz="0" w:space="0" w:color="auto"/>
            <w:right w:val="none" w:sz="0" w:space="0" w:color="auto"/>
          </w:divBdr>
        </w:div>
        <w:div w:id="1494099124">
          <w:marLeft w:val="480"/>
          <w:marRight w:val="0"/>
          <w:marTop w:val="0"/>
          <w:marBottom w:val="0"/>
          <w:divBdr>
            <w:top w:val="none" w:sz="0" w:space="0" w:color="auto"/>
            <w:left w:val="none" w:sz="0" w:space="0" w:color="auto"/>
            <w:bottom w:val="none" w:sz="0" w:space="0" w:color="auto"/>
            <w:right w:val="none" w:sz="0" w:space="0" w:color="auto"/>
          </w:divBdr>
        </w:div>
        <w:div w:id="728381831">
          <w:marLeft w:val="480"/>
          <w:marRight w:val="0"/>
          <w:marTop w:val="0"/>
          <w:marBottom w:val="0"/>
          <w:divBdr>
            <w:top w:val="none" w:sz="0" w:space="0" w:color="auto"/>
            <w:left w:val="none" w:sz="0" w:space="0" w:color="auto"/>
            <w:bottom w:val="none" w:sz="0" w:space="0" w:color="auto"/>
            <w:right w:val="none" w:sz="0" w:space="0" w:color="auto"/>
          </w:divBdr>
        </w:div>
        <w:div w:id="2061399119">
          <w:marLeft w:val="480"/>
          <w:marRight w:val="0"/>
          <w:marTop w:val="0"/>
          <w:marBottom w:val="0"/>
          <w:divBdr>
            <w:top w:val="none" w:sz="0" w:space="0" w:color="auto"/>
            <w:left w:val="none" w:sz="0" w:space="0" w:color="auto"/>
            <w:bottom w:val="none" w:sz="0" w:space="0" w:color="auto"/>
            <w:right w:val="none" w:sz="0" w:space="0" w:color="auto"/>
          </w:divBdr>
        </w:div>
        <w:div w:id="944456690">
          <w:marLeft w:val="480"/>
          <w:marRight w:val="0"/>
          <w:marTop w:val="0"/>
          <w:marBottom w:val="0"/>
          <w:divBdr>
            <w:top w:val="none" w:sz="0" w:space="0" w:color="auto"/>
            <w:left w:val="none" w:sz="0" w:space="0" w:color="auto"/>
            <w:bottom w:val="none" w:sz="0" w:space="0" w:color="auto"/>
            <w:right w:val="none" w:sz="0" w:space="0" w:color="auto"/>
          </w:divBdr>
        </w:div>
        <w:div w:id="746149647">
          <w:marLeft w:val="480"/>
          <w:marRight w:val="0"/>
          <w:marTop w:val="0"/>
          <w:marBottom w:val="0"/>
          <w:divBdr>
            <w:top w:val="none" w:sz="0" w:space="0" w:color="auto"/>
            <w:left w:val="none" w:sz="0" w:space="0" w:color="auto"/>
            <w:bottom w:val="none" w:sz="0" w:space="0" w:color="auto"/>
            <w:right w:val="none" w:sz="0" w:space="0" w:color="auto"/>
          </w:divBdr>
        </w:div>
        <w:div w:id="180632542">
          <w:marLeft w:val="480"/>
          <w:marRight w:val="0"/>
          <w:marTop w:val="0"/>
          <w:marBottom w:val="0"/>
          <w:divBdr>
            <w:top w:val="none" w:sz="0" w:space="0" w:color="auto"/>
            <w:left w:val="none" w:sz="0" w:space="0" w:color="auto"/>
            <w:bottom w:val="none" w:sz="0" w:space="0" w:color="auto"/>
            <w:right w:val="none" w:sz="0" w:space="0" w:color="auto"/>
          </w:divBdr>
        </w:div>
        <w:div w:id="1157569415">
          <w:marLeft w:val="480"/>
          <w:marRight w:val="0"/>
          <w:marTop w:val="0"/>
          <w:marBottom w:val="0"/>
          <w:divBdr>
            <w:top w:val="none" w:sz="0" w:space="0" w:color="auto"/>
            <w:left w:val="none" w:sz="0" w:space="0" w:color="auto"/>
            <w:bottom w:val="none" w:sz="0" w:space="0" w:color="auto"/>
            <w:right w:val="none" w:sz="0" w:space="0" w:color="auto"/>
          </w:divBdr>
        </w:div>
        <w:div w:id="382681931">
          <w:marLeft w:val="480"/>
          <w:marRight w:val="0"/>
          <w:marTop w:val="0"/>
          <w:marBottom w:val="0"/>
          <w:divBdr>
            <w:top w:val="none" w:sz="0" w:space="0" w:color="auto"/>
            <w:left w:val="none" w:sz="0" w:space="0" w:color="auto"/>
            <w:bottom w:val="none" w:sz="0" w:space="0" w:color="auto"/>
            <w:right w:val="none" w:sz="0" w:space="0" w:color="auto"/>
          </w:divBdr>
        </w:div>
        <w:div w:id="977611441">
          <w:marLeft w:val="480"/>
          <w:marRight w:val="0"/>
          <w:marTop w:val="0"/>
          <w:marBottom w:val="0"/>
          <w:divBdr>
            <w:top w:val="none" w:sz="0" w:space="0" w:color="auto"/>
            <w:left w:val="none" w:sz="0" w:space="0" w:color="auto"/>
            <w:bottom w:val="none" w:sz="0" w:space="0" w:color="auto"/>
            <w:right w:val="none" w:sz="0" w:space="0" w:color="auto"/>
          </w:divBdr>
        </w:div>
        <w:div w:id="1461877957">
          <w:marLeft w:val="480"/>
          <w:marRight w:val="0"/>
          <w:marTop w:val="0"/>
          <w:marBottom w:val="0"/>
          <w:divBdr>
            <w:top w:val="none" w:sz="0" w:space="0" w:color="auto"/>
            <w:left w:val="none" w:sz="0" w:space="0" w:color="auto"/>
            <w:bottom w:val="none" w:sz="0" w:space="0" w:color="auto"/>
            <w:right w:val="none" w:sz="0" w:space="0" w:color="auto"/>
          </w:divBdr>
        </w:div>
        <w:div w:id="951353293">
          <w:marLeft w:val="480"/>
          <w:marRight w:val="0"/>
          <w:marTop w:val="0"/>
          <w:marBottom w:val="0"/>
          <w:divBdr>
            <w:top w:val="none" w:sz="0" w:space="0" w:color="auto"/>
            <w:left w:val="none" w:sz="0" w:space="0" w:color="auto"/>
            <w:bottom w:val="none" w:sz="0" w:space="0" w:color="auto"/>
            <w:right w:val="none" w:sz="0" w:space="0" w:color="auto"/>
          </w:divBdr>
        </w:div>
        <w:div w:id="2077169131">
          <w:marLeft w:val="480"/>
          <w:marRight w:val="0"/>
          <w:marTop w:val="0"/>
          <w:marBottom w:val="0"/>
          <w:divBdr>
            <w:top w:val="none" w:sz="0" w:space="0" w:color="auto"/>
            <w:left w:val="none" w:sz="0" w:space="0" w:color="auto"/>
            <w:bottom w:val="none" w:sz="0" w:space="0" w:color="auto"/>
            <w:right w:val="none" w:sz="0" w:space="0" w:color="auto"/>
          </w:divBdr>
        </w:div>
        <w:div w:id="1477836826">
          <w:marLeft w:val="480"/>
          <w:marRight w:val="0"/>
          <w:marTop w:val="0"/>
          <w:marBottom w:val="0"/>
          <w:divBdr>
            <w:top w:val="none" w:sz="0" w:space="0" w:color="auto"/>
            <w:left w:val="none" w:sz="0" w:space="0" w:color="auto"/>
            <w:bottom w:val="none" w:sz="0" w:space="0" w:color="auto"/>
            <w:right w:val="none" w:sz="0" w:space="0" w:color="auto"/>
          </w:divBdr>
        </w:div>
        <w:div w:id="1602834656">
          <w:marLeft w:val="480"/>
          <w:marRight w:val="0"/>
          <w:marTop w:val="0"/>
          <w:marBottom w:val="0"/>
          <w:divBdr>
            <w:top w:val="none" w:sz="0" w:space="0" w:color="auto"/>
            <w:left w:val="none" w:sz="0" w:space="0" w:color="auto"/>
            <w:bottom w:val="none" w:sz="0" w:space="0" w:color="auto"/>
            <w:right w:val="none" w:sz="0" w:space="0" w:color="auto"/>
          </w:divBdr>
        </w:div>
        <w:div w:id="932858402">
          <w:marLeft w:val="480"/>
          <w:marRight w:val="0"/>
          <w:marTop w:val="0"/>
          <w:marBottom w:val="0"/>
          <w:divBdr>
            <w:top w:val="none" w:sz="0" w:space="0" w:color="auto"/>
            <w:left w:val="none" w:sz="0" w:space="0" w:color="auto"/>
            <w:bottom w:val="none" w:sz="0" w:space="0" w:color="auto"/>
            <w:right w:val="none" w:sz="0" w:space="0" w:color="auto"/>
          </w:divBdr>
        </w:div>
        <w:div w:id="372732266">
          <w:marLeft w:val="480"/>
          <w:marRight w:val="0"/>
          <w:marTop w:val="0"/>
          <w:marBottom w:val="0"/>
          <w:divBdr>
            <w:top w:val="none" w:sz="0" w:space="0" w:color="auto"/>
            <w:left w:val="none" w:sz="0" w:space="0" w:color="auto"/>
            <w:bottom w:val="none" w:sz="0" w:space="0" w:color="auto"/>
            <w:right w:val="none" w:sz="0" w:space="0" w:color="auto"/>
          </w:divBdr>
        </w:div>
        <w:div w:id="446631078">
          <w:marLeft w:val="480"/>
          <w:marRight w:val="0"/>
          <w:marTop w:val="0"/>
          <w:marBottom w:val="0"/>
          <w:divBdr>
            <w:top w:val="none" w:sz="0" w:space="0" w:color="auto"/>
            <w:left w:val="none" w:sz="0" w:space="0" w:color="auto"/>
            <w:bottom w:val="none" w:sz="0" w:space="0" w:color="auto"/>
            <w:right w:val="none" w:sz="0" w:space="0" w:color="auto"/>
          </w:divBdr>
        </w:div>
        <w:div w:id="1528718676">
          <w:marLeft w:val="480"/>
          <w:marRight w:val="0"/>
          <w:marTop w:val="0"/>
          <w:marBottom w:val="0"/>
          <w:divBdr>
            <w:top w:val="none" w:sz="0" w:space="0" w:color="auto"/>
            <w:left w:val="none" w:sz="0" w:space="0" w:color="auto"/>
            <w:bottom w:val="none" w:sz="0" w:space="0" w:color="auto"/>
            <w:right w:val="none" w:sz="0" w:space="0" w:color="auto"/>
          </w:divBdr>
        </w:div>
        <w:div w:id="2064063422">
          <w:marLeft w:val="480"/>
          <w:marRight w:val="0"/>
          <w:marTop w:val="0"/>
          <w:marBottom w:val="0"/>
          <w:divBdr>
            <w:top w:val="none" w:sz="0" w:space="0" w:color="auto"/>
            <w:left w:val="none" w:sz="0" w:space="0" w:color="auto"/>
            <w:bottom w:val="none" w:sz="0" w:space="0" w:color="auto"/>
            <w:right w:val="none" w:sz="0" w:space="0" w:color="auto"/>
          </w:divBdr>
        </w:div>
        <w:div w:id="1626228652">
          <w:marLeft w:val="480"/>
          <w:marRight w:val="0"/>
          <w:marTop w:val="0"/>
          <w:marBottom w:val="0"/>
          <w:divBdr>
            <w:top w:val="none" w:sz="0" w:space="0" w:color="auto"/>
            <w:left w:val="none" w:sz="0" w:space="0" w:color="auto"/>
            <w:bottom w:val="none" w:sz="0" w:space="0" w:color="auto"/>
            <w:right w:val="none" w:sz="0" w:space="0" w:color="auto"/>
          </w:divBdr>
        </w:div>
        <w:div w:id="681128115">
          <w:marLeft w:val="480"/>
          <w:marRight w:val="0"/>
          <w:marTop w:val="0"/>
          <w:marBottom w:val="0"/>
          <w:divBdr>
            <w:top w:val="none" w:sz="0" w:space="0" w:color="auto"/>
            <w:left w:val="none" w:sz="0" w:space="0" w:color="auto"/>
            <w:bottom w:val="none" w:sz="0" w:space="0" w:color="auto"/>
            <w:right w:val="none" w:sz="0" w:space="0" w:color="auto"/>
          </w:divBdr>
        </w:div>
        <w:div w:id="1561213456">
          <w:marLeft w:val="480"/>
          <w:marRight w:val="0"/>
          <w:marTop w:val="0"/>
          <w:marBottom w:val="0"/>
          <w:divBdr>
            <w:top w:val="none" w:sz="0" w:space="0" w:color="auto"/>
            <w:left w:val="none" w:sz="0" w:space="0" w:color="auto"/>
            <w:bottom w:val="none" w:sz="0" w:space="0" w:color="auto"/>
            <w:right w:val="none" w:sz="0" w:space="0" w:color="auto"/>
          </w:divBdr>
        </w:div>
        <w:div w:id="208692053">
          <w:marLeft w:val="480"/>
          <w:marRight w:val="0"/>
          <w:marTop w:val="0"/>
          <w:marBottom w:val="0"/>
          <w:divBdr>
            <w:top w:val="none" w:sz="0" w:space="0" w:color="auto"/>
            <w:left w:val="none" w:sz="0" w:space="0" w:color="auto"/>
            <w:bottom w:val="none" w:sz="0" w:space="0" w:color="auto"/>
            <w:right w:val="none" w:sz="0" w:space="0" w:color="auto"/>
          </w:divBdr>
        </w:div>
        <w:div w:id="1822112982">
          <w:marLeft w:val="480"/>
          <w:marRight w:val="0"/>
          <w:marTop w:val="0"/>
          <w:marBottom w:val="0"/>
          <w:divBdr>
            <w:top w:val="none" w:sz="0" w:space="0" w:color="auto"/>
            <w:left w:val="none" w:sz="0" w:space="0" w:color="auto"/>
            <w:bottom w:val="none" w:sz="0" w:space="0" w:color="auto"/>
            <w:right w:val="none" w:sz="0" w:space="0" w:color="auto"/>
          </w:divBdr>
        </w:div>
        <w:div w:id="1717924257">
          <w:marLeft w:val="480"/>
          <w:marRight w:val="0"/>
          <w:marTop w:val="0"/>
          <w:marBottom w:val="0"/>
          <w:divBdr>
            <w:top w:val="none" w:sz="0" w:space="0" w:color="auto"/>
            <w:left w:val="none" w:sz="0" w:space="0" w:color="auto"/>
            <w:bottom w:val="none" w:sz="0" w:space="0" w:color="auto"/>
            <w:right w:val="none" w:sz="0" w:space="0" w:color="auto"/>
          </w:divBdr>
        </w:div>
        <w:div w:id="1439792246">
          <w:marLeft w:val="480"/>
          <w:marRight w:val="0"/>
          <w:marTop w:val="0"/>
          <w:marBottom w:val="0"/>
          <w:divBdr>
            <w:top w:val="none" w:sz="0" w:space="0" w:color="auto"/>
            <w:left w:val="none" w:sz="0" w:space="0" w:color="auto"/>
            <w:bottom w:val="none" w:sz="0" w:space="0" w:color="auto"/>
            <w:right w:val="none" w:sz="0" w:space="0" w:color="auto"/>
          </w:divBdr>
        </w:div>
        <w:div w:id="1836338735">
          <w:marLeft w:val="480"/>
          <w:marRight w:val="0"/>
          <w:marTop w:val="0"/>
          <w:marBottom w:val="0"/>
          <w:divBdr>
            <w:top w:val="none" w:sz="0" w:space="0" w:color="auto"/>
            <w:left w:val="none" w:sz="0" w:space="0" w:color="auto"/>
            <w:bottom w:val="none" w:sz="0" w:space="0" w:color="auto"/>
            <w:right w:val="none" w:sz="0" w:space="0" w:color="auto"/>
          </w:divBdr>
        </w:div>
        <w:div w:id="1983924307">
          <w:marLeft w:val="480"/>
          <w:marRight w:val="0"/>
          <w:marTop w:val="0"/>
          <w:marBottom w:val="0"/>
          <w:divBdr>
            <w:top w:val="none" w:sz="0" w:space="0" w:color="auto"/>
            <w:left w:val="none" w:sz="0" w:space="0" w:color="auto"/>
            <w:bottom w:val="none" w:sz="0" w:space="0" w:color="auto"/>
            <w:right w:val="none" w:sz="0" w:space="0" w:color="auto"/>
          </w:divBdr>
        </w:div>
        <w:div w:id="1173909457">
          <w:marLeft w:val="480"/>
          <w:marRight w:val="0"/>
          <w:marTop w:val="0"/>
          <w:marBottom w:val="0"/>
          <w:divBdr>
            <w:top w:val="none" w:sz="0" w:space="0" w:color="auto"/>
            <w:left w:val="none" w:sz="0" w:space="0" w:color="auto"/>
            <w:bottom w:val="none" w:sz="0" w:space="0" w:color="auto"/>
            <w:right w:val="none" w:sz="0" w:space="0" w:color="auto"/>
          </w:divBdr>
        </w:div>
        <w:div w:id="1572890973">
          <w:marLeft w:val="480"/>
          <w:marRight w:val="0"/>
          <w:marTop w:val="0"/>
          <w:marBottom w:val="0"/>
          <w:divBdr>
            <w:top w:val="none" w:sz="0" w:space="0" w:color="auto"/>
            <w:left w:val="none" w:sz="0" w:space="0" w:color="auto"/>
            <w:bottom w:val="none" w:sz="0" w:space="0" w:color="auto"/>
            <w:right w:val="none" w:sz="0" w:space="0" w:color="auto"/>
          </w:divBdr>
        </w:div>
        <w:div w:id="781413516">
          <w:marLeft w:val="480"/>
          <w:marRight w:val="0"/>
          <w:marTop w:val="0"/>
          <w:marBottom w:val="0"/>
          <w:divBdr>
            <w:top w:val="none" w:sz="0" w:space="0" w:color="auto"/>
            <w:left w:val="none" w:sz="0" w:space="0" w:color="auto"/>
            <w:bottom w:val="none" w:sz="0" w:space="0" w:color="auto"/>
            <w:right w:val="none" w:sz="0" w:space="0" w:color="auto"/>
          </w:divBdr>
        </w:div>
        <w:div w:id="1425878419">
          <w:marLeft w:val="480"/>
          <w:marRight w:val="0"/>
          <w:marTop w:val="0"/>
          <w:marBottom w:val="0"/>
          <w:divBdr>
            <w:top w:val="none" w:sz="0" w:space="0" w:color="auto"/>
            <w:left w:val="none" w:sz="0" w:space="0" w:color="auto"/>
            <w:bottom w:val="none" w:sz="0" w:space="0" w:color="auto"/>
            <w:right w:val="none" w:sz="0" w:space="0" w:color="auto"/>
          </w:divBdr>
        </w:div>
        <w:div w:id="1753815355">
          <w:marLeft w:val="480"/>
          <w:marRight w:val="0"/>
          <w:marTop w:val="0"/>
          <w:marBottom w:val="0"/>
          <w:divBdr>
            <w:top w:val="none" w:sz="0" w:space="0" w:color="auto"/>
            <w:left w:val="none" w:sz="0" w:space="0" w:color="auto"/>
            <w:bottom w:val="none" w:sz="0" w:space="0" w:color="auto"/>
            <w:right w:val="none" w:sz="0" w:space="0" w:color="auto"/>
          </w:divBdr>
        </w:div>
        <w:div w:id="2044599947">
          <w:marLeft w:val="480"/>
          <w:marRight w:val="0"/>
          <w:marTop w:val="0"/>
          <w:marBottom w:val="0"/>
          <w:divBdr>
            <w:top w:val="none" w:sz="0" w:space="0" w:color="auto"/>
            <w:left w:val="none" w:sz="0" w:space="0" w:color="auto"/>
            <w:bottom w:val="none" w:sz="0" w:space="0" w:color="auto"/>
            <w:right w:val="none" w:sz="0" w:space="0" w:color="auto"/>
          </w:divBdr>
        </w:div>
        <w:div w:id="1425689720">
          <w:marLeft w:val="480"/>
          <w:marRight w:val="0"/>
          <w:marTop w:val="0"/>
          <w:marBottom w:val="0"/>
          <w:divBdr>
            <w:top w:val="none" w:sz="0" w:space="0" w:color="auto"/>
            <w:left w:val="none" w:sz="0" w:space="0" w:color="auto"/>
            <w:bottom w:val="none" w:sz="0" w:space="0" w:color="auto"/>
            <w:right w:val="none" w:sz="0" w:space="0" w:color="auto"/>
          </w:divBdr>
        </w:div>
        <w:div w:id="625551067">
          <w:marLeft w:val="480"/>
          <w:marRight w:val="0"/>
          <w:marTop w:val="0"/>
          <w:marBottom w:val="0"/>
          <w:divBdr>
            <w:top w:val="none" w:sz="0" w:space="0" w:color="auto"/>
            <w:left w:val="none" w:sz="0" w:space="0" w:color="auto"/>
            <w:bottom w:val="none" w:sz="0" w:space="0" w:color="auto"/>
            <w:right w:val="none" w:sz="0" w:space="0" w:color="auto"/>
          </w:divBdr>
        </w:div>
        <w:div w:id="896012644">
          <w:marLeft w:val="480"/>
          <w:marRight w:val="0"/>
          <w:marTop w:val="0"/>
          <w:marBottom w:val="0"/>
          <w:divBdr>
            <w:top w:val="none" w:sz="0" w:space="0" w:color="auto"/>
            <w:left w:val="none" w:sz="0" w:space="0" w:color="auto"/>
            <w:bottom w:val="none" w:sz="0" w:space="0" w:color="auto"/>
            <w:right w:val="none" w:sz="0" w:space="0" w:color="auto"/>
          </w:divBdr>
        </w:div>
        <w:div w:id="644437481">
          <w:marLeft w:val="480"/>
          <w:marRight w:val="0"/>
          <w:marTop w:val="0"/>
          <w:marBottom w:val="0"/>
          <w:divBdr>
            <w:top w:val="none" w:sz="0" w:space="0" w:color="auto"/>
            <w:left w:val="none" w:sz="0" w:space="0" w:color="auto"/>
            <w:bottom w:val="none" w:sz="0" w:space="0" w:color="auto"/>
            <w:right w:val="none" w:sz="0" w:space="0" w:color="auto"/>
          </w:divBdr>
        </w:div>
        <w:div w:id="1727560928">
          <w:marLeft w:val="480"/>
          <w:marRight w:val="0"/>
          <w:marTop w:val="0"/>
          <w:marBottom w:val="0"/>
          <w:divBdr>
            <w:top w:val="none" w:sz="0" w:space="0" w:color="auto"/>
            <w:left w:val="none" w:sz="0" w:space="0" w:color="auto"/>
            <w:bottom w:val="none" w:sz="0" w:space="0" w:color="auto"/>
            <w:right w:val="none" w:sz="0" w:space="0" w:color="auto"/>
          </w:divBdr>
        </w:div>
        <w:div w:id="1214121911">
          <w:marLeft w:val="480"/>
          <w:marRight w:val="0"/>
          <w:marTop w:val="0"/>
          <w:marBottom w:val="0"/>
          <w:divBdr>
            <w:top w:val="none" w:sz="0" w:space="0" w:color="auto"/>
            <w:left w:val="none" w:sz="0" w:space="0" w:color="auto"/>
            <w:bottom w:val="none" w:sz="0" w:space="0" w:color="auto"/>
            <w:right w:val="none" w:sz="0" w:space="0" w:color="auto"/>
          </w:divBdr>
        </w:div>
        <w:div w:id="300304583">
          <w:marLeft w:val="480"/>
          <w:marRight w:val="0"/>
          <w:marTop w:val="0"/>
          <w:marBottom w:val="0"/>
          <w:divBdr>
            <w:top w:val="none" w:sz="0" w:space="0" w:color="auto"/>
            <w:left w:val="none" w:sz="0" w:space="0" w:color="auto"/>
            <w:bottom w:val="none" w:sz="0" w:space="0" w:color="auto"/>
            <w:right w:val="none" w:sz="0" w:space="0" w:color="auto"/>
          </w:divBdr>
        </w:div>
        <w:div w:id="478041369">
          <w:marLeft w:val="480"/>
          <w:marRight w:val="0"/>
          <w:marTop w:val="0"/>
          <w:marBottom w:val="0"/>
          <w:divBdr>
            <w:top w:val="none" w:sz="0" w:space="0" w:color="auto"/>
            <w:left w:val="none" w:sz="0" w:space="0" w:color="auto"/>
            <w:bottom w:val="none" w:sz="0" w:space="0" w:color="auto"/>
            <w:right w:val="none" w:sz="0" w:space="0" w:color="auto"/>
          </w:divBdr>
        </w:div>
        <w:div w:id="1104347669">
          <w:marLeft w:val="480"/>
          <w:marRight w:val="0"/>
          <w:marTop w:val="0"/>
          <w:marBottom w:val="0"/>
          <w:divBdr>
            <w:top w:val="none" w:sz="0" w:space="0" w:color="auto"/>
            <w:left w:val="none" w:sz="0" w:space="0" w:color="auto"/>
            <w:bottom w:val="none" w:sz="0" w:space="0" w:color="auto"/>
            <w:right w:val="none" w:sz="0" w:space="0" w:color="auto"/>
          </w:divBdr>
        </w:div>
        <w:div w:id="1997804178">
          <w:marLeft w:val="480"/>
          <w:marRight w:val="0"/>
          <w:marTop w:val="0"/>
          <w:marBottom w:val="0"/>
          <w:divBdr>
            <w:top w:val="none" w:sz="0" w:space="0" w:color="auto"/>
            <w:left w:val="none" w:sz="0" w:space="0" w:color="auto"/>
            <w:bottom w:val="none" w:sz="0" w:space="0" w:color="auto"/>
            <w:right w:val="none" w:sz="0" w:space="0" w:color="auto"/>
          </w:divBdr>
        </w:div>
        <w:div w:id="5446084">
          <w:marLeft w:val="480"/>
          <w:marRight w:val="0"/>
          <w:marTop w:val="0"/>
          <w:marBottom w:val="0"/>
          <w:divBdr>
            <w:top w:val="none" w:sz="0" w:space="0" w:color="auto"/>
            <w:left w:val="none" w:sz="0" w:space="0" w:color="auto"/>
            <w:bottom w:val="none" w:sz="0" w:space="0" w:color="auto"/>
            <w:right w:val="none" w:sz="0" w:space="0" w:color="auto"/>
          </w:divBdr>
        </w:div>
        <w:div w:id="2098822749">
          <w:marLeft w:val="480"/>
          <w:marRight w:val="0"/>
          <w:marTop w:val="0"/>
          <w:marBottom w:val="0"/>
          <w:divBdr>
            <w:top w:val="none" w:sz="0" w:space="0" w:color="auto"/>
            <w:left w:val="none" w:sz="0" w:space="0" w:color="auto"/>
            <w:bottom w:val="none" w:sz="0" w:space="0" w:color="auto"/>
            <w:right w:val="none" w:sz="0" w:space="0" w:color="auto"/>
          </w:divBdr>
        </w:div>
        <w:div w:id="1472281774">
          <w:marLeft w:val="480"/>
          <w:marRight w:val="0"/>
          <w:marTop w:val="0"/>
          <w:marBottom w:val="0"/>
          <w:divBdr>
            <w:top w:val="none" w:sz="0" w:space="0" w:color="auto"/>
            <w:left w:val="none" w:sz="0" w:space="0" w:color="auto"/>
            <w:bottom w:val="none" w:sz="0" w:space="0" w:color="auto"/>
            <w:right w:val="none" w:sz="0" w:space="0" w:color="auto"/>
          </w:divBdr>
        </w:div>
        <w:div w:id="2007706821">
          <w:marLeft w:val="480"/>
          <w:marRight w:val="0"/>
          <w:marTop w:val="0"/>
          <w:marBottom w:val="0"/>
          <w:divBdr>
            <w:top w:val="none" w:sz="0" w:space="0" w:color="auto"/>
            <w:left w:val="none" w:sz="0" w:space="0" w:color="auto"/>
            <w:bottom w:val="none" w:sz="0" w:space="0" w:color="auto"/>
            <w:right w:val="none" w:sz="0" w:space="0" w:color="auto"/>
          </w:divBdr>
        </w:div>
        <w:div w:id="217787005">
          <w:marLeft w:val="480"/>
          <w:marRight w:val="0"/>
          <w:marTop w:val="0"/>
          <w:marBottom w:val="0"/>
          <w:divBdr>
            <w:top w:val="none" w:sz="0" w:space="0" w:color="auto"/>
            <w:left w:val="none" w:sz="0" w:space="0" w:color="auto"/>
            <w:bottom w:val="none" w:sz="0" w:space="0" w:color="auto"/>
            <w:right w:val="none" w:sz="0" w:space="0" w:color="auto"/>
          </w:divBdr>
        </w:div>
        <w:div w:id="262958337">
          <w:marLeft w:val="480"/>
          <w:marRight w:val="0"/>
          <w:marTop w:val="0"/>
          <w:marBottom w:val="0"/>
          <w:divBdr>
            <w:top w:val="none" w:sz="0" w:space="0" w:color="auto"/>
            <w:left w:val="none" w:sz="0" w:space="0" w:color="auto"/>
            <w:bottom w:val="none" w:sz="0" w:space="0" w:color="auto"/>
            <w:right w:val="none" w:sz="0" w:space="0" w:color="auto"/>
          </w:divBdr>
        </w:div>
        <w:div w:id="2000452703">
          <w:marLeft w:val="480"/>
          <w:marRight w:val="0"/>
          <w:marTop w:val="0"/>
          <w:marBottom w:val="0"/>
          <w:divBdr>
            <w:top w:val="none" w:sz="0" w:space="0" w:color="auto"/>
            <w:left w:val="none" w:sz="0" w:space="0" w:color="auto"/>
            <w:bottom w:val="none" w:sz="0" w:space="0" w:color="auto"/>
            <w:right w:val="none" w:sz="0" w:space="0" w:color="auto"/>
          </w:divBdr>
        </w:div>
        <w:div w:id="99839228">
          <w:marLeft w:val="480"/>
          <w:marRight w:val="0"/>
          <w:marTop w:val="0"/>
          <w:marBottom w:val="0"/>
          <w:divBdr>
            <w:top w:val="none" w:sz="0" w:space="0" w:color="auto"/>
            <w:left w:val="none" w:sz="0" w:space="0" w:color="auto"/>
            <w:bottom w:val="none" w:sz="0" w:space="0" w:color="auto"/>
            <w:right w:val="none" w:sz="0" w:space="0" w:color="auto"/>
          </w:divBdr>
        </w:div>
        <w:div w:id="547300516">
          <w:marLeft w:val="480"/>
          <w:marRight w:val="0"/>
          <w:marTop w:val="0"/>
          <w:marBottom w:val="0"/>
          <w:divBdr>
            <w:top w:val="none" w:sz="0" w:space="0" w:color="auto"/>
            <w:left w:val="none" w:sz="0" w:space="0" w:color="auto"/>
            <w:bottom w:val="none" w:sz="0" w:space="0" w:color="auto"/>
            <w:right w:val="none" w:sz="0" w:space="0" w:color="auto"/>
          </w:divBdr>
        </w:div>
        <w:div w:id="970861939">
          <w:marLeft w:val="480"/>
          <w:marRight w:val="0"/>
          <w:marTop w:val="0"/>
          <w:marBottom w:val="0"/>
          <w:divBdr>
            <w:top w:val="none" w:sz="0" w:space="0" w:color="auto"/>
            <w:left w:val="none" w:sz="0" w:space="0" w:color="auto"/>
            <w:bottom w:val="none" w:sz="0" w:space="0" w:color="auto"/>
            <w:right w:val="none" w:sz="0" w:space="0" w:color="auto"/>
          </w:divBdr>
        </w:div>
        <w:div w:id="822892287">
          <w:marLeft w:val="480"/>
          <w:marRight w:val="0"/>
          <w:marTop w:val="0"/>
          <w:marBottom w:val="0"/>
          <w:divBdr>
            <w:top w:val="none" w:sz="0" w:space="0" w:color="auto"/>
            <w:left w:val="none" w:sz="0" w:space="0" w:color="auto"/>
            <w:bottom w:val="none" w:sz="0" w:space="0" w:color="auto"/>
            <w:right w:val="none" w:sz="0" w:space="0" w:color="auto"/>
          </w:divBdr>
        </w:div>
        <w:div w:id="534274033">
          <w:marLeft w:val="480"/>
          <w:marRight w:val="0"/>
          <w:marTop w:val="0"/>
          <w:marBottom w:val="0"/>
          <w:divBdr>
            <w:top w:val="none" w:sz="0" w:space="0" w:color="auto"/>
            <w:left w:val="none" w:sz="0" w:space="0" w:color="auto"/>
            <w:bottom w:val="none" w:sz="0" w:space="0" w:color="auto"/>
            <w:right w:val="none" w:sz="0" w:space="0" w:color="auto"/>
          </w:divBdr>
        </w:div>
        <w:div w:id="953292782">
          <w:marLeft w:val="480"/>
          <w:marRight w:val="0"/>
          <w:marTop w:val="0"/>
          <w:marBottom w:val="0"/>
          <w:divBdr>
            <w:top w:val="none" w:sz="0" w:space="0" w:color="auto"/>
            <w:left w:val="none" w:sz="0" w:space="0" w:color="auto"/>
            <w:bottom w:val="none" w:sz="0" w:space="0" w:color="auto"/>
            <w:right w:val="none" w:sz="0" w:space="0" w:color="auto"/>
          </w:divBdr>
        </w:div>
        <w:div w:id="474882115">
          <w:marLeft w:val="480"/>
          <w:marRight w:val="0"/>
          <w:marTop w:val="0"/>
          <w:marBottom w:val="0"/>
          <w:divBdr>
            <w:top w:val="none" w:sz="0" w:space="0" w:color="auto"/>
            <w:left w:val="none" w:sz="0" w:space="0" w:color="auto"/>
            <w:bottom w:val="none" w:sz="0" w:space="0" w:color="auto"/>
            <w:right w:val="none" w:sz="0" w:space="0" w:color="auto"/>
          </w:divBdr>
        </w:div>
        <w:div w:id="1032733018">
          <w:marLeft w:val="480"/>
          <w:marRight w:val="0"/>
          <w:marTop w:val="0"/>
          <w:marBottom w:val="0"/>
          <w:divBdr>
            <w:top w:val="none" w:sz="0" w:space="0" w:color="auto"/>
            <w:left w:val="none" w:sz="0" w:space="0" w:color="auto"/>
            <w:bottom w:val="none" w:sz="0" w:space="0" w:color="auto"/>
            <w:right w:val="none" w:sz="0" w:space="0" w:color="auto"/>
          </w:divBdr>
        </w:div>
        <w:div w:id="1153790114">
          <w:marLeft w:val="480"/>
          <w:marRight w:val="0"/>
          <w:marTop w:val="0"/>
          <w:marBottom w:val="0"/>
          <w:divBdr>
            <w:top w:val="none" w:sz="0" w:space="0" w:color="auto"/>
            <w:left w:val="none" w:sz="0" w:space="0" w:color="auto"/>
            <w:bottom w:val="none" w:sz="0" w:space="0" w:color="auto"/>
            <w:right w:val="none" w:sz="0" w:space="0" w:color="auto"/>
          </w:divBdr>
        </w:div>
      </w:divsChild>
    </w:div>
    <w:div w:id="265159279">
      <w:bodyDiv w:val="1"/>
      <w:marLeft w:val="0"/>
      <w:marRight w:val="0"/>
      <w:marTop w:val="0"/>
      <w:marBottom w:val="0"/>
      <w:divBdr>
        <w:top w:val="none" w:sz="0" w:space="0" w:color="auto"/>
        <w:left w:val="none" w:sz="0" w:space="0" w:color="auto"/>
        <w:bottom w:val="none" w:sz="0" w:space="0" w:color="auto"/>
        <w:right w:val="none" w:sz="0" w:space="0" w:color="auto"/>
      </w:divBdr>
    </w:div>
    <w:div w:id="267082844">
      <w:bodyDiv w:val="1"/>
      <w:marLeft w:val="0"/>
      <w:marRight w:val="0"/>
      <w:marTop w:val="0"/>
      <w:marBottom w:val="0"/>
      <w:divBdr>
        <w:top w:val="none" w:sz="0" w:space="0" w:color="auto"/>
        <w:left w:val="none" w:sz="0" w:space="0" w:color="auto"/>
        <w:bottom w:val="none" w:sz="0" w:space="0" w:color="auto"/>
        <w:right w:val="none" w:sz="0" w:space="0" w:color="auto"/>
      </w:divBdr>
    </w:div>
    <w:div w:id="270168292">
      <w:bodyDiv w:val="1"/>
      <w:marLeft w:val="0"/>
      <w:marRight w:val="0"/>
      <w:marTop w:val="0"/>
      <w:marBottom w:val="0"/>
      <w:divBdr>
        <w:top w:val="none" w:sz="0" w:space="0" w:color="auto"/>
        <w:left w:val="none" w:sz="0" w:space="0" w:color="auto"/>
        <w:bottom w:val="none" w:sz="0" w:space="0" w:color="auto"/>
        <w:right w:val="none" w:sz="0" w:space="0" w:color="auto"/>
      </w:divBdr>
    </w:div>
    <w:div w:id="270825648">
      <w:bodyDiv w:val="1"/>
      <w:marLeft w:val="0"/>
      <w:marRight w:val="0"/>
      <w:marTop w:val="0"/>
      <w:marBottom w:val="0"/>
      <w:divBdr>
        <w:top w:val="none" w:sz="0" w:space="0" w:color="auto"/>
        <w:left w:val="none" w:sz="0" w:space="0" w:color="auto"/>
        <w:bottom w:val="none" w:sz="0" w:space="0" w:color="auto"/>
        <w:right w:val="none" w:sz="0" w:space="0" w:color="auto"/>
      </w:divBdr>
    </w:div>
    <w:div w:id="271254844">
      <w:bodyDiv w:val="1"/>
      <w:marLeft w:val="0"/>
      <w:marRight w:val="0"/>
      <w:marTop w:val="0"/>
      <w:marBottom w:val="0"/>
      <w:divBdr>
        <w:top w:val="none" w:sz="0" w:space="0" w:color="auto"/>
        <w:left w:val="none" w:sz="0" w:space="0" w:color="auto"/>
        <w:bottom w:val="none" w:sz="0" w:space="0" w:color="auto"/>
        <w:right w:val="none" w:sz="0" w:space="0" w:color="auto"/>
      </w:divBdr>
    </w:div>
    <w:div w:id="273443927">
      <w:bodyDiv w:val="1"/>
      <w:marLeft w:val="0"/>
      <w:marRight w:val="0"/>
      <w:marTop w:val="0"/>
      <w:marBottom w:val="0"/>
      <w:divBdr>
        <w:top w:val="none" w:sz="0" w:space="0" w:color="auto"/>
        <w:left w:val="none" w:sz="0" w:space="0" w:color="auto"/>
        <w:bottom w:val="none" w:sz="0" w:space="0" w:color="auto"/>
        <w:right w:val="none" w:sz="0" w:space="0" w:color="auto"/>
      </w:divBdr>
    </w:div>
    <w:div w:id="278807092">
      <w:bodyDiv w:val="1"/>
      <w:marLeft w:val="0"/>
      <w:marRight w:val="0"/>
      <w:marTop w:val="0"/>
      <w:marBottom w:val="0"/>
      <w:divBdr>
        <w:top w:val="none" w:sz="0" w:space="0" w:color="auto"/>
        <w:left w:val="none" w:sz="0" w:space="0" w:color="auto"/>
        <w:bottom w:val="none" w:sz="0" w:space="0" w:color="auto"/>
        <w:right w:val="none" w:sz="0" w:space="0" w:color="auto"/>
      </w:divBdr>
    </w:div>
    <w:div w:id="283077180">
      <w:bodyDiv w:val="1"/>
      <w:marLeft w:val="0"/>
      <w:marRight w:val="0"/>
      <w:marTop w:val="0"/>
      <w:marBottom w:val="0"/>
      <w:divBdr>
        <w:top w:val="none" w:sz="0" w:space="0" w:color="auto"/>
        <w:left w:val="none" w:sz="0" w:space="0" w:color="auto"/>
        <w:bottom w:val="none" w:sz="0" w:space="0" w:color="auto"/>
        <w:right w:val="none" w:sz="0" w:space="0" w:color="auto"/>
      </w:divBdr>
    </w:div>
    <w:div w:id="287319786">
      <w:marLeft w:val="0"/>
      <w:marRight w:val="0"/>
      <w:marTop w:val="0"/>
      <w:marBottom w:val="0"/>
      <w:divBdr>
        <w:top w:val="none" w:sz="0" w:space="0" w:color="auto"/>
        <w:left w:val="none" w:sz="0" w:space="0" w:color="auto"/>
        <w:bottom w:val="none" w:sz="0" w:space="0" w:color="auto"/>
        <w:right w:val="none" w:sz="0" w:space="0" w:color="auto"/>
      </w:divBdr>
    </w:div>
    <w:div w:id="288973280">
      <w:bodyDiv w:val="1"/>
      <w:marLeft w:val="0"/>
      <w:marRight w:val="0"/>
      <w:marTop w:val="0"/>
      <w:marBottom w:val="0"/>
      <w:divBdr>
        <w:top w:val="none" w:sz="0" w:space="0" w:color="auto"/>
        <w:left w:val="none" w:sz="0" w:space="0" w:color="auto"/>
        <w:bottom w:val="none" w:sz="0" w:space="0" w:color="auto"/>
        <w:right w:val="none" w:sz="0" w:space="0" w:color="auto"/>
      </w:divBdr>
    </w:div>
    <w:div w:id="292177853">
      <w:bodyDiv w:val="1"/>
      <w:marLeft w:val="0"/>
      <w:marRight w:val="0"/>
      <w:marTop w:val="0"/>
      <w:marBottom w:val="0"/>
      <w:divBdr>
        <w:top w:val="none" w:sz="0" w:space="0" w:color="auto"/>
        <w:left w:val="none" w:sz="0" w:space="0" w:color="auto"/>
        <w:bottom w:val="none" w:sz="0" w:space="0" w:color="auto"/>
        <w:right w:val="none" w:sz="0" w:space="0" w:color="auto"/>
      </w:divBdr>
    </w:div>
    <w:div w:id="293147771">
      <w:bodyDiv w:val="1"/>
      <w:marLeft w:val="0"/>
      <w:marRight w:val="0"/>
      <w:marTop w:val="0"/>
      <w:marBottom w:val="0"/>
      <w:divBdr>
        <w:top w:val="none" w:sz="0" w:space="0" w:color="auto"/>
        <w:left w:val="none" w:sz="0" w:space="0" w:color="auto"/>
        <w:bottom w:val="none" w:sz="0" w:space="0" w:color="auto"/>
        <w:right w:val="none" w:sz="0" w:space="0" w:color="auto"/>
      </w:divBdr>
    </w:div>
    <w:div w:id="297340157">
      <w:bodyDiv w:val="1"/>
      <w:marLeft w:val="0"/>
      <w:marRight w:val="0"/>
      <w:marTop w:val="0"/>
      <w:marBottom w:val="0"/>
      <w:divBdr>
        <w:top w:val="none" w:sz="0" w:space="0" w:color="auto"/>
        <w:left w:val="none" w:sz="0" w:space="0" w:color="auto"/>
        <w:bottom w:val="none" w:sz="0" w:space="0" w:color="auto"/>
        <w:right w:val="none" w:sz="0" w:space="0" w:color="auto"/>
      </w:divBdr>
    </w:div>
    <w:div w:id="299044465">
      <w:bodyDiv w:val="1"/>
      <w:marLeft w:val="0"/>
      <w:marRight w:val="0"/>
      <w:marTop w:val="0"/>
      <w:marBottom w:val="0"/>
      <w:divBdr>
        <w:top w:val="none" w:sz="0" w:space="0" w:color="auto"/>
        <w:left w:val="none" w:sz="0" w:space="0" w:color="auto"/>
        <w:bottom w:val="none" w:sz="0" w:space="0" w:color="auto"/>
        <w:right w:val="none" w:sz="0" w:space="0" w:color="auto"/>
      </w:divBdr>
    </w:div>
    <w:div w:id="299383214">
      <w:bodyDiv w:val="1"/>
      <w:marLeft w:val="0"/>
      <w:marRight w:val="0"/>
      <w:marTop w:val="0"/>
      <w:marBottom w:val="0"/>
      <w:divBdr>
        <w:top w:val="none" w:sz="0" w:space="0" w:color="auto"/>
        <w:left w:val="none" w:sz="0" w:space="0" w:color="auto"/>
        <w:bottom w:val="none" w:sz="0" w:space="0" w:color="auto"/>
        <w:right w:val="none" w:sz="0" w:space="0" w:color="auto"/>
      </w:divBdr>
    </w:div>
    <w:div w:id="301272273">
      <w:bodyDiv w:val="1"/>
      <w:marLeft w:val="0"/>
      <w:marRight w:val="0"/>
      <w:marTop w:val="0"/>
      <w:marBottom w:val="0"/>
      <w:divBdr>
        <w:top w:val="none" w:sz="0" w:space="0" w:color="auto"/>
        <w:left w:val="none" w:sz="0" w:space="0" w:color="auto"/>
        <w:bottom w:val="none" w:sz="0" w:space="0" w:color="auto"/>
        <w:right w:val="none" w:sz="0" w:space="0" w:color="auto"/>
      </w:divBdr>
    </w:div>
    <w:div w:id="303852064">
      <w:bodyDiv w:val="1"/>
      <w:marLeft w:val="0"/>
      <w:marRight w:val="0"/>
      <w:marTop w:val="0"/>
      <w:marBottom w:val="0"/>
      <w:divBdr>
        <w:top w:val="none" w:sz="0" w:space="0" w:color="auto"/>
        <w:left w:val="none" w:sz="0" w:space="0" w:color="auto"/>
        <w:bottom w:val="none" w:sz="0" w:space="0" w:color="auto"/>
        <w:right w:val="none" w:sz="0" w:space="0" w:color="auto"/>
      </w:divBdr>
    </w:div>
    <w:div w:id="304622034">
      <w:bodyDiv w:val="1"/>
      <w:marLeft w:val="0"/>
      <w:marRight w:val="0"/>
      <w:marTop w:val="0"/>
      <w:marBottom w:val="0"/>
      <w:divBdr>
        <w:top w:val="none" w:sz="0" w:space="0" w:color="auto"/>
        <w:left w:val="none" w:sz="0" w:space="0" w:color="auto"/>
        <w:bottom w:val="none" w:sz="0" w:space="0" w:color="auto"/>
        <w:right w:val="none" w:sz="0" w:space="0" w:color="auto"/>
      </w:divBdr>
      <w:divsChild>
        <w:div w:id="1768453788">
          <w:marLeft w:val="480"/>
          <w:marRight w:val="0"/>
          <w:marTop w:val="0"/>
          <w:marBottom w:val="0"/>
          <w:divBdr>
            <w:top w:val="none" w:sz="0" w:space="0" w:color="auto"/>
            <w:left w:val="none" w:sz="0" w:space="0" w:color="auto"/>
            <w:bottom w:val="none" w:sz="0" w:space="0" w:color="auto"/>
            <w:right w:val="none" w:sz="0" w:space="0" w:color="auto"/>
          </w:divBdr>
        </w:div>
        <w:div w:id="1518620303">
          <w:marLeft w:val="480"/>
          <w:marRight w:val="0"/>
          <w:marTop w:val="0"/>
          <w:marBottom w:val="0"/>
          <w:divBdr>
            <w:top w:val="none" w:sz="0" w:space="0" w:color="auto"/>
            <w:left w:val="none" w:sz="0" w:space="0" w:color="auto"/>
            <w:bottom w:val="none" w:sz="0" w:space="0" w:color="auto"/>
            <w:right w:val="none" w:sz="0" w:space="0" w:color="auto"/>
          </w:divBdr>
        </w:div>
        <w:div w:id="1607540826">
          <w:marLeft w:val="480"/>
          <w:marRight w:val="0"/>
          <w:marTop w:val="0"/>
          <w:marBottom w:val="0"/>
          <w:divBdr>
            <w:top w:val="none" w:sz="0" w:space="0" w:color="auto"/>
            <w:left w:val="none" w:sz="0" w:space="0" w:color="auto"/>
            <w:bottom w:val="none" w:sz="0" w:space="0" w:color="auto"/>
            <w:right w:val="none" w:sz="0" w:space="0" w:color="auto"/>
          </w:divBdr>
        </w:div>
        <w:div w:id="824853483">
          <w:marLeft w:val="480"/>
          <w:marRight w:val="0"/>
          <w:marTop w:val="0"/>
          <w:marBottom w:val="0"/>
          <w:divBdr>
            <w:top w:val="none" w:sz="0" w:space="0" w:color="auto"/>
            <w:left w:val="none" w:sz="0" w:space="0" w:color="auto"/>
            <w:bottom w:val="none" w:sz="0" w:space="0" w:color="auto"/>
            <w:right w:val="none" w:sz="0" w:space="0" w:color="auto"/>
          </w:divBdr>
        </w:div>
        <w:div w:id="722407626">
          <w:marLeft w:val="480"/>
          <w:marRight w:val="0"/>
          <w:marTop w:val="0"/>
          <w:marBottom w:val="0"/>
          <w:divBdr>
            <w:top w:val="none" w:sz="0" w:space="0" w:color="auto"/>
            <w:left w:val="none" w:sz="0" w:space="0" w:color="auto"/>
            <w:bottom w:val="none" w:sz="0" w:space="0" w:color="auto"/>
            <w:right w:val="none" w:sz="0" w:space="0" w:color="auto"/>
          </w:divBdr>
        </w:div>
        <w:div w:id="811291594">
          <w:marLeft w:val="480"/>
          <w:marRight w:val="0"/>
          <w:marTop w:val="0"/>
          <w:marBottom w:val="0"/>
          <w:divBdr>
            <w:top w:val="none" w:sz="0" w:space="0" w:color="auto"/>
            <w:left w:val="none" w:sz="0" w:space="0" w:color="auto"/>
            <w:bottom w:val="none" w:sz="0" w:space="0" w:color="auto"/>
            <w:right w:val="none" w:sz="0" w:space="0" w:color="auto"/>
          </w:divBdr>
        </w:div>
        <w:div w:id="4094003">
          <w:marLeft w:val="480"/>
          <w:marRight w:val="0"/>
          <w:marTop w:val="0"/>
          <w:marBottom w:val="0"/>
          <w:divBdr>
            <w:top w:val="none" w:sz="0" w:space="0" w:color="auto"/>
            <w:left w:val="none" w:sz="0" w:space="0" w:color="auto"/>
            <w:bottom w:val="none" w:sz="0" w:space="0" w:color="auto"/>
            <w:right w:val="none" w:sz="0" w:space="0" w:color="auto"/>
          </w:divBdr>
        </w:div>
        <w:div w:id="1763529525">
          <w:marLeft w:val="480"/>
          <w:marRight w:val="0"/>
          <w:marTop w:val="0"/>
          <w:marBottom w:val="0"/>
          <w:divBdr>
            <w:top w:val="none" w:sz="0" w:space="0" w:color="auto"/>
            <w:left w:val="none" w:sz="0" w:space="0" w:color="auto"/>
            <w:bottom w:val="none" w:sz="0" w:space="0" w:color="auto"/>
            <w:right w:val="none" w:sz="0" w:space="0" w:color="auto"/>
          </w:divBdr>
        </w:div>
        <w:div w:id="805198617">
          <w:marLeft w:val="480"/>
          <w:marRight w:val="0"/>
          <w:marTop w:val="0"/>
          <w:marBottom w:val="0"/>
          <w:divBdr>
            <w:top w:val="none" w:sz="0" w:space="0" w:color="auto"/>
            <w:left w:val="none" w:sz="0" w:space="0" w:color="auto"/>
            <w:bottom w:val="none" w:sz="0" w:space="0" w:color="auto"/>
            <w:right w:val="none" w:sz="0" w:space="0" w:color="auto"/>
          </w:divBdr>
        </w:div>
        <w:div w:id="2141727504">
          <w:marLeft w:val="480"/>
          <w:marRight w:val="0"/>
          <w:marTop w:val="0"/>
          <w:marBottom w:val="0"/>
          <w:divBdr>
            <w:top w:val="none" w:sz="0" w:space="0" w:color="auto"/>
            <w:left w:val="none" w:sz="0" w:space="0" w:color="auto"/>
            <w:bottom w:val="none" w:sz="0" w:space="0" w:color="auto"/>
            <w:right w:val="none" w:sz="0" w:space="0" w:color="auto"/>
          </w:divBdr>
        </w:div>
        <w:div w:id="547648773">
          <w:marLeft w:val="480"/>
          <w:marRight w:val="0"/>
          <w:marTop w:val="0"/>
          <w:marBottom w:val="0"/>
          <w:divBdr>
            <w:top w:val="none" w:sz="0" w:space="0" w:color="auto"/>
            <w:left w:val="none" w:sz="0" w:space="0" w:color="auto"/>
            <w:bottom w:val="none" w:sz="0" w:space="0" w:color="auto"/>
            <w:right w:val="none" w:sz="0" w:space="0" w:color="auto"/>
          </w:divBdr>
        </w:div>
        <w:div w:id="1806700898">
          <w:marLeft w:val="480"/>
          <w:marRight w:val="0"/>
          <w:marTop w:val="0"/>
          <w:marBottom w:val="0"/>
          <w:divBdr>
            <w:top w:val="none" w:sz="0" w:space="0" w:color="auto"/>
            <w:left w:val="none" w:sz="0" w:space="0" w:color="auto"/>
            <w:bottom w:val="none" w:sz="0" w:space="0" w:color="auto"/>
            <w:right w:val="none" w:sz="0" w:space="0" w:color="auto"/>
          </w:divBdr>
        </w:div>
        <w:div w:id="1743482024">
          <w:marLeft w:val="480"/>
          <w:marRight w:val="0"/>
          <w:marTop w:val="0"/>
          <w:marBottom w:val="0"/>
          <w:divBdr>
            <w:top w:val="none" w:sz="0" w:space="0" w:color="auto"/>
            <w:left w:val="none" w:sz="0" w:space="0" w:color="auto"/>
            <w:bottom w:val="none" w:sz="0" w:space="0" w:color="auto"/>
            <w:right w:val="none" w:sz="0" w:space="0" w:color="auto"/>
          </w:divBdr>
        </w:div>
        <w:div w:id="420445016">
          <w:marLeft w:val="480"/>
          <w:marRight w:val="0"/>
          <w:marTop w:val="0"/>
          <w:marBottom w:val="0"/>
          <w:divBdr>
            <w:top w:val="none" w:sz="0" w:space="0" w:color="auto"/>
            <w:left w:val="none" w:sz="0" w:space="0" w:color="auto"/>
            <w:bottom w:val="none" w:sz="0" w:space="0" w:color="auto"/>
            <w:right w:val="none" w:sz="0" w:space="0" w:color="auto"/>
          </w:divBdr>
        </w:div>
        <w:div w:id="2037731081">
          <w:marLeft w:val="480"/>
          <w:marRight w:val="0"/>
          <w:marTop w:val="0"/>
          <w:marBottom w:val="0"/>
          <w:divBdr>
            <w:top w:val="none" w:sz="0" w:space="0" w:color="auto"/>
            <w:left w:val="none" w:sz="0" w:space="0" w:color="auto"/>
            <w:bottom w:val="none" w:sz="0" w:space="0" w:color="auto"/>
            <w:right w:val="none" w:sz="0" w:space="0" w:color="auto"/>
          </w:divBdr>
        </w:div>
        <w:div w:id="872425653">
          <w:marLeft w:val="480"/>
          <w:marRight w:val="0"/>
          <w:marTop w:val="0"/>
          <w:marBottom w:val="0"/>
          <w:divBdr>
            <w:top w:val="none" w:sz="0" w:space="0" w:color="auto"/>
            <w:left w:val="none" w:sz="0" w:space="0" w:color="auto"/>
            <w:bottom w:val="none" w:sz="0" w:space="0" w:color="auto"/>
            <w:right w:val="none" w:sz="0" w:space="0" w:color="auto"/>
          </w:divBdr>
        </w:div>
        <w:div w:id="1222401911">
          <w:marLeft w:val="480"/>
          <w:marRight w:val="0"/>
          <w:marTop w:val="0"/>
          <w:marBottom w:val="0"/>
          <w:divBdr>
            <w:top w:val="none" w:sz="0" w:space="0" w:color="auto"/>
            <w:left w:val="none" w:sz="0" w:space="0" w:color="auto"/>
            <w:bottom w:val="none" w:sz="0" w:space="0" w:color="auto"/>
            <w:right w:val="none" w:sz="0" w:space="0" w:color="auto"/>
          </w:divBdr>
        </w:div>
        <w:div w:id="62224431">
          <w:marLeft w:val="480"/>
          <w:marRight w:val="0"/>
          <w:marTop w:val="0"/>
          <w:marBottom w:val="0"/>
          <w:divBdr>
            <w:top w:val="none" w:sz="0" w:space="0" w:color="auto"/>
            <w:left w:val="none" w:sz="0" w:space="0" w:color="auto"/>
            <w:bottom w:val="none" w:sz="0" w:space="0" w:color="auto"/>
            <w:right w:val="none" w:sz="0" w:space="0" w:color="auto"/>
          </w:divBdr>
        </w:div>
        <w:div w:id="1412847333">
          <w:marLeft w:val="480"/>
          <w:marRight w:val="0"/>
          <w:marTop w:val="0"/>
          <w:marBottom w:val="0"/>
          <w:divBdr>
            <w:top w:val="none" w:sz="0" w:space="0" w:color="auto"/>
            <w:left w:val="none" w:sz="0" w:space="0" w:color="auto"/>
            <w:bottom w:val="none" w:sz="0" w:space="0" w:color="auto"/>
            <w:right w:val="none" w:sz="0" w:space="0" w:color="auto"/>
          </w:divBdr>
        </w:div>
        <w:div w:id="1117793801">
          <w:marLeft w:val="480"/>
          <w:marRight w:val="0"/>
          <w:marTop w:val="0"/>
          <w:marBottom w:val="0"/>
          <w:divBdr>
            <w:top w:val="none" w:sz="0" w:space="0" w:color="auto"/>
            <w:left w:val="none" w:sz="0" w:space="0" w:color="auto"/>
            <w:bottom w:val="none" w:sz="0" w:space="0" w:color="auto"/>
            <w:right w:val="none" w:sz="0" w:space="0" w:color="auto"/>
          </w:divBdr>
        </w:div>
        <w:div w:id="669258198">
          <w:marLeft w:val="480"/>
          <w:marRight w:val="0"/>
          <w:marTop w:val="0"/>
          <w:marBottom w:val="0"/>
          <w:divBdr>
            <w:top w:val="none" w:sz="0" w:space="0" w:color="auto"/>
            <w:left w:val="none" w:sz="0" w:space="0" w:color="auto"/>
            <w:bottom w:val="none" w:sz="0" w:space="0" w:color="auto"/>
            <w:right w:val="none" w:sz="0" w:space="0" w:color="auto"/>
          </w:divBdr>
        </w:div>
        <w:div w:id="1393308318">
          <w:marLeft w:val="480"/>
          <w:marRight w:val="0"/>
          <w:marTop w:val="0"/>
          <w:marBottom w:val="0"/>
          <w:divBdr>
            <w:top w:val="none" w:sz="0" w:space="0" w:color="auto"/>
            <w:left w:val="none" w:sz="0" w:space="0" w:color="auto"/>
            <w:bottom w:val="none" w:sz="0" w:space="0" w:color="auto"/>
            <w:right w:val="none" w:sz="0" w:space="0" w:color="auto"/>
          </w:divBdr>
        </w:div>
        <w:div w:id="1696686828">
          <w:marLeft w:val="480"/>
          <w:marRight w:val="0"/>
          <w:marTop w:val="0"/>
          <w:marBottom w:val="0"/>
          <w:divBdr>
            <w:top w:val="none" w:sz="0" w:space="0" w:color="auto"/>
            <w:left w:val="none" w:sz="0" w:space="0" w:color="auto"/>
            <w:bottom w:val="none" w:sz="0" w:space="0" w:color="auto"/>
            <w:right w:val="none" w:sz="0" w:space="0" w:color="auto"/>
          </w:divBdr>
        </w:div>
        <w:div w:id="458307807">
          <w:marLeft w:val="480"/>
          <w:marRight w:val="0"/>
          <w:marTop w:val="0"/>
          <w:marBottom w:val="0"/>
          <w:divBdr>
            <w:top w:val="none" w:sz="0" w:space="0" w:color="auto"/>
            <w:left w:val="none" w:sz="0" w:space="0" w:color="auto"/>
            <w:bottom w:val="none" w:sz="0" w:space="0" w:color="auto"/>
            <w:right w:val="none" w:sz="0" w:space="0" w:color="auto"/>
          </w:divBdr>
        </w:div>
        <w:div w:id="1231693665">
          <w:marLeft w:val="480"/>
          <w:marRight w:val="0"/>
          <w:marTop w:val="0"/>
          <w:marBottom w:val="0"/>
          <w:divBdr>
            <w:top w:val="none" w:sz="0" w:space="0" w:color="auto"/>
            <w:left w:val="none" w:sz="0" w:space="0" w:color="auto"/>
            <w:bottom w:val="none" w:sz="0" w:space="0" w:color="auto"/>
            <w:right w:val="none" w:sz="0" w:space="0" w:color="auto"/>
          </w:divBdr>
        </w:div>
        <w:div w:id="1132331107">
          <w:marLeft w:val="480"/>
          <w:marRight w:val="0"/>
          <w:marTop w:val="0"/>
          <w:marBottom w:val="0"/>
          <w:divBdr>
            <w:top w:val="none" w:sz="0" w:space="0" w:color="auto"/>
            <w:left w:val="none" w:sz="0" w:space="0" w:color="auto"/>
            <w:bottom w:val="none" w:sz="0" w:space="0" w:color="auto"/>
            <w:right w:val="none" w:sz="0" w:space="0" w:color="auto"/>
          </w:divBdr>
        </w:div>
        <w:div w:id="1888835549">
          <w:marLeft w:val="480"/>
          <w:marRight w:val="0"/>
          <w:marTop w:val="0"/>
          <w:marBottom w:val="0"/>
          <w:divBdr>
            <w:top w:val="none" w:sz="0" w:space="0" w:color="auto"/>
            <w:left w:val="none" w:sz="0" w:space="0" w:color="auto"/>
            <w:bottom w:val="none" w:sz="0" w:space="0" w:color="auto"/>
            <w:right w:val="none" w:sz="0" w:space="0" w:color="auto"/>
          </w:divBdr>
        </w:div>
        <w:div w:id="1590652355">
          <w:marLeft w:val="480"/>
          <w:marRight w:val="0"/>
          <w:marTop w:val="0"/>
          <w:marBottom w:val="0"/>
          <w:divBdr>
            <w:top w:val="none" w:sz="0" w:space="0" w:color="auto"/>
            <w:left w:val="none" w:sz="0" w:space="0" w:color="auto"/>
            <w:bottom w:val="none" w:sz="0" w:space="0" w:color="auto"/>
            <w:right w:val="none" w:sz="0" w:space="0" w:color="auto"/>
          </w:divBdr>
        </w:div>
        <w:div w:id="124548595">
          <w:marLeft w:val="480"/>
          <w:marRight w:val="0"/>
          <w:marTop w:val="0"/>
          <w:marBottom w:val="0"/>
          <w:divBdr>
            <w:top w:val="none" w:sz="0" w:space="0" w:color="auto"/>
            <w:left w:val="none" w:sz="0" w:space="0" w:color="auto"/>
            <w:bottom w:val="none" w:sz="0" w:space="0" w:color="auto"/>
            <w:right w:val="none" w:sz="0" w:space="0" w:color="auto"/>
          </w:divBdr>
        </w:div>
        <w:div w:id="224150717">
          <w:marLeft w:val="480"/>
          <w:marRight w:val="0"/>
          <w:marTop w:val="0"/>
          <w:marBottom w:val="0"/>
          <w:divBdr>
            <w:top w:val="none" w:sz="0" w:space="0" w:color="auto"/>
            <w:left w:val="none" w:sz="0" w:space="0" w:color="auto"/>
            <w:bottom w:val="none" w:sz="0" w:space="0" w:color="auto"/>
            <w:right w:val="none" w:sz="0" w:space="0" w:color="auto"/>
          </w:divBdr>
        </w:div>
        <w:div w:id="681587730">
          <w:marLeft w:val="480"/>
          <w:marRight w:val="0"/>
          <w:marTop w:val="0"/>
          <w:marBottom w:val="0"/>
          <w:divBdr>
            <w:top w:val="none" w:sz="0" w:space="0" w:color="auto"/>
            <w:left w:val="none" w:sz="0" w:space="0" w:color="auto"/>
            <w:bottom w:val="none" w:sz="0" w:space="0" w:color="auto"/>
            <w:right w:val="none" w:sz="0" w:space="0" w:color="auto"/>
          </w:divBdr>
        </w:div>
        <w:div w:id="958146375">
          <w:marLeft w:val="480"/>
          <w:marRight w:val="0"/>
          <w:marTop w:val="0"/>
          <w:marBottom w:val="0"/>
          <w:divBdr>
            <w:top w:val="none" w:sz="0" w:space="0" w:color="auto"/>
            <w:left w:val="none" w:sz="0" w:space="0" w:color="auto"/>
            <w:bottom w:val="none" w:sz="0" w:space="0" w:color="auto"/>
            <w:right w:val="none" w:sz="0" w:space="0" w:color="auto"/>
          </w:divBdr>
        </w:div>
        <w:div w:id="1633949094">
          <w:marLeft w:val="480"/>
          <w:marRight w:val="0"/>
          <w:marTop w:val="0"/>
          <w:marBottom w:val="0"/>
          <w:divBdr>
            <w:top w:val="none" w:sz="0" w:space="0" w:color="auto"/>
            <w:left w:val="none" w:sz="0" w:space="0" w:color="auto"/>
            <w:bottom w:val="none" w:sz="0" w:space="0" w:color="auto"/>
            <w:right w:val="none" w:sz="0" w:space="0" w:color="auto"/>
          </w:divBdr>
        </w:div>
        <w:div w:id="382558990">
          <w:marLeft w:val="480"/>
          <w:marRight w:val="0"/>
          <w:marTop w:val="0"/>
          <w:marBottom w:val="0"/>
          <w:divBdr>
            <w:top w:val="none" w:sz="0" w:space="0" w:color="auto"/>
            <w:left w:val="none" w:sz="0" w:space="0" w:color="auto"/>
            <w:bottom w:val="none" w:sz="0" w:space="0" w:color="auto"/>
            <w:right w:val="none" w:sz="0" w:space="0" w:color="auto"/>
          </w:divBdr>
        </w:div>
        <w:div w:id="765156793">
          <w:marLeft w:val="480"/>
          <w:marRight w:val="0"/>
          <w:marTop w:val="0"/>
          <w:marBottom w:val="0"/>
          <w:divBdr>
            <w:top w:val="none" w:sz="0" w:space="0" w:color="auto"/>
            <w:left w:val="none" w:sz="0" w:space="0" w:color="auto"/>
            <w:bottom w:val="none" w:sz="0" w:space="0" w:color="auto"/>
            <w:right w:val="none" w:sz="0" w:space="0" w:color="auto"/>
          </w:divBdr>
        </w:div>
        <w:div w:id="669648055">
          <w:marLeft w:val="480"/>
          <w:marRight w:val="0"/>
          <w:marTop w:val="0"/>
          <w:marBottom w:val="0"/>
          <w:divBdr>
            <w:top w:val="none" w:sz="0" w:space="0" w:color="auto"/>
            <w:left w:val="none" w:sz="0" w:space="0" w:color="auto"/>
            <w:bottom w:val="none" w:sz="0" w:space="0" w:color="auto"/>
            <w:right w:val="none" w:sz="0" w:space="0" w:color="auto"/>
          </w:divBdr>
        </w:div>
        <w:div w:id="1698240339">
          <w:marLeft w:val="480"/>
          <w:marRight w:val="0"/>
          <w:marTop w:val="0"/>
          <w:marBottom w:val="0"/>
          <w:divBdr>
            <w:top w:val="none" w:sz="0" w:space="0" w:color="auto"/>
            <w:left w:val="none" w:sz="0" w:space="0" w:color="auto"/>
            <w:bottom w:val="none" w:sz="0" w:space="0" w:color="auto"/>
            <w:right w:val="none" w:sz="0" w:space="0" w:color="auto"/>
          </w:divBdr>
        </w:div>
        <w:div w:id="1709640828">
          <w:marLeft w:val="480"/>
          <w:marRight w:val="0"/>
          <w:marTop w:val="0"/>
          <w:marBottom w:val="0"/>
          <w:divBdr>
            <w:top w:val="none" w:sz="0" w:space="0" w:color="auto"/>
            <w:left w:val="none" w:sz="0" w:space="0" w:color="auto"/>
            <w:bottom w:val="none" w:sz="0" w:space="0" w:color="auto"/>
            <w:right w:val="none" w:sz="0" w:space="0" w:color="auto"/>
          </w:divBdr>
        </w:div>
        <w:div w:id="97802096">
          <w:marLeft w:val="480"/>
          <w:marRight w:val="0"/>
          <w:marTop w:val="0"/>
          <w:marBottom w:val="0"/>
          <w:divBdr>
            <w:top w:val="none" w:sz="0" w:space="0" w:color="auto"/>
            <w:left w:val="none" w:sz="0" w:space="0" w:color="auto"/>
            <w:bottom w:val="none" w:sz="0" w:space="0" w:color="auto"/>
            <w:right w:val="none" w:sz="0" w:space="0" w:color="auto"/>
          </w:divBdr>
        </w:div>
        <w:div w:id="1955091714">
          <w:marLeft w:val="480"/>
          <w:marRight w:val="0"/>
          <w:marTop w:val="0"/>
          <w:marBottom w:val="0"/>
          <w:divBdr>
            <w:top w:val="none" w:sz="0" w:space="0" w:color="auto"/>
            <w:left w:val="none" w:sz="0" w:space="0" w:color="auto"/>
            <w:bottom w:val="none" w:sz="0" w:space="0" w:color="auto"/>
            <w:right w:val="none" w:sz="0" w:space="0" w:color="auto"/>
          </w:divBdr>
        </w:div>
        <w:div w:id="1638799473">
          <w:marLeft w:val="480"/>
          <w:marRight w:val="0"/>
          <w:marTop w:val="0"/>
          <w:marBottom w:val="0"/>
          <w:divBdr>
            <w:top w:val="none" w:sz="0" w:space="0" w:color="auto"/>
            <w:left w:val="none" w:sz="0" w:space="0" w:color="auto"/>
            <w:bottom w:val="none" w:sz="0" w:space="0" w:color="auto"/>
            <w:right w:val="none" w:sz="0" w:space="0" w:color="auto"/>
          </w:divBdr>
        </w:div>
        <w:div w:id="697195024">
          <w:marLeft w:val="480"/>
          <w:marRight w:val="0"/>
          <w:marTop w:val="0"/>
          <w:marBottom w:val="0"/>
          <w:divBdr>
            <w:top w:val="none" w:sz="0" w:space="0" w:color="auto"/>
            <w:left w:val="none" w:sz="0" w:space="0" w:color="auto"/>
            <w:bottom w:val="none" w:sz="0" w:space="0" w:color="auto"/>
            <w:right w:val="none" w:sz="0" w:space="0" w:color="auto"/>
          </w:divBdr>
        </w:div>
        <w:div w:id="1296332250">
          <w:marLeft w:val="480"/>
          <w:marRight w:val="0"/>
          <w:marTop w:val="0"/>
          <w:marBottom w:val="0"/>
          <w:divBdr>
            <w:top w:val="none" w:sz="0" w:space="0" w:color="auto"/>
            <w:left w:val="none" w:sz="0" w:space="0" w:color="auto"/>
            <w:bottom w:val="none" w:sz="0" w:space="0" w:color="auto"/>
            <w:right w:val="none" w:sz="0" w:space="0" w:color="auto"/>
          </w:divBdr>
        </w:div>
        <w:div w:id="1775438516">
          <w:marLeft w:val="480"/>
          <w:marRight w:val="0"/>
          <w:marTop w:val="0"/>
          <w:marBottom w:val="0"/>
          <w:divBdr>
            <w:top w:val="none" w:sz="0" w:space="0" w:color="auto"/>
            <w:left w:val="none" w:sz="0" w:space="0" w:color="auto"/>
            <w:bottom w:val="none" w:sz="0" w:space="0" w:color="auto"/>
            <w:right w:val="none" w:sz="0" w:space="0" w:color="auto"/>
          </w:divBdr>
        </w:div>
        <w:div w:id="509877596">
          <w:marLeft w:val="480"/>
          <w:marRight w:val="0"/>
          <w:marTop w:val="0"/>
          <w:marBottom w:val="0"/>
          <w:divBdr>
            <w:top w:val="none" w:sz="0" w:space="0" w:color="auto"/>
            <w:left w:val="none" w:sz="0" w:space="0" w:color="auto"/>
            <w:bottom w:val="none" w:sz="0" w:space="0" w:color="auto"/>
            <w:right w:val="none" w:sz="0" w:space="0" w:color="auto"/>
          </w:divBdr>
        </w:div>
        <w:div w:id="1516265424">
          <w:marLeft w:val="480"/>
          <w:marRight w:val="0"/>
          <w:marTop w:val="0"/>
          <w:marBottom w:val="0"/>
          <w:divBdr>
            <w:top w:val="none" w:sz="0" w:space="0" w:color="auto"/>
            <w:left w:val="none" w:sz="0" w:space="0" w:color="auto"/>
            <w:bottom w:val="none" w:sz="0" w:space="0" w:color="auto"/>
            <w:right w:val="none" w:sz="0" w:space="0" w:color="auto"/>
          </w:divBdr>
        </w:div>
        <w:div w:id="1218588055">
          <w:marLeft w:val="480"/>
          <w:marRight w:val="0"/>
          <w:marTop w:val="0"/>
          <w:marBottom w:val="0"/>
          <w:divBdr>
            <w:top w:val="none" w:sz="0" w:space="0" w:color="auto"/>
            <w:left w:val="none" w:sz="0" w:space="0" w:color="auto"/>
            <w:bottom w:val="none" w:sz="0" w:space="0" w:color="auto"/>
            <w:right w:val="none" w:sz="0" w:space="0" w:color="auto"/>
          </w:divBdr>
        </w:div>
        <w:div w:id="419643221">
          <w:marLeft w:val="480"/>
          <w:marRight w:val="0"/>
          <w:marTop w:val="0"/>
          <w:marBottom w:val="0"/>
          <w:divBdr>
            <w:top w:val="none" w:sz="0" w:space="0" w:color="auto"/>
            <w:left w:val="none" w:sz="0" w:space="0" w:color="auto"/>
            <w:bottom w:val="none" w:sz="0" w:space="0" w:color="auto"/>
            <w:right w:val="none" w:sz="0" w:space="0" w:color="auto"/>
          </w:divBdr>
        </w:div>
        <w:div w:id="955449736">
          <w:marLeft w:val="480"/>
          <w:marRight w:val="0"/>
          <w:marTop w:val="0"/>
          <w:marBottom w:val="0"/>
          <w:divBdr>
            <w:top w:val="none" w:sz="0" w:space="0" w:color="auto"/>
            <w:left w:val="none" w:sz="0" w:space="0" w:color="auto"/>
            <w:bottom w:val="none" w:sz="0" w:space="0" w:color="auto"/>
            <w:right w:val="none" w:sz="0" w:space="0" w:color="auto"/>
          </w:divBdr>
        </w:div>
        <w:div w:id="1139608452">
          <w:marLeft w:val="480"/>
          <w:marRight w:val="0"/>
          <w:marTop w:val="0"/>
          <w:marBottom w:val="0"/>
          <w:divBdr>
            <w:top w:val="none" w:sz="0" w:space="0" w:color="auto"/>
            <w:left w:val="none" w:sz="0" w:space="0" w:color="auto"/>
            <w:bottom w:val="none" w:sz="0" w:space="0" w:color="auto"/>
            <w:right w:val="none" w:sz="0" w:space="0" w:color="auto"/>
          </w:divBdr>
        </w:div>
        <w:div w:id="1298485071">
          <w:marLeft w:val="480"/>
          <w:marRight w:val="0"/>
          <w:marTop w:val="0"/>
          <w:marBottom w:val="0"/>
          <w:divBdr>
            <w:top w:val="none" w:sz="0" w:space="0" w:color="auto"/>
            <w:left w:val="none" w:sz="0" w:space="0" w:color="auto"/>
            <w:bottom w:val="none" w:sz="0" w:space="0" w:color="auto"/>
            <w:right w:val="none" w:sz="0" w:space="0" w:color="auto"/>
          </w:divBdr>
        </w:div>
        <w:div w:id="1008367798">
          <w:marLeft w:val="480"/>
          <w:marRight w:val="0"/>
          <w:marTop w:val="0"/>
          <w:marBottom w:val="0"/>
          <w:divBdr>
            <w:top w:val="none" w:sz="0" w:space="0" w:color="auto"/>
            <w:left w:val="none" w:sz="0" w:space="0" w:color="auto"/>
            <w:bottom w:val="none" w:sz="0" w:space="0" w:color="auto"/>
            <w:right w:val="none" w:sz="0" w:space="0" w:color="auto"/>
          </w:divBdr>
        </w:div>
        <w:div w:id="2112318992">
          <w:marLeft w:val="480"/>
          <w:marRight w:val="0"/>
          <w:marTop w:val="0"/>
          <w:marBottom w:val="0"/>
          <w:divBdr>
            <w:top w:val="none" w:sz="0" w:space="0" w:color="auto"/>
            <w:left w:val="none" w:sz="0" w:space="0" w:color="auto"/>
            <w:bottom w:val="none" w:sz="0" w:space="0" w:color="auto"/>
            <w:right w:val="none" w:sz="0" w:space="0" w:color="auto"/>
          </w:divBdr>
        </w:div>
        <w:div w:id="189883881">
          <w:marLeft w:val="480"/>
          <w:marRight w:val="0"/>
          <w:marTop w:val="0"/>
          <w:marBottom w:val="0"/>
          <w:divBdr>
            <w:top w:val="none" w:sz="0" w:space="0" w:color="auto"/>
            <w:left w:val="none" w:sz="0" w:space="0" w:color="auto"/>
            <w:bottom w:val="none" w:sz="0" w:space="0" w:color="auto"/>
            <w:right w:val="none" w:sz="0" w:space="0" w:color="auto"/>
          </w:divBdr>
        </w:div>
        <w:div w:id="1388993822">
          <w:marLeft w:val="480"/>
          <w:marRight w:val="0"/>
          <w:marTop w:val="0"/>
          <w:marBottom w:val="0"/>
          <w:divBdr>
            <w:top w:val="none" w:sz="0" w:space="0" w:color="auto"/>
            <w:left w:val="none" w:sz="0" w:space="0" w:color="auto"/>
            <w:bottom w:val="none" w:sz="0" w:space="0" w:color="auto"/>
            <w:right w:val="none" w:sz="0" w:space="0" w:color="auto"/>
          </w:divBdr>
        </w:div>
        <w:div w:id="1884755629">
          <w:marLeft w:val="480"/>
          <w:marRight w:val="0"/>
          <w:marTop w:val="0"/>
          <w:marBottom w:val="0"/>
          <w:divBdr>
            <w:top w:val="none" w:sz="0" w:space="0" w:color="auto"/>
            <w:left w:val="none" w:sz="0" w:space="0" w:color="auto"/>
            <w:bottom w:val="none" w:sz="0" w:space="0" w:color="auto"/>
            <w:right w:val="none" w:sz="0" w:space="0" w:color="auto"/>
          </w:divBdr>
        </w:div>
        <w:div w:id="134762903">
          <w:marLeft w:val="480"/>
          <w:marRight w:val="0"/>
          <w:marTop w:val="0"/>
          <w:marBottom w:val="0"/>
          <w:divBdr>
            <w:top w:val="none" w:sz="0" w:space="0" w:color="auto"/>
            <w:left w:val="none" w:sz="0" w:space="0" w:color="auto"/>
            <w:bottom w:val="none" w:sz="0" w:space="0" w:color="auto"/>
            <w:right w:val="none" w:sz="0" w:space="0" w:color="auto"/>
          </w:divBdr>
        </w:div>
        <w:div w:id="510070269">
          <w:marLeft w:val="480"/>
          <w:marRight w:val="0"/>
          <w:marTop w:val="0"/>
          <w:marBottom w:val="0"/>
          <w:divBdr>
            <w:top w:val="none" w:sz="0" w:space="0" w:color="auto"/>
            <w:left w:val="none" w:sz="0" w:space="0" w:color="auto"/>
            <w:bottom w:val="none" w:sz="0" w:space="0" w:color="auto"/>
            <w:right w:val="none" w:sz="0" w:space="0" w:color="auto"/>
          </w:divBdr>
        </w:div>
        <w:div w:id="1030574064">
          <w:marLeft w:val="480"/>
          <w:marRight w:val="0"/>
          <w:marTop w:val="0"/>
          <w:marBottom w:val="0"/>
          <w:divBdr>
            <w:top w:val="none" w:sz="0" w:space="0" w:color="auto"/>
            <w:left w:val="none" w:sz="0" w:space="0" w:color="auto"/>
            <w:bottom w:val="none" w:sz="0" w:space="0" w:color="auto"/>
            <w:right w:val="none" w:sz="0" w:space="0" w:color="auto"/>
          </w:divBdr>
        </w:div>
        <w:div w:id="1085492510">
          <w:marLeft w:val="480"/>
          <w:marRight w:val="0"/>
          <w:marTop w:val="0"/>
          <w:marBottom w:val="0"/>
          <w:divBdr>
            <w:top w:val="none" w:sz="0" w:space="0" w:color="auto"/>
            <w:left w:val="none" w:sz="0" w:space="0" w:color="auto"/>
            <w:bottom w:val="none" w:sz="0" w:space="0" w:color="auto"/>
            <w:right w:val="none" w:sz="0" w:space="0" w:color="auto"/>
          </w:divBdr>
        </w:div>
        <w:div w:id="203953071">
          <w:marLeft w:val="480"/>
          <w:marRight w:val="0"/>
          <w:marTop w:val="0"/>
          <w:marBottom w:val="0"/>
          <w:divBdr>
            <w:top w:val="none" w:sz="0" w:space="0" w:color="auto"/>
            <w:left w:val="none" w:sz="0" w:space="0" w:color="auto"/>
            <w:bottom w:val="none" w:sz="0" w:space="0" w:color="auto"/>
            <w:right w:val="none" w:sz="0" w:space="0" w:color="auto"/>
          </w:divBdr>
        </w:div>
        <w:div w:id="687803338">
          <w:marLeft w:val="480"/>
          <w:marRight w:val="0"/>
          <w:marTop w:val="0"/>
          <w:marBottom w:val="0"/>
          <w:divBdr>
            <w:top w:val="none" w:sz="0" w:space="0" w:color="auto"/>
            <w:left w:val="none" w:sz="0" w:space="0" w:color="auto"/>
            <w:bottom w:val="none" w:sz="0" w:space="0" w:color="auto"/>
            <w:right w:val="none" w:sz="0" w:space="0" w:color="auto"/>
          </w:divBdr>
        </w:div>
        <w:div w:id="1041512499">
          <w:marLeft w:val="480"/>
          <w:marRight w:val="0"/>
          <w:marTop w:val="0"/>
          <w:marBottom w:val="0"/>
          <w:divBdr>
            <w:top w:val="none" w:sz="0" w:space="0" w:color="auto"/>
            <w:left w:val="none" w:sz="0" w:space="0" w:color="auto"/>
            <w:bottom w:val="none" w:sz="0" w:space="0" w:color="auto"/>
            <w:right w:val="none" w:sz="0" w:space="0" w:color="auto"/>
          </w:divBdr>
        </w:div>
        <w:div w:id="435712738">
          <w:marLeft w:val="480"/>
          <w:marRight w:val="0"/>
          <w:marTop w:val="0"/>
          <w:marBottom w:val="0"/>
          <w:divBdr>
            <w:top w:val="none" w:sz="0" w:space="0" w:color="auto"/>
            <w:left w:val="none" w:sz="0" w:space="0" w:color="auto"/>
            <w:bottom w:val="none" w:sz="0" w:space="0" w:color="auto"/>
            <w:right w:val="none" w:sz="0" w:space="0" w:color="auto"/>
          </w:divBdr>
        </w:div>
        <w:div w:id="1786191761">
          <w:marLeft w:val="480"/>
          <w:marRight w:val="0"/>
          <w:marTop w:val="0"/>
          <w:marBottom w:val="0"/>
          <w:divBdr>
            <w:top w:val="none" w:sz="0" w:space="0" w:color="auto"/>
            <w:left w:val="none" w:sz="0" w:space="0" w:color="auto"/>
            <w:bottom w:val="none" w:sz="0" w:space="0" w:color="auto"/>
            <w:right w:val="none" w:sz="0" w:space="0" w:color="auto"/>
          </w:divBdr>
        </w:div>
        <w:div w:id="2087651715">
          <w:marLeft w:val="480"/>
          <w:marRight w:val="0"/>
          <w:marTop w:val="0"/>
          <w:marBottom w:val="0"/>
          <w:divBdr>
            <w:top w:val="none" w:sz="0" w:space="0" w:color="auto"/>
            <w:left w:val="none" w:sz="0" w:space="0" w:color="auto"/>
            <w:bottom w:val="none" w:sz="0" w:space="0" w:color="auto"/>
            <w:right w:val="none" w:sz="0" w:space="0" w:color="auto"/>
          </w:divBdr>
        </w:div>
        <w:div w:id="18746082">
          <w:marLeft w:val="480"/>
          <w:marRight w:val="0"/>
          <w:marTop w:val="0"/>
          <w:marBottom w:val="0"/>
          <w:divBdr>
            <w:top w:val="none" w:sz="0" w:space="0" w:color="auto"/>
            <w:left w:val="none" w:sz="0" w:space="0" w:color="auto"/>
            <w:bottom w:val="none" w:sz="0" w:space="0" w:color="auto"/>
            <w:right w:val="none" w:sz="0" w:space="0" w:color="auto"/>
          </w:divBdr>
        </w:div>
        <w:div w:id="133378265">
          <w:marLeft w:val="480"/>
          <w:marRight w:val="0"/>
          <w:marTop w:val="0"/>
          <w:marBottom w:val="0"/>
          <w:divBdr>
            <w:top w:val="none" w:sz="0" w:space="0" w:color="auto"/>
            <w:left w:val="none" w:sz="0" w:space="0" w:color="auto"/>
            <w:bottom w:val="none" w:sz="0" w:space="0" w:color="auto"/>
            <w:right w:val="none" w:sz="0" w:space="0" w:color="auto"/>
          </w:divBdr>
        </w:div>
        <w:div w:id="2052000537">
          <w:marLeft w:val="480"/>
          <w:marRight w:val="0"/>
          <w:marTop w:val="0"/>
          <w:marBottom w:val="0"/>
          <w:divBdr>
            <w:top w:val="none" w:sz="0" w:space="0" w:color="auto"/>
            <w:left w:val="none" w:sz="0" w:space="0" w:color="auto"/>
            <w:bottom w:val="none" w:sz="0" w:space="0" w:color="auto"/>
            <w:right w:val="none" w:sz="0" w:space="0" w:color="auto"/>
          </w:divBdr>
        </w:div>
        <w:div w:id="940338884">
          <w:marLeft w:val="480"/>
          <w:marRight w:val="0"/>
          <w:marTop w:val="0"/>
          <w:marBottom w:val="0"/>
          <w:divBdr>
            <w:top w:val="none" w:sz="0" w:space="0" w:color="auto"/>
            <w:left w:val="none" w:sz="0" w:space="0" w:color="auto"/>
            <w:bottom w:val="none" w:sz="0" w:space="0" w:color="auto"/>
            <w:right w:val="none" w:sz="0" w:space="0" w:color="auto"/>
          </w:divBdr>
        </w:div>
        <w:div w:id="1393153">
          <w:marLeft w:val="480"/>
          <w:marRight w:val="0"/>
          <w:marTop w:val="0"/>
          <w:marBottom w:val="0"/>
          <w:divBdr>
            <w:top w:val="none" w:sz="0" w:space="0" w:color="auto"/>
            <w:left w:val="none" w:sz="0" w:space="0" w:color="auto"/>
            <w:bottom w:val="none" w:sz="0" w:space="0" w:color="auto"/>
            <w:right w:val="none" w:sz="0" w:space="0" w:color="auto"/>
          </w:divBdr>
        </w:div>
        <w:div w:id="1203055141">
          <w:marLeft w:val="480"/>
          <w:marRight w:val="0"/>
          <w:marTop w:val="0"/>
          <w:marBottom w:val="0"/>
          <w:divBdr>
            <w:top w:val="none" w:sz="0" w:space="0" w:color="auto"/>
            <w:left w:val="none" w:sz="0" w:space="0" w:color="auto"/>
            <w:bottom w:val="none" w:sz="0" w:space="0" w:color="auto"/>
            <w:right w:val="none" w:sz="0" w:space="0" w:color="auto"/>
          </w:divBdr>
        </w:div>
        <w:div w:id="1720133598">
          <w:marLeft w:val="480"/>
          <w:marRight w:val="0"/>
          <w:marTop w:val="0"/>
          <w:marBottom w:val="0"/>
          <w:divBdr>
            <w:top w:val="none" w:sz="0" w:space="0" w:color="auto"/>
            <w:left w:val="none" w:sz="0" w:space="0" w:color="auto"/>
            <w:bottom w:val="none" w:sz="0" w:space="0" w:color="auto"/>
            <w:right w:val="none" w:sz="0" w:space="0" w:color="auto"/>
          </w:divBdr>
        </w:div>
        <w:div w:id="1917860198">
          <w:marLeft w:val="480"/>
          <w:marRight w:val="0"/>
          <w:marTop w:val="0"/>
          <w:marBottom w:val="0"/>
          <w:divBdr>
            <w:top w:val="none" w:sz="0" w:space="0" w:color="auto"/>
            <w:left w:val="none" w:sz="0" w:space="0" w:color="auto"/>
            <w:bottom w:val="none" w:sz="0" w:space="0" w:color="auto"/>
            <w:right w:val="none" w:sz="0" w:space="0" w:color="auto"/>
          </w:divBdr>
        </w:div>
        <w:div w:id="349987377">
          <w:marLeft w:val="480"/>
          <w:marRight w:val="0"/>
          <w:marTop w:val="0"/>
          <w:marBottom w:val="0"/>
          <w:divBdr>
            <w:top w:val="none" w:sz="0" w:space="0" w:color="auto"/>
            <w:left w:val="none" w:sz="0" w:space="0" w:color="auto"/>
            <w:bottom w:val="none" w:sz="0" w:space="0" w:color="auto"/>
            <w:right w:val="none" w:sz="0" w:space="0" w:color="auto"/>
          </w:divBdr>
        </w:div>
        <w:div w:id="386149171">
          <w:marLeft w:val="480"/>
          <w:marRight w:val="0"/>
          <w:marTop w:val="0"/>
          <w:marBottom w:val="0"/>
          <w:divBdr>
            <w:top w:val="none" w:sz="0" w:space="0" w:color="auto"/>
            <w:left w:val="none" w:sz="0" w:space="0" w:color="auto"/>
            <w:bottom w:val="none" w:sz="0" w:space="0" w:color="auto"/>
            <w:right w:val="none" w:sz="0" w:space="0" w:color="auto"/>
          </w:divBdr>
        </w:div>
        <w:div w:id="1636257404">
          <w:marLeft w:val="480"/>
          <w:marRight w:val="0"/>
          <w:marTop w:val="0"/>
          <w:marBottom w:val="0"/>
          <w:divBdr>
            <w:top w:val="none" w:sz="0" w:space="0" w:color="auto"/>
            <w:left w:val="none" w:sz="0" w:space="0" w:color="auto"/>
            <w:bottom w:val="none" w:sz="0" w:space="0" w:color="auto"/>
            <w:right w:val="none" w:sz="0" w:space="0" w:color="auto"/>
          </w:divBdr>
        </w:div>
      </w:divsChild>
    </w:div>
    <w:div w:id="307977480">
      <w:bodyDiv w:val="1"/>
      <w:marLeft w:val="0"/>
      <w:marRight w:val="0"/>
      <w:marTop w:val="0"/>
      <w:marBottom w:val="0"/>
      <w:divBdr>
        <w:top w:val="none" w:sz="0" w:space="0" w:color="auto"/>
        <w:left w:val="none" w:sz="0" w:space="0" w:color="auto"/>
        <w:bottom w:val="none" w:sz="0" w:space="0" w:color="auto"/>
        <w:right w:val="none" w:sz="0" w:space="0" w:color="auto"/>
      </w:divBdr>
    </w:div>
    <w:div w:id="308752088">
      <w:bodyDiv w:val="1"/>
      <w:marLeft w:val="0"/>
      <w:marRight w:val="0"/>
      <w:marTop w:val="0"/>
      <w:marBottom w:val="0"/>
      <w:divBdr>
        <w:top w:val="none" w:sz="0" w:space="0" w:color="auto"/>
        <w:left w:val="none" w:sz="0" w:space="0" w:color="auto"/>
        <w:bottom w:val="none" w:sz="0" w:space="0" w:color="auto"/>
        <w:right w:val="none" w:sz="0" w:space="0" w:color="auto"/>
      </w:divBdr>
    </w:div>
    <w:div w:id="310182286">
      <w:bodyDiv w:val="1"/>
      <w:marLeft w:val="0"/>
      <w:marRight w:val="0"/>
      <w:marTop w:val="0"/>
      <w:marBottom w:val="0"/>
      <w:divBdr>
        <w:top w:val="none" w:sz="0" w:space="0" w:color="auto"/>
        <w:left w:val="none" w:sz="0" w:space="0" w:color="auto"/>
        <w:bottom w:val="none" w:sz="0" w:space="0" w:color="auto"/>
        <w:right w:val="none" w:sz="0" w:space="0" w:color="auto"/>
      </w:divBdr>
    </w:div>
    <w:div w:id="310645841">
      <w:bodyDiv w:val="1"/>
      <w:marLeft w:val="0"/>
      <w:marRight w:val="0"/>
      <w:marTop w:val="0"/>
      <w:marBottom w:val="0"/>
      <w:divBdr>
        <w:top w:val="none" w:sz="0" w:space="0" w:color="auto"/>
        <w:left w:val="none" w:sz="0" w:space="0" w:color="auto"/>
        <w:bottom w:val="none" w:sz="0" w:space="0" w:color="auto"/>
        <w:right w:val="none" w:sz="0" w:space="0" w:color="auto"/>
      </w:divBdr>
    </w:div>
    <w:div w:id="312217071">
      <w:bodyDiv w:val="1"/>
      <w:marLeft w:val="0"/>
      <w:marRight w:val="0"/>
      <w:marTop w:val="0"/>
      <w:marBottom w:val="0"/>
      <w:divBdr>
        <w:top w:val="none" w:sz="0" w:space="0" w:color="auto"/>
        <w:left w:val="none" w:sz="0" w:space="0" w:color="auto"/>
        <w:bottom w:val="none" w:sz="0" w:space="0" w:color="auto"/>
        <w:right w:val="none" w:sz="0" w:space="0" w:color="auto"/>
      </w:divBdr>
    </w:div>
    <w:div w:id="313341834">
      <w:bodyDiv w:val="1"/>
      <w:marLeft w:val="0"/>
      <w:marRight w:val="0"/>
      <w:marTop w:val="0"/>
      <w:marBottom w:val="0"/>
      <w:divBdr>
        <w:top w:val="none" w:sz="0" w:space="0" w:color="auto"/>
        <w:left w:val="none" w:sz="0" w:space="0" w:color="auto"/>
        <w:bottom w:val="none" w:sz="0" w:space="0" w:color="auto"/>
        <w:right w:val="none" w:sz="0" w:space="0" w:color="auto"/>
      </w:divBdr>
    </w:div>
    <w:div w:id="315912870">
      <w:bodyDiv w:val="1"/>
      <w:marLeft w:val="0"/>
      <w:marRight w:val="0"/>
      <w:marTop w:val="0"/>
      <w:marBottom w:val="0"/>
      <w:divBdr>
        <w:top w:val="none" w:sz="0" w:space="0" w:color="auto"/>
        <w:left w:val="none" w:sz="0" w:space="0" w:color="auto"/>
        <w:bottom w:val="none" w:sz="0" w:space="0" w:color="auto"/>
        <w:right w:val="none" w:sz="0" w:space="0" w:color="auto"/>
      </w:divBdr>
    </w:div>
    <w:div w:id="316539381">
      <w:bodyDiv w:val="1"/>
      <w:marLeft w:val="0"/>
      <w:marRight w:val="0"/>
      <w:marTop w:val="0"/>
      <w:marBottom w:val="0"/>
      <w:divBdr>
        <w:top w:val="none" w:sz="0" w:space="0" w:color="auto"/>
        <w:left w:val="none" w:sz="0" w:space="0" w:color="auto"/>
        <w:bottom w:val="none" w:sz="0" w:space="0" w:color="auto"/>
        <w:right w:val="none" w:sz="0" w:space="0" w:color="auto"/>
      </w:divBdr>
    </w:div>
    <w:div w:id="317149984">
      <w:bodyDiv w:val="1"/>
      <w:marLeft w:val="0"/>
      <w:marRight w:val="0"/>
      <w:marTop w:val="0"/>
      <w:marBottom w:val="0"/>
      <w:divBdr>
        <w:top w:val="none" w:sz="0" w:space="0" w:color="auto"/>
        <w:left w:val="none" w:sz="0" w:space="0" w:color="auto"/>
        <w:bottom w:val="none" w:sz="0" w:space="0" w:color="auto"/>
        <w:right w:val="none" w:sz="0" w:space="0" w:color="auto"/>
      </w:divBdr>
    </w:div>
    <w:div w:id="317922153">
      <w:bodyDiv w:val="1"/>
      <w:marLeft w:val="0"/>
      <w:marRight w:val="0"/>
      <w:marTop w:val="0"/>
      <w:marBottom w:val="0"/>
      <w:divBdr>
        <w:top w:val="none" w:sz="0" w:space="0" w:color="auto"/>
        <w:left w:val="none" w:sz="0" w:space="0" w:color="auto"/>
        <w:bottom w:val="none" w:sz="0" w:space="0" w:color="auto"/>
        <w:right w:val="none" w:sz="0" w:space="0" w:color="auto"/>
      </w:divBdr>
    </w:div>
    <w:div w:id="318771306">
      <w:bodyDiv w:val="1"/>
      <w:marLeft w:val="0"/>
      <w:marRight w:val="0"/>
      <w:marTop w:val="0"/>
      <w:marBottom w:val="0"/>
      <w:divBdr>
        <w:top w:val="none" w:sz="0" w:space="0" w:color="auto"/>
        <w:left w:val="none" w:sz="0" w:space="0" w:color="auto"/>
        <w:bottom w:val="none" w:sz="0" w:space="0" w:color="auto"/>
        <w:right w:val="none" w:sz="0" w:space="0" w:color="auto"/>
      </w:divBdr>
    </w:div>
    <w:div w:id="318925839">
      <w:bodyDiv w:val="1"/>
      <w:marLeft w:val="0"/>
      <w:marRight w:val="0"/>
      <w:marTop w:val="0"/>
      <w:marBottom w:val="0"/>
      <w:divBdr>
        <w:top w:val="none" w:sz="0" w:space="0" w:color="auto"/>
        <w:left w:val="none" w:sz="0" w:space="0" w:color="auto"/>
        <w:bottom w:val="none" w:sz="0" w:space="0" w:color="auto"/>
        <w:right w:val="none" w:sz="0" w:space="0" w:color="auto"/>
      </w:divBdr>
    </w:div>
    <w:div w:id="320231653">
      <w:bodyDiv w:val="1"/>
      <w:marLeft w:val="0"/>
      <w:marRight w:val="0"/>
      <w:marTop w:val="0"/>
      <w:marBottom w:val="0"/>
      <w:divBdr>
        <w:top w:val="none" w:sz="0" w:space="0" w:color="auto"/>
        <w:left w:val="none" w:sz="0" w:space="0" w:color="auto"/>
        <w:bottom w:val="none" w:sz="0" w:space="0" w:color="auto"/>
        <w:right w:val="none" w:sz="0" w:space="0" w:color="auto"/>
      </w:divBdr>
    </w:div>
    <w:div w:id="320473124">
      <w:bodyDiv w:val="1"/>
      <w:marLeft w:val="0"/>
      <w:marRight w:val="0"/>
      <w:marTop w:val="0"/>
      <w:marBottom w:val="0"/>
      <w:divBdr>
        <w:top w:val="none" w:sz="0" w:space="0" w:color="auto"/>
        <w:left w:val="none" w:sz="0" w:space="0" w:color="auto"/>
        <w:bottom w:val="none" w:sz="0" w:space="0" w:color="auto"/>
        <w:right w:val="none" w:sz="0" w:space="0" w:color="auto"/>
      </w:divBdr>
    </w:div>
    <w:div w:id="323556094">
      <w:bodyDiv w:val="1"/>
      <w:marLeft w:val="0"/>
      <w:marRight w:val="0"/>
      <w:marTop w:val="0"/>
      <w:marBottom w:val="0"/>
      <w:divBdr>
        <w:top w:val="none" w:sz="0" w:space="0" w:color="auto"/>
        <w:left w:val="none" w:sz="0" w:space="0" w:color="auto"/>
        <w:bottom w:val="none" w:sz="0" w:space="0" w:color="auto"/>
        <w:right w:val="none" w:sz="0" w:space="0" w:color="auto"/>
      </w:divBdr>
    </w:div>
    <w:div w:id="326323717">
      <w:bodyDiv w:val="1"/>
      <w:marLeft w:val="0"/>
      <w:marRight w:val="0"/>
      <w:marTop w:val="0"/>
      <w:marBottom w:val="0"/>
      <w:divBdr>
        <w:top w:val="none" w:sz="0" w:space="0" w:color="auto"/>
        <w:left w:val="none" w:sz="0" w:space="0" w:color="auto"/>
        <w:bottom w:val="none" w:sz="0" w:space="0" w:color="auto"/>
        <w:right w:val="none" w:sz="0" w:space="0" w:color="auto"/>
      </w:divBdr>
      <w:divsChild>
        <w:div w:id="812064334">
          <w:marLeft w:val="480"/>
          <w:marRight w:val="0"/>
          <w:marTop w:val="0"/>
          <w:marBottom w:val="0"/>
          <w:divBdr>
            <w:top w:val="none" w:sz="0" w:space="0" w:color="auto"/>
            <w:left w:val="none" w:sz="0" w:space="0" w:color="auto"/>
            <w:bottom w:val="none" w:sz="0" w:space="0" w:color="auto"/>
            <w:right w:val="none" w:sz="0" w:space="0" w:color="auto"/>
          </w:divBdr>
        </w:div>
        <w:div w:id="678777160">
          <w:marLeft w:val="480"/>
          <w:marRight w:val="0"/>
          <w:marTop w:val="0"/>
          <w:marBottom w:val="0"/>
          <w:divBdr>
            <w:top w:val="none" w:sz="0" w:space="0" w:color="auto"/>
            <w:left w:val="none" w:sz="0" w:space="0" w:color="auto"/>
            <w:bottom w:val="none" w:sz="0" w:space="0" w:color="auto"/>
            <w:right w:val="none" w:sz="0" w:space="0" w:color="auto"/>
          </w:divBdr>
        </w:div>
        <w:div w:id="1646738561">
          <w:marLeft w:val="480"/>
          <w:marRight w:val="0"/>
          <w:marTop w:val="0"/>
          <w:marBottom w:val="0"/>
          <w:divBdr>
            <w:top w:val="none" w:sz="0" w:space="0" w:color="auto"/>
            <w:left w:val="none" w:sz="0" w:space="0" w:color="auto"/>
            <w:bottom w:val="none" w:sz="0" w:space="0" w:color="auto"/>
            <w:right w:val="none" w:sz="0" w:space="0" w:color="auto"/>
          </w:divBdr>
        </w:div>
        <w:div w:id="746193225">
          <w:marLeft w:val="480"/>
          <w:marRight w:val="0"/>
          <w:marTop w:val="0"/>
          <w:marBottom w:val="0"/>
          <w:divBdr>
            <w:top w:val="none" w:sz="0" w:space="0" w:color="auto"/>
            <w:left w:val="none" w:sz="0" w:space="0" w:color="auto"/>
            <w:bottom w:val="none" w:sz="0" w:space="0" w:color="auto"/>
            <w:right w:val="none" w:sz="0" w:space="0" w:color="auto"/>
          </w:divBdr>
        </w:div>
        <w:div w:id="1494099133">
          <w:marLeft w:val="480"/>
          <w:marRight w:val="0"/>
          <w:marTop w:val="0"/>
          <w:marBottom w:val="0"/>
          <w:divBdr>
            <w:top w:val="none" w:sz="0" w:space="0" w:color="auto"/>
            <w:left w:val="none" w:sz="0" w:space="0" w:color="auto"/>
            <w:bottom w:val="none" w:sz="0" w:space="0" w:color="auto"/>
            <w:right w:val="none" w:sz="0" w:space="0" w:color="auto"/>
          </w:divBdr>
        </w:div>
        <w:div w:id="124859013">
          <w:marLeft w:val="480"/>
          <w:marRight w:val="0"/>
          <w:marTop w:val="0"/>
          <w:marBottom w:val="0"/>
          <w:divBdr>
            <w:top w:val="none" w:sz="0" w:space="0" w:color="auto"/>
            <w:left w:val="none" w:sz="0" w:space="0" w:color="auto"/>
            <w:bottom w:val="none" w:sz="0" w:space="0" w:color="auto"/>
            <w:right w:val="none" w:sz="0" w:space="0" w:color="auto"/>
          </w:divBdr>
        </w:div>
        <w:div w:id="864514215">
          <w:marLeft w:val="480"/>
          <w:marRight w:val="0"/>
          <w:marTop w:val="0"/>
          <w:marBottom w:val="0"/>
          <w:divBdr>
            <w:top w:val="none" w:sz="0" w:space="0" w:color="auto"/>
            <w:left w:val="none" w:sz="0" w:space="0" w:color="auto"/>
            <w:bottom w:val="none" w:sz="0" w:space="0" w:color="auto"/>
            <w:right w:val="none" w:sz="0" w:space="0" w:color="auto"/>
          </w:divBdr>
        </w:div>
        <w:div w:id="1671592550">
          <w:marLeft w:val="480"/>
          <w:marRight w:val="0"/>
          <w:marTop w:val="0"/>
          <w:marBottom w:val="0"/>
          <w:divBdr>
            <w:top w:val="none" w:sz="0" w:space="0" w:color="auto"/>
            <w:left w:val="none" w:sz="0" w:space="0" w:color="auto"/>
            <w:bottom w:val="none" w:sz="0" w:space="0" w:color="auto"/>
            <w:right w:val="none" w:sz="0" w:space="0" w:color="auto"/>
          </w:divBdr>
        </w:div>
        <w:div w:id="1513645144">
          <w:marLeft w:val="480"/>
          <w:marRight w:val="0"/>
          <w:marTop w:val="0"/>
          <w:marBottom w:val="0"/>
          <w:divBdr>
            <w:top w:val="none" w:sz="0" w:space="0" w:color="auto"/>
            <w:left w:val="none" w:sz="0" w:space="0" w:color="auto"/>
            <w:bottom w:val="none" w:sz="0" w:space="0" w:color="auto"/>
            <w:right w:val="none" w:sz="0" w:space="0" w:color="auto"/>
          </w:divBdr>
        </w:div>
        <w:div w:id="436029264">
          <w:marLeft w:val="480"/>
          <w:marRight w:val="0"/>
          <w:marTop w:val="0"/>
          <w:marBottom w:val="0"/>
          <w:divBdr>
            <w:top w:val="none" w:sz="0" w:space="0" w:color="auto"/>
            <w:left w:val="none" w:sz="0" w:space="0" w:color="auto"/>
            <w:bottom w:val="none" w:sz="0" w:space="0" w:color="auto"/>
            <w:right w:val="none" w:sz="0" w:space="0" w:color="auto"/>
          </w:divBdr>
        </w:div>
        <w:div w:id="1520854148">
          <w:marLeft w:val="480"/>
          <w:marRight w:val="0"/>
          <w:marTop w:val="0"/>
          <w:marBottom w:val="0"/>
          <w:divBdr>
            <w:top w:val="none" w:sz="0" w:space="0" w:color="auto"/>
            <w:left w:val="none" w:sz="0" w:space="0" w:color="auto"/>
            <w:bottom w:val="none" w:sz="0" w:space="0" w:color="auto"/>
            <w:right w:val="none" w:sz="0" w:space="0" w:color="auto"/>
          </w:divBdr>
        </w:div>
        <w:div w:id="1075905434">
          <w:marLeft w:val="480"/>
          <w:marRight w:val="0"/>
          <w:marTop w:val="0"/>
          <w:marBottom w:val="0"/>
          <w:divBdr>
            <w:top w:val="none" w:sz="0" w:space="0" w:color="auto"/>
            <w:left w:val="none" w:sz="0" w:space="0" w:color="auto"/>
            <w:bottom w:val="none" w:sz="0" w:space="0" w:color="auto"/>
            <w:right w:val="none" w:sz="0" w:space="0" w:color="auto"/>
          </w:divBdr>
        </w:div>
        <w:div w:id="1082947748">
          <w:marLeft w:val="480"/>
          <w:marRight w:val="0"/>
          <w:marTop w:val="0"/>
          <w:marBottom w:val="0"/>
          <w:divBdr>
            <w:top w:val="none" w:sz="0" w:space="0" w:color="auto"/>
            <w:left w:val="none" w:sz="0" w:space="0" w:color="auto"/>
            <w:bottom w:val="none" w:sz="0" w:space="0" w:color="auto"/>
            <w:right w:val="none" w:sz="0" w:space="0" w:color="auto"/>
          </w:divBdr>
        </w:div>
        <w:div w:id="1306426785">
          <w:marLeft w:val="480"/>
          <w:marRight w:val="0"/>
          <w:marTop w:val="0"/>
          <w:marBottom w:val="0"/>
          <w:divBdr>
            <w:top w:val="none" w:sz="0" w:space="0" w:color="auto"/>
            <w:left w:val="none" w:sz="0" w:space="0" w:color="auto"/>
            <w:bottom w:val="none" w:sz="0" w:space="0" w:color="auto"/>
            <w:right w:val="none" w:sz="0" w:space="0" w:color="auto"/>
          </w:divBdr>
        </w:div>
        <w:div w:id="1132745549">
          <w:marLeft w:val="480"/>
          <w:marRight w:val="0"/>
          <w:marTop w:val="0"/>
          <w:marBottom w:val="0"/>
          <w:divBdr>
            <w:top w:val="none" w:sz="0" w:space="0" w:color="auto"/>
            <w:left w:val="none" w:sz="0" w:space="0" w:color="auto"/>
            <w:bottom w:val="none" w:sz="0" w:space="0" w:color="auto"/>
            <w:right w:val="none" w:sz="0" w:space="0" w:color="auto"/>
          </w:divBdr>
        </w:div>
        <w:div w:id="1248072180">
          <w:marLeft w:val="480"/>
          <w:marRight w:val="0"/>
          <w:marTop w:val="0"/>
          <w:marBottom w:val="0"/>
          <w:divBdr>
            <w:top w:val="none" w:sz="0" w:space="0" w:color="auto"/>
            <w:left w:val="none" w:sz="0" w:space="0" w:color="auto"/>
            <w:bottom w:val="none" w:sz="0" w:space="0" w:color="auto"/>
            <w:right w:val="none" w:sz="0" w:space="0" w:color="auto"/>
          </w:divBdr>
        </w:div>
        <w:div w:id="1551189872">
          <w:marLeft w:val="480"/>
          <w:marRight w:val="0"/>
          <w:marTop w:val="0"/>
          <w:marBottom w:val="0"/>
          <w:divBdr>
            <w:top w:val="none" w:sz="0" w:space="0" w:color="auto"/>
            <w:left w:val="none" w:sz="0" w:space="0" w:color="auto"/>
            <w:bottom w:val="none" w:sz="0" w:space="0" w:color="auto"/>
            <w:right w:val="none" w:sz="0" w:space="0" w:color="auto"/>
          </w:divBdr>
        </w:div>
        <w:div w:id="857550205">
          <w:marLeft w:val="480"/>
          <w:marRight w:val="0"/>
          <w:marTop w:val="0"/>
          <w:marBottom w:val="0"/>
          <w:divBdr>
            <w:top w:val="none" w:sz="0" w:space="0" w:color="auto"/>
            <w:left w:val="none" w:sz="0" w:space="0" w:color="auto"/>
            <w:bottom w:val="none" w:sz="0" w:space="0" w:color="auto"/>
            <w:right w:val="none" w:sz="0" w:space="0" w:color="auto"/>
          </w:divBdr>
        </w:div>
        <w:div w:id="688726284">
          <w:marLeft w:val="480"/>
          <w:marRight w:val="0"/>
          <w:marTop w:val="0"/>
          <w:marBottom w:val="0"/>
          <w:divBdr>
            <w:top w:val="none" w:sz="0" w:space="0" w:color="auto"/>
            <w:left w:val="none" w:sz="0" w:space="0" w:color="auto"/>
            <w:bottom w:val="none" w:sz="0" w:space="0" w:color="auto"/>
            <w:right w:val="none" w:sz="0" w:space="0" w:color="auto"/>
          </w:divBdr>
        </w:div>
        <w:div w:id="1211114530">
          <w:marLeft w:val="480"/>
          <w:marRight w:val="0"/>
          <w:marTop w:val="0"/>
          <w:marBottom w:val="0"/>
          <w:divBdr>
            <w:top w:val="none" w:sz="0" w:space="0" w:color="auto"/>
            <w:left w:val="none" w:sz="0" w:space="0" w:color="auto"/>
            <w:bottom w:val="none" w:sz="0" w:space="0" w:color="auto"/>
            <w:right w:val="none" w:sz="0" w:space="0" w:color="auto"/>
          </w:divBdr>
        </w:div>
        <w:div w:id="1140268585">
          <w:marLeft w:val="480"/>
          <w:marRight w:val="0"/>
          <w:marTop w:val="0"/>
          <w:marBottom w:val="0"/>
          <w:divBdr>
            <w:top w:val="none" w:sz="0" w:space="0" w:color="auto"/>
            <w:left w:val="none" w:sz="0" w:space="0" w:color="auto"/>
            <w:bottom w:val="none" w:sz="0" w:space="0" w:color="auto"/>
            <w:right w:val="none" w:sz="0" w:space="0" w:color="auto"/>
          </w:divBdr>
        </w:div>
        <w:div w:id="345136652">
          <w:marLeft w:val="480"/>
          <w:marRight w:val="0"/>
          <w:marTop w:val="0"/>
          <w:marBottom w:val="0"/>
          <w:divBdr>
            <w:top w:val="none" w:sz="0" w:space="0" w:color="auto"/>
            <w:left w:val="none" w:sz="0" w:space="0" w:color="auto"/>
            <w:bottom w:val="none" w:sz="0" w:space="0" w:color="auto"/>
            <w:right w:val="none" w:sz="0" w:space="0" w:color="auto"/>
          </w:divBdr>
        </w:div>
        <w:div w:id="300425116">
          <w:marLeft w:val="480"/>
          <w:marRight w:val="0"/>
          <w:marTop w:val="0"/>
          <w:marBottom w:val="0"/>
          <w:divBdr>
            <w:top w:val="none" w:sz="0" w:space="0" w:color="auto"/>
            <w:left w:val="none" w:sz="0" w:space="0" w:color="auto"/>
            <w:bottom w:val="none" w:sz="0" w:space="0" w:color="auto"/>
            <w:right w:val="none" w:sz="0" w:space="0" w:color="auto"/>
          </w:divBdr>
        </w:div>
        <w:div w:id="730469835">
          <w:marLeft w:val="480"/>
          <w:marRight w:val="0"/>
          <w:marTop w:val="0"/>
          <w:marBottom w:val="0"/>
          <w:divBdr>
            <w:top w:val="none" w:sz="0" w:space="0" w:color="auto"/>
            <w:left w:val="none" w:sz="0" w:space="0" w:color="auto"/>
            <w:bottom w:val="none" w:sz="0" w:space="0" w:color="auto"/>
            <w:right w:val="none" w:sz="0" w:space="0" w:color="auto"/>
          </w:divBdr>
        </w:div>
        <w:div w:id="699091131">
          <w:marLeft w:val="480"/>
          <w:marRight w:val="0"/>
          <w:marTop w:val="0"/>
          <w:marBottom w:val="0"/>
          <w:divBdr>
            <w:top w:val="none" w:sz="0" w:space="0" w:color="auto"/>
            <w:left w:val="none" w:sz="0" w:space="0" w:color="auto"/>
            <w:bottom w:val="none" w:sz="0" w:space="0" w:color="auto"/>
            <w:right w:val="none" w:sz="0" w:space="0" w:color="auto"/>
          </w:divBdr>
        </w:div>
        <w:div w:id="1167400244">
          <w:marLeft w:val="480"/>
          <w:marRight w:val="0"/>
          <w:marTop w:val="0"/>
          <w:marBottom w:val="0"/>
          <w:divBdr>
            <w:top w:val="none" w:sz="0" w:space="0" w:color="auto"/>
            <w:left w:val="none" w:sz="0" w:space="0" w:color="auto"/>
            <w:bottom w:val="none" w:sz="0" w:space="0" w:color="auto"/>
            <w:right w:val="none" w:sz="0" w:space="0" w:color="auto"/>
          </w:divBdr>
        </w:div>
        <w:div w:id="1394044113">
          <w:marLeft w:val="480"/>
          <w:marRight w:val="0"/>
          <w:marTop w:val="0"/>
          <w:marBottom w:val="0"/>
          <w:divBdr>
            <w:top w:val="none" w:sz="0" w:space="0" w:color="auto"/>
            <w:left w:val="none" w:sz="0" w:space="0" w:color="auto"/>
            <w:bottom w:val="none" w:sz="0" w:space="0" w:color="auto"/>
            <w:right w:val="none" w:sz="0" w:space="0" w:color="auto"/>
          </w:divBdr>
        </w:div>
        <w:div w:id="1200044453">
          <w:marLeft w:val="480"/>
          <w:marRight w:val="0"/>
          <w:marTop w:val="0"/>
          <w:marBottom w:val="0"/>
          <w:divBdr>
            <w:top w:val="none" w:sz="0" w:space="0" w:color="auto"/>
            <w:left w:val="none" w:sz="0" w:space="0" w:color="auto"/>
            <w:bottom w:val="none" w:sz="0" w:space="0" w:color="auto"/>
            <w:right w:val="none" w:sz="0" w:space="0" w:color="auto"/>
          </w:divBdr>
        </w:div>
        <w:div w:id="2073459070">
          <w:marLeft w:val="480"/>
          <w:marRight w:val="0"/>
          <w:marTop w:val="0"/>
          <w:marBottom w:val="0"/>
          <w:divBdr>
            <w:top w:val="none" w:sz="0" w:space="0" w:color="auto"/>
            <w:left w:val="none" w:sz="0" w:space="0" w:color="auto"/>
            <w:bottom w:val="none" w:sz="0" w:space="0" w:color="auto"/>
            <w:right w:val="none" w:sz="0" w:space="0" w:color="auto"/>
          </w:divBdr>
        </w:div>
        <w:div w:id="2119569016">
          <w:marLeft w:val="480"/>
          <w:marRight w:val="0"/>
          <w:marTop w:val="0"/>
          <w:marBottom w:val="0"/>
          <w:divBdr>
            <w:top w:val="none" w:sz="0" w:space="0" w:color="auto"/>
            <w:left w:val="none" w:sz="0" w:space="0" w:color="auto"/>
            <w:bottom w:val="none" w:sz="0" w:space="0" w:color="auto"/>
            <w:right w:val="none" w:sz="0" w:space="0" w:color="auto"/>
          </w:divBdr>
        </w:div>
        <w:div w:id="210313390">
          <w:marLeft w:val="480"/>
          <w:marRight w:val="0"/>
          <w:marTop w:val="0"/>
          <w:marBottom w:val="0"/>
          <w:divBdr>
            <w:top w:val="none" w:sz="0" w:space="0" w:color="auto"/>
            <w:left w:val="none" w:sz="0" w:space="0" w:color="auto"/>
            <w:bottom w:val="none" w:sz="0" w:space="0" w:color="auto"/>
            <w:right w:val="none" w:sz="0" w:space="0" w:color="auto"/>
          </w:divBdr>
        </w:div>
        <w:div w:id="1326476886">
          <w:marLeft w:val="480"/>
          <w:marRight w:val="0"/>
          <w:marTop w:val="0"/>
          <w:marBottom w:val="0"/>
          <w:divBdr>
            <w:top w:val="none" w:sz="0" w:space="0" w:color="auto"/>
            <w:left w:val="none" w:sz="0" w:space="0" w:color="auto"/>
            <w:bottom w:val="none" w:sz="0" w:space="0" w:color="auto"/>
            <w:right w:val="none" w:sz="0" w:space="0" w:color="auto"/>
          </w:divBdr>
        </w:div>
        <w:div w:id="2049527142">
          <w:marLeft w:val="480"/>
          <w:marRight w:val="0"/>
          <w:marTop w:val="0"/>
          <w:marBottom w:val="0"/>
          <w:divBdr>
            <w:top w:val="none" w:sz="0" w:space="0" w:color="auto"/>
            <w:left w:val="none" w:sz="0" w:space="0" w:color="auto"/>
            <w:bottom w:val="none" w:sz="0" w:space="0" w:color="auto"/>
            <w:right w:val="none" w:sz="0" w:space="0" w:color="auto"/>
          </w:divBdr>
        </w:div>
        <w:div w:id="1718554680">
          <w:marLeft w:val="480"/>
          <w:marRight w:val="0"/>
          <w:marTop w:val="0"/>
          <w:marBottom w:val="0"/>
          <w:divBdr>
            <w:top w:val="none" w:sz="0" w:space="0" w:color="auto"/>
            <w:left w:val="none" w:sz="0" w:space="0" w:color="auto"/>
            <w:bottom w:val="none" w:sz="0" w:space="0" w:color="auto"/>
            <w:right w:val="none" w:sz="0" w:space="0" w:color="auto"/>
          </w:divBdr>
        </w:div>
        <w:div w:id="1067337845">
          <w:marLeft w:val="480"/>
          <w:marRight w:val="0"/>
          <w:marTop w:val="0"/>
          <w:marBottom w:val="0"/>
          <w:divBdr>
            <w:top w:val="none" w:sz="0" w:space="0" w:color="auto"/>
            <w:left w:val="none" w:sz="0" w:space="0" w:color="auto"/>
            <w:bottom w:val="none" w:sz="0" w:space="0" w:color="auto"/>
            <w:right w:val="none" w:sz="0" w:space="0" w:color="auto"/>
          </w:divBdr>
        </w:div>
        <w:div w:id="1333725387">
          <w:marLeft w:val="480"/>
          <w:marRight w:val="0"/>
          <w:marTop w:val="0"/>
          <w:marBottom w:val="0"/>
          <w:divBdr>
            <w:top w:val="none" w:sz="0" w:space="0" w:color="auto"/>
            <w:left w:val="none" w:sz="0" w:space="0" w:color="auto"/>
            <w:bottom w:val="none" w:sz="0" w:space="0" w:color="auto"/>
            <w:right w:val="none" w:sz="0" w:space="0" w:color="auto"/>
          </w:divBdr>
        </w:div>
        <w:div w:id="1895384702">
          <w:marLeft w:val="480"/>
          <w:marRight w:val="0"/>
          <w:marTop w:val="0"/>
          <w:marBottom w:val="0"/>
          <w:divBdr>
            <w:top w:val="none" w:sz="0" w:space="0" w:color="auto"/>
            <w:left w:val="none" w:sz="0" w:space="0" w:color="auto"/>
            <w:bottom w:val="none" w:sz="0" w:space="0" w:color="auto"/>
            <w:right w:val="none" w:sz="0" w:space="0" w:color="auto"/>
          </w:divBdr>
        </w:div>
        <w:div w:id="1984894836">
          <w:marLeft w:val="480"/>
          <w:marRight w:val="0"/>
          <w:marTop w:val="0"/>
          <w:marBottom w:val="0"/>
          <w:divBdr>
            <w:top w:val="none" w:sz="0" w:space="0" w:color="auto"/>
            <w:left w:val="none" w:sz="0" w:space="0" w:color="auto"/>
            <w:bottom w:val="none" w:sz="0" w:space="0" w:color="auto"/>
            <w:right w:val="none" w:sz="0" w:space="0" w:color="auto"/>
          </w:divBdr>
        </w:div>
        <w:div w:id="1132483172">
          <w:marLeft w:val="480"/>
          <w:marRight w:val="0"/>
          <w:marTop w:val="0"/>
          <w:marBottom w:val="0"/>
          <w:divBdr>
            <w:top w:val="none" w:sz="0" w:space="0" w:color="auto"/>
            <w:left w:val="none" w:sz="0" w:space="0" w:color="auto"/>
            <w:bottom w:val="none" w:sz="0" w:space="0" w:color="auto"/>
            <w:right w:val="none" w:sz="0" w:space="0" w:color="auto"/>
          </w:divBdr>
        </w:div>
        <w:div w:id="1612934241">
          <w:marLeft w:val="480"/>
          <w:marRight w:val="0"/>
          <w:marTop w:val="0"/>
          <w:marBottom w:val="0"/>
          <w:divBdr>
            <w:top w:val="none" w:sz="0" w:space="0" w:color="auto"/>
            <w:left w:val="none" w:sz="0" w:space="0" w:color="auto"/>
            <w:bottom w:val="none" w:sz="0" w:space="0" w:color="auto"/>
            <w:right w:val="none" w:sz="0" w:space="0" w:color="auto"/>
          </w:divBdr>
        </w:div>
        <w:div w:id="1584682737">
          <w:marLeft w:val="480"/>
          <w:marRight w:val="0"/>
          <w:marTop w:val="0"/>
          <w:marBottom w:val="0"/>
          <w:divBdr>
            <w:top w:val="none" w:sz="0" w:space="0" w:color="auto"/>
            <w:left w:val="none" w:sz="0" w:space="0" w:color="auto"/>
            <w:bottom w:val="none" w:sz="0" w:space="0" w:color="auto"/>
            <w:right w:val="none" w:sz="0" w:space="0" w:color="auto"/>
          </w:divBdr>
        </w:div>
        <w:div w:id="1991445073">
          <w:marLeft w:val="480"/>
          <w:marRight w:val="0"/>
          <w:marTop w:val="0"/>
          <w:marBottom w:val="0"/>
          <w:divBdr>
            <w:top w:val="none" w:sz="0" w:space="0" w:color="auto"/>
            <w:left w:val="none" w:sz="0" w:space="0" w:color="auto"/>
            <w:bottom w:val="none" w:sz="0" w:space="0" w:color="auto"/>
            <w:right w:val="none" w:sz="0" w:space="0" w:color="auto"/>
          </w:divBdr>
        </w:div>
        <w:div w:id="1160273098">
          <w:marLeft w:val="480"/>
          <w:marRight w:val="0"/>
          <w:marTop w:val="0"/>
          <w:marBottom w:val="0"/>
          <w:divBdr>
            <w:top w:val="none" w:sz="0" w:space="0" w:color="auto"/>
            <w:left w:val="none" w:sz="0" w:space="0" w:color="auto"/>
            <w:bottom w:val="none" w:sz="0" w:space="0" w:color="auto"/>
            <w:right w:val="none" w:sz="0" w:space="0" w:color="auto"/>
          </w:divBdr>
        </w:div>
        <w:div w:id="1420829046">
          <w:marLeft w:val="480"/>
          <w:marRight w:val="0"/>
          <w:marTop w:val="0"/>
          <w:marBottom w:val="0"/>
          <w:divBdr>
            <w:top w:val="none" w:sz="0" w:space="0" w:color="auto"/>
            <w:left w:val="none" w:sz="0" w:space="0" w:color="auto"/>
            <w:bottom w:val="none" w:sz="0" w:space="0" w:color="auto"/>
            <w:right w:val="none" w:sz="0" w:space="0" w:color="auto"/>
          </w:divBdr>
        </w:div>
        <w:div w:id="1211501420">
          <w:marLeft w:val="480"/>
          <w:marRight w:val="0"/>
          <w:marTop w:val="0"/>
          <w:marBottom w:val="0"/>
          <w:divBdr>
            <w:top w:val="none" w:sz="0" w:space="0" w:color="auto"/>
            <w:left w:val="none" w:sz="0" w:space="0" w:color="auto"/>
            <w:bottom w:val="none" w:sz="0" w:space="0" w:color="auto"/>
            <w:right w:val="none" w:sz="0" w:space="0" w:color="auto"/>
          </w:divBdr>
        </w:div>
        <w:div w:id="1142578604">
          <w:marLeft w:val="480"/>
          <w:marRight w:val="0"/>
          <w:marTop w:val="0"/>
          <w:marBottom w:val="0"/>
          <w:divBdr>
            <w:top w:val="none" w:sz="0" w:space="0" w:color="auto"/>
            <w:left w:val="none" w:sz="0" w:space="0" w:color="auto"/>
            <w:bottom w:val="none" w:sz="0" w:space="0" w:color="auto"/>
            <w:right w:val="none" w:sz="0" w:space="0" w:color="auto"/>
          </w:divBdr>
        </w:div>
        <w:div w:id="1135830830">
          <w:marLeft w:val="480"/>
          <w:marRight w:val="0"/>
          <w:marTop w:val="0"/>
          <w:marBottom w:val="0"/>
          <w:divBdr>
            <w:top w:val="none" w:sz="0" w:space="0" w:color="auto"/>
            <w:left w:val="none" w:sz="0" w:space="0" w:color="auto"/>
            <w:bottom w:val="none" w:sz="0" w:space="0" w:color="auto"/>
            <w:right w:val="none" w:sz="0" w:space="0" w:color="auto"/>
          </w:divBdr>
        </w:div>
        <w:div w:id="2091466066">
          <w:marLeft w:val="480"/>
          <w:marRight w:val="0"/>
          <w:marTop w:val="0"/>
          <w:marBottom w:val="0"/>
          <w:divBdr>
            <w:top w:val="none" w:sz="0" w:space="0" w:color="auto"/>
            <w:left w:val="none" w:sz="0" w:space="0" w:color="auto"/>
            <w:bottom w:val="none" w:sz="0" w:space="0" w:color="auto"/>
            <w:right w:val="none" w:sz="0" w:space="0" w:color="auto"/>
          </w:divBdr>
        </w:div>
        <w:div w:id="292373872">
          <w:marLeft w:val="480"/>
          <w:marRight w:val="0"/>
          <w:marTop w:val="0"/>
          <w:marBottom w:val="0"/>
          <w:divBdr>
            <w:top w:val="none" w:sz="0" w:space="0" w:color="auto"/>
            <w:left w:val="none" w:sz="0" w:space="0" w:color="auto"/>
            <w:bottom w:val="none" w:sz="0" w:space="0" w:color="auto"/>
            <w:right w:val="none" w:sz="0" w:space="0" w:color="auto"/>
          </w:divBdr>
        </w:div>
        <w:div w:id="1867786920">
          <w:marLeft w:val="480"/>
          <w:marRight w:val="0"/>
          <w:marTop w:val="0"/>
          <w:marBottom w:val="0"/>
          <w:divBdr>
            <w:top w:val="none" w:sz="0" w:space="0" w:color="auto"/>
            <w:left w:val="none" w:sz="0" w:space="0" w:color="auto"/>
            <w:bottom w:val="none" w:sz="0" w:space="0" w:color="auto"/>
            <w:right w:val="none" w:sz="0" w:space="0" w:color="auto"/>
          </w:divBdr>
        </w:div>
        <w:div w:id="2093046865">
          <w:marLeft w:val="480"/>
          <w:marRight w:val="0"/>
          <w:marTop w:val="0"/>
          <w:marBottom w:val="0"/>
          <w:divBdr>
            <w:top w:val="none" w:sz="0" w:space="0" w:color="auto"/>
            <w:left w:val="none" w:sz="0" w:space="0" w:color="auto"/>
            <w:bottom w:val="none" w:sz="0" w:space="0" w:color="auto"/>
            <w:right w:val="none" w:sz="0" w:space="0" w:color="auto"/>
          </w:divBdr>
        </w:div>
        <w:div w:id="981423105">
          <w:marLeft w:val="480"/>
          <w:marRight w:val="0"/>
          <w:marTop w:val="0"/>
          <w:marBottom w:val="0"/>
          <w:divBdr>
            <w:top w:val="none" w:sz="0" w:space="0" w:color="auto"/>
            <w:left w:val="none" w:sz="0" w:space="0" w:color="auto"/>
            <w:bottom w:val="none" w:sz="0" w:space="0" w:color="auto"/>
            <w:right w:val="none" w:sz="0" w:space="0" w:color="auto"/>
          </w:divBdr>
        </w:div>
        <w:div w:id="1434521524">
          <w:marLeft w:val="480"/>
          <w:marRight w:val="0"/>
          <w:marTop w:val="0"/>
          <w:marBottom w:val="0"/>
          <w:divBdr>
            <w:top w:val="none" w:sz="0" w:space="0" w:color="auto"/>
            <w:left w:val="none" w:sz="0" w:space="0" w:color="auto"/>
            <w:bottom w:val="none" w:sz="0" w:space="0" w:color="auto"/>
            <w:right w:val="none" w:sz="0" w:space="0" w:color="auto"/>
          </w:divBdr>
        </w:div>
        <w:div w:id="2055541211">
          <w:marLeft w:val="480"/>
          <w:marRight w:val="0"/>
          <w:marTop w:val="0"/>
          <w:marBottom w:val="0"/>
          <w:divBdr>
            <w:top w:val="none" w:sz="0" w:space="0" w:color="auto"/>
            <w:left w:val="none" w:sz="0" w:space="0" w:color="auto"/>
            <w:bottom w:val="none" w:sz="0" w:space="0" w:color="auto"/>
            <w:right w:val="none" w:sz="0" w:space="0" w:color="auto"/>
          </w:divBdr>
        </w:div>
        <w:div w:id="271284637">
          <w:marLeft w:val="480"/>
          <w:marRight w:val="0"/>
          <w:marTop w:val="0"/>
          <w:marBottom w:val="0"/>
          <w:divBdr>
            <w:top w:val="none" w:sz="0" w:space="0" w:color="auto"/>
            <w:left w:val="none" w:sz="0" w:space="0" w:color="auto"/>
            <w:bottom w:val="none" w:sz="0" w:space="0" w:color="auto"/>
            <w:right w:val="none" w:sz="0" w:space="0" w:color="auto"/>
          </w:divBdr>
        </w:div>
        <w:div w:id="735709167">
          <w:marLeft w:val="480"/>
          <w:marRight w:val="0"/>
          <w:marTop w:val="0"/>
          <w:marBottom w:val="0"/>
          <w:divBdr>
            <w:top w:val="none" w:sz="0" w:space="0" w:color="auto"/>
            <w:left w:val="none" w:sz="0" w:space="0" w:color="auto"/>
            <w:bottom w:val="none" w:sz="0" w:space="0" w:color="auto"/>
            <w:right w:val="none" w:sz="0" w:space="0" w:color="auto"/>
          </w:divBdr>
        </w:div>
        <w:div w:id="1937327194">
          <w:marLeft w:val="480"/>
          <w:marRight w:val="0"/>
          <w:marTop w:val="0"/>
          <w:marBottom w:val="0"/>
          <w:divBdr>
            <w:top w:val="none" w:sz="0" w:space="0" w:color="auto"/>
            <w:left w:val="none" w:sz="0" w:space="0" w:color="auto"/>
            <w:bottom w:val="none" w:sz="0" w:space="0" w:color="auto"/>
            <w:right w:val="none" w:sz="0" w:space="0" w:color="auto"/>
          </w:divBdr>
        </w:div>
        <w:div w:id="1550678554">
          <w:marLeft w:val="480"/>
          <w:marRight w:val="0"/>
          <w:marTop w:val="0"/>
          <w:marBottom w:val="0"/>
          <w:divBdr>
            <w:top w:val="none" w:sz="0" w:space="0" w:color="auto"/>
            <w:left w:val="none" w:sz="0" w:space="0" w:color="auto"/>
            <w:bottom w:val="none" w:sz="0" w:space="0" w:color="auto"/>
            <w:right w:val="none" w:sz="0" w:space="0" w:color="auto"/>
          </w:divBdr>
        </w:div>
        <w:div w:id="1569218999">
          <w:marLeft w:val="480"/>
          <w:marRight w:val="0"/>
          <w:marTop w:val="0"/>
          <w:marBottom w:val="0"/>
          <w:divBdr>
            <w:top w:val="none" w:sz="0" w:space="0" w:color="auto"/>
            <w:left w:val="none" w:sz="0" w:space="0" w:color="auto"/>
            <w:bottom w:val="none" w:sz="0" w:space="0" w:color="auto"/>
            <w:right w:val="none" w:sz="0" w:space="0" w:color="auto"/>
          </w:divBdr>
        </w:div>
        <w:div w:id="1249534453">
          <w:marLeft w:val="480"/>
          <w:marRight w:val="0"/>
          <w:marTop w:val="0"/>
          <w:marBottom w:val="0"/>
          <w:divBdr>
            <w:top w:val="none" w:sz="0" w:space="0" w:color="auto"/>
            <w:left w:val="none" w:sz="0" w:space="0" w:color="auto"/>
            <w:bottom w:val="none" w:sz="0" w:space="0" w:color="auto"/>
            <w:right w:val="none" w:sz="0" w:space="0" w:color="auto"/>
          </w:divBdr>
        </w:div>
        <w:div w:id="405030486">
          <w:marLeft w:val="480"/>
          <w:marRight w:val="0"/>
          <w:marTop w:val="0"/>
          <w:marBottom w:val="0"/>
          <w:divBdr>
            <w:top w:val="none" w:sz="0" w:space="0" w:color="auto"/>
            <w:left w:val="none" w:sz="0" w:space="0" w:color="auto"/>
            <w:bottom w:val="none" w:sz="0" w:space="0" w:color="auto"/>
            <w:right w:val="none" w:sz="0" w:space="0" w:color="auto"/>
          </w:divBdr>
        </w:div>
        <w:div w:id="1774084271">
          <w:marLeft w:val="480"/>
          <w:marRight w:val="0"/>
          <w:marTop w:val="0"/>
          <w:marBottom w:val="0"/>
          <w:divBdr>
            <w:top w:val="none" w:sz="0" w:space="0" w:color="auto"/>
            <w:left w:val="none" w:sz="0" w:space="0" w:color="auto"/>
            <w:bottom w:val="none" w:sz="0" w:space="0" w:color="auto"/>
            <w:right w:val="none" w:sz="0" w:space="0" w:color="auto"/>
          </w:divBdr>
        </w:div>
        <w:div w:id="1063526942">
          <w:marLeft w:val="480"/>
          <w:marRight w:val="0"/>
          <w:marTop w:val="0"/>
          <w:marBottom w:val="0"/>
          <w:divBdr>
            <w:top w:val="none" w:sz="0" w:space="0" w:color="auto"/>
            <w:left w:val="none" w:sz="0" w:space="0" w:color="auto"/>
            <w:bottom w:val="none" w:sz="0" w:space="0" w:color="auto"/>
            <w:right w:val="none" w:sz="0" w:space="0" w:color="auto"/>
          </w:divBdr>
        </w:div>
        <w:div w:id="2014063279">
          <w:marLeft w:val="480"/>
          <w:marRight w:val="0"/>
          <w:marTop w:val="0"/>
          <w:marBottom w:val="0"/>
          <w:divBdr>
            <w:top w:val="none" w:sz="0" w:space="0" w:color="auto"/>
            <w:left w:val="none" w:sz="0" w:space="0" w:color="auto"/>
            <w:bottom w:val="none" w:sz="0" w:space="0" w:color="auto"/>
            <w:right w:val="none" w:sz="0" w:space="0" w:color="auto"/>
          </w:divBdr>
        </w:div>
        <w:div w:id="361445937">
          <w:marLeft w:val="480"/>
          <w:marRight w:val="0"/>
          <w:marTop w:val="0"/>
          <w:marBottom w:val="0"/>
          <w:divBdr>
            <w:top w:val="none" w:sz="0" w:space="0" w:color="auto"/>
            <w:left w:val="none" w:sz="0" w:space="0" w:color="auto"/>
            <w:bottom w:val="none" w:sz="0" w:space="0" w:color="auto"/>
            <w:right w:val="none" w:sz="0" w:space="0" w:color="auto"/>
          </w:divBdr>
        </w:div>
        <w:div w:id="300187383">
          <w:marLeft w:val="480"/>
          <w:marRight w:val="0"/>
          <w:marTop w:val="0"/>
          <w:marBottom w:val="0"/>
          <w:divBdr>
            <w:top w:val="none" w:sz="0" w:space="0" w:color="auto"/>
            <w:left w:val="none" w:sz="0" w:space="0" w:color="auto"/>
            <w:bottom w:val="none" w:sz="0" w:space="0" w:color="auto"/>
            <w:right w:val="none" w:sz="0" w:space="0" w:color="auto"/>
          </w:divBdr>
        </w:div>
        <w:div w:id="152572091">
          <w:marLeft w:val="480"/>
          <w:marRight w:val="0"/>
          <w:marTop w:val="0"/>
          <w:marBottom w:val="0"/>
          <w:divBdr>
            <w:top w:val="none" w:sz="0" w:space="0" w:color="auto"/>
            <w:left w:val="none" w:sz="0" w:space="0" w:color="auto"/>
            <w:bottom w:val="none" w:sz="0" w:space="0" w:color="auto"/>
            <w:right w:val="none" w:sz="0" w:space="0" w:color="auto"/>
          </w:divBdr>
        </w:div>
        <w:div w:id="1691298344">
          <w:marLeft w:val="480"/>
          <w:marRight w:val="0"/>
          <w:marTop w:val="0"/>
          <w:marBottom w:val="0"/>
          <w:divBdr>
            <w:top w:val="none" w:sz="0" w:space="0" w:color="auto"/>
            <w:left w:val="none" w:sz="0" w:space="0" w:color="auto"/>
            <w:bottom w:val="none" w:sz="0" w:space="0" w:color="auto"/>
            <w:right w:val="none" w:sz="0" w:space="0" w:color="auto"/>
          </w:divBdr>
        </w:div>
        <w:div w:id="1690839408">
          <w:marLeft w:val="480"/>
          <w:marRight w:val="0"/>
          <w:marTop w:val="0"/>
          <w:marBottom w:val="0"/>
          <w:divBdr>
            <w:top w:val="none" w:sz="0" w:space="0" w:color="auto"/>
            <w:left w:val="none" w:sz="0" w:space="0" w:color="auto"/>
            <w:bottom w:val="none" w:sz="0" w:space="0" w:color="auto"/>
            <w:right w:val="none" w:sz="0" w:space="0" w:color="auto"/>
          </w:divBdr>
        </w:div>
        <w:div w:id="1099133241">
          <w:marLeft w:val="480"/>
          <w:marRight w:val="0"/>
          <w:marTop w:val="0"/>
          <w:marBottom w:val="0"/>
          <w:divBdr>
            <w:top w:val="none" w:sz="0" w:space="0" w:color="auto"/>
            <w:left w:val="none" w:sz="0" w:space="0" w:color="auto"/>
            <w:bottom w:val="none" w:sz="0" w:space="0" w:color="auto"/>
            <w:right w:val="none" w:sz="0" w:space="0" w:color="auto"/>
          </w:divBdr>
        </w:div>
        <w:div w:id="1024135924">
          <w:marLeft w:val="480"/>
          <w:marRight w:val="0"/>
          <w:marTop w:val="0"/>
          <w:marBottom w:val="0"/>
          <w:divBdr>
            <w:top w:val="none" w:sz="0" w:space="0" w:color="auto"/>
            <w:left w:val="none" w:sz="0" w:space="0" w:color="auto"/>
            <w:bottom w:val="none" w:sz="0" w:space="0" w:color="auto"/>
            <w:right w:val="none" w:sz="0" w:space="0" w:color="auto"/>
          </w:divBdr>
        </w:div>
        <w:div w:id="644511927">
          <w:marLeft w:val="480"/>
          <w:marRight w:val="0"/>
          <w:marTop w:val="0"/>
          <w:marBottom w:val="0"/>
          <w:divBdr>
            <w:top w:val="none" w:sz="0" w:space="0" w:color="auto"/>
            <w:left w:val="none" w:sz="0" w:space="0" w:color="auto"/>
            <w:bottom w:val="none" w:sz="0" w:space="0" w:color="auto"/>
            <w:right w:val="none" w:sz="0" w:space="0" w:color="auto"/>
          </w:divBdr>
        </w:div>
        <w:div w:id="576525312">
          <w:marLeft w:val="480"/>
          <w:marRight w:val="0"/>
          <w:marTop w:val="0"/>
          <w:marBottom w:val="0"/>
          <w:divBdr>
            <w:top w:val="none" w:sz="0" w:space="0" w:color="auto"/>
            <w:left w:val="none" w:sz="0" w:space="0" w:color="auto"/>
            <w:bottom w:val="none" w:sz="0" w:space="0" w:color="auto"/>
            <w:right w:val="none" w:sz="0" w:space="0" w:color="auto"/>
          </w:divBdr>
        </w:div>
        <w:div w:id="1607075437">
          <w:marLeft w:val="480"/>
          <w:marRight w:val="0"/>
          <w:marTop w:val="0"/>
          <w:marBottom w:val="0"/>
          <w:divBdr>
            <w:top w:val="none" w:sz="0" w:space="0" w:color="auto"/>
            <w:left w:val="none" w:sz="0" w:space="0" w:color="auto"/>
            <w:bottom w:val="none" w:sz="0" w:space="0" w:color="auto"/>
            <w:right w:val="none" w:sz="0" w:space="0" w:color="auto"/>
          </w:divBdr>
        </w:div>
        <w:div w:id="160512807">
          <w:marLeft w:val="480"/>
          <w:marRight w:val="0"/>
          <w:marTop w:val="0"/>
          <w:marBottom w:val="0"/>
          <w:divBdr>
            <w:top w:val="none" w:sz="0" w:space="0" w:color="auto"/>
            <w:left w:val="none" w:sz="0" w:space="0" w:color="auto"/>
            <w:bottom w:val="none" w:sz="0" w:space="0" w:color="auto"/>
            <w:right w:val="none" w:sz="0" w:space="0" w:color="auto"/>
          </w:divBdr>
        </w:div>
        <w:div w:id="1471286497">
          <w:marLeft w:val="480"/>
          <w:marRight w:val="0"/>
          <w:marTop w:val="0"/>
          <w:marBottom w:val="0"/>
          <w:divBdr>
            <w:top w:val="none" w:sz="0" w:space="0" w:color="auto"/>
            <w:left w:val="none" w:sz="0" w:space="0" w:color="auto"/>
            <w:bottom w:val="none" w:sz="0" w:space="0" w:color="auto"/>
            <w:right w:val="none" w:sz="0" w:space="0" w:color="auto"/>
          </w:divBdr>
        </w:div>
        <w:div w:id="574053052">
          <w:marLeft w:val="480"/>
          <w:marRight w:val="0"/>
          <w:marTop w:val="0"/>
          <w:marBottom w:val="0"/>
          <w:divBdr>
            <w:top w:val="none" w:sz="0" w:space="0" w:color="auto"/>
            <w:left w:val="none" w:sz="0" w:space="0" w:color="auto"/>
            <w:bottom w:val="none" w:sz="0" w:space="0" w:color="auto"/>
            <w:right w:val="none" w:sz="0" w:space="0" w:color="auto"/>
          </w:divBdr>
        </w:div>
      </w:divsChild>
    </w:div>
    <w:div w:id="328487541">
      <w:bodyDiv w:val="1"/>
      <w:marLeft w:val="0"/>
      <w:marRight w:val="0"/>
      <w:marTop w:val="0"/>
      <w:marBottom w:val="0"/>
      <w:divBdr>
        <w:top w:val="none" w:sz="0" w:space="0" w:color="auto"/>
        <w:left w:val="none" w:sz="0" w:space="0" w:color="auto"/>
        <w:bottom w:val="none" w:sz="0" w:space="0" w:color="auto"/>
        <w:right w:val="none" w:sz="0" w:space="0" w:color="auto"/>
      </w:divBdr>
    </w:div>
    <w:div w:id="331031900">
      <w:bodyDiv w:val="1"/>
      <w:marLeft w:val="0"/>
      <w:marRight w:val="0"/>
      <w:marTop w:val="0"/>
      <w:marBottom w:val="0"/>
      <w:divBdr>
        <w:top w:val="none" w:sz="0" w:space="0" w:color="auto"/>
        <w:left w:val="none" w:sz="0" w:space="0" w:color="auto"/>
        <w:bottom w:val="none" w:sz="0" w:space="0" w:color="auto"/>
        <w:right w:val="none" w:sz="0" w:space="0" w:color="auto"/>
      </w:divBdr>
    </w:div>
    <w:div w:id="335808743">
      <w:bodyDiv w:val="1"/>
      <w:marLeft w:val="0"/>
      <w:marRight w:val="0"/>
      <w:marTop w:val="0"/>
      <w:marBottom w:val="0"/>
      <w:divBdr>
        <w:top w:val="none" w:sz="0" w:space="0" w:color="auto"/>
        <w:left w:val="none" w:sz="0" w:space="0" w:color="auto"/>
        <w:bottom w:val="none" w:sz="0" w:space="0" w:color="auto"/>
        <w:right w:val="none" w:sz="0" w:space="0" w:color="auto"/>
      </w:divBdr>
    </w:div>
    <w:div w:id="336158233">
      <w:bodyDiv w:val="1"/>
      <w:marLeft w:val="0"/>
      <w:marRight w:val="0"/>
      <w:marTop w:val="0"/>
      <w:marBottom w:val="0"/>
      <w:divBdr>
        <w:top w:val="none" w:sz="0" w:space="0" w:color="auto"/>
        <w:left w:val="none" w:sz="0" w:space="0" w:color="auto"/>
        <w:bottom w:val="none" w:sz="0" w:space="0" w:color="auto"/>
        <w:right w:val="none" w:sz="0" w:space="0" w:color="auto"/>
      </w:divBdr>
    </w:div>
    <w:div w:id="337386188">
      <w:bodyDiv w:val="1"/>
      <w:marLeft w:val="0"/>
      <w:marRight w:val="0"/>
      <w:marTop w:val="0"/>
      <w:marBottom w:val="0"/>
      <w:divBdr>
        <w:top w:val="none" w:sz="0" w:space="0" w:color="auto"/>
        <w:left w:val="none" w:sz="0" w:space="0" w:color="auto"/>
        <w:bottom w:val="none" w:sz="0" w:space="0" w:color="auto"/>
        <w:right w:val="none" w:sz="0" w:space="0" w:color="auto"/>
      </w:divBdr>
    </w:div>
    <w:div w:id="338116908">
      <w:bodyDiv w:val="1"/>
      <w:marLeft w:val="0"/>
      <w:marRight w:val="0"/>
      <w:marTop w:val="0"/>
      <w:marBottom w:val="0"/>
      <w:divBdr>
        <w:top w:val="none" w:sz="0" w:space="0" w:color="auto"/>
        <w:left w:val="none" w:sz="0" w:space="0" w:color="auto"/>
        <w:bottom w:val="none" w:sz="0" w:space="0" w:color="auto"/>
        <w:right w:val="none" w:sz="0" w:space="0" w:color="auto"/>
      </w:divBdr>
    </w:div>
    <w:div w:id="340933464">
      <w:bodyDiv w:val="1"/>
      <w:marLeft w:val="0"/>
      <w:marRight w:val="0"/>
      <w:marTop w:val="0"/>
      <w:marBottom w:val="0"/>
      <w:divBdr>
        <w:top w:val="none" w:sz="0" w:space="0" w:color="auto"/>
        <w:left w:val="none" w:sz="0" w:space="0" w:color="auto"/>
        <w:bottom w:val="none" w:sz="0" w:space="0" w:color="auto"/>
        <w:right w:val="none" w:sz="0" w:space="0" w:color="auto"/>
      </w:divBdr>
    </w:div>
    <w:div w:id="343018875">
      <w:marLeft w:val="0"/>
      <w:marRight w:val="0"/>
      <w:marTop w:val="0"/>
      <w:marBottom w:val="0"/>
      <w:divBdr>
        <w:top w:val="none" w:sz="0" w:space="0" w:color="auto"/>
        <w:left w:val="none" w:sz="0" w:space="0" w:color="auto"/>
        <w:bottom w:val="none" w:sz="0" w:space="0" w:color="auto"/>
        <w:right w:val="none" w:sz="0" w:space="0" w:color="auto"/>
      </w:divBdr>
    </w:div>
    <w:div w:id="348609210">
      <w:bodyDiv w:val="1"/>
      <w:marLeft w:val="0"/>
      <w:marRight w:val="0"/>
      <w:marTop w:val="0"/>
      <w:marBottom w:val="0"/>
      <w:divBdr>
        <w:top w:val="none" w:sz="0" w:space="0" w:color="auto"/>
        <w:left w:val="none" w:sz="0" w:space="0" w:color="auto"/>
        <w:bottom w:val="none" w:sz="0" w:space="0" w:color="auto"/>
        <w:right w:val="none" w:sz="0" w:space="0" w:color="auto"/>
      </w:divBdr>
    </w:div>
    <w:div w:id="349454282">
      <w:bodyDiv w:val="1"/>
      <w:marLeft w:val="0"/>
      <w:marRight w:val="0"/>
      <w:marTop w:val="0"/>
      <w:marBottom w:val="0"/>
      <w:divBdr>
        <w:top w:val="none" w:sz="0" w:space="0" w:color="auto"/>
        <w:left w:val="none" w:sz="0" w:space="0" w:color="auto"/>
        <w:bottom w:val="none" w:sz="0" w:space="0" w:color="auto"/>
        <w:right w:val="none" w:sz="0" w:space="0" w:color="auto"/>
      </w:divBdr>
    </w:div>
    <w:div w:id="352071356">
      <w:bodyDiv w:val="1"/>
      <w:marLeft w:val="0"/>
      <w:marRight w:val="0"/>
      <w:marTop w:val="0"/>
      <w:marBottom w:val="0"/>
      <w:divBdr>
        <w:top w:val="none" w:sz="0" w:space="0" w:color="auto"/>
        <w:left w:val="none" w:sz="0" w:space="0" w:color="auto"/>
        <w:bottom w:val="none" w:sz="0" w:space="0" w:color="auto"/>
        <w:right w:val="none" w:sz="0" w:space="0" w:color="auto"/>
      </w:divBdr>
    </w:div>
    <w:div w:id="353189439">
      <w:bodyDiv w:val="1"/>
      <w:marLeft w:val="0"/>
      <w:marRight w:val="0"/>
      <w:marTop w:val="0"/>
      <w:marBottom w:val="0"/>
      <w:divBdr>
        <w:top w:val="none" w:sz="0" w:space="0" w:color="auto"/>
        <w:left w:val="none" w:sz="0" w:space="0" w:color="auto"/>
        <w:bottom w:val="none" w:sz="0" w:space="0" w:color="auto"/>
        <w:right w:val="none" w:sz="0" w:space="0" w:color="auto"/>
      </w:divBdr>
      <w:divsChild>
        <w:div w:id="1550411385">
          <w:marLeft w:val="480"/>
          <w:marRight w:val="0"/>
          <w:marTop w:val="0"/>
          <w:marBottom w:val="0"/>
          <w:divBdr>
            <w:top w:val="none" w:sz="0" w:space="0" w:color="auto"/>
            <w:left w:val="none" w:sz="0" w:space="0" w:color="auto"/>
            <w:bottom w:val="none" w:sz="0" w:space="0" w:color="auto"/>
            <w:right w:val="none" w:sz="0" w:space="0" w:color="auto"/>
          </w:divBdr>
        </w:div>
        <w:div w:id="1748305800">
          <w:marLeft w:val="480"/>
          <w:marRight w:val="0"/>
          <w:marTop w:val="0"/>
          <w:marBottom w:val="0"/>
          <w:divBdr>
            <w:top w:val="none" w:sz="0" w:space="0" w:color="auto"/>
            <w:left w:val="none" w:sz="0" w:space="0" w:color="auto"/>
            <w:bottom w:val="none" w:sz="0" w:space="0" w:color="auto"/>
            <w:right w:val="none" w:sz="0" w:space="0" w:color="auto"/>
          </w:divBdr>
        </w:div>
        <w:div w:id="2026788781">
          <w:marLeft w:val="480"/>
          <w:marRight w:val="0"/>
          <w:marTop w:val="0"/>
          <w:marBottom w:val="0"/>
          <w:divBdr>
            <w:top w:val="none" w:sz="0" w:space="0" w:color="auto"/>
            <w:left w:val="none" w:sz="0" w:space="0" w:color="auto"/>
            <w:bottom w:val="none" w:sz="0" w:space="0" w:color="auto"/>
            <w:right w:val="none" w:sz="0" w:space="0" w:color="auto"/>
          </w:divBdr>
        </w:div>
        <w:div w:id="943537757">
          <w:marLeft w:val="480"/>
          <w:marRight w:val="0"/>
          <w:marTop w:val="0"/>
          <w:marBottom w:val="0"/>
          <w:divBdr>
            <w:top w:val="none" w:sz="0" w:space="0" w:color="auto"/>
            <w:left w:val="none" w:sz="0" w:space="0" w:color="auto"/>
            <w:bottom w:val="none" w:sz="0" w:space="0" w:color="auto"/>
            <w:right w:val="none" w:sz="0" w:space="0" w:color="auto"/>
          </w:divBdr>
        </w:div>
        <w:div w:id="436217581">
          <w:marLeft w:val="480"/>
          <w:marRight w:val="0"/>
          <w:marTop w:val="0"/>
          <w:marBottom w:val="0"/>
          <w:divBdr>
            <w:top w:val="none" w:sz="0" w:space="0" w:color="auto"/>
            <w:left w:val="none" w:sz="0" w:space="0" w:color="auto"/>
            <w:bottom w:val="none" w:sz="0" w:space="0" w:color="auto"/>
            <w:right w:val="none" w:sz="0" w:space="0" w:color="auto"/>
          </w:divBdr>
        </w:div>
        <w:div w:id="1518232064">
          <w:marLeft w:val="480"/>
          <w:marRight w:val="0"/>
          <w:marTop w:val="0"/>
          <w:marBottom w:val="0"/>
          <w:divBdr>
            <w:top w:val="none" w:sz="0" w:space="0" w:color="auto"/>
            <w:left w:val="none" w:sz="0" w:space="0" w:color="auto"/>
            <w:bottom w:val="none" w:sz="0" w:space="0" w:color="auto"/>
            <w:right w:val="none" w:sz="0" w:space="0" w:color="auto"/>
          </w:divBdr>
        </w:div>
        <w:div w:id="1317371674">
          <w:marLeft w:val="480"/>
          <w:marRight w:val="0"/>
          <w:marTop w:val="0"/>
          <w:marBottom w:val="0"/>
          <w:divBdr>
            <w:top w:val="none" w:sz="0" w:space="0" w:color="auto"/>
            <w:left w:val="none" w:sz="0" w:space="0" w:color="auto"/>
            <w:bottom w:val="none" w:sz="0" w:space="0" w:color="auto"/>
            <w:right w:val="none" w:sz="0" w:space="0" w:color="auto"/>
          </w:divBdr>
        </w:div>
        <w:div w:id="882256087">
          <w:marLeft w:val="480"/>
          <w:marRight w:val="0"/>
          <w:marTop w:val="0"/>
          <w:marBottom w:val="0"/>
          <w:divBdr>
            <w:top w:val="none" w:sz="0" w:space="0" w:color="auto"/>
            <w:left w:val="none" w:sz="0" w:space="0" w:color="auto"/>
            <w:bottom w:val="none" w:sz="0" w:space="0" w:color="auto"/>
            <w:right w:val="none" w:sz="0" w:space="0" w:color="auto"/>
          </w:divBdr>
        </w:div>
        <w:div w:id="1372143943">
          <w:marLeft w:val="480"/>
          <w:marRight w:val="0"/>
          <w:marTop w:val="0"/>
          <w:marBottom w:val="0"/>
          <w:divBdr>
            <w:top w:val="none" w:sz="0" w:space="0" w:color="auto"/>
            <w:left w:val="none" w:sz="0" w:space="0" w:color="auto"/>
            <w:bottom w:val="none" w:sz="0" w:space="0" w:color="auto"/>
            <w:right w:val="none" w:sz="0" w:space="0" w:color="auto"/>
          </w:divBdr>
        </w:div>
        <w:div w:id="1361664181">
          <w:marLeft w:val="480"/>
          <w:marRight w:val="0"/>
          <w:marTop w:val="0"/>
          <w:marBottom w:val="0"/>
          <w:divBdr>
            <w:top w:val="none" w:sz="0" w:space="0" w:color="auto"/>
            <w:left w:val="none" w:sz="0" w:space="0" w:color="auto"/>
            <w:bottom w:val="none" w:sz="0" w:space="0" w:color="auto"/>
            <w:right w:val="none" w:sz="0" w:space="0" w:color="auto"/>
          </w:divBdr>
        </w:div>
        <w:div w:id="1248878979">
          <w:marLeft w:val="480"/>
          <w:marRight w:val="0"/>
          <w:marTop w:val="0"/>
          <w:marBottom w:val="0"/>
          <w:divBdr>
            <w:top w:val="none" w:sz="0" w:space="0" w:color="auto"/>
            <w:left w:val="none" w:sz="0" w:space="0" w:color="auto"/>
            <w:bottom w:val="none" w:sz="0" w:space="0" w:color="auto"/>
            <w:right w:val="none" w:sz="0" w:space="0" w:color="auto"/>
          </w:divBdr>
        </w:div>
        <w:div w:id="32734140">
          <w:marLeft w:val="480"/>
          <w:marRight w:val="0"/>
          <w:marTop w:val="0"/>
          <w:marBottom w:val="0"/>
          <w:divBdr>
            <w:top w:val="none" w:sz="0" w:space="0" w:color="auto"/>
            <w:left w:val="none" w:sz="0" w:space="0" w:color="auto"/>
            <w:bottom w:val="none" w:sz="0" w:space="0" w:color="auto"/>
            <w:right w:val="none" w:sz="0" w:space="0" w:color="auto"/>
          </w:divBdr>
        </w:div>
        <w:div w:id="2083793550">
          <w:marLeft w:val="480"/>
          <w:marRight w:val="0"/>
          <w:marTop w:val="0"/>
          <w:marBottom w:val="0"/>
          <w:divBdr>
            <w:top w:val="none" w:sz="0" w:space="0" w:color="auto"/>
            <w:left w:val="none" w:sz="0" w:space="0" w:color="auto"/>
            <w:bottom w:val="none" w:sz="0" w:space="0" w:color="auto"/>
            <w:right w:val="none" w:sz="0" w:space="0" w:color="auto"/>
          </w:divBdr>
        </w:div>
        <w:div w:id="301889792">
          <w:marLeft w:val="480"/>
          <w:marRight w:val="0"/>
          <w:marTop w:val="0"/>
          <w:marBottom w:val="0"/>
          <w:divBdr>
            <w:top w:val="none" w:sz="0" w:space="0" w:color="auto"/>
            <w:left w:val="none" w:sz="0" w:space="0" w:color="auto"/>
            <w:bottom w:val="none" w:sz="0" w:space="0" w:color="auto"/>
            <w:right w:val="none" w:sz="0" w:space="0" w:color="auto"/>
          </w:divBdr>
        </w:div>
        <w:div w:id="313265867">
          <w:marLeft w:val="480"/>
          <w:marRight w:val="0"/>
          <w:marTop w:val="0"/>
          <w:marBottom w:val="0"/>
          <w:divBdr>
            <w:top w:val="none" w:sz="0" w:space="0" w:color="auto"/>
            <w:left w:val="none" w:sz="0" w:space="0" w:color="auto"/>
            <w:bottom w:val="none" w:sz="0" w:space="0" w:color="auto"/>
            <w:right w:val="none" w:sz="0" w:space="0" w:color="auto"/>
          </w:divBdr>
        </w:div>
        <w:div w:id="86736378">
          <w:marLeft w:val="480"/>
          <w:marRight w:val="0"/>
          <w:marTop w:val="0"/>
          <w:marBottom w:val="0"/>
          <w:divBdr>
            <w:top w:val="none" w:sz="0" w:space="0" w:color="auto"/>
            <w:left w:val="none" w:sz="0" w:space="0" w:color="auto"/>
            <w:bottom w:val="none" w:sz="0" w:space="0" w:color="auto"/>
            <w:right w:val="none" w:sz="0" w:space="0" w:color="auto"/>
          </w:divBdr>
        </w:div>
        <w:div w:id="126363291">
          <w:marLeft w:val="480"/>
          <w:marRight w:val="0"/>
          <w:marTop w:val="0"/>
          <w:marBottom w:val="0"/>
          <w:divBdr>
            <w:top w:val="none" w:sz="0" w:space="0" w:color="auto"/>
            <w:left w:val="none" w:sz="0" w:space="0" w:color="auto"/>
            <w:bottom w:val="none" w:sz="0" w:space="0" w:color="auto"/>
            <w:right w:val="none" w:sz="0" w:space="0" w:color="auto"/>
          </w:divBdr>
        </w:div>
        <w:div w:id="358745288">
          <w:marLeft w:val="480"/>
          <w:marRight w:val="0"/>
          <w:marTop w:val="0"/>
          <w:marBottom w:val="0"/>
          <w:divBdr>
            <w:top w:val="none" w:sz="0" w:space="0" w:color="auto"/>
            <w:left w:val="none" w:sz="0" w:space="0" w:color="auto"/>
            <w:bottom w:val="none" w:sz="0" w:space="0" w:color="auto"/>
            <w:right w:val="none" w:sz="0" w:space="0" w:color="auto"/>
          </w:divBdr>
        </w:div>
        <w:div w:id="1773889505">
          <w:marLeft w:val="480"/>
          <w:marRight w:val="0"/>
          <w:marTop w:val="0"/>
          <w:marBottom w:val="0"/>
          <w:divBdr>
            <w:top w:val="none" w:sz="0" w:space="0" w:color="auto"/>
            <w:left w:val="none" w:sz="0" w:space="0" w:color="auto"/>
            <w:bottom w:val="none" w:sz="0" w:space="0" w:color="auto"/>
            <w:right w:val="none" w:sz="0" w:space="0" w:color="auto"/>
          </w:divBdr>
        </w:div>
        <w:div w:id="1198154782">
          <w:marLeft w:val="480"/>
          <w:marRight w:val="0"/>
          <w:marTop w:val="0"/>
          <w:marBottom w:val="0"/>
          <w:divBdr>
            <w:top w:val="none" w:sz="0" w:space="0" w:color="auto"/>
            <w:left w:val="none" w:sz="0" w:space="0" w:color="auto"/>
            <w:bottom w:val="none" w:sz="0" w:space="0" w:color="auto"/>
            <w:right w:val="none" w:sz="0" w:space="0" w:color="auto"/>
          </w:divBdr>
        </w:div>
        <w:div w:id="1938246578">
          <w:marLeft w:val="480"/>
          <w:marRight w:val="0"/>
          <w:marTop w:val="0"/>
          <w:marBottom w:val="0"/>
          <w:divBdr>
            <w:top w:val="none" w:sz="0" w:space="0" w:color="auto"/>
            <w:left w:val="none" w:sz="0" w:space="0" w:color="auto"/>
            <w:bottom w:val="none" w:sz="0" w:space="0" w:color="auto"/>
            <w:right w:val="none" w:sz="0" w:space="0" w:color="auto"/>
          </w:divBdr>
        </w:div>
        <w:div w:id="221988397">
          <w:marLeft w:val="480"/>
          <w:marRight w:val="0"/>
          <w:marTop w:val="0"/>
          <w:marBottom w:val="0"/>
          <w:divBdr>
            <w:top w:val="none" w:sz="0" w:space="0" w:color="auto"/>
            <w:left w:val="none" w:sz="0" w:space="0" w:color="auto"/>
            <w:bottom w:val="none" w:sz="0" w:space="0" w:color="auto"/>
            <w:right w:val="none" w:sz="0" w:space="0" w:color="auto"/>
          </w:divBdr>
        </w:div>
        <w:div w:id="1488588470">
          <w:marLeft w:val="480"/>
          <w:marRight w:val="0"/>
          <w:marTop w:val="0"/>
          <w:marBottom w:val="0"/>
          <w:divBdr>
            <w:top w:val="none" w:sz="0" w:space="0" w:color="auto"/>
            <w:left w:val="none" w:sz="0" w:space="0" w:color="auto"/>
            <w:bottom w:val="none" w:sz="0" w:space="0" w:color="auto"/>
            <w:right w:val="none" w:sz="0" w:space="0" w:color="auto"/>
          </w:divBdr>
        </w:div>
        <w:div w:id="1731492385">
          <w:marLeft w:val="480"/>
          <w:marRight w:val="0"/>
          <w:marTop w:val="0"/>
          <w:marBottom w:val="0"/>
          <w:divBdr>
            <w:top w:val="none" w:sz="0" w:space="0" w:color="auto"/>
            <w:left w:val="none" w:sz="0" w:space="0" w:color="auto"/>
            <w:bottom w:val="none" w:sz="0" w:space="0" w:color="auto"/>
            <w:right w:val="none" w:sz="0" w:space="0" w:color="auto"/>
          </w:divBdr>
        </w:div>
        <w:div w:id="1853565898">
          <w:marLeft w:val="480"/>
          <w:marRight w:val="0"/>
          <w:marTop w:val="0"/>
          <w:marBottom w:val="0"/>
          <w:divBdr>
            <w:top w:val="none" w:sz="0" w:space="0" w:color="auto"/>
            <w:left w:val="none" w:sz="0" w:space="0" w:color="auto"/>
            <w:bottom w:val="none" w:sz="0" w:space="0" w:color="auto"/>
            <w:right w:val="none" w:sz="0" w:space="0" w:color="auto"/>
          </w:divBdr>
        </w:div>
        <w:div w:id="4405892">
          <w:marLeft w:val="480"/>
          <w:marRight w:val="0"/>
          <w:marTop w:val="0"/>
          <w:marBottom w:val="0"/>
          <w:divBdr>
            <w:top w:val="none" w:sz="0" w:space="0" w:color="auto"/>
            <w:left w:val="none" w:sz="0" w:space="0" w:color="auto"/>
            <w:bottom w:val="none" w:sz="0" w:space="0" w:color="auto"/>
            <w:right w:val="none" w:sz="0" w:space="0" w:color="auto"/>
          </w:divBdr>
        </w:div>
        <w:div w:id="1963878173">
          <w:marLeft w:val="480"/>
          <w:marRight w:val="0"/>
          <w:marTop w:val="0"/>
          <w:marBottom w:val="0"/>
          <w:divBdr>
            <w:top w:val="none" w:sz="0" w:space="0" w:color="auto"/>
            <w:left w:val="none" w:sz="0" w:space="0" w:color="auto"/>
            <w:bottom w:val="none" w:sz="0" w:space="0" w:color="auto"/>
            <w:right w:val="none" w:sz="0" w:space="0" w:color="auto"/>
          </w:divBdr>
        </w:div>
        <w:div w:id="1575697753">
          <w:marLeft w:val="480"/>
          <w:marRight w:val="0"/>
          <w:marTop w:val="0"/>
          <w:marBottom w:val="0"/>
          <w:divBdr>
            <w:top w:val="none" w:sz="0" w:space="0" w:color="auto"/>
            <w:left w:val="none" w:sz="0" w:space="0" w:color="auto"/>
            <w:bottom w:val="none" w:sz="0" w:space="0" w:color="auto"/>
            <w:right w:val="none" w:sz="0" w:space="0" w:color="auto"/>
          </w:divBdr>
        </w:div>
        <w:div w:id="269943077">
          <w:marLeft w:val="480"/>
          <w:marRight w:val="0"/>
          <w:marTop w:val="0"/>
          <w:marBottom w:val="0"/>
          <w:divBdr>
            <w:top w:val="none" w:sz="0" w:space="0" w:color="auto"/>
            <w:left w:val="none" w:sz="0" w:space="0" w:color="auto"/>
            <w:bottom w:val="none" w:sz="0" w:space="0" w:color="auto"/>
            <w:right w:val="none" w:sz="0" w:space="0" w:color="auto"/>
          </w:divBdr>
        </w:div>
        <w:div w:id="1725063296">
          <w:marLeft w:val="480"/>
          <w:marRight w:val="0"/>
          <w:marTop w:val="0"/>
          <w:marBottom w:val="0"/>
          <w:divBdr>
            <w:top w:val="none" w:sz="0" w:space="0" w:color="auto"/>
            <w:left w:val="none" w:sz="0" w:space="0" w:color="auto"/>
            <w:bottom w:val="none" w:sz="0" w:space="0" w:color="auto"/>
            <w:right w:val="none" w:sz="0" w:space="0" w:color="auto"/>
          </w:divBdr>
        </w:div>
        <w:div w:id="1068303504">
          <w:marLeft w:val="480"/>
          <w:marRight w:val="0"/>
          <w:marTop w:val="0"/>
          <w:marBottom w:val="0"/>
          <w:divBdr>
            <w:top w:val="none" w:sz="0" w:space="0" w:color="auto"/>
            <w:left w:val="none" w:sz="0" w:space="0" w:color="auto"/>
            <w:bottom w:val="none" w:sz="0" w:space="0" w:color="auto"/>
            <w:right w:val="none" w:sz="0" w:space="0" w:color="auto"/>
          </w:divBdr>
        </w:div>
        <w:div w:id="2126651992">
          <w:marLeft w:val="480"/>
          <w:marRight w:val="0"/>
          <w:marTop w:val="0"/>
          <w:marBottom w:val="0"/>
          <w:divBdr>
            <w:top w:val="none" w:sz="0" w:space="0" w:color="auto"/>
            <w:left w:val="none" w:sz="0" w:space="0" w:color="auto"/>
            <w:bottom w:val="none" w:sz="0" w:space="0" w:color="auto"/>
            <w:right w:val="none" w:sz="0" w:space="0" w:color="auto"/>
          </w:divBdr>
        </w:div>
        <w:div w:id="739252568">
          <w:marLeft w:val="480"/>
          <w:marRight w:val="0"/>
          <w:marTop w:val="0"/>
          <w:marBottom w:val="0"/>
          <w:divBdr>
            <w:top w:val="none" w:sz="0" w:space="0" w:color="auto"/>
            <w:left w:val="none" w:sz="0" w:space="0" w:color="auto"/>
            <w:bottom w:val="none" w:sz="0" w:space="0" w:color="auto"/>
            <w:right w:val="none" w:sz="0" w:space="0" w:color="auto"/>
          </w:divBdr>
        </w:div>
        <w:div w:id="1200317700">
          <w:marLeft w:val="480"/>
          <w:marRight w:val="0"/>
          <w:marTop w:val="0"/>
          <w:marBottom w:val="0"/>
          <w:divBdr>
            <w:top w:val="none" w:sz="0" w:space="0" w:color="auto"/>
            <w:left w:val="none" w:sz="0" w:space="0" w:color="auto"/>
            <w:bottom w:val="none" w:sz="0" w:space="0" w:color="auto"/>
            <w:right w:val="none" w:sz="0" w:space="0" w:color="auto"/>
          </w:divBdr>
        </w:div>
        <w:div w:id="2049640052">
          <w:marLeft w:val="480"/>
          <w:marRight w:val="0"/>
          <w:marTop w:val="0"/>
          <w:marBottom w:val="0"/>
          <w:divBdr>
            <w:top w:val="none" w:sz="0" w:space="0" w:color="auto"/>
            <w:left w:val="none" w:sz="0" w:space="0" w:color="auto"/>
            <w:bottom w:val="none" w:sz="0" w:space="0" w:color="auto"/>
            <w:right w:val="none" w:sz="0" w:space="0" w:color="auto"/>
          </w:divBdr>
        </w:div>
        <w:div w:id="600989392">
          <w:marLeft w:val="480"/>
          <w:marRight w:val="0"/>
          <w:marTop w:val="0"/>
          <w:marBottom w:val="0"/>
          <w:divBdr>
            <w:top w:val="none" w:sz="0" w:space="0" w:color="auto"/>
            <w:left w:val="none" w:sz="0" w:space="0" w:color="auto"/>
            <w:bottom w:val="none" w:sz="0" w:space="0" w:color="auto"/>
            <w:right w:val="none" w:sz="0" w:space="0" w:color="auto"/>
          </w:divBdr>
        </w:div>
        <w:div w:id="89812936">
          <w:marLeft w:val="480"/>
          <w:marRight w:val="0"/>
          <w:marTop w:val="0"/>
          <w:marBottom w:val="0"/>
          <w:divBdr>
            <w:top w:val="none" w:sz="0" w:space="0" w:color="auto"/>
            <w:left w:val="none" w:sz="0" w:space="0" w:color="auto"/>
            <w:bottom w:val="none" w:sz="0" w:space="0" w:color="auto"/>
            <w:right w:val="none" w:sz="0" w:space="0" w:color="auto"/>
          </w:divBdr>
        </w:div>
        <w:div w:id="1927759442">
          <w:marLeft w:val="480"/>
          <w:marRight w:val="0"/>
          <w:marTop w:val="0"/>
          <w:marBottom w:val="0"/>
          <w:divBdr>
            <w:top w:val="none" w:sz="0" w:space="0" w:color="auto"/>
            <w:left w:val="none" w:sz="0" w:space="0" w:color="auto"/>
            <w:bottom w:val="none" w:sz="0" w:space="0" w:color="auto"/>
            <w:right w:val="none" w:sz="0" w:space="0" w:color="auto"/>
          </w:divBdr>
        </w:div>
        <w:div w:id="1367413559">
          <w:marLeft w:val="480"/>
          <w:marRight w:val="0"/>
          <w:marTop w:val="0"/>
          <w:marBottom w:val="0"/>
          <w:divBdr>
            <w:top w:val="none" w:sz="0" w:space="0" w:color="auto"/>
            <w:left w:val="none" w:sz="0" w:space="0" w:color="auto"/>
            <w:bottom w:val="none" w:sz="0" w:space="0" w:color="auto"/>
            <w:right w:val="none" w:sz="0" w:space="0" w:color="auto"/>
          </w:divBdr>
        </w:div>
        <w:div w:id="1048646277">
          <w:marLeft w:val="480"/>
          <w:marRight w:val="0"/>
          <w:marTop w:val="0"/>
          <w:marBottom w:val="0"/>
          <w:divBdr>
            <w:top w:val="none" w:sz="0" w:space="0" w:color="auto"/>
            <w:left w:val="none" w:sz="0" w:space="0" w:color="auto"/>
            <w:bottom w:val="none" w:sz="0" w:space="0" w:color="auto"/>
            <w:right w:val="none" w:sz="0" w:space="0" w:color="auto"/>
          </w:divBdr>
        </w:div>
        <w:div w:id="2112040579">
          <w:marLeft w:val="480"/>
          <w:marRight w:val="0"/>
          <w:marTop w:val="0"/>
          <w:marBottom w:val="0"/>
          <w:divBdr>
            <w:top w:val="none" w:sz="0" w:space="0" w:color="auto"/>
            <w:left w:val="none" w:sz="0" w:space="0" w:color="auto"/>
            <w:bottom w:val="none" w:sz="0" w:space="0" w:color="auto"/>
            <w:right w:val="none" w:sz="0" w:space="0" w:color="auto"/>
          </w:divBdr>
        </w:div>
        <w:div w:id="2020885506">
          <w:marLeft w:val="480"/>
          <w:marRight w:val="0"/>
          <w:marTop w:val="0"/>
          <w:marBottom w:val="0"/>
          <w:divBdr>
            <w:top w:val="none" w:sz="0" w:space="0" w:color="auto"/>
            <w:left w:val="none" w:sz="0" w:space="0" w:color="auto"/>
            <w:bottom w:val="none" w:sz="0" w:space="0" w:color="auto"/>
            <w:right w:val="none" w:sz="0" w:space="0" w:color="auto"/>
          </w:divBdr>
        </w:div>
        <w:div w:id="289432927">
          <w:marLeft w:val="480"/>
          <w:marRight w:val="0"/>
          <w:marTop w:val="0"/>
          <w:marBottom w:val="0"/>
          <w:divBdr>
            <w:top w:val="none" w:sz="0" w:space="0" w:color="auto"/>
            <w:left w:val="none" w:sz="0" w:space="0" w:color="auto"/>
            <w:bottom w:val="none" w:sz="0" w:space="0" w:color="auto"/>
            <w:right w:val="none" w:sz="0" w:space="0" w:color="auto"/>
          </w:divBdr>
        </w:div>
        <w:div w:id="77481174">
          <w:marLeft w:val="480"/>
          <w:marRight w:val="0"/>
          <w:marTop w:val="0"/>
          <w:marBottom w:val="0"/>
          <w:divBdr>
            <w:top w:val="none" w:sz="0" w:space="0" w:color="auto"/>
            <w:left w:val="none" w:sz="0" w:space="0" w:color="auto"/>
            <w:bottom w:val="none" w:sz="0" w:space="0" w:color="auto"/>
            <w:right w:val="none" w:sz="0" w:space="0" w:color="auto"/>
          </w:divBdr>
        </w:div>
        <w:div w:id="1778862745">
          <w:marLeft w:val="480"/>
          <w:marRight w:val="0"/>
          <w:marTop w:val="0"/>
          <w:marBottom w:val="0"/>
          <w:divBdr>
            <w:top w:val="none" w:sz="0" w:space="0" w:color="auto"/>
            <w:left w:val="none" w:sz="0" w:space="0" w:color="auto"/>
            <w:bottom w:val="none" w:sz="0" w:space="0" w:color="auto"/>
            <w:right w:val="none" w:sz="0" w:space="0" w:color="auto"/>
          </w:divBdr>
        </w:div>
        <w:div w:id="2030327260">
          <w:marLeft w:val="480"/>
          <w:marRight w:val="0"/>
          <w:marTop w:val="0"/>
          <w:marBottom w:val="0"/>
          <w:divBdr>
            <w:top w:val="none" w:sz="0" w:space="0" w:color="auto"/>
            <w:left w:val="none" w:sz="0" w:space="0" w:color="auto"/>
            <w:bottom w:val="none" w:sz="0" w:space="0" w:color="auto"/>
            <w:right w:val="none" w:sz="0" w:space="0" w:color="auto"/>
          </w:divBdr>
        </w:div>
        <w:div w:id="1786385631">
          <w:marLeft w:val="480"/>
          <w:marRight w:val="0"/>
          <w:marTop w:val="0"/>
          <w:marBottom w:val="0"/>
          <w:divBdr>
            <w:top w:val="none" w:sz="0" w:space="0" w:color="auto"/>
            <w:left w:val="none" w:sz="0" w:space="0" w:color="auto"/>
            <w:bottom w:val="none" w:sz="0" w:space="0" w:color="auto"/>
            <w:right w:val="none" w:sz="0" w:space="0" w:color="auto"/>
          </w:divBdr>
        </w:div>
        <w:div w:id="837353869">
          <w:marLeft w:val="480"/>
          <w:marRight w:val="0"/>
          <w:marTop w:val="0"/>
          <w:marBottom w:val="0"/>
          <w:divBdr>
            <w:top w:val="none" w:sz="0" w:space="0" w:color="auto"/>
            <w:left w:val="none" w:sz="0" w:space="0" w:color="auto"/>
            <w:bottom w:val="none" w:sz="0" w:space="0" w:color="auto"/>
            <w:right w:val="none" w:sz="0" w:space="0" w:color="auto"/>
          </w:divBdr>
        </w:div>
        <w:div w:id="1981881136">
          <w:marLeft w:val="480"/>
          <w:marRight w:val="0"/>
          <w:marTop w:val="0"/>
          <w:marBottom w:val="0"/>
          <w:divBdr>
            <w:top w:val="none" w:sz="0" w:space="0" w:color="auto"/>
            <w:left w:val="none" w:sz="0" w:space="0" w:color="auto"/>
            <w:bottom w:val="none" w:sz="0" w:space="0" w:color="auto"/>
            <w:right w:val="none" w:sz="0" w:space="0" w:color="auto"/>
          </w:divBdr>
        </w:div>
        <w:div w:id="285162013">
          <w:marLeft w:val="480"/>
          <w:marRight w:val="0"/>
          <w:marTop w:val="0"/>
          <w:marBottom w:val="0"/>
          <w:divBdr>
            <w:top w:val="none" w:sz="0" w:space="0" w:color="auto"/>
            <w:left w:val="none" w:sz="0" w:space="0" w:color="auto"/>
            <w:bottom w:val="none" w:sz="0" w:space="0" w:color="auto"/>
            <w:right w:val="none" w:sz="0" w:space="0" w:color="auto"/>
          </w:divBdr>
        </w:div>
        <w:div w:id="1943415046">
          <w:marLeft w:val="480"/>
          <w:marRight w:val="0"/>
          <w:marTop w:val="0"/>
          <w:marBottom w:val="0"/>
          <w:divBdr>
            <w:top w:val="none" w:sz="0" w:space="0" w:color="auto"/>
            <w:left w:val="none" w:sz="0" w:space="0" w:color="auto"/>
            <w:bottom w:val="none" w:sz="0" w:space="0" w:color="auto"/>
            <w:right w:val="none" w:sz="0" w:space="0" w:color="auto"/>
          </w:divBdr>
        </w:div>
        <w:div w:id="1644770855">
          <w:marLeft w:val="480"/>
          <w:marRight w:val="0"/>
          <w:marTop w:val="0"/>
          <w:marBottom w:val="0"/>
          <w:divBdr>
            <w:top w:val="none" w:sz="0" w:space="0" w:color="auto"/>
            <w:left w:val="none" w:sz="0" w:space="0" w:color="auto"/>
            <w:bottom w:val="none" w:sz="0" w:space="0" w:color="auto"/>
            <w:right w:val="none" w:sz="0" w:space="0" w:color="auto"/>
          </w:divBdr>
        </w:div>
        <w:div w:id="314456253">
          <w:marLeft w:val="480"/>
          <w:marRight w:val="0"/>
          <w:marTop w:val="0"/>
          <w:marBottom w:val="0"/>
          <w:divBdr>
            <w:top w:val="none" w:sz="0" w:space="0" w:color="auto"/>
            <w:left w:val="none" w:sz="0" w:space="0" w:color="auto"/>
            <w:bottom w:val="none" w:sz="0" w:space="0" w:color="auto"/>
            <w:right w:val="none" w:sz="0" w:space="0" w:color="auto"/>
          </w:divBdr>
        </w:div>
        <w:div w:id="863903047">
          <w:marLeft w:val="480"/>
          <w:marRight w:val="0"/>
          <w:marTop w:val="0"/>
          <w:marBottom w:val="0"/>
          <w:divBdr>
            <w:top w:val="none" w:sz="0" w:space="0" w:color="auto"/>
            <w:left w:val="none" w:sz="0" w:space="0" w:color="auto"/>
            <w:bottom w:val="none" w:sz="0" w:space="0" w:color="auto"/>
            <w:right w:val="none" w:sz="0" w:space="0" w:color="auto"/>
          </w:divBdr>
        </w:div>
        <w:div w:id="889918761">
          <w:marLeft w:val="480"/>
          <w:marRight w:val="0"/>
          <w:marTop w:val="0"/>
          <w:marBottom w:val="0"/>
          <w:divBdr>
            <w:top w:val="none" w:sz="0" w:space="0" w:color="auto"/>
            <w:left w:val="none" w:sz="0" w:space="0" w:color="auto"/>
            <w:bottom w:val="none" w:sz="0" w:space="0" w:color="auto"/>
            <w:right w:val="none" w:sz="0" w:space="0" w:color="auto"/>
          </w:divBdr>
        </w:div>
        <w:div w:id="1445227353">
          <w:marLeft w:val="480"/>
          <w:marRight w:val="0"/>
          <w:marTop w:val="0"/>
          <w:marBottom w:val="0"/>
          <w:divBdr>
            <w:top w:val="none" w:sz="0" w:space="0" w:color="auto"/>
            <w:left w:val="none" w:sz="0" w:space="0" w:color="auto"/>
            <w:bottom w:val="none" w:sz="0" w:space="0" w:color="auto"/>
            <w:right w:val="none" w:sz="0" w:space="0" w:color="auto"/>
          </w:divBdr>
        </w:div>
        <w:div w:id="1465348515">
          <w:marLeft w:val="480"/>
          <w:marRight w:val="0"/>
          <w:marTop w:val="0"/>
          <w:marBottom w:val="0"/>
          <w:divBdr>
            <w:top w:val="none" w:sz="0" w:space="0" w:color="auto"/>
            <w:left w:val="none" w:sz="0" w:space="0" w:color="auto"/>
            <w:bottom w:val="none" w:sz="0" w:space="0" w:color="auto"/>
            <w:right w:val="none" w:sz="0" w:space="0" w:color="auto"/>
          </w:divBdr>
        </w:div>
        <w:div w:id="753672800">
          <w:marLeft w:val="480"/>
          <w:marRight w:val="0"/>
          <w:marTop w:val="0"/>
          <w:marBottom w:val="0"/>
          <w:divBdr>
            <w:top w:val="none" w:sz="0" w:space="0" w:color="auto"/>
            <w:left w:val="none" w:sz="0" w:space="0" w:color="auto"/>
            <w:bottom w:val="none" w:sz="0" w:space="0" w:color="auto"/>
            <w:right w:val="none" w:sz="0" w:space="0" w:color="auto"/>
          </w:divBdr>
        </w:div>
        <w:div w:id="1030496730">
          <w:marLeft w:val="480"/>
          <w:marRight w:val="0"/>
          <w:marTop w:val="0"/>
          <w:marBottom w:val="0"/>
          <w:divBdr>
            <w:top w:val="none" w:sz="0" w:space="0" w:color="auto"/>
            <w:left w:val="none" w:sz="0" w:space="0" w:color="auto"/>
            <w:bottom w:val="none" w:sz="0" w:space="0" w:color="auto"/>
            <w:right w:val="none" w:sz="0" w:space="0" w:color="auto"/>
          </w:divBdr>
        </w:div>
        <w:div w:id="819929148">
          <w:marLeft w:val="480"/>
          <w:marRight w:val="0"/>
          <w:marTop w:val="0"/>
          <w:marBottom w:val="0"/>
          <w:divBdr>
            <w:top w:val="none" w:sz="0" w:space="0" w:color="auto"/>
            <w:left w:val="none" w:sz="0" w:space="0" w:color="auto"/>
            <w:bottom w:val="none" w:sz="0" w:space="0" w:color="auto"/>
            <w:right w:val="none" w:sz="0" w:space="0" w:color="auto"/>
          </w:divBdr>
        </w:div>
        <w:div w:id="742921301">
          <w:marLeft w:val="480"/>
          <w:marRight w:val="0"/>
          <w:marTop w:val="0"/>
          <w:marBottom w:val="0"/>
          <w:divBdr>
            <w:top w:val="none" w:sz="0" w:space="0" w:color="auto"/>
            <w:left w:val="none" w:sz="0" w:space="0" w:color="auto"/>
            <w:bottom w:val="none" w:sz="0" w:space="0" w:color="auto"/>
            <w:right w:val="none" w:sz="0" w:space="0" w:color="auto"/>
          </w:divBdr>
        </w:div>
        <w:div w:id="124082788">
          <w:marLeft w:val="480"/>
          <w:marRight w:val="0"/>
          <w:marTop w:val="0"/>
          <w:marBottom w:val="0"/>
          <w:divBdr>
            <w:top w:val="none" w:sz="0" w:space="0" w:color="auto"/>
            <w:left w:val="none" w:sz="0" w:space="0" w:color="auto"/>
            <w:bottom w:val="none" w:sz="0" w:space="0" w:color="auto"/>
            <w:right w:val="none" w:sz="0" w:space="0" w:color="auto"/>
          </w:divBdr>
        </w:div>
        <w:div w:id="1070932684">
          <w:marLeft w:val="480"/>
          <w:marRight w:val="0"/>
          <w:marTop w:val="0"/>
          <w:marBottom w:val="0"/>
          <w:divBdr>
            <w:top w:val="none" w:sz="0" w:space="0" w:color="auto"/>
            <w:left w:val="none" w:sz="0" w:space="0" w:color="auto"/>
            <w:bottom w:val="none" w:sz="0" w:space="0" w:color="auto"/>
            <w:right w:val="none" w:sz="0" w:space="0" w:color="auto"/>
          </w:divBdr>
        </w:div>
        <w:div w:id="1938949953">
          <w:marLeft w:val="480"/>
          <w:marRight w:val="0"/>
          <w:marTop w:val="0"/>
          <w:marBottom w:val="0"/>
          <w:divBdr>
            <w:top w:val="none" w:sz="0" w:space="0" w:color="auto"/>
            <w:left w:val="none" w:sz="0" w:space="0" w:color="auto"/>
            <w:bottom w:val="none" w:sz="0" w:space="0" w:color="auto"/>
            <w:right w:val="none" w:sz="0" w:space="0" w:color="auto"/>
          </w:divBdr>
        </w:div>
        <w:div w:id="1213617474">
          <w:marLeft w:val="480"/>
          <w:marRight w:val="0"/>
          <w:marTop w:val="0"/>
          <w:marBottom w:val="0"/>
          <w:divBdr>
            <w:top w:val="none" w:sz="0" w:space="0" w:color="auto"/>
            <w:left w:val="none" w:sz="0" w:space="0" w:color="auto"/>
            <w:bottom w:val="none" w:sz="0" w:space="0" w:color="auto"/>
            <w:right w:val="none" w:sz="0" w:space="0" w:color="auto"/>
          </w:divBdr>
        </w:div>
        <w:div w:id="1651667030">
          <w:marLeft w:val="480"/>
          <w:marRight w:val="0"/>
          <w:marTop w:val="0"/>
          <w:marBottom w:val="0"/>
          <w:divBdr>
            <w:top w:val="none" w:sz="0" w:space="0" w:color="auto"/>
            <w:left w:val="none" w:sz="0" w:space="0" w:color="auto"/>
            <w:bottom w:val="none" w:sz="0" w:space="0" w:color="auto"/>
            <w:right w:val="none" w:sz="0" w:space="0" w:color="auto"/>
          </w:divBdr>
        </w:div>
        <w:div w:id="1270813163">
          <w:marLeft w:val="480"/>
          <w:marRight w:val="0"/>
          <w:marTop w:val="0"/>
          <w:marBottom w:val="0"/>
          <w:divBdr>
            <w:top w:val="none" w:sz="0" w:space="0" w:color="auto"/>
            <w:left w:val="none" w:sz="0" w:space="0" w:color="auto"/>
            <w:bottom w:val="none" w:sz="0" w:space="0" w:color="auto"/>
            <w:right w:val="none" w:sz="0" w:space="0" w:color="auto"/>
          </w:divBdr>
        </w:div>
        <w:div w:id="1820533963">
          <w:marLeft w:val="480"/>
          <w:marRight w:val="0"/>
          <w:marTop w:val="0"/>
          <w:marBottom w:val="0"/>
          <w:divBdr>
            <w:top w:val="none" w:sz="0" w:space="0" w:color="auto"/>
            <w:left w:val="none" w:sz="0" w:space="0" w:color="auto"/>
            <w:bottom w:val="none" w:sz="0" w:space="0" w:color="auto"/>
            <w:right w:val="none" w:sz="0" w:space="0" w:color="auto"/>
          </w:divBdr>
        </w:div>
        <w:div w:id="2143183715">
          <w:marLeft w:val="480"/>
          <w:marRight w:val="0"/>
          <w:marTop w:val="0"/>
          <w:marBottom w:val="0"/>
          <w:divBdr>
            <w:top w:val="none" w:sz="0" w:space="0" w:color="auto"/>
            <w:left w:val="none" w:sz="0" w:space="0" w:color="auto"/>
            <w:bottom w:val="none" w:sz="0" w:space="0" w:color="auto"/>
            <w:right w:val="none" w:sz="0" w:space="0" w:color="auto"/>
          </w:divBdr>
        </w:div>
        <w:div w:id="2139370894">
          <w:marLeft w:val="480"/>
          <w:marRight w:val="0"/>
          <w:marTop w:val="0"/>
          <w:marBottom w:val="0"/>
          <w:divBdr>
            <w:top w:val="none" w:sz="0" w:space="0" w:color="auto"/>
            <w:left w:val="none" w:sz="0" w:space="0" w:color="auto"/>
            <w:bottom w:val="none" w:sz="0" w:space="0" w:color="auto"/>
            <w:right w:val="none" w:sz="0" w:space="0" w:color="auto"/>
          </w:divBdr>
        </w:div>
        <w:div w:id="846091626">
          <w:marLeft w:val="480"/>
          <w:marRight w:val="0"/>
          <w:marTop w:val="0"/>
          <w:marBottom w:val="0"/>
          <w:divBdr>
            <w:top w:val="none" w:sz="0" w:space="0" w:color="auto"/>
            <w:left w:val="none" w:sz="0" w:space="0" w:color="auto"/>
            <w:bottom w:val="none" w:sz="0" w:space="0" w:color="auto"/>
            <w:right w:val="none" w:sz="0" w:space="0" w:color="auto"/>
          </w:divBdr>
        </w:div>
        <w:div w:id="1812021478">
          <w:marLeft w:val="480"/>
          <w:marRight w:val="0"/>
          <w:marTop w:val="0"/>
          <w:marBottom w:val="0"/>
          <w:divBdr>
            <w:top w:val="none" w:sz="0" w:space="0" w:color="auto"/>
            <w:left w:val="none" w:sz="0" w:space="0" w:color="auto"/>
            <w:bottom w:val="none" w:sz="0" w:space="0" w:color="auto"/>
            <w:right w:val="none" w:sz="0" w:space="0" w:color="auto"/>
          </w:divBdr>
        </w:div>
        <w:div w:id="1675953751">
          <w:marLeft w:val="480"/>
          <w:marRight w:val="0"/>
          <w:marTop w:val="0"/>
          <w:marBottom w:val="0"/>
          <w:divBdr>
            <w:top w:val="none" w:sz="0" w:space="0" w:color="auto"/>
            <w:left w:val="none" w:sz="0" w:space="0" w:color="auto"/>
            <w:bottom w:val="none" w:sz="0" w:space="0" w:color="auto"/>
            <w:right w:val="none" w:sz="0" w:space="0" w:color="auto"/>
          </w:divBdr>
        </w:div>
        <w:div w:id="922450262">
          <w:marLeft w:val="480"/>
          <w:marRight w:val="0"/>
          <w:marTop w:val="0"/>
          <w:marBottom w:val="0"/>
          <w:divBdr>
            <w:top w:val="none" w:sz="0" w:space="0" w:color="auto"/>
            <w:left w:val="none" w:sz="0" w:space="0" w:color="auto"/>
            <w:bottom w:val="none" w:sz="0" w:space="0" w:color="auto"/>
            <w:right w:val="none" w:sz="0" w:space="0" w:color="auto"/>
          </w:divBdr>
        </w:div>
        <w:div w:id="1908764984">
          <w:marLeft w:val="480"/>
          <w:marRight w:val="0"/>
          <w:marTop w:val="0"/>
          <w:marBottom w:val="0"/>
          <w:divBdr>
            <w:top w:val="none" w:sz="0" w:space="0" w:color="auto"/>
            <w:left w:val="none" w:sz="0" w:space="0" w:color="auto"/>
            <w:bottom w:val="none" w:sz="0" w:space="0" w:color="auto"/>
            <w:right w:val="none" w:sz="0" w:space="0" w:color="auto"/>
          </w:divBdr>
        </w:div>
        <w:div w:id="664746242">
          <w:marLeft w:val="480"/>
          <w:marRight w:val="0"/>
          <w:marTop w:val="0"/>
          <w:marBottom w:val="0"/>
          <w:divBdr>
            <w:top w:val="none" w:sz="0" w:space="0" w:color="auto"/>
            <w:left w:val="none" w:sz="0" w:space="0" w:color="auto"/>
            <w:bottom w:val="none" w:sz="0" w:space="0" w:color="auto"/>
            <w:right w:val="none" w:sz="0" w:space="0" w:color="auto"/>
          </w:divBdr>
        </w:div>
        <w:div w:id="497186171">
          <w:marLeft w:val="480"/>
          <w:marRight w:val="0"/>
          <w:marTop w:val="0"/>
          <w:marBottom w:val="0"/>
          <w:divBdr>
            <w:top w:val="none" w:sz="0" w:space="0" w:color="auto"/>
            <w:left w:val="none" w:sz="0" w:space="0" w:color="auto"/>
            <w:bottom w:val="none" w:sz="0" w:space="0" w:color="auto"/>
            <w:right w:val="none" w:sz="0" w:space="0" w:color="auto"/>
          </w:divBdr>
        </w:div>
      </w:divsChild>
    </w:div>
    <w:div w:id="353967779">
      <w:bodyDiv w:val="1"/>
      <w:marLeft w:val="0"/>
      <w:marRight w:val="0"/>
      <w:marTop w:val="0"/>
      <w:marBottom w:val="0"/>
      <w:divBdr>
        <w:top w:val="none" w:sz="0" w:space="0" w:color="auto"/>
        <w:left w:val="none" w:sz="0" w:space="0" w:color="auto"/>
        <w:bottom w:val="none" w:sz="0" w:space="0" w:color="auto"/>
        <w:right w:val="none" w:sz="0" w:space="0" w:color="auto"/>
      </w:divBdr>
    </w:div>
    <w:div w:id="355277011">
      <w:bodyDiv w:val="1"/>
      <w:marLeft w:val="0"/>
      <w:marRight w:val="0"/>
      <w:marTop w:val="0"/>
      <w:marBottom w:val="0"/>
      <w:divBdr>
        <w:top w:val="none" w:sz="0" w:space="0" w:color="auto"/>
        <w:left w:val="none" w:sz="0" w:space="0" w:color="auto"/>
        <w:bottom w:val="none" w:sz="0" w:space="0" w:color="auto"/>
        <w:right w:val="none" w:sz="0" w:space="0" w:color="auto"/>
      </w:divBdr>
    </w:div>
    <w:div w:id="359010134">
      <w:bodyDiv w:val="1"/>
      <w:marLeft w:val="0"/>
      <w:marRight w:val="0"/>
      <w:marTop w:val="0"/>
      <w:marBottom w:val="0"/>
      <w:divBdr>
        <w:top w:val="none" w:sz="0" w:space="0" w:color="auto"/>
        <w:left w:val="none" w:sz="0" w:space="0" w:color="auto"/>
        <w:bottom w:val="none" w:sz="0" w:space="0" w:color="auto"/>
        <w:right w:val="none" w:sz="0" w:space="0" w:color="auto"/>
      </w:divBdr>
    </w:div>
    <w:div w:id="360938312">
      <w:bodyDiv w:val="1"/>
      <w:marLeft w:val="0"/>
      <w:marRight w:val="0"/>
      <w:marTop w:val="0"/>
      <w:marBottom w:val="0"/>
      <w:divBdr>
        <w:top w:val="none" w:sz="0" w:space="0" w:color="auto"/>
        <w:left w:val="none" w:sz="0" w:space="0" w:color="auto"/>
        <w:bottom w:val="none" w:sz="0" w:space="0" w:color="auto"/>
        <w:right w:val="none" w:sz="0" w:space="0" w:color="auto"/>
      </w:divBdr>
    </w:div>
    <w:div w:id="364184558">
      <w:bodyDiv w:val="1"/>
      <w:marLeft w:val="0"/>
      <w:marRight w:val="0"/>
      <w:marTop w:val="0"/>
      <w:marBottom w:val="0"/>
      <w:divBdr>
        <w:top w:val="none" w:sz="0" w:space="0" w:color="auto"/>
        <w:left w:val="none" w:sz="0" w:space="0" w:color="auto"/>
        <w:bottom w:val="none" w:sz="0" w:space="0" w:color="auto"/>
        <w:right w:val="none" w:sz="0" w:space="0" w:color="auto"/>
      </w:divBdr>
      <w:divsChild>
        <w:div w:id="1188177754">
          <w:marLeft w:val="480"/>
          <w:marRight w:val="0"/>
          <w:marTop w:val="0"/>
          <w:marBottom w:val="0"/>
          <w:divBdr>
            <w:top w:val="none" w:sz="0" w:space="0" w:color="auto"/>
            <w:left w:val="none" w:sz="0" w:space="0" w:color="auto"/>
            <w:bottom w:val="none" w:sz="0" w:space="0" w:color="auto"/>
            <w:right w:val="none" w:sz="0" w:space="0" w:color="auto"/>
          </w:divBdr>
        </w:div>
        <w:div w:id="1097097228">
          <w:marLeft w:val="480"/>
          <w:marRight w:val="0"/>
          <w:marTop w:val="0"/>
          <w:marBottom w:val="0"/>
          <w:divBdr>
            <w:top w:val="none" w:sz="0" w:space="0" w:color="auto"/>
            <w:left w:val="none" w:sz="0" w:space="0" w:color="auto"/>
            <w:bottom w:val="none" w:sz="0" w:space="0" w:color="auto"/>
            <w:right w:val="none" w:sz="0" w:space="0" w:color="auto"/>
          </w:divBdr>
        </w:div>
        <w:div w:id="1081293140">
          <w:marLeft w:val="480"/>
          <w:marRight w:val="0"/>
          <w:marTop w:val="0"/>
          <w:marBottom w:val="0"/>
          <w:divBdr>
            <w:top w:val="none" w:sz="0" w:space="0" w:color="auto"/>
            <w:left w:val="none" w:sz="0" w:space="0" w:color="auto"/>
            <w:bottom w:val="none" w:sz="0" w:space="0" w:color="auto"/>
            <w:right w:val="none" w:sz="0" w:space="0" w:color="auto"/>
          </w:divBdr>
        </w:div>
        <w:div w:id="1581913615">
          <w:marLeft w:val="480"/>
          <w:marRight w:val="0"/>
          <w:marTop w:val="0"/>
          <w:marBottom w:val="0"/>
          <w:divBdr>
            <w:top w:val="none" w:sz="0" w:space="0" w:color="auto"/>
            <w:left w:val="none" w:sz="0" w:space="0" w:color="auto"/>
            <w:bottom w:val="none" w:sz="0" w:space="0" w:color="auto"/>
            <w:right w:val="none" w:sz="0" w:space="0" w:color="auto"/>
          </w:divBdr>
        </w:div>
        <w:div w:id="1453817855">
          <w:marLeft w:val="480"/>
          <w:marRight w:val="0"/>
          <w:marTop w:val="0"/>
          <w:marBottom w:val="0"/>
          <w:divBdr>
            <w:top w:val="none" w:sz="0" w:space="0" w:color="auto"/>
            <w:left w:val="none" w:sz="0" w:space="0" w:color="auto"/>
            <w:bottom w:val="none" w:sz="0" w:space="0" w:color="auto"/>
            <w:right w:val="none" w:sz="0" w:space="0" w:color="auto"/>
          </w:divBdr>
        </w:div>
        <w:div w:id="1993949357">
          <w:marLeft w:val="480"/>
          <w:marRight w:val="0"/>
          <w:marTop w:val="0"/>
          <w:marBottom w:val="0"/>
          <w:divBdr>
            <w:top w:val="none" w:sz="0" w:space="0" w:color="auto"/>
            <w:left w:val="none" w:sz="0" w:space="0" w:color="auto"/>
            <w:bottom w:val="none" w:sz="0" w:space="0" w:color="auto"/>
            <w:right w:val="none" w:sz="0" w:space="0" w:color="auto"/>
          </w:divBdr>
        </w:div>
        <w:div w:id="1452475218">
          <w:marLeft w:val="480"/>
          <w:marRight w:val="0"/>
          <w:marTop w:val="0"/>
          <w:marBottom w:val="0"/>
          <w:divBdr>
            <w:top w:val="none" w:sz="0" w:space="0" w:color="auto"/>
            <w:left w:val="none" w:sz="0" w:space="0" w:color="auto"/>
            <w:bottom w:val="none" w:sz="0" w:space="0" w:color="auto"/>
            <w:right w:val="none" w:sz="0" w:space="0" w:color="auto"/>
          </w:divBdr>
        </w:div>
        <w:div w:id="1903715745">
          <w:marLeft w:val="480"/>
          <w:marRight w:val="0"/>
          <w:marTop w:val="0"/>
          <w:marBottom w:val="0"/>
          <w:divBdr>
            <w:top w:val="none" w:sz="0" w:space="0" w:color="auto"/>
            <w:left w:val="none" w:sz="0" w:space="0" w:color="auto"/>
            <w:bottom w:val="none" w:sz="0" w:space="0" w:color="auto"/>
            <w:right w:val="none" w:sz="0" w:space="0" w:color="auto"/>
          </w:divBdr>
        </w:div>
        <w:div w:id="1924993699">
          <w:marLeft w:val="480"/>
          <w:marRight w:val="0"/>
          <w:marTop w:val="0"/>
          <w:marBottom w:val="0"/>
          <w:divBdr>
            <w:top w:val="none" w:sz="0" w:space="0" w:color="auto"/>
            <w:left w:val="none" w:sz="0" w:space="0" w:color="auto"/>
            <w:bottom w:val="none" w:sz="0" w:space="0" w:color="auto"/>
            <w:right w:val="none" w:sz="0" w:space="0" w:color="auto"/>
          </w:divBdr>
        </w:div>
        <w:div w:id="343213139">
          <w:marLeft w:val="480"/>
          <w:marRight w:val="0"/>
          <w:marTop w:val="0"/>
          <w:marBottom w:val="0"/>
          <w:divBdr>
            <w:top w:val="none" w:sz="0" w:space="0" w:color="auto"/>
            <w:left w:val="none" w:sz="0" w:space="0" w:color="auto"/>
            <w:bottom w:val="none" w:sz="0" w:space="0" w:color="auto"/>
            <w:right w:val="none" w:sz="0" w:space="0" w:color="auto"/>
          </w:divBdr>
        </w:div>
        <w:div w:id="1513179442">
          <w:marLeft w:val="480"/>
          <w:marRight w:val="0"/>
          <w:marTop w:val="0"/>
          <w:marBottom w:val="0"/>
          <w:divBdr>
            <w:top w:val="none" w:sz="0" w:space="0" w:color="auto"/>
            <w:left w:val="none" w:sz="0" w:space="0" w:color="auto"/>
            <w:bottom w:val="none" w:sz="0" w:space="0" w:color="auto"/>
            <w:right w:val="none" w:sz="0" w:space="0" w:color="auto"/>
          </w:divBdr>
        </w:div>
        <w:div w:id="850139943">
          <w:marLeft w:val="480"/>
          <w:marRight w:val="0"/>
          <w:marTop w:val="0"/>
          <w:marBottom w:val="0"/>
          <w:divBdr>
            <w:top w:val="none" w:sz="0" w:space="0" w:color="auto"/>
            <w:left w:val="none" w:sz="0" w:space="0" w:color="auto"/>
            <w:bottom w:val="none" w:sz="0" w:space="0" w:color="auto"/>
            <w:right w:val="none" w:sz="0" w:space="0" w:color="auto"/>
          </w:divBdr>
        </w:div>
        <w:div w:id="707267868">
          <w:marLeft w:val="480"/>
          <w:marRight w:val="0"/>
          <w:marTop w:val="0"/>
          <w:marBottom w:val="0"/>
          <w:divBdr>
            <w:top w:val="none" w:sz="0" w:space="0" w:color="auto"/>
            <w:left w:val="none" w:sz="0" w:space="0" w:color="auto"/>
            <w:bottom w:val="none" w:sz="0" w:space="0" w:color="auto"/>
            <w:right w:val="none" w:sz="0" w:space="0" w:color="auto"/>
          </w:divBdr>
        </w:div>
        <w:div w:id="2101094430">
          <w:marLeft w:val="480"/>
          <w:marRight w:val="0"/>
          <w:marTop w:val="0"/>
          <w:marBottom w:val="0"/>
          <w:divBdr>
            <w:top w:val="none" w:sz="0" w:space="0" w:color="auto"/>
            <w:left w:val="none" w:sz="0" w:space="0" w:color="auto"/>
            <w:bottom w:val="none" w:sz="0" w:space="0" w:color="auto"/>
            <w:right w:val="none" w:sz="0" w:space="0" w:color="auto"/>
          </w:divBdr>
        </w:div>
        <w:div w:id="187527871">
          <w:marLeft w:val="480"/>
          <w:marRight w:val="0"/>
          <w:marTop w:val="0"/>
          <w:marBottom w:val="0"/>
          <w:divBdr>
            <w:top w:val="none" w:sz="0" w:space="0" w:color="auto"/>
            <w:left w:val="none" w:sz="0" w:space="0" w:color="auto"/>
            <w:bottom w:val="none" w:sz="0" w:space="0" w:color="auto"/>
            <w:right w:val="none" w:sz="0" w:space="0" w:color="auto"/>
          </w:divBdr>
        </w:div>
        <w:div w:id="920259924">
          <w:marLeft w:val="480"/>
          <w:marRight w:val="0"/>
          <w:marTop w:val="0"/>
          <w:marBottom w:val="0"/>
          <w:divBdr>
            <w:top w:val="none" w:sz="0" w:space="0" w:color="auto"/>
            <w:left w:val="none" w:sz="0" w:space="0" w:color="auto"/>
            <w:bottom w:val="none" w:sz="0" w:space="0" w:color="auto"/>
            <w:right w:val="none" w:sz="0" w:space="0" w:color="auto"/>
          </w:divBdr>
        </w:div>
        <w:div w:id="1577326902">
          <w:marLeft w:val="480"/>
          <w:marRight w:val="0"/>
          <w:marTop w:val="0"/>
          <w:marBottom w:val="0"/>
          <w:divBdr>
            <w:top w:val="none" w:sz="0" w:space="0" w:color="auto"/>
            <w:left w:val="none" w:sz="0" w:space="0" w:color="auto"/>
            <w:bottom w:val="none" w:sz="0" w:space="0" w:color="auto"/>
            <w:right w:val="none" w:sz="0" w:space="0" w:color="auto"/>
          </w:divBdr>
        </w:div>
        <w:div w:id="1066954352">
          <w:marLeft w:val="480"/>
          <w:marRight w:val="0"/>
          <w:marTop w:val="0"/>
          <w:marBottom w:val="0"/>
          <w:divBdr>
            <w:top w:val="none" w:sz="0" w:space="0" w:color="auto"/>
            <w:left w:val="none" w:sz="0" w:space="0" w:color="auto"/>
            <w:bottom w:val="none" w:sz="0" w:space="0" w:color="auto"/>
            <w:right w:val="none" w:sz="0" w:space="0" w:color="auto"/>
          </w:divBdr>
        </w:div>
        <w:div w:id="1838811489">
          <w:marLeft w:val="480"/>
          <w:marRight w:val="0"/>
          <w:marTop w:val="0"/>
          <w:marBottom w:val="0"/>
          <w:divBdr>
            <w:top w:val="none" w:sz="0" w:space="0" w:color="auto"/>
            <w:left w:val="none" w:sz="0" w:space="0" w:color="auto"/>
            <w:bottom w:val="none" w:sz="0" w:space="0" w:color="auto"/>
            <w:right w:val="none" w:sz="0" w:space="0" w:color="auto"/>
          </w:divBdr>
        </w:div>
        <w:div w:id="1676375385">
          <w:marLeft w:val="480"/>
          <w:marRight w:val="0"/>
          <w:marTop w:val="0"/>
          <w:marBottom w:val="0"/>
          <w:divBdr>
            <w:top w:val="none" w:sz="0" w:space="0" w:color="auto"/>
            <w:left w:val="none" w:sz="0" w:space="0" w:color="auto"/>
            <w:bottom w:val="none" w:sz="0" w:space="0" w:color="auto"/>
            <w:right w:val="none" w:sz="0" w:space="0" w:color="auto"/>
          </w:divBdr>
        </w:div>
        <w:div w:id="16197869">
          <w:marLeft w:val="480"/>
          <w:marRight w:val="0"/>
          <w:marTop w:val="0"/>
          <w:marBottom w:val="0"/>
          <w:divBdr>
            <w:top w:val="none" w:sz="0" w:space="0" w:color="auto"/>
            <w:left w:val="none" w:sz="0" w:space="0" w:color="auto"/>
            <w:bottom w:val="none" w:sz="0" w:space="0" w:color="auto"/>
            <w:right w:val="none" w:sz="0" w:space="0" w:color="auto"/>
          </w:divBdr>
        </w:div>
        <w:div w:id="828130408">
          <w:marLeft w:val="480"/>
          <w:marRight w:val="0"/>
          <w:marTop w:val="0"/>
          <w:marBottom w:val="0"/>
          <w:divBdr>
            <w:top w:val="none" w:sz="0" w:space="0" w:color="auto"/>
            <w:left w:val="none" w:sz="0" w:space="0" w:color="auto"/>
            <w:bottom w:val="none" w:sz="0" w:space="0" w:color="auto"/>
            <w:right w:val="none" w:sz="0" w:space="0" w:color="auto"/>
          </w:divBdr>
        </w:div>
        <w:div w:id="1967814509">
          <w:marLeft w:val="480"/>
          <w:marRight w:val="0"/>
          <w:marTop w:val="0"/>
          <w:marBottom w:val="0"/>
          <w:divBdr>
            <w:top w:val="none" w:sz="0" w:space="0" w:color="auto"/>
            <w:left w:val="none" w:sz="0" w:space="0" w:color="auto"/>
            <w:bottom w:val="none" w:sz="0" w:space="0" w:color="auto"/>
            <w:right w:val="none" w:sz="0" w:space="0" w:color="auto"/>
          </w:divBdr>
        </w:div>
        <w:div w:id="796946002">
          <w:marLeft w:val="480"/>
          <w:marRight w:val="0"/>
          <w:marTop w:val="0"/>
          <w:marBottom w:val="0"/>
          <w:divBdr>
            <w:top w:val="none" w:sz="0" w:space="0" w:color="auto"/>
            <w:left w:val="none" w:sz="0" w:space="0" w:color="auto"/>
            <w:bottom w:val="none" w:sz="0" w:space="0" w:color="auto"/>
            <w:right w:val="none" w:sz="0" w:space="0" w:color="auto"/>
          </w:divBdr>
        </w:div>
        <w:div w:id="1834370661">
          <w:marLeft w:val="480"/>
          <w:marRight w:val="0"/>
          <w:marTop w:val="0"/>
          <w:marBottom w:val="0"/>
          <w:divBdr>
            <w:top w:val="none" w:sz="0" w:space="0" w:color="auto"/>
            <w:left w:val="none" w:sz="0" w:space="0" w:color="auto"/>
            <w:bottom w:val="none" w:sz="0" w:space="0" w:color="auto"/>
            <w:right w:val="none" w:sz="0" w:space="0" w:color="auto"/>
          </w:divBdr>
        </w:div>
        <w:div w:id="1075860116">
          <w:marLeft w:val="480"/>
          <w:marRight w:val="0"/>
          <w:marTop w:val="0"/>
          <w:marBottom w:val="0"/>
          <w:divBdr>
            <w:top w:val="none" w:sz="0" w:space="0" w:color="auto"/>
            <w:left w:val="none" w:sz="0" w:space="0" w:color="auto"/>
            <w:bottom w:val="none" w:sz="0" w:space="0" w:color="auto"/>
            <w:right w:val="none" w:sz="0" w:space="0" w:color="auto"/>
          </w:divBdr>
        </w:div>
        <w:div w:id="569273490">
          <w:marLeft w:val="480"/>
          <w:marRight w:val="0"/>
          <w:marTop w:val="0"/>
          <w:marBottom w:val="0"/>
          <w:divBdr>
            <w:top w:val="none" w:sz="0" w:space="0" w:color="auto"/>
            <w:left w:val="none" w:sz="0" w:space="0" w:color="auto"/>
            <w:bottom w:val="none" w:sz="0" w:space="0" w:color="auto"/>
            <w:right w:val="none" w:sz="0" w:space="0" w:color="auto"/>
          </w:divBdr>
        </w:div>
        <w:div w:id="1323701629">
          <w:marLeft w:val="480"/>
          <w:marRight w:val="0"/>
          <w:marTop w:val="0"/>
          <w:marBottom w:val="0"/>
          <w:divBdr>
            <w:top w:val="none" w:sz="0" w:space="0" w:color="auto"/>
            <w:left w:val="none" w:sz="0" w:space="0" w:color="auto"/>
            <w:bottom w:val="none" w:sz="0" w:space="0" w:color="auto"/>
            <w:right w:val="none" w:sz="0" w:space="0" w:color="auto"/>
          </w:divBdr>
        </w:div>
        <w:div w:id="2008753516">
          <w:marLeft w:val="480"/>
          <w:marRight w:val="0"/>
          <w:marTop w:val="0"/>
          <w:marBottom w:val="0"/>
          <w:divBdr>
            <w:top w:val="none" w:sz="0" w:space="0" w:color="auto"/>
            <w:left w:val="none" w:sz="0" w:space="0" w:color="auto"/>
            <w:bottom w:val="none" w:sz="0" w:space="0" w:color="auto"/>
            <w:right w:val="none" w:sz="0" w:space="0" w:color="auto"/>
          </w:divBdr>
        </w:div>
        <w:div w:id="891770824">
          <w:marLeft w:val="480"/>
          <w:marRight w:val="0"/>
          <w:marTop w:val="0"/>
          <w:marBottom w:val="0"/>
          <w:divBdr>
            <w:top w:val="none" w:sz="0" w:space="0" w:color="auto"/>
            <w:left w:val="none" w:sz="0" w:space="0" w:color="auto"/>
            <w:bottom w:val="none" w:sz="0" w:space="0" w:color="auto"/>
            <w:right w:val="none" w:sz="0" w:space="0" w:color="auto"/>
          </w:divBdr>
        </w:div>
        <w:div w:id="832183904">
          <w:marLeft w:val="480"/>
          <w:marRight w:val="0"/>
          <w:marTop w:val="0"/>
          <w:marBottom w:val="0"/>
          <w:divBdr>
            <w:top w:val="none" w:sz="0" w:space="0" w:color="auto"/>
            <w:left w:val="none" w:sz="0" w:space="0" w:color="auto"/>
            <w:bottom w:val="none" w:sz="0" w:space="0" w:color="auto"/>
            <w:right w:val="none" w:sz="0" w:space="0" w:color="auto"/>
          </w:divBdr>
        </w:div>
        <w:div w:id="1743066019">
          <w:marLeft w:val="480"/>
          <w:marRight w:val="0"/>
          <w:marTop w:val="0"/>
          <w:marBottom w:val="0"/>
          <w:divBdr>
            <w:top w:val="none" w:sz="0" w:space="0" w:color="auto"/>
            <w:left w:val="none" w:sz="0" w:space="0" w:color="auto"/>
            <w:bottom w:val="none" w:sz="0" w:space="0" w:color="auto"/>
            <w:right w:val="none" w:sz="0" w:space="0" w:color="auto"/>
          </w:divBdr>
        </w:div>
        <w:div w:id="1888833951">
          <w:marLeft w:val="480"/>
          <w:marRight w:val="0"/>
          <w:marTop w:val="0"/>
          <w:marBottom w:val="0"/>
          <w:divBdr>
            <w:top w:val="none" w:sz="0" w:space="0" w:color="auto"/>
            <w:left w:val="none" w:sz="0" w:space="0" w:color="auto"/>
            <w:bottom w:val="none" w:sz="0" w:space="0" w:color="auto"/>
            <w:right w:val="none" w:sz="0" w:space="0" w:color="auto"/>
          </w:divBdr>
        </w:div>
        <w:div w:id="1658075437">
          <w:marLeft w:val="480"/>
          <w:marRight w:val="0"/>
          <w:marTop w:val="0"/>
          <w:marBottom w:val="0"/>
          <w:divBdr>
            <w:top w:val="none" w:sz="0" w:space="0" w:color="auto"/>
            <w:left w:val="none" w:sz="0" w:space="0" w:color="auto"/>
            <w:bottom w:val="none" w:sz="0" w:space="0" w:color="auto"/>
            <w:right w:val="none" w:sz="0" w:space="0" w:color="auto"/>
          </w:divBdr>
        </w:div>
        <w:div w:id="168176893">
          <w:marLeft w:val="480"/>
          <w:marRight w:val="0"/>
          <w:marTop w:val="0"/>
          <w:marBottom w:val="0"/>
          <w:divBdr>
            <w:top w:val="none" w:sz="0" w:space="0" w:color="auto"/>
            <w:left w:val="none" w:sz="0" w:space="0" w:color="auto"/>
            <w:bottom w:val="none" w:sz="0" w:space="0" w:color="auto"/>
            <w:right w:val="none" w:sz="0" w:space="0" w:color="auto"/>
          </w:divBdr>
        </w:div>
        <w:div w:id="40981214">
          <w:marLeft w:val="480"/>
          <w:marRight w:val="0"/>
          <w:marTop w:val="0"/>
          <w:marBottom w:val="0"/>
          <w:divBdr>
            <w:top w:val="none" w:sz="0" w:space="0" w:color="auto"/>
            <w:left w:val="none" w:sz="0" w:space="0" w:color="auto"/>
            <w:bottom w:val="none" w:sz="0" w:space="0" w:color="auto"/>
            <w:right w:val="none" w:sz="0" w:space="0" w:color="auto"/>
          </w:divBdr>
        </w:div>
        <w:div w:id="890267354">
          <w:marLeft w:val="480"/>
          <w:marRight w:val="0"/>
          <w:marTop w:val="0"/>
          <w:marBottom w:val="0"/>
          <w:divBdr>
            <w:top w:val="none" w:sz="0" w:space="0" w:color="auto"/>
            <w:left w:val="none" w:sz="0" w:space="0" w:color="auto"/>
            <w:bottom w:val="none" w:sz="0" w:space="0" w:color="auto"/>
            <w:right w:val="none" w:sz="0" w:space="0" w:color="auto"/>
          </w:divBdr>
        </w:div>
        <w:div w:id="1650356896">
          <w:marLeft w:val="480"/>
          <w:marRight w:val="0"/>
          <w:marTop w:val="0"/>
          <w:marBottom w:val="0"/>
          <w:divBdr>
            <w:top w:val="none" w:sz="0" w:space="0" w:color="auto"/>
            <w:left w:val="none" w:sz="0" w:space="0" w:color="auto"/>
            <w:bottom w:val="none" w:sz="0" w:space="0" w:color="auto"/>
            <w:right w:val="none" w:sz="0" w:space="0" w:color="auto"/>
          </w:divBdr>
        </w:div>
        <w:div w:id="302122670">
          <w:marLeft w:val="480"/>
          <w:marRight w:val="0"/>
          <w:marTop w:val="0"/>
          <w:marBottom w:val="0"/>
          <w:divBdr>
            <w:top w:val="none" w:sz="0" w:space="0" w:color="auto"/>
            <w:left w:val="none" w:sz="0" w:space="0" w:color="auto"/>
            <w:bottom w:val="none" w:sz="0" w:space="0" w:color="auto"/>
            <w:right w:val="none" w:sz="0" w:space="0" w:color="auto"/>
          </w:divBdr>
        </w:div>
        <w:div w:id="1241594805">
          <w:marLeft w:val="480"/>
          <w:marRight w:val="0"/>
          <w:marTop w:val="0"/>
          <w:marBottom w:val="0"/>
          <w:divBdr>
            <w:top w:val="none" w:sz="0" w:space="0" w:color="auto"/>
            <w:left w:val="none" w:sz="0" w:space="0" w:color="auto"/>
            <w:bottom w:val="none" w:sz="0" w:space="0" w:color="auto"/>
            <w:right w:val="none" w:sz="0" w:space="0" w:color="auto"/>
          </w:divBdr>
        </w:div>
        <w:div w:id="989015902">
          <w:marLeft w:val="480"/>
          <w:marRight w:val="0"/>
          <w:marTop w:val="0"/>
          <w:marBottom w:val="0"/>
          <w:divBdr>
            <w:top w:val="none" w:sz="0" w:space="0" w:color="auto"/>
            <w:left w:val="none" w:sz="0" w:space="0" w:color="auto"/>
            <w:bottom w:val="none" w:sz="0" w:space="0" w:color="auto"/>
            <w:right w:val="none" w:sz="0" w:space="0" w:color="auto"/>
          </w:divBdr>
        </w:div>
        <w:div w:id="830682840">
          <w:marLeft w:val="480"/>
          <w:marRight w:val="0"/>
          <w:marTop w:val="0"/>
          <w:marBottom w:val="0"/>
          <w:divBdr>
            <w:top w:val="none" w:sz="0" w:space="0" w:color="auto"/>
            <w:left w:val="none" w:sz="0" w:space="0" w:color="auto"/>
            <w:bottom w:val="none" w:sz="0" w:space="0" w:color="auto"/>
            <w:right w:val="none" w:sz="0" w:space="0" w:color="auto"/>
          </w:divBdr>
        </w:div>
        <w:div w:id="308174037">
          <w:marLeft w:val="480"/>
          <w:marRight w:val="0"/>
          <w:marTop w:val="0"/>
          <w:marBottom w:val="0"/>
          <w:divBdr>
            <w:top w:val="none" w:sz="0" w:space="0" w:color="auto"/>
            <w:left w:val="none" w:sz="0" w:space="0" w:color="auto"/>
            <w:bottom w:val="none" w:sz="0" w:space="0" w:color="auto"/>
            <w:right w:val="none" w:sz="0" w:space="0" w:color="auto"/>
          </w:divBdr>
        </w:div>
        <w:div w:id="134301943">
          <w:marLeft w:val="480"/>
          <w:marRight w:val="0"/>
          <w:marTop w:val="0"/>
          <w:marBottom w:val="0"/>
          <w:divBdr>
            <w:top w:val="none" w:sz="0" w:space="0" w:color="auto"/>
            <w:left w:val="none" w:sz="0" w:space="0" w:color="auto"/>
            <w:bottom w:val="none" w:sz="0" w:space="0" w:color="auto"/>
            <w:right w:val="none" w:sz="0" w:space="0" w:color="auto"/>
          </w:divBdr>
        </w:div>
        <w:div w:id="1281572052">
          <w:marLeft w:val="480"/>
          <w:marRight w:val="0"/>
          <w:marTop w:val="0"/>
          <w:marBottom w:val="0"/>
          <w:divBdr>
            <w:top w:val="none" w:sz="0" w:space="0" w:color="auto"/>
            <w:left w:val="none" w:sz="0" w:space="0" w:color="auto"/>
            <w:bottom w:val="none" w:sz="0" w:space="0" w:color="auto"/>
            <w:right w:val="none" w:sz="0" w:space="0" w:color="auto"/>
          </w:divBdr>
        </w:div>
        <w:div w:id="760835034">
          <w:marLeft w:val="480"/>
          <w:marRight w:val="0"/>
          <w:marTop w:val="0"/>
          <w:marBottom w:val="0"/>
          <w:divBdr>
            <w:top w:val="none" w:sz="0" w:space="0" w:color="auto"/>
            <w:left w:val="none" w:sz="0" w:space="0" w:color="auto"/>
            <w:bottom w:val="none" w:sz="0" w:space="0" w:color="auto"/>
            <w:right w:val="none" w:sz="0" w:space="0" w:color="auto"/>
          </w:divBdr>
        </w:div>
        <w:div w:id="692875569">
          <w:marLeft w:val="480"/>
          <w:marRight w:val="0"/>
          <w:marTop w:val="0"/>
          <w:marBottom w:val="0"/>
          <w:divBdr>
            <w:top w:val="none" w:sz="0" w:space="0" w:color="auto"/>
            <w:left w:val="none" w:sz="0" w:space="0" w:color="auto"/>
            <w:bottom w:val="none" w:sz="0" w:space="0" w:color="auto"/>
            <w:right w:val="none" w:sz="0" w:space="0" w:color="auto"/>
          </w:divBdr>
        </w:div>
        <w:div w:id="11615552">
          <w:marLeft w:val="480"/>
          <w:marRight w:val="0"/>
          <w:marTop w:val="0"/>
          <w:marBottom w:val="0"/>
          <w:divBdr>
            <w:top w:val="none" w:sz="0" w:space="0" w:color="auto"/>
            <w:left w:val="none" w:sz="0" w:space="0" w:color="auto"/>
            <w:bottom w:val="none" w:sz="0" w:space="0" w:color="auto"/>
            <w:right w:val="none" w:sz="0" w:space="0" w:color="auto"/>
          </w:divBdr>
        </w:div>
        <w:div w:id="1463693317">
          <w:marLeft w:val="480"/>
          <w:marRight w:val="0"/>
          <w:marTop w:val="0"/>
          <w:marBottom w:val="0"/>
          <w:divBdr>
            <w:top w:val="none" w:sz="0" w:space="0" w:color="auto"/>
            <w:left w:val="none" w:sz="0" w:space="0" w:color="auto"/>
            <w:bottom w:val="none" w:sz="0" w:space="0" w:color="auto"/>
            <w:right w:val="none" w:sz="0" w:space="0" w:color="auto"/>
          </w:divBdr>
        </w:div>
        <w:div w:id="1228491836">
          <w:marLeft w:val="480"/>
          <w:marRight w:val="0"/>
          <w:marTop w:val="0"/>
          <w:marBottom w:val="0"/>
          <w:divBdr>
            <w:top w:val="none" w:sz="0" w:space="0" w:color="auto"/>
            <w:left w:val="none" w:sz="0" w:space="0" w:color="auto"/>
            <w:bottom w:val="none" w:sz="0" w:space="0" w:color="auto"/>
            <w:right w:val="none" w:sz="0" w:space="0" w:color="auto"/>
          </w:divBdr>
        </w:div>
        <w:div w:id="887106441">
          <w:marLeft w:val="480"/>
          <w:marRight w:val="0"/>
          <w:marTop w:val="0"/>
          <w:marBottom w:val="0"/>
          <w:divBdr>
            <w:top w:val="none" w:sz="0" w:space="0" w:color="auto"/>
            <w:left w:val="none" w:sz="0" w:space="0" w:color="auto"/>
            <w:bottom w:val="none" w:sz="0" w:space="0" w:color="auto"/>
            <w:right w:val="none" w:sz="0" w:space="0" w:color="auto"/>
          </w:divBdr>
        </w:div>
        <w:div w:id="1304506823">
          <w:marLeft w:val="480"/>
          <w:marRight w:val="0"/>
          <w:marTop w:val="0"/>
          <w:marBottom w:val="0"/>
          <w:divBdr>
            <w:top w:val="none" w:sz="0" w:space="0" w:color="auto"/>
            <w:left w:val="none" w:sz="0" w:space="0" w:color="auto"/>
            <w:bottom w:val="none" w:sz="0" w:space="0" w:color="auto"/>
            <w:right w:val="none" w:sz="0" w:space="0" w:color="auto"/>
          </w:divBdr>
        </w:div>
        <w:div w:id="1117213360">
          <w:marLeft w:val="480"/>
          <w:marRight w:val="0"/>
          <w:marTop w:val="0"/>
          <w:marBottom w:val="0"/>
          <w:divBdr>
            <w:top w:val="none" w:sz="0" w:space="0" w:color="auto"/>
            <w:left w:val="none" w:sz="0" w:space="0" w:color="auto"/>
            <w:bottom w:val="none" w:sz="0" w:space="0" w:color="auto"/>
            <w:right w:val="none" w:sz="0" w:space="0" w:color="auto"/>
          </w:divBdr>
        </w:div>
        <w:div w:id="1313024237">
          <w:marLeft w:val="480"/>
          <w:marRight w:val="0"/>
          <w:marTop w:val="0"/>
          <w:marBottom w:val="0"/>
          <w:divBdr>
            <w:top w:val="none" w:sz="0" w:space="0" w:color="auto"/>
            <w:left w:val="none" w:sz="0" w:space="0" w:color="auto"/>
            <w:bottom w:val="none" w:sz="0" w:space="0" w:color="auto"/>
            <w:right w:val="none" w:sz="0" w:space="0" w:color="auto"/>
          </w:divBdr>
        </w:div>
        <w:div w:id="850683483">
          <w:marLeft w:val="480"/>
          <w:marRight w:val="0"/>
          <w:marTop w:val="0"/>
          <w:marBottom w:val="0"/>
          <w:divBdr>
            <w:top w:val="none" w:sz="0" w:space="0" w:color="auto"/>
            <w:left w:val="none" w:sz="0" w:space="0" w:color="auto"/>
            <w:bottom w:val="none" w:sz="0" w:space="0" w:color="auto"/>
            <w:right w:val="none" w:sz="0" w:space="0" w:color="auto"/>
          </w:divBdr>
        </w:div>
        <w:div w:id="1484664026">
          <w:marLeft w:val="480"/>
          <w:marRight w:val="0"/>
          <w:marTop w:val="0"/>
          <w:marBottom w:val="0"/>
          <w:divBdr>
            <w:top w:val="none" w:sz="0" w:space="0" w:color="auto"/>
            <w:left w:val="none" w:sz="0" w:space="0" w:color="auto"/>
            <w:bottom w:val="none" w:sz="0" w:space="0" w:color="auto"/>
            <w:right w:val="none" w:sz="0" w:space="0" w:color="auto"/>
          </w:divBdr>
        </w:div>
        <w:div w:id="749084173">
          <w:marLeft w:val="480"/>
          <w:marRight w:val="0"/>
          <w:marTop w:val="0"/>
          <w:marBottom w:val="0"/>
          <w:divBdr>
            <w:top w:val="none" w:sz="0" w:space="0" w:color="auto"/>
            <w:left w:val="none" w:sz="0" w:space="0" w:color="auto"/>
            <w:bottom w:val="none" w:sz="0" w:space="0" w:color="auto"/>
            <w:right w:val="none" w:sz="0" w:space="0" w:color="auto"/>
          </w:divBdr>
        </w:div>
        <w:div w:id="1556234837">
          <w:marLeft w:val="480"/>
          <w:marRight w:val="0"/>
          <w:marTop w:val="0"/>
          <w:marBottom w:val="0"/>
          <w:divBdr>
            <w:top w:val="none" w:sz="0" w:space="0" w:color="auto"/>
            <w:left w:val="none" w:sz="0" w:space="0" w:color="auto"/>
            <w:bottom w:val="none" w:sz="0" w:space="0" w:color="auto"/>
            <w:right w:val="none" w:sz="0" w:space="0" w:color="auto"/>
          </w:divBdr>
        </w:div>
        <w:div w:id="1111558690">
          <w:marLeft w:val="480"/>
          <w:marRight w:val="0"/>
          <w:marTop w:val="0"/>
          <w:marBottom w:val="0"/>
          <w:divBdr>
            <w:top w:val="none" w:sz="0" w:space="0" w:color="auto"/>
            <w:left w:val="none" w:sz="0" w:space="0" w:color="auto"/>
            <w:bottom w:val="none" w:sz="0" w:space="0" w:color="auto"/>
            <w:right w:val="none" w:sz="0" w:space="0" w:color="auto"/>
          </w:divBdr>
        </w:div>
        <w:div w:id="1134520448">
          <w:marLeft w:val="480"/>
          <w:marRight w:val="0"/>
          <w:marTop w:val="0"/>
          <w:marBottom w:val="0"/>
          <w:divBdr>
            <w:top w:val="none" w:sz="0" w:space="0" w:color="auto"/>
            <w:left w:val="none" w:sz="0" w:space="0" w:color="auto"/>
            <w:bottom w:val="none" w:sz="0" w:space="0" w:color="auto"/>
            <w:right w:val="none" w:sz="0" w:space="0" w:color="auto"/>
          </w:divBdr>
        </w:div>
        <w:div w:id="637347108">
          <w:marLeft w:val="480"/>
          <w:marRight w:val="0"/>
          <w:marTop w:val="0"/>
          <w:marBottom w:val="0"/>
          <w:divBdr>
            <w:top w:val="none" w:sz="0" w:space="0" w:color="auto"/>
            <w:left w:val="none" w:sz="0" w:space="0" w:color="auto"/>
            <w:bottom w:val="none" w:sz="0" w:space="0" w:color="auto"/>
            <w:right w:val="none" w:sz="0" w:space="0" w:color="auto"/>
          </w:divBdr>
        </w:div>
        <w:div w:id="1629429587">
          <w:marLeft w:val="480"/>
          <w:marRight w:val="0"/>
          <w:marTop w:val="0"/>
          <w:marBottom w:val="0"/>
          <w:divBdr>
            <w:top w:val="none" w:sz="0" w:space="0" w:color="auto"/>
            <w:left w:val="none" w:sz="0" w:space="0" w:color="auto"/>
            <w:bottom w:val="none" w:sz="0" w:space="0" w:color="auto"/>
            <w:right w:val="none" w:sz="0" w:space="0" w:color="auto"/>
          </w:divBdr>
        </w:div>
        <w:div w:id="965431721">
          <w:marLeft w:val="480"/>
          <w:marRight w:val="0"/>
          <w:marTop w:val="0"/>
          <w:marBottom w:val="0"/>
          <w:divBdr>
            <w:top w:val="none" w:sz="0" w:space="0" w:color="auto"/>
            <w:left w:val="none" w:sz="0" w:space="0" w:color="auto"/>
            <w:bottom w:val="none" w:sz="0" w:space="0" w:color="auto"/>
            <w:right w:val="none" w:sz="0" w:space="0" w:color="auto"/>
          </w:divBdr>
        </w:div>
        <w:div w:id="1773816031">
          <w:marLeft w:val="480"/>
          <w:marRight w:val="0"/>
          <w:marTop w:val="0"/>
          <w:marBottom w:val="0"/>
          <w:divBdr>
            <w:top w:val="none" w:sz="0" w:space="0" w:color="auto"/>
            <w:left w:val="none" w:sz="0" w:space="0" w:color="auto"/>
            <w:bottom w:val="none" w:sz="0" w:space="0" w:color="auto"/>
            <w:right w:val="none" w:sz="0" w:space="0" w:color="auto"/>
          </w:divBdr>
        </w:div>
        <w:div w:id="945310193">
          <w:marLeft w:val="480"/>
          <w:marRight w:val="0"/>
          <w:marTop w:val="0"/>
          <w:marBottom w:val="0"/>
          <w:divBdr>
            <w:top w:val="none" w:sz="0" w:space="0" w:color="auto"/>
            <w:left w:val="none" w:sz="0" w:space="0" w:color="auto"/>
            <w:bottom w:val="none" w:sz="0" w:space="0" w:color="auto"/>
            <w:right w:val="none" w:sz="0" w:space="0" w:color="auto"/>
          </w:divBdr>
        </w:div>
        <w:div w:id="1382287148">
          <w:marLeft w:val="480"/>
          <w:marRight w:val="0"/>
          <w:marTop w:val="0"/>
          <w:marBottom w:val="0"/>
          <w:divBdr>
            <w:top w:val="none" w:sz="0" w:space="0" w:color="auto"/>
            <w:left w:val="none" w:sz="0" w:space="0" w:color="auto"/>
            <w:bottom w:val="none" w:sz="0" w:space="0" w:color="auto"/>
            <w:right w:val="none" w:sz="0" w:space="0" w:color="auto"/>
          </w:divBdr>
        </w:div>
        <w:div w:id="664625141">
          <w:marLeft w:val="480"/>
          <w:marRight w:val="0"/>
          <w:marTop w:val="0"/>
          <w:marBottom w:val="0"/>
          <w:divBdr>
            <w:top w:val="none" w:sz="0" w:space="0" w:color="auto"/>
            <w:left w:val="none" w:sz="0" w:space="0" w:color="auto"/>
            <w:bottom w:val="none" w:sz="0" w:space="0" w:color="auto"/>
            <w:right w:val="none" w:sz="0" w:space="0" w:color="auto"/>
          </w:divBdr>
        </w:div>
        <w:div w:id="1412118225">
          <w:marLeft w:val="480"/>
          <w:marRight w:val="0"/>
          <w:marTop w:val="0"/>
          <w:marBottom w:val="0"/>
          <w:divBdr>
            <w:top w:val="none" w:sz="0" w:space="0" w:color="auto"/>
            <w:left w:val="none" w:sz="0" w:space="0" w:color="auto"/>
            <w:bottom w:val="none" w:sz="0" w:space="0" w:color="auto"/>
            <w:right w:val="none" w:sz="0" w:space="0" w:color="auto"/>
          </w:divBdr>
        </w:div>
        <w:div w:id="1976137811">
          <w:marLeft w:val="480"/>
          <w:marRight w:val="0"/>
          <w:marTop w:val="0"/>
          <w:marBottom w:val="0"/>
          <w:divBdr>
            <w:top w:val="none" w:sz="0" w:space="0" w:color="auto"/>
            <w:left w:val="none" w:sz="0" w:space="0" w:color="auto"/>
            <w:bottom w:val="none" w:sz="0" w:space="0" w:color="auto"/>
            <w:right w:val="none" w:sz="0" w:space="0" w:color="auto"/>
          </w:divBdr>
        </w:div>
        <w:div w:id="1157916528">
          <w:marLeft w:val="480"/>
          <w:marRight w:val="0"/>
          <w:marTop w:val="0"/>
          <w:marBottom w:val="0"/>
          <w:divBdr>
            <w:top w:val="none" w:sz="0" w:space="0" w:color="auto"/>
            <w:left w:val="none" w:sz="0" w:space="0" w:color="auto"/>
            <w:bottom w:val="none" w:sz="0" w:space="0" w:color="auto"/>
            <w:right w:val="none" w:sz="0" w:space="0" w:color="auto"/>
          </w:divBdr>
        </w:div>
        <w:div w:id="1238007038">
          <w:marLeft w:val="480"/>
          <w:marRight w:val="0"/>
          <w:marTop w:val="0"/>
          <w:marBottom w:val="0"/>
          <w:divBdr>
            <w:top w:val="none" w:sz="0" w:space="0" w:color="auto"/>
            <w:left w:val="none" w:sz="0" w:space="0" w:color="auto"/>
            <w:bottom w:val="none" w:sz="0" w:space="0" w:color="auto"/>
            <w:right w:val="none" w:sz="0" w:space="0" w:color="auto"/>
          </w:divBdr>
        </w:div>
        <w:div w:id="1258908874">
          <w:marLeft w:val="480"/>
          <w:marRight w:val="0"/>
          <w:marTop w:val="0"/>
          <w:marBottom w:val="0"/>
          <w:divBdr>
            <w:top w:val="none" w:sz="0" w:space="0" w:color="auto"/>
            <w:left w:val="none" w:sz="0" w:space="0" w:color="auto"/>
            <w:bottom w:val="none" w:sz="0" w:space="0" w:color="auto"/>
            <w:right w:val="none" w:sz="0" w:space="0" w:color="auto"/>
          </w:divBdr>
        </w:div>
        <w:div w:id="818036310">
          <w:marLeft w:val="480"/>
          <w:marRight w:val="0"/>
          <w:marTop w:val="0"/>
          <w:marBottom w:val="0"/>
          <w:divBdr>
            <w:top w:val="none" w:sz="0" w:space="0" w:color="auto"/>
            <w:left w:val="none" w:sz="0" w:space="0" w:color="auto"/>
            <w:bottom w:val="none" w:sz="0" w:space="0" w:color="auto"/>
            <w:right w:val="none" w:sz="0" w:space="0" w:color="auto"/>
          </w:divBdr>
        </w:div>
        <w:div w:id="335038923">
          <w:marLeft w:val="480"/>
          <w:marRight w:val="0"/>
          <w:marTop w:val="0"/>
          <w:marBottom w:val="0"/>
          <w:divBdr>
            <w:top w:val="none" w:sz="0" w:space="0" w:color="auto"/>
            <w:left w:val="none" w:sz="0" w:space="0" w:color="auto"/>
            <w:bottom w:val="none" w:sz="0" w:space="0" w:color="auto"/>
            <w:right w:val="none" w:sz="0" w:space="0" w:color="auto"/>
          </w:divBdr>
        </w:div>
        <w:div w:id="188106777">
          <w:marLeft w:val="480"/>
          <w:marRight w:val="0"/>
          <w:marTop w:val="0"/>
          <w:marBottom w:val="0"/>
          <w:divBdr>
            <w:top w:val="none" w:sz="0" w:space="0" w:color="auto"/>
            <w:left w:val="none" w:sz="0" w:space="0" w:color="auto"/>
            <w:bottom w:val="none" w:sz="0" w:space="0" w:color="auto"/>
            <w:right w:val="none" w:sz="0" w:space="0" w:color="auto"/>
          </w:divBdr>
        </w:div>
        <w:div w:id="279067964">
          <w:marLeft w:val="480"/>
          <w:marRight w:val="0"/>
          <w:marTop w:val="0"/>
          <w:marBottom w:val="0"/>
          <w:divBdr>
            <w:top w:val="none" w:sz="0" w:space="0" w:color="auto"/>
            <w:left w:val="none" w:sz="0" w:space="0" w:color="auto"/>
            <w:bottom w:val="none" w:sz="0" w:space="0" w:color="auto"/>
            <w:right w:val="none" w:sz="0" w:space="0" w:color="auto"/>
          </w:divBdr>
        </w:div>
        <w:div w:id="997533489">
          <w:marLeft w:val="480"/>
          <w:marRight w:val="0"/>
          <w:marTop w:val="0"/>
          <w:marBottom w:val="0"/>
          <w:divBdr>
            <w:top w:val="none" w:sz="0" w:space="0" w:color="auto"/>
            <w:left w:val="none" w:sz="0" w:space="0" w:color="auto"/>
            <w:bottom w:val="none" w:sz="0" w:space="0" w:color="auto"/>
            <w:right w:val="none" w:sz="0" w:space="0" w:color="auto"/>
          </w:divBdr>
        </w:div>
      </w:divsChild>
    </w:div>
    <w:div w:id="371342658">
      <w:bodyDiv w:val="1"/>
      <w:marLeft w:val="0"/>
      <w:marRight w:val="0"/>
      <w:marTop w:val="0"/>
      <w:marBottom w:val="0"/>
      <w:divBdr>
        <w:top w:val="none" w:sz="0" w:space="0" w:color="auto"/>
        <w:left w:val="none" w:sz="0" w:space="0" w:color="auto"/>
        <w:bottom w:val="none" w:sz="0" w:space="0" w:color="auto"/>
        <w:right w:val="none" w:sz="0" w:space="0" w:color="auto"/>
      </w:divBdr>
    </w:div>
    <w:div w:id="373626378">
      <w:bodyDiv w:val="1"/>
      <w:marLeft w:val="0"/>
      <w:marRight w:val="0"/>
      <w:marTop w:val="0"/>
      <w:marBottom w:val="0"/>
      <w:divBdr>
        <w:top w:val="none" w:sz="0" w:space="0" w:color="auto"/>
        <w:left w:val="none" w:sz="0" w:space="0" w:color="auto"/>
        <w:bottom w:val="none" w:sz="0" w:space="0" w:color="auto"/>
        <w:right w:val="none" w:sz="0" w:space="0" w:color="auto"/>
      </w:divBdr>
    </w:div>
    <w:div w:id="373700513">
      <w:bodyDiv w:val="1"/>
      <w:marLeft w:val="0"/>
      <w:marRight w:val="0"/>
      <w:marTop w:val="0"/>
      <w:marBottom w:val="0"/>
      <w:divBdr>
        <w:top w:val="none" w:sz="0" w:space="0" w:color="auto"/>
        <w:left w:val="none" w:sz="0" w:space="0" w:color="auto"/>
        <w:bottom w:val="none" w:sz="0" w:space="0" w:color="auto"/>
        <w:right w:val="none" w:sz="0" w:space="0" w:color="auto"/>
      </w:divBdr>
    </w:div>
    <w:div w:id="376516135">
      <w:bodyDiv w:val="1"/>
      <w:marLeft w:val="0"/>
      <w:marRight w:val="0"/>
      <w:marTop w:val="0"/>
      <w:marBottom w:val="0"/>
      <w:divBdr>
        <w:top w:val="none" w:sz="0" w:space="0" w:color="auto"/>
        <w:left w:val="none" w:sz="0" w:space="0" w:color="auto"/>
        <w:bottom w:val="none" w:sz="0" w:space="0" w:color="auto"/>
        <w:right w:val="none" w:sz="0" w:space="0" w:color="auto"/>
      </w:divBdr>
    </w:div>
    <w:div w:id="383257071">
      <w:bodyDiv w:val="1"/>
      <w:marLeft w:val="0"/>
      <w:marRight w:val="0"/>
      <w:marTop w:val="0"/>
      <w:marBottom w:val="0"/>
      <w:divBdr>
        <w:top w:val="none" w:sz="0" w:space="0" w:color="auto"/>
        <w:left w:val="none" w:sz="0" w:space="0" w:color="auto"/>
        <w:bottom w:val="none" w:sz="0" w:space="0" w:color="auto"/>
        <w:right w:val="none" w:sz="0" w:space="0" w:color="auto"/>
      </w:divBdr>
    </w:div>
    <w:div w:id="389768813">
      <w:marLeft w:val="0"/>
      <w:marRight w:val="0"/>
      <w:marTop w:val="0"/>
      <w:marBottom w:val="0"/>
      <w:divBdr>
        <w:top w:val="none" w:sz="0" w:space="0" w:color="auto"/>
        <w:left w:val="none" w:sz="0" w:space="0" w:color="auto"/>
        <w:bottom w:val="none" w:sz="0" w:space="0" w:color="auto"/>
        <w:right w:val="none" w:sz="0" w:space="0" w:color="auto"/>
      </w:divBdr>
    </w:div>
    <w:div w:id="393743790">
      <w:bodyDiv w:val="1"/>
      <w:marLeft w:val="0"/>
      <w:marRight w:val="0"/>
      <w:marTop w:val="0"/>
      <w:marBottom w:val="0"/>
      <w:divBdr>
        <w:top w:val="none" w:sz="0" w:space="0" w:color="auto"/>
        <w:left w:val="none" w:sz="0" w:space="0" w:color="auto"/>
        <w:bottom w:val="none" w:sz="0" w:space="0" w:color="auto"/>
        <w:right w:val="none" w:sz="0" w:space="0" w:color="auto"/>
      </w:divBdr>
    </w:div>
    <w:div w:id="397559412">
      <w:bodyDiv w:val="1"/>
      <w:marLeft w:val="0"/>
      <w:marRight w:val="0"/>
      <w:marTop w:val="0"/>
      <w:marBottom w:val="0"/>
      <w:divBdr>
        <w:top w:val="none" w:sz="0" w:space="0" w:color="auto"/>
        <w:left w:val="none" w:sz="0" w:space="0" w:color="auto"/>
        <w:bottom w:val="none" w:sz="0" w:space="0" w:color="auto"/>
        <w:right w:val="none" w:sz="0" w:space="0" w:color="auto"/>
      </w:divBdr>
    </w:div>
    <w:div w:id="400520831">
      <w:marLeft w:val="0"/>
      <w:marRight w:val="0"/>
      <w:marTop w:val="0"/>
      <w:marBottom w:val="0"/>
      <w:divBdr>
        <w:top w:val="none" w:sz="0" w:space="0" w:color="auto"/>
        <w:left w:val="none" w:sz="0" w:space="0" w:color="auto"/>
        <w:bottom w:val="none" w:sz="0" w:space="0" w:color="auto"/>
        <w:right w:val="none" w:sz="0" w:space="0" w:color="auto"/>
      </w:divBdr>
    </w:div>
    <w:div w:id="400836491">
      <w:bodyDiv w:val="1"/>
      <w:marLeft w:val="0"/>
      <w:marRight w:val="0"/>
      <w:marTop w:val="0"/>
      <w:marBottom w:val="0"/>
      <w:divBdr>
        <w:top w:val="none" w:sz="0" w:space="0" w:color="auto"/>
        <w:left w:val="none" w:sz="0" w:space="0" w:color="auto"/>
        <w:bottom w:val="none" w:sz="0" w:space="0" w:color="auto"/>
        <w:right w:val="none" w:sz="0" w:space="0" w:color="auto"/>
      </w:divBdr>
    </w:div>
    <w:div w:id="404030804">
      <w:bodyDiv w:val="1"/>
      <w:marLeft w:val="0"/>
      <w:marRight w:val="0"/>
      <w:marTop w:val="0"/>
      <w:marBottom w:val="0"/>
      <w:divBdr>
        <w:top w:val="none" w:sz="0" w:space="0" w:color="auto"/>
        <w:left w:val="none" w:sz="0" w:space="0" w:color="auto"/>
        <w:bottom w:val="none" w:sz="0" w:space="0" w:color="auto"/>
        <w:right w:val="none" w:sz="0" w:space="0" w:color="auto"/>
      </w:divBdr>
    </w:div>
    <w:div w:id="406927314">
      <w:bodyDiv w:val="1"/>
      <w:marLeft w:val="0"/>
      <w:marRight w:val="0"/>
      <w:marTop w:val="0"/>
      <w:marBottom w:val="0"/>
      <w:divBdr>
        <w:top w:val="none" w:sz="0" w:space="0" w:color="auto"/>
        <w:left w:val="none" w:sz="0" w:space="0" w:color="auto"/>
        <w:bottom w:val="none" w:sz="0" w:space="0" w:color="auto"/>
        <w:right w:val="none" w:sz="0" w:space="0" w:color="auto"/>
      </w:divBdr>
    </w:div>
    <w:div w:id="409276560">
      <w:bodyDiv w:val="1"/>
      <w:marLeft w:val="0"/>
      <w:marRight w:val="0"/>
      <w:marTop w:val="0"/>
      <w:marBottom w:val="0"/>
      <w:divBdr>
        <w:top w:val="none" w:sz="0" w:space="0" w:color="auto"/>
        <w:left w:val="none" w:sz="0" w:space="0" w:color="auto"/>
        <w:bottom w:val="none" w:sz="0" w:space="0" w:color="auto"/>
        <w:right w:val="none" w:sz="0" w:space="0" w:color="auto"/>
      </w:divBdr>
    </w:div>
    <w:div w:id="412051887">
      <w:bodyDiv w:val="1"/>
      <w:marLeft w:val="0"/>
      <w:marRight w:val="0"/>
      <w:marTop w:val="0"/>
      <w:marBottom w:val="0"/>
      <w:divBdr>
        <w:top w:val="none" w:sz="0" w:space="0" w:color="auto"/>
        <w:left w:val="none" w:sz="0" w:space="0" w:color="auto"/>
        <w:bottom w:val="none" w:sz="0" w:space="0" w:color="auto"/>
        <w:right w:val="none" w:sz="0" w:space="0" w:color="auto"/>
      </w:divBdr>
    </w:div>
    <w:div w:id="413087619">
      <w:bodyDiv w:val="1"/>
      <w:marLeft w:val="0"/>
      <w:marRight w:val="0"/>
      <w:marTop w:val="0"/>
      <w:marBottom w:val="0"/>
      <w:divBdr>
        <w:top w:val="none" w:sz="0" w:space="0" w:color="auto"/>
        <w:left w:val="none" w:sz="0" w:space="0" w:color="auto"/>
        <w:bottom w:val="none" w:sz="0" w:space="0" w:color="auto"/>
        <w:right w:val="none" w:sz="0" w:space="0" w:color="auto"/>
      </w:divBdr>
      <w:divsChild>
        <w:div w:id="426657788">
          <w:marLeft w:val="480"/>
          <w:marRight w:val="0"/>
          <w:marTop w:val="0"/>
          <w:marBottom w:val="0"/>
          <w:divBdr>
            <w:top w:val="none" w:sz="0" w:space="0" w:color="auto"/>
            <w:left w:val="none" w:sz="0" w:space="0" w:color="auto"/>
            <w:bottom w:val="none" w:sz="0" w:space="0" w:color="auto"/>
            <w:right w:val="none" w:sz="0" w:space="0" w:color="auto"/>
          </w:divBdr>
        </w:div>
        <w:div w:id="754284698">
          <w:marLeft w:val="480"/>
          <w:marRight w:val="0"/>
          <w:marTop w:val="0"/>
          <w:marBottom w:val="0"/>
          <w:divBdr>
            <w:top w:val="none" w:sz="0" w:space="0" w:color="auto"/>
            <w:left w:val="none" w:sz="0" w:space="0" w:color="auto"/>
            <w:bottom w:val="none" w:sz="0" w:space="0" w:color="auto"/>
            <w:right w:val="none" w:sz="0" w:space="0" w:color="auto"/>
          </w:divBdr>
        </w:div>
        <w:div w:id="1492023199">
          <w:marLeft w:val="480"/>
          <w:marRight w:val="0"/>
          <w:marTop w:val="0"/>
          <w:marBottom w:val="0"/>
          <w:divBdr>
            <w:top w:val="none" w:sz="0" w:space="0" w:color="auto"/>
            <w:left w:val="none" w:sz="0" w:space="0" w:color="auto"/>
            <w:bottom w:val="none" w:sz="0" w:space="0" w:color="auto"/>
            <w:right w:val="none" w:sz="0" w:space="0" w:color="auto"/>
          </w:divBdr>
        </w:div>
        <w:div w:id="1234897744">
          <w:marLeft w:val="480"/>
          <w:marRight w:val="0"/>
          <w:marTop w:val="0"/>
          <w:marBottom w:val="0"/>
          <w:divBdr>
            <w:top w:val="none" w:sz="0" w:space="0" w:color="auto"/>
            <w:left w:val="none" w:sz="0" w:space="0" w:color="auto"/>
            <w:bottom w:val="none" w:sz="0" w:space="0" w:color="auto"/>
            <w:right w:val="none" w:sz="0" w:space="0" w:color="auto"/>
          </w:divBdr>
        </w:div>
        <w:div w:id="1994751878">
          <w:marLeft w:val="480"/>
          <w:marRight w:val="0"/>
          <w:marTop w:val="0"/>
          <w:marBottom w:val="0"/>
          <w:divBdr>
            <w:top w:val="none" w:sz="0" w:space="0" w:color="auto"/>
            <w:left w:val="none" w:sz="0" w:space="0" w:color="auto"/>
            <w:bottom w:val="none" w:sz="0" w:space="0" w:color="auto"/>
            <w:right w:val="none" w:sz="0" w:space="0" w:color="auto"/>
          </w:divBdr>
        </w:div>
        <w:div w:id="1613173704">
          <w:marLeft w:val="480"/>
          <w:marRight w:val="0"/>
          <w:marTop w:val="0"/>
          <w:marBottom w:val="0"/>
          <w:divBdr>
            <w:top w:val="none" w:sz="0" w:space="0" w:color="auto"/>
            <w:left w:val="none" w:sz="0" w:space="0" w:color="auto"/>
            <w:bottom w:val="none" w:sz="0" w:space="0" w:color="auto"/>
            <w:right w:val="none" w:sz="0" w:space="0" w:color="auto"/>
          </w:divBdr>
        </w:div>
        <w:div w:id="2019042545">
          <w:marLeft w:val="480"/>
          <w:marRight w:val="0"/>
          <w:marTop w:val="0"/>
          <w:marBottom w:val="0"/>
          <w:divBdr>
            <w:top w:val="none" w:sz="0" w:space="0" w:color="auto"/>
            <w:left w:val="none" w:sz="0" w:space="0" w:color="auto"/>
            <w:bottom w:val="none" w:sz="0" w:space="0" w:color="auto"/>
            <w:right w:val="none" w:sz="0" w:space="0" w:color="auto"/>
          </w:divBdr>
        </w:div>
        <w:div w:id="1123694580">
          <w:marLeft w:val="480"/>
          <w:marRight w:val="0"/>
          <w:marTop w:val="0"/>
          <w:marBottom w:val="0"/>
          <w:divBdr>
            <w:top w:val="none" w:sz="0" w:space="0" w:color="auto"/>
            <w:left w:val="none" w:sz="0" w:space="0" w:color="auto"/>
            <w:bottom w:val="none" w:sz="0" w:space="0" w:color="auto"/>
            <w:right w:val="none" w:sz="0" w:space="0" w:color="auto"/>
          </w:divBdr>
        </w:div>
        <w:div w:id="637537287">
          <w:marLeft w:val="480"/>
          <w:marRight w:val="0"/>
          <w:marTop w:val="0"/>
          <w:marBottom w:val="0"/>
          <w:divBdr>
            <w:top w:val="none" w:sz="0" w:space="0" w:color="auto"/>
            <w:left w:val="none" w:sz="0" w:space="0" w:color="auto"/>
            <w:bottom w:val="none" w:sz="0" w:space="0" w:color="auto"/>
            <w:right w:val="none" w:sz="0" w:space="0" w:color="auto"/>
          </w:divBdr>
        </w:div>
        <w:div w:id="2072845482">
          <w:marLeft w:val="480"/>
          <w:marRight w:val="0"/>
          <w:marTop w:val="0"/>
          <w:marBottom w:val="0"/>
          <w:divBdr>
            <w:top w:val="none" w:sz="0" w:space="0" w:color="auto"/>
            <w:left w:val="none" w:sz="0" w:space="0" w:color="auto"/>
            <w:bottom w:val="none" w:sz="0" w:space="0" w:color="auto"/>
            <w:right w:val="none" w:sz="0" w:space="0" w:color="auto"/>
          </w:divBdr>
        </w:div>
        <w:div w:id="1225682476">
          <w:marLeft w:val="480"/>
          <w:marRight w:val="0"/>
          <w:marTop w:val="0"/>
          <w:marBottom w:val="0"/>
          <w:divBdr>
            <w:top w:val="none" w:sz="0" w:space="0" w:color="auto"/>
            <w:left w:val="none" w:sz="0" w:space="0" w:color="auto"/>
            <w:bottom w:val="none" w:sz="0" w:space="0" w:color="auto"/>
            <w:right w:val="none" w:sz="0" w:space="0" w:color="auto"/>
          </w:divBdr>
        </w:div>
        <w:div w:id="785388837">
          <w:marLeft w:val="480"/>
          <w:marRight w:val="0"/>
          <w:marTop w:val="0"/>
          <w:marBottom w:val="0"/>
          <w:divBdr>
            <w:top w:val="none" w:sz="0" w:space="0" w:color="auto"/>
            <w:left w:val="none" w:sz="0" w:space="0" w:color="auto"/>
            <w:bottom w:val="none" w:sz="0" w:space="0" w:color="auto"/>
            <w:right w:val="none" w:sz="0" w:space="0" w:color="auto"/>
          </w:divBdr>
        </w:div>
        <w:div w:id="1207374754">
          <w:marLeft w:val="480"/>
          <w:marRight w:val="0"/>
          <w:marTop w:val="0"/>
          <w:marBottom w:val="0"/>
          <w:divBdr>
            <w:top w:val="none" w:sz="0" w:space="0" w:color="auto"/>
            <w:left w:val="none" w:sz="0" w:space="0" w:color="auto"/>
            <w:bottom w:val="none" w:sz="0" w:space="0" w:color="auto"/>
            <w:right w:val="none" w:sz="0" w:space="0" w:color="auto"/>
          </w:divBdr>
        </w:div>
        <w:div w:id="746539136">
          <w:marLeft w:val="480"/>
          <w:marRight w:val="0"/>
          <w:marTop w:val="0"/>
          <w:marBottom w:val="0"/>
          <w:divBdr>
            <w:top w:val="none" w:sz="0" w:space="0" w:color="auto"/>
            <w:left w:val="none" w:sz="0" w:space="0" w:color="auto"/>
            <w:bottom w:val="none" w:sz="0" w:space="0" w:color="auto"/>
            <w:right w:val="none" w:sz="0" w:space="0" w:color="auto"/>
          </w:divBdr>
        </w:div>
        <w:div w:id="2109110217">
          <w:marLeft w:val="480"/>
          <w:marRight w:val="0"/>
          <w:marTop w:val="0"/>
          <w:marBottom w:val="0"/>
          <w:divBdr>
            <w:top w:val="none" w:sz="0" w:space="0" w:color="auto"/>
            <w:left w:val="none" w:sz="0" w:space="0" w:color="auto"/>
            <w:bottom w:val="none" w:sz="0" w:space="0" w:color="auto"/>
            <w:right w:val="none" w:sz="0" w:space="0" w:color="auto"/>
          </w:divBdr>
        </w:div>
        <w:div w:id="81804386">
          <w:marLeft w:val="480"/>
          <w:marRight w:val="0"/>
          <w:marTop w:val="0"/>
          <w:marBottom w:val="0"/>
          <w:divBdr>
            <w:top w:val="none" w:sz="0" w:space="0" w:color="auto"/>
            <w:left w:val="none" w:sz="0" w:space="0" w:color="auto"/>
            <w:bottom w:val="none" w:sz="0" w:space="0" w:color="auto"/>
            <w:right w:val="none" w:sz="0" w:space="0" w:color="auto"/>
          </w:divBdr>
        </w:div>
        <w:div w:id="44334666">
          <w:marLeft w:val="480"/>
          <w:marRight w:val="0"/>
          <w:marTop w:val="0"/>
          <w:marBottom w:val="0"/>
          <w:divBdr>
            <w:top w:val="none" w:sz="0" w:space="0" w:color="auto"/>
            <w:left w:val="none" w:sz="0" w:space="0" w:color="auto"/>
            <w:bottom w:val="none" w:sz="0" w:space="0" w:color="auto"/>
            <w:right w:val="none" w:sz="0" w:space="0" w:color="auto"/>
          </w:divBdr>
        </w:div>
        <w:div w:id="210463209">
          <w:marLeft w:val="480"/>
          <w:marRight w:val="0"/>
          <w:marTop w:val="0"/>
          <w:marBottom w:val="0"/>
          <w:divBdr>
            <w:top w:val="none" w:sz="0" w:space="0" w:color="auto"/>
            <w:left w:val="none" w:sz="0" w:space="0" w:color="auto"/>
            <w:bottom w:val="none" w:sz="0" w:space="0" w:color="auto"/>
            <w:right w:val="none" w:sz="0" w:space="0" w:color="auto"/>
          </w:divBdr>
        </w:div>
        <w:div w:id="948391396">
          <w:marLeft w:val="480"/>
          <w:marRight w:val="0"/>
          <w:marTop w:val="0"/>
          <w:marBottom w:val="0"/>
          <w:divBdr>
            <w:top w:val="none" w:sz="0" w:space="0" w:color="auto"/>
            <w:left w:val="none" w:sz="0" w:space="0" w:color="auto"/>
            <w:bottom w:val="none" w:sz="0" w:space="0" w:color="auto"/>
            <w:right w:val="none" w:sz="0" w:space="0" w:color="auto"/>
          </w:divBdr>
        </w:div>
        <w:div w:id="1092161663">
          <w:marLeft w:val="480"/>
          <w:marRight w:val="0"/>
          <w:marTop w:val="0"/>
          <w:marBottom w:val="0"/>
          <w:divBdr>
            <w:top w:val="none" w:sz="0" w:space="0" w:color="auto"/>
            <w:left w:val="none" w:sz="0" w:space="0" w:color="auto"/>
            <w:bottom w:val="none" w:sz="0" w:space="0" w:color="auto"/>
            <w:right w:val="none" w:sz="0" w:space="0" w:color="auto"/>
          </w:divBdr>
        </w:div>
        <w:div w:id="1598752326">
          <w:marLeft w:val="480"/>
          <w:marRight w:val="0"/>
          <w:marTop w:val="0"/>
          <w:marBottom w:val="0"/>
          <w:divBdr>
            <w:top w:val="none" w:sz="0" w:space="0" w:color="auto"/>
            <w:left w:val="none" w:sz="0" w:space="0" w:color="auto"/>
            <w:bottom w:val="none" w:sz="0" w:space="0" w:color="auto"/>
            <w:right w:val="none" w:sz="0" w:space="0" w:color="auto"/>
          </w:divBdr>
        </w:div>
        <w:div w:id="731002089">
          <w:marLeft w:val="480"/>
          <w:marRight w:val="0"/>
          <w:marTop w:val="0"/>
          <w:marBottom w:val="0"/>
          <w:divBdr>
            <w:top w:val="none" w:sz="0" w:space="0" w:color="auto"/>
            <w:left w:val="none" w:sz="0" w:space="0" w:color="auto"/>
            <w:bottom w:val="none" w:sz="0" w:space="0" w:color="auto"/>
            <w:right w:val="none" w:sz="0" w:space="0" w:color="auto"/>
          </w:divBdr>
        </w:div>
        <w:div w:id="1585262046">
          <w:marLeft w:val="480"/>
          <w:marRight w:val="0"/>
          <w:marTop w:val="0"/>
          <w:marBottom w:val="0"/>
          <w:divBdr>
            <w:top w:val="none" w:sz="0" w:space="0" w:color="auto"/>
            <w:left w:val="none" w:sz="0" w:space="0" w:color="auto"/>
            <w:bottom w:val="none" w:sz="0" w:space="0" w:color="auto"/>
            <w:right w:val="none" w:sz="0" w:space="0" w:color="auto"/>
          </w:divBdr>
        </w:div>
        <w:div w:id="884027810">
          <w:marLeft w:val="480"/>
          <w:marRight w:val="0"/>
          <w:marTop w:val="0"/>
          <w:marBottom w:val="0"/>
          <w:divBdr>
            <w:top w:val="none" w:sz="0" w:space="0" w:color="auto"/>
            <w:left w:val="none" w:sz="0" w:space="0" w:color="auto"/>
            <w:bottom w:val="none" w:sz="0" w:space="0" w:color="auto"/>
            <w:right w:val="none" w:sz="0" w:space="0" w:color="auto"/>
          </w:divBdr>
        </w:div>
        <w:div w:id="701201775">
          <w:marLeft w:val="480"/>
          <w:marRight w:val="0"/>
          <w:marTop w:val="0"/>
          <w:marBottom w:val="0"/>
          <w:divBdr>
            <w:top w:val="none" w:sz="0" w:space="0" w:color="auto"/>
            <w:left w:val="none" w:sz="0" w:space="0" w:color="auto"/>
            <w:bottom w:val="none" w:sz="0" w:space="0" w:color="auto"/>
            <w:right w:val="none" w:sz="0" w:space="0" w:color="auto"/>
          </w:divBdr>
        </w:div>
        <w:div w:id="995304073">
          <w:marLeft w:val="480"/>
          <w:marRight w:val="0"/>
          <w:marTop w:val="0"/>
          <w:marBottom w:val="0"/>
          <w:divBdr>
            <w:top w:val="none" w:sz="0" w:space="0" w:color="auto"/>
            <w:left w:val="none" w:sz="0" w:space="0" w:color="auto"/>
            <w:bottom w:val="none" w:sz="0" w:space="0" w:color="auto"/>
            <w:right w:val="none" w:sz="0" w:space="0" w:color="auto"/>
          </w:divBdr>
        </w:div>
        <w:div w:id="49886764">
          <w:marLeft w:val="480"/>
          <w:marRight w:val="0"/>
          <w:marTop w:val="0"/>
          <w:marBottom w:val="0"/>
          <w:divBdr>
            <w:top w:val="none" w:sz="0" w:space="0" w:color="auto"/>
            <w:left w:val="none" w:sz="0" w:space="0" w:color="auto"/>
            <w:bottom w:val="none" w:sz="0" w:space="0" w:color="auto"/>
            <w:right w:val="none" w:sz="0" w:space="0" w:color="auto"/>
          </w:divBdr>
        </w:div>
        <w:div w:id="1388799214">
          <w:marLeft w:val="480"/>
          <w:marRight w:val="0"/>
          <w:marTop w:val="0"/>
          <w:marBottom w:val="0"/>
          <w:divBdr>
            <w:top w:val="none" w:sz="0" w:space="0" w:color="auto"/>
            <w:left w:val="none" w:sz="0" w:space="0" w:color="auto"/>
            <w:bottom w:val="none" w:sz="0" w:space="0" w:color="auto"/>
            <w:right w:val="none" w:sz="0" w:space="0" w:color="auto"/>
          </w:divBdr>
        </w:div>
        <w:div w:id="577833303">
          <w:marLeft w:val="480"/>
          <w:marRight w:val="0"/>
          <w:marTop w:val="0"/>
          <w:marBottom w:val="0"/>
          <w:divBdr>
            <w:top w:val="none" w:sz="0" w:space="0" w:color="auto"/>
            <w:left w:val="none" w:sz="0" w:space="0" w:color="auto"/>
            <w:bottom w:val="none" w:sz="0" w:space="0" w:color="auto"/>
            <w:right w:val="none" w:sz="0" w:space="0" w:color="auto"/>
          </w:divBdr>
        </w:div>
        <w:div w:id="1490828799">
          <w:marLeft w:val="480"/>
          <w:marRight w:val="0"/>
          <w:marTop w:val="0"/>
          <w:marBottom w:val="0"/>
          <w:divBdr>
            <w:top w:val="none" w:sz="0" w:space="0" w:color="auto"/>
            <w:left w:val="none" w:sz="0" w:space="0" w:color="auto"/>
            <w:bottom w:val="none" w:sz="0" w:space="0" w:color="auto"/>
            <w:right w:val="none" w:sz="0" w:space="0" w:color="auto"/>
          </w:divBdr>
        </w:div>
        <w:div w:id="2120828963">
          <w:marLeft w:val="480"/>
          <w:marRight w:val="0"/>
          <w:marTop w:val="0"/>
          <w:marBottom w:val="0"/>
          <w:divBdr>
            <w:top w:val="none" w:sz="0" w:space="0" w:color="auto"/>
            <w:left w:val="none" w:sz="0" w:space="0" w:color="auto"/>
            <w:bottom w:val="none" w:sz="0" w:space="0" w:color="auto"/>
            <w:right w:val="none" w:sz="0" w:space="0" w:color="auto"/>
          </w:divBdr>
        </w:div>
        <w:div w:id="388237213">
          <w:marLeft w:val="480"/>
          <w:marRight w:val="0"/>
          <w:marTop w:val="0"/>
          <w:marBottom w:val="0"/>
          <w:divBdr>
            <w:top w:val="none" w:sz="0" w:space="0" w:color="auto"/>
            <w:left w:val="none" w:sz="0" w:space="0" w:color="auto"/>
            <w:bottom w:val="none" w:sz="0" w:space="0" w:color="auto"/>
            <w:right w:val="none" w:sz="0" w:space="0" w:color="auto"/>
          </w:divBdr>
        </w:div>
        <w:div w:id="412169497">
          <w:marLeft w:val="480"/>
          <w:marRight w:val="0"/>
          <w:marTop w:val="0"/>
          <w:marBottom w:val="0"/>
          <w:divBdr>
            <w:top w:val="none" w:sz="0" w:space="0" w:color="auto"/>
            <w:left w:val="none" w:sz="0" w:space="0" w:color="auto"/>
            <w:bottom w:val="none" w:sz="0" w:space="0" w:color="auto"/>
            <w:right w:val="none" w:sz="0" w:space="0" w:color="auto"/>
          </w:divBdr>
        </w:div>
        <w:div w:id="291059255">
          <w:marLeft w:val="480"/>
          <w:marRight w:val="0"/>
          <w:marTop w:val="0"/>
          <w:marBottom w:val="0"/>
          <w:divBdr>
            <w:top w:val="none" w:sz="0" w:space="0" w:color="auto"/>
            <w:left w:val="none" w:sz="0" w:space="0" w:color="auto"/>
            <w:bottom w:val="none" w:sz="0" w:space="0" w:color="auto"/>
            <w:right w:val="none" w:sz="0" w:space="0" w:color="auto"/>
          </w:divBdr>
        </w:div>
        <w:div w:id="2099210555">
          <w:marLeft w:val="480"/>
          <w:marRight w:val="0"/>
          <w:marTop w:val="0"/>
          <w:marBottom w:val="0"/>
          <w:divBdr>
            <w:top w:val="none" w:sz="0" w:space="0" w:color="auto"/>
            <w:left w:val="none" w:sz="0" w:space="0" w:color="auto"/>
            <w:bottom w:val="none" w:sz="0" w:space="0" w:color="auto"/>
            <w:right w:val="none" w:sz="0" w:space="0" w:color="auto"/>
          </w:divBdr>
        </w:div>
        <w:div w:id="819030992">
          <w:marLeft w:val="480"/>
          <w:marRight w:val="0"/>
          <w:marTop w:val="0"/>
          <w:marBottom w:val="0"/>
          <w:divBdr>
            <w:top w:val="none" w:sz="0" w:space="0" w:color="auto"/>
            <w:left w:val="none" w:sz="0" w:space="0" w:color="auto"/>
            <w:bottom w:val="none" w:sz="0" w:space="0" w:color="auto"/>
            <w:right w:val="none" w:sz="0" w:space="0" w:color="auto"/>
          </w:divBdr>
        </w:div>
        <w:div w:id="866407274">
          <w:marLeft w:val="480"/>
          <w:marRight w:val="0"/>
          <w:marTop w:val="0"/>
          <w:marBottom w:val="0"/>
          <w:divBdr>
            <w:top w:val="none" w:sz="0" w:space="0" w:color="auto"/>
            <w:left w:val="none" w:sz="0" w:space="0" w:color="auto"/>
            <w:bottom w:val="none" w:sz="0" w:space="0" w:color="auto"/>
            <w:right w:val="none" w:sz="0" w:space="0" w:color="auto"/>
          </w:divBdr>
        </w:div>
        <w:div w:id="918291768">
          <w:marLeft w:val="480"/>
          <w:marRight w:val="0"/>
          <w:marTop w:val="0"/>
          <w:marBottom w:val="0"/>
          <w:divBdr>
            <w:top w:val="none" w:sz="0" w:space="0" w:color="auto"/>
            <w:left w:val="none" w:sz="0" w:space="0" w:color="auto"/>
            <w:bottom w:val="none" w:sz="0" w:space="0" w:color="auto"/>
            <w:right w:val="none" w:sz="0" w:space="0" w:color="auto"/>
          </w:divBdr>
        </w:div>
        <w:div w:id="1025592431">
          <w:marLeft w:val="480"/>
          <w:marRight w:val="0"/>
          <w:marTop w:val="0"/>
          <w:marBottom w:val="0"/>
          <w:divBdr>
            <w:top w:val="none" w:sz="0" w:space="0" w:color="auto"/>
            <w:left w:val="none" w:sz="0" w:space="0" w:color="auto"/>
            <w:bottom w:val="none" w:sz="0" w:space="0" w:color="auto"/>
            <w:right w:val="none" w:sz="0" w:space="0" w:color="auto"/>
          </w:divBdr>
        </w:div>
        <w:div w:id="1717699745">
          <w:marLeft w:val="480"/>
          <w:marRight w:val="0"/>
          <w:marTop w:val="0"/>
          <w:marBottom w:val="0"/>
          <w:divBdr>
            <w:top w:val="none" w:sz="0" w:space="0" w:color="auto"/>
            <w:left w:val="none" w:sz="0" w:space="0" w:color="auto"/>
            <w:bottom w:val="none" w:sz="0" w:space="0" w:color="auto"/>
            <w:right w:val="none" w:sz="0" w:space="0" w:color="auto"/>
          </w:divBdr>
        </w:div>
        <w:div w:id="762141443">
          <w:marLeft w:val="480"/>
          <w:marRight w:val="0"/>
          <w:marTop w:val="0"/>
          <w:marBottom w:val="0"/>
          <w:divBdr>
            <w:top w:val="none" w:sz="0" w:space="0" w:color="auto"/>
            <w:left w:val="none" w:sz="0" w:space="0" w:color="auto"/>
            <w:bottom w:val="none" w:sz="0" w:space="0" w:color="auto"/>
            <w:right w:val="none" w:sz="0" w:space="0" w:color="auto"/>
          </w:divBdr>
        </w:div>
        <w:div w:id="630522881">
          <w:marLeft w:val="480"/>
          <w:marRight w:val="0"/>
          <w:marTop w:val="0"/>
          <w:marBottom w:val="0"/>
          <w:divBdr>
            <w:top w:val="none" w:sz="0" w:space="0" w:color="auto"/>
            <w:left w:val="none" w:sz="0" w:space="0" w:color="auto"/>
            <w:bottom w:val="none" w:sz="0" w:space="0" w:color="auto"/>
            <w:right w:val="none" w:sz="0" w:space="0" w:color="auto"/>
          </w:divBdr>
        </w:div>
        <w:div w:id="574513417">
          <w:marLeft w:val="480"/>
          <w:marRight w:val="0"/>
          <w:marTop w:val="0"/>
          <w:marBottom w:val="0"/>
          <w:divBdr>
            <w:top w:val="none" w:sz="0" w:space="0" w:color="auto"/>
            <w:left w:val="none" w:sz="0" w:space="0" w:color="auto"/>
            <w:bottom w:val="none" w:sz="0" w:space="0" w:color="auto"/>
            <w:right w:val="none" w:sz="0" w:space="0" w:color="auto"/>
          </w:divBdr>
        </w:div>
        <w:div w:id="1096056616">
          <w:marLeft w:val="480"/>
          <w:marRight w:val="0"/>
          <w:marTop w:val="0"/>
          <w:marBottom w:val="0"/>
          <w:divBdr>
            <w:top w:val="none" w:sz="0" w:space="0" w:color="auto"/>
            <w:left w:val="none" w:sz="0" w:space="0" w:color="auto"/>
            <w:bottom w:val="none" w:sz="0" w:space="0" w:color="auto"/>
            <w:right w:val="none" w:sz="0" w:space="0" w:color="auto"/>
          </w:divBdr>
        </w:div>
        <w:div w:id="1127696716">
          <w:marLeft w:val="480"/>
          <w:marRight w:val="0"/>
          <w:marTop w:val="0"/>
          <w:marBottom w:val="0"/>
          <w:divBdr>
            <w:top w:val="none" w:sz="0" w:space="0" w:color="auto"/>
            <w:left w:val="none" w:sz="0" w:space="0" w:color="auto"/>
            <w:bottom w:val="none" w:sz="0" w:space="0" w:color="auto"/>
            <w:right w:val="none" w:sz="0" w:space="0" w:color="auto"/>
          </w:divBdr>
        </w:div>
        <w:div w:id="294143556">
          <w:marLeft w:val="480"/>
          <w:marRight w:val="0"/>
          <w:marTop w:val="0"/>
          <w:marBottom w:val="0"/>
          <w:divBdr>
            <w:top w:val="none" w:sz="0" w:space="0" w:color="auto"/>
            <w:left w:val="none" w:sz="0" w:space="0" w:color="auto"/>
            <w:bottom w:val="none" w:sz="0" w:space="0" w:color="auto"/>
            <w:right w:val="none" w:sz="0" w:space="0" w:color="auto"/>
          </w:divBdr>
        </w:div>
        <w:div w:id="1247150815">
          <w:marLeft w:val="480"/>
          <w:marRight w:val="0"/>
          <w:marTop w:val="0"/>
          <w:marBottom w:val="0"/>
          <w:divBdr>
            <w:top w:val="none" w:sz="0" w:space="0" w:color="auto"/>
            <w:left w:val="none" w:sz="0" w:space="0" w:color="auto"/>
            <w:bottom w:val="none" w:sz="0" w:space="0" w:color="auto"/>
            <w:right w:val="none" w:sz="0" w:space="0" w:color="auto"/>
          </w:divBdr>
        </w:div>
        <w:div w:id="484052117">
          <w:marLeft w:val="480"/>
          <w:marRight w:val="0"/>
          <w:marTop w:val="0"/>
          <w:marBottom w:val="0"/>
          <w:divBdr>
            <w:top w:val="none" w:sz="0" w:space="0" w:color="auto"/>
            <w:left w:val="none" w:sz="0" w:space="0" w:color="auto"/>
            <w:bottom w:val="none" w:sz="0" w:space="0" w:color="auto"/>
            <w:right w:val="none" w:sz="0" w:space="0" w:color="auto"/>
          </w:divBdr>
        </w:div>
        <w:div w:id="730234212">
          <w:marLeft w:val="480"/>
          <w:marRight w:val="0"/>
          <w:marTop w:val="0"/>
          <w:marBottom w:val="0"/>
          <w:divBdr>
            <w:top w:val="none" w:sz="0" w:space="0" w:color="auto"/>
            <w:left w:val="none" w:sz="0" w:space="0" w:color="auto"/>
            <w:bottom w:val="none" w:sz="0" w:space="0" w:color="auto"/>
            <w:right w:val="none" w:sz="0" w:space="0" w:color="auto"/>
          </w:divBdr>
        </w:div>
        <w:div w:id="636760358">
          <w:marLeft w:val="480"/>
          <w:marRight w:val="0"/>
          <w:marTop w:val="0"/>
          <w:marBottom w:val="0"/>
          <w:divBdr>
            <w:top w:val="none" w:sz="0" w:space="0" w:color="auto"/>
            <w:left w:val="none" w:sz="0" w:space="0" w:color="auto"/>
            <w:bottom w:val="none" w:sz="0" w:space="0" w:color="auto"/>
            <w:right w:val="none" w:sz="0" w:space="0" w:color="auto"/>
          </w:divBdr>
        </w:div>
        <w:div w:id="494149541">
          <w:marLeft w:val="480"/>
          <w:marRight w:val="0"/>
          <w:marTop w:val="0"/>
          <w:marBottom w:val="0"/>
          <w:divBdr>
            <w:top w:val="none" w:sz="0" w:space="0" w:color="auto"/>
            <w:left w:val="none" w:sz="0" w:space="0" w:color="auto"/>
            <w:bottom w:val="none" w:sz="0" w:space="0" w:color="auto"/>
            <w:right w:val="none" w:sz="0" w:space="0" w:color="auto"/>
          </w:divBdr>
        </w:div>
        <w:div w:id="210116755">
          <w:marLeft w:val="480"/>
          <w:marRight w:val="0"/>
          <w:marTop w:val="0"/>
          <w:marBottom w:val="0"/>
          <w:divBdr>
            <w:top w:val="none" w:sz="0" w:space="0" w:color="auto"/>
            <w:left w:val="none" w:sz="0" w:space="0" w:color="auto"/>
            <w:bottom w:val="none" w:sz="0" w:space="0" w:color="auto"/>
            <w:right w:val="none" w:sz="0" w:space="0" w:color="auto"/>
          </w:divBdr>
        </w:div>
        <w:div w:id="1000543325">
          <w:marLeft w:val="480"/>
          <w:marRight w:val="0"/>
          <w:marTop w:val="0"/>
          <w:marBottom w:val="0"/>
          <w:divBdr>
            <w:top w:val="none" w:sz="0" w:space="0" w:color="auto"/>
            <w:left w:val="none" w:sz="0" w:space="0" w:color="auto"/>
            <w:bottom w:val="none" w:sz="0" w:space="0" w:color="auto"/>
            <w:right w:val="none" w:sz="0" w:space="0" w:color="auto"/>
          </w:divBdr>
        </w:div>
        <w:div w:id="1026949312">
          <w:marLeft w:val="480"/>
          <w:marRight w:val="0"/>
          <w:marTop w:val="0"/>
          <w:marBottom w:val="0"/>
          <w:divBdr>
            <w:top w:val="none" w:sz="0" w:space="0" w:color="auto"/>
            <w:left w:val="none" w:sz="0" w:space="0" w:color="auto"/>
            <w:bottom w:val="none" w:sz="0" w:space="0" w:color="auto"/>
            <w:right w:val="none" w:sz="0" w:space="0" w:color="auto"/>
          </w:divBdr>
        </w:div>
        <w:div w:id="1469785645">
          <w:marLeft w:val="480"/>
          <w:marRight w:val="0"/>
          <w:marTop w:val="0"/>
          <w:marBottom w:val="0"/>
          <w:divBdr>
            <w:top w:val="none" w:sz="0" w:space="0" w:color="auto"/>
            <w:left w:val="none" w:sz="0" w:space="0" w:color="auto"/>
            <w:bottom w:val="none" w:sz="0" w:space="0" w:color="auto"/>
            <w:right w:val="none" w:sz="0" w:space="0" w:color="auto"/>
          </w:divBdr>
        </w:div>
        <w:div w:id="699354488">
          <w:marLeft w:val="480"/>
          <w:marRight w:val="0"/>
          <w:marTop w:val="0"/>
          <w:marBottom w:val="0"/>
          <w:divBdr>
            <w:top w:val="none" w:sz="0" w:space="0" w:color="auto"/>
            <w:left w:val="none" w:sz="0" w:space="0" w:color="auto"/>
            <w:bottom w:val="none" w:sz="0" w:space="0" w:color="auto"/>
            <w:right w:val="none" w:sz="0" w:space="0" w:color="auto"/>
          </w:divBdr>
        </w:div>
        <w:div w:id="592473517">
          <w:marLeft w:val="480"/>
          <w:marRight w:val="0"/>
          <w:marTop w:val="0"/>
          <w:marBottom w:val="0"/>
          <w:divBdr>
            <w:top w:val="none" w:sz="0" w:space="0" w:color="auto"/>
            <w:left w:val="none" w:sz="0" w:space="0" w:color="auto"/>
            <w:bottom w:val="none" w:sz="0" w:space="0" w:color="auto"/>
            <w:right w:val="none" w:sz="0" w:space="0" w:color="auto"/>
          </w:divBdr>
        </w:div>
        <w:div w:id="617183551">
          <w:marLeft w:val="480"/>
          <w:marRight w:val="0"/>
          <w:marTop w:val="0"/>
          <w:marBottom w:val="0"/>
          <w:divBdr>
            <w:top w:val="none" w:sz="0" w:space="0" w:color="auto"/>
            <w:left w:val="none" w:sz="0" w:space="0" w:color="auto"/>
            <w:bottom w:val="none" w:sz="0" w:space="0" w:color="auto"/>
            <w:right w:val="none" w:sz="0" w:space="0" w:color="auto"/>
          </w:divBdr>
        </w:div>
        <w:div w:id="212229500">
          <w:marLeft w:val="480"/>
          <w:marRight w:val="0"/>
          <w:marTop w:val="0"/>
          <w:marBottom w:val="0"/>
          <w:divBdr>
            <w:top w:val="none" w:sz="0" w:space="0" w:color="auto"/>
            <w:left w:val="none" w:sz="0" w:space="0" w:color="auto"/>
            <w:bottom w:val="none" w:sz="0" w:space="0" w:color="auto"/>
            <w:right w:val="none" w:sz="0" w:space="0" w:color="auto"/>
          </w:divBdr>
        </w:div>
        <w:div w:id="1985741246">
          <w:marLeft w:val="480"/>
          <w:marRight w:val="0"/>
          <w:marTop w:val="0"/>
          <w:marBottom w:val="0"/>
          <w:divBdr>
            <w:top w:val="none" w:sz="0" w:space="0" w:color="auto"/>
            <w:left w:val="none" w:sz="0" w:space="0" w:color="auto"/>
            <w:bottom w:val="none" w:sz="0" w:space="0" w:color="auto"/>
            <w:right w:val="none" w:sz="0" w:space="0" w:color="auto"/>
          </w:divBdr>
        </w:div>
        <w:div w:id="1455565040">
          <w:marLeft w:val="480"/>
          <w:marRight w:val="0"/>
          <w:marTop w:val="0"/>
          <w:marBottom w:val="0"/>
          <w:divBdr>
            <w:top w:val="none" w:sz="0" w:space="0" w:color="auto"/>
            <w:left w:val="none" w:sz="0" w:space="0" w:color="auto"/>
            <w:bottom w:val="none" w:sz="0" w:space="0" w:color="auto"/>
            <w:right w:val="none" w:sz="0" w:space="0" w:color="auto"/>
          </w:divBdr>
        </w:div>
        <w:div w:id="524101585">
          <w:marLeft w:val="480"/>
          <w:marRight w:val="0"/>
          <w:marTop w:val="0"/>
          <w:marBottom w:val="0"/>
          <w:divBdr>
            <w:top w:val="none" w:sz="0" w:space="0" w:color="auto"/>
            <w:left w:val="none" w:sz="0" w:space="0" w:color="auto"/>
            <w:bottom w:val="none" w:sz="0" w:space="0" w:color="auto"/>
            <w:right w:val="none" w:sz="0" w:space="0" w:color="auto"/>
          </w:divBdr>
        </w:div>
        <w:div w:id="577251096">
          <w:marLeft w:val="480"/>
          <w:marRight w:val="0"/>
          <w:marTop w:val="0"/>
          <w:marBottom w:val="0"/>
          <w:divBdr>
            <w:top w:val="none" w:sz="0" w:space="0" w:color="auto"/>
            <w:left w:val="none" w:sz="0" w:space="0" w:color="auto"/>
            <w:bottom w:val="none" w:sz="0" w:space="0" w:color="auto"/>
            <w:right w:val="none" w:sz="0" w:space="0" w:color="auto"/>
          </w:divBdr>
        </w:div>
        <w:div w:id="1145196291">
          <w:marLeft w:val="480"/>
          <w:marRight w:val="0"/>
          <w:marTop w:val="0"/>
          <w:marBottom w:val="0"/>
          <w:divBdr>
            <w:top w:val="none" w:sz="0" w:space="0" w:color="auto"/>
            <w:left w:val="none" w:sz="0" w:space="0" w:color="auto"/>
            <w:bottom w:val="none" w:sz="0" w:space="0" w:color="auto"/>
            <w:right w:val="none" w:sz="0" w:space="0" w:color="auto"/>
          </w:divBdr>
        </w:div>
        <w:div w:id="969943089">
          <w:marLeft w:val="480"/>
          <w:marRight w:val="0"/>
          <w:marTop w:val="0"/>
          <w:marBottom w:val="0"/>
          <w:divBdr>
            <w:top w:val="none" w:sz="0" w:space="0" w:color="auto"/>
            <w:left w:val="none" w:sz="0" w:space="0" w:color="auto"/>
            <w:bottom w:val="none" w:sz="0" w:space="0" w:color="auto"/>
            <w:right w:val="none" w:sz="0" w:space="0" w:color="auto"/>
          </w:divBdr>
        </w:div>
        <w:div w:id="1706757043">
          <w:marLeft w:val="480"/>
          <w:marRight w:val="0"/>
          <w:marTop w:val="0"/>
          <w:marBottom w:val="0"/>
          <w:divBdr>
            <w:top w:val="none" w:sz="0" w:space="0" w:color="auto"/>
            <w:left w:val="none" w:sz="0" w:space="0" w:color="auto"/>
            <w:bottom w:val="none" w:sz="0" w:space="0" w:color="auto"/>
            <w:right w:val="none" w:sz="0" w:space="0" w:color="auto"/>
          </w:divBdr>
        </w:div>
        <w:div w:id="1249464926">
          <w:marLeft w:val="480"/>
          <w:marRight w:val="0"/>
          <w:marTop w:val="0"/>
          <w:marBottom w:val="0"/>
          <w:divBdr>
            <w:top w:val="none" w:sz="0" w:space="0" w:color="auto"/>
            <w:left w:val="none" w:sz="0" w:space="0" w:color="auto"/>
            <w:bottom w:val="none" w:sz="0" w:space="0" w:color="auto"/>
            <w:right w:val="none" w:sz="0" w:space="0" w:color="auto"/>
          </w:divBdr>
        </w:div>
        <w:div w:id="93014672">
          <w:marLeft w:val="480"/>
          <w:marRight w:val="0"/>
          <w:marTop w:val="0"/>
          <w:marBottom w:val="0"/>
          <w:divBdr>
            <w:top w:val="none" w:sz="0" w:space="0" w:color="auto"/>
            <w:left w:val="none" w:sz="0" w:space="0" w:color="auto"/>
            <w:bottom w:val="none" w:sz="0" w:space="0" w:color="auto"/>
            <w:right w:val="none" w:sz="0" w:space="0" w:color="auto"/>
          </w:divBdr>
        </w:div>
        <w:div w:id="195852830">
          <w:marLeft w:val="480"/>
          <w:marRight w:val="0"/>
          <w:marTop w:val="0"/>
          <w:marBottom w:val="0"/>
          <w:divBdr>
            <w:top w:val="none" w:sz="0" w:space="0" w:color="auto"/>
            <w:left w:val="none" w:sz="0" w:space="0" w:color="auto"/>
            <w:bottom w:val="none" w:sz="0" w:space="0" w:color="auto"/>
            <w:right w:val="none" w:sz="0" w:space="0" w:color="auto"/>
          </w:divBdr>
        </w:div>
        <w:div w:id="1883135372">
          <w:marLeft w:val="480"/>
          <w:marRight w:val="0"/>
          <w:marTop w:val="0"/>
          <w:marBottom w:val="0"/>
          <w:divBdr>
            <w:top w:val="none" w:sz="0" w:space="0" w:color="auto"/>
            <w:left w:val="none" w:sz="0" w:space="0" w:color="auto"/>
            <w:bottom w:val="none" w:sz="0" w:space="0" w:color="auto"/>
            <w:right w:val="none" w:sz="0" w:space="0" w:color="auto"/>
          </w:divBdr>
        </w:div>
        <w:div w:id="1676882663">
          <w:marLeft w:val="480"/>
          <w:marRight w:val="0"/>
          <w:marTop w:val="0"/>
          <w:marBottom w:val="0"/>
          <w:divBdr>
            <w:top w:val="none" w:sz="0" w:space="0" w:color="auto"/>
            <w:left w:val="none" w:sz="0" w:space="0" w:color="auto"/>
            <w:bottom w:val="none" w:sz="0" w:space="0" w:color="auto"/>
            <w:right w:val="none" w:sz="0" w:space="0" w:color="auto"/>
          </w:divBdr>
        </w:div>
        <w:div w:id="1418133689">
          <w:marLeft w:val="480"/>
          <w:marRight w:val="0"/>
          <w:marTop w:val="0"/>
          <w:marBottom w:val="0"/>
          <w:divBdr>
            <w:top w:val="none" w:sz="0" w:space="0" w:color="auto"/>
            <w:left w:val="none" w:sz="0" w:space="0" w:color="auto"/>
            <w:bottom w:val="none" w:sz="0" w:space="0" w:color="auto"/>
            <w:right w:val="none" w:sz="0" w:space="0" w:color="auto"/>
          </w:divBdr>
        </w:div>
        <w:div w:id="1175193018">
          <w:marLeft w:val="480"/>
          <w:marRight w:val="0"/>
          <w:marTop w:val="0"/>
          <w:marBottom w:val="0"/>
          <w:divBdr>
            <w:top w:val="none" w:sz="0" w:space="0" w:color="auto"/>
            <w:left w:val="none" w:sz="0" w:space="0" w:color="auto"/>
            <w:bottom w:val="none" w:sz="0" w:space="0" w:color="auto"/>
            <w:right w:val="none" w:sz="0" w:space="0" w:color="auto"/>
          </w:divBdr>
        </w:div>
        <w:div w:id="696002459">
          <w:marLeft w:val="480"/>
          <w:marRight w:val="0"/>
          <w:marTop w:val="0"/>
          <w:marBottom w:val="0"/>
          <w:divBdr>
            <w:top w:val="none" w:sz="0" w:space="0" w:color="auto"/>
            <w:left w:val="none" w:sz="0" w:space="0" w:color="auto"/>
            <w:bottom w:val="none" w:sz="0" w:space="0" w:color="auto"/>
            <w:right w:val="none" w:sz="0" w:space="0" w:color="auto"/>
          </w:divBdr>
        </w:div>
        <w:div w:id="1753353002">
          <w:marLeft w:val="480"/>
          <w:marRight w:val="0"/>
          <w:marTop w:val="0"/>
          <w:marBottom w:val="0"/>
          <w:divBdr>
            <w:top w:val="none" w:sz="0" w:space="0" w:color="auto"/>
            <w:left w:val="none" w:sz="0" w:space="0" w:color="auto"/>
            <w:bottom w:val="none" w:sz="0" w:space="0" w:color="auto"/>
            <w:right w:val="none" w:sz="0" w:space="0" w:color="auto"/>
          </w:divBdr>
        </w:div>
        <w:div w:id="1310790334">
          <w:marLeft w:val="480"/>
          <w:marRight w:val="0"/>
          <w:marTop w:val="0"/>
          <w:marBottom w:val="0"/>
          <w:divBdr>
            <w:top w:val="none" w:sz="0" w:space="0" w:color="auto"/>
            <w:left w:val="none" w:sz="0" w:space="0" w:color="auto"/>
            <w:bottom w:val="none" w:sz="0" w:space="0" w:color="auto"/>
            <w:right w:val="none" w:sz="0" w:space="0" w:color="auto"/>
          </w:divBdr>
        </w:div>
        <w:div w:id="2103607182">
          <w:marLeft w:val="480"/>
          <w:marRight w:val="0"/>
          <w:marTop w:val="0"/>
          <w:marBottom w:val="0"/>
          <w:divBdr>
            <w:top w:val="none" w:sz="0" w:space="0" w:color="auto"/>
            <w:left w:val="none" w:sz="0" w:space="0" w:color="auto"/>
            <w:bottom w:val="none" w:sz="0" w:space="0" w:color="auto"/>
            <w:right w:val="none" w:sz="0" w:space="0" w:color="auto"/>
          </w:divBdr>
        </w:div>
        <w:div w:id="369841287">
          <w:marLeft w:val="480"/>
          <w:marRight w:val="0"/>
          <w:marTop w:val="0"/>
          <w:marBottom w:val="0"/>
          <w:divBdr>
            <w:top w:val="none" w:sz="0" w:space="0" w:color="auto"/>
            <w:left w:val="none" w:sz="0" w:space="0" w:color="auto"/>
            <w:bottom w:val="none" w:sz="0" w:space="0" w:color="auto"/>
            <w:right w:val="none" w:sz="0" w:space="0" w:color="auto"/>
          </w:divBdr>
        </w:div>
        <w:div w:id="1811628004">
          <w:marLeft w:val="480"/>
          <w:marRight w:val="0"/>
          <w:marTop w:val="0"/>
          <w:marBottom w:val="0"/>
          <w:divBdr>
            <w:top w:val="none" w:sz="0" w:space="0" w:color="auto"/>
            <w:left w:val="none" w:sz="0" w:space="0" w:color="auto"/>
            <w:bottom w:val="none" w:sz="0" w:space="0" w:color="auto"/>
            <w:right w:val="none" w:sz="0" w:space="0" w:color="auto"/>
          </w:divBdr>
        </w:div>
      </w:divsChild>
    </w:div>
    <w:div w:id="414329152">
      <w:bodyDiv w:val="1"/>
      <w:marLeft w:val="0"/>
      <w:marRight w:val="0"/>
      <w:marTop w:val="0"/>
      <w:marBottom w:val="0"/>
      <w:divBdr>
        <w:top w:val="none" w:sz="0" w:space="0" w:color="auto"/>
        <w:left w:val="none" w:sz="0" w:space="0" w:color="auto"/>
        <w:bottom w:val="none" w:sz="0" w:space="0" w:color="auto"/>
        <w:right w:val="none" w:sz="0" w:space="0" w:color="auto"/>
      </w:divBdr>
    </w:div>
    <w:div w:id="415252372">
      <w:marLeft w:val="0"/>
      <w:marRight w:val="0"/>
      <w:marTop w:val="0"/>
      <w:marBottom w:val="0"/>
      <w:divBdr>
        <w:top w:val="none" w:sz="0" w:space="0" w:color="auto"/>
        <w:left w:val="none" w:sz="0" w:space="0" w:color="auto"/>
        <w:bottom w:val="none" w:sz="0" w:space="0" w:color="auto"/>
        <w:right w:val="none" w:sz="0" w:space="0" w:color="auto"/>
      </w:divBdr>
    </w:div>
    <w:div w:id="416561452">
      <w:bodyDiv w:val="1"/>
      <w:marLeft w:val="0"/>
      <w:marRight w:val="0"/>
      <w:marTop w:val="0"/>
      <w:marBottom w:val="0"/>
      <w:divBdr>
        <w:top w:val="none" w:sz="0" w:space="0" w:color="auto"/>
        <w:left w:val="none" w:sz="0" w:space="0" w:color="auto"/>
        <w:bottom w:val="none" w:sz="0" w:space="0" w:color="auto"/>
        <w:right w:val="none" w:sz="0" w:space="0" w:color="auto"/>
      </w:divBdr>
    </w:div>
    <w:div w:id="417480261">
      <w:bodyDiv w:val="1"/>
      <w:marLeft w:val="0"/>
      <w:marRight w:val="0"/>
      <w:marTop w:val="0"/>
      <w:marBottom w:val="0"/>
      <w:divBdr>
        <w:top w:val="none" w:sz="0" w:space="0" w:color="auto"/>
        <w:left w:val="none" w:sz="0" w:space="0" w:color="auto"/>
        <w:bottom w:val="none" w:sz="0" w:space="0" w:color="auto"/>
        <w:right w:val="none" w:sz="0" w:space="0" w:color="auto"/>
      </w:divBdr>
    </w:div>
    <w:div w:id="418716885">
      <w:bodyDiv w:val="1"/>
      <w:marLeft w:val="0"/>
      <w:marRight w:val="0"/>
      <w:marTop w:val="0"/>
      <w:marBottom w:val="0"/>
      <w:divBdr>
        <w:top w:val="none" w:sz="0" w:space="0" w:color="auto"/>
        <w:left w:val="none" w:sz="0" w:space="0" w:color="auto"/>
        <w:bottom w:val="none" w:sz="0" w:space="0" w:color="auto"/>
        <w:right w:val="none" w:sz="0" w:space="0" w:color="auto"/>
      </w:divBdr>
    </w:div>
    <w:div w:id="421100923">
      <w:bodyDiv w:val="1"/>
      <w:marLeft w:val="0"/>
      <w:marRight w:val="0"/>
      <w:marTop w:val="0"/>
      <w:marBottom w:val="0"/>
      <w:divBdr>
        <w:top w:val="none" w:sz="0" w:space="0" w:color="auto"/>
        <w:left w:val="none" w:sz="0" w:space="0" w:color="auto"/>
        <w:bottom w:val="none" w:sz="0" w:space="0" w:color="auto"/>
        <w:right w:val="none" w:sz="0" w:space="0" w:color="auto"/>
      </w:divBdr>
    </w:div>
    <w:div w:id="423382318">
      <w:bodyDiv w:val="1"/>
      <w:marLeft w:val="0"/>
      <w:marRight w:val="0"/>
      <w:marTop w:val="0"/>
      <w:marBottom w:val="0"/>
      <w:divBdr>
        <w:top w:val="none" w:sz="0" w:space="0" w:color="auto"/>
        <w:left w:val="none" w:sz="0" w:space="0" w:color="auto"/>
        <w:bottom w:val="none" w:sz="0" w:space="0" w:color="auto"/>
        <w:right w:val="none" w:sz="0" w:space="0" w:color="auto"/>
      </w:divBdr>
    </w:div>
    <w:div w:id="424038453">
      <w:bodyDiv w:val="1"/>
      <w:marLeft w:val="0"/>
      <w:marRight w:val="0"/>
      <w:marTop w:val="0"/>
      <w:marBottom w:val="0"/>
      <w:divBdr>
        <w:top w:val="none" w:sz="0" w:space="0" w:color="auto"/>
        <w:left w:val="none" w:sz="0" w:space="0" w:color="auto"/>
        <w:bottom w:val="none" w:sz="0" w:space="0" w:color="auto"/>
        <w:right w:val="none" w:sz="0" w:space="0" w:color="auto"/>
      </w:divBdr>
    </w:div>
    <w:div w:id="430320402">
      <w:bodyDiv w:val="1"/>
      <w:marLeft w:val="0"/>
      <w:marRight w:val="0"/>
      <w:marTop w:val="0"/>
      <w:marBottom w:val="0"/>
      <w:divBdr>
        <w:top w:val="none" w:sz="0" w:space="0" w:color="auto"/>
        <w:left w:val="none" w:sz="0" w:space="0" w:color="auto"/>
        <w:bottom w:val="none" w:sz="0" w:space="0" w:color="auto"/>
        <w:right w:val="none" w:sz="0" w:space="0" w:color="auto"/>
      </w:divBdr>
      <w:divsChild>
        <w:div w:id="2091729596">
          <w:marLeft w:val="480"/>
          <w:marRight w:val="0"/>
          <w:marTop w:val="0"/>
          <w:marBottom w:val="0"/>
          <w:divBdr>
            <w:top w:val="none" w:sz="0" w:space="0" w:color="auto"/>
            <w:left w:val="none" w:sz="0" w:space="0" w:color="auto"/>
            <w:bottom w:val="none" w:sz="0" w:space="0" w:color="auto"/>
            <w:right w:val="none" w:sz="0" w:space="0" w:color="auto"/>
          </w:divBdr>
        </w:div>
        <w:div w:id="1173643770">
          <w:marLeft w:val="480"/>
          <w:marRight w:val="0"/>
          <w:marTop w:val="0"/>
          <w:marBottom w:val="0"/>
          <w:divBdr>
            <w:top w:val="none" w:sz="0" w:space="0" w:color="auto"/>
            <w:left w:val="none" w:sz="0" w:space="0" w:color="auto"/>
            <w:bottom w:val="none" w:sz="0" w:space="0" w:color="auto"/>
            <w:right w:val="none" w:sz="0" w:space="0" w:color="auto"/>
          </w:divBdr>
        </w:div>
        <w:div w:id="1797405761">
          <w:marLeft w:val="480"/>
          <w:marRight w:val="0"/>
          <w:marTop w:val="0"/>
          <w:marBottom w:val="0"/>
          <w:divBdr>
            <w:top w:val="none" w:sz="0" w:space="0" w:color="auto"/>
            <w:left w:val="none" w:sz="0" w:space="0" w:color="auto"/>
            <w:bottom w:val="none" w:sz="0" w:space="0" w:color="auto"/>
            <w:right w:val="none" w:sz="0" w:space="0" w:color="auto"/>
          </w:divBdr>
        </w:div>
        <w:div w:id="392318172">
          <w:marLeft w:val="480"/>
          <w:marRight w:val="0"/>
          <w:marTop w:val="0"/>
          <w:marBottom w:val="0"/>
          <w:divBdr>
            <w:top w:val="none" w:sz="0" w:space="0" w:color="auto"/>
            <w:left w:val="none" w:sz="0" w:space="0" w:color="auto"/>
            <w:bottom w:val="none" w:sz="0" w:space="0" w:color="auto"/>
            <w:right w:val="none" w:sz="0" w:space="0" w:color="auto"/>
          </w:divBdr>
        </w:div>
        <w:div w:id="937951615">
          <w:marLeft w:val="480"/>
          <w:marRight w:val="0"/>
          <w:marTop w:val="0"/>
          <w:marBottom w:val="0"/>
          <w:divBdr>
            <w:top w:val="none" w:sz="0" w:space="0" w:color="auto"/>
            <w:left w:val="none" w:sz="0" w:space="0" w:color="auto"/>
            <w:bottom w:val="none" w:sz="0" w:space="0" w:color="auto"/>
            <w:right w:val="none" w:sz="0" w:space="0" w:color="auto"/>
          </w:divBdr>
        </w:div>
        <w:div w:id="1667633890">
          <w:marLeft w:val="480"/>
          <w:marRight w:val="0"/>
          <w:marTop w:val="0"/>
          <w:marBottom w:val="0"/>
          <w:divBdr>
            <w:top w:val="none" w:sz="0" w:space="0" w:color="auto"/>
            <w:left w:val="none" w:sz="0" w:space="0" w:color="auto"/>
            <w:bottom w:val="none" w:sz="0" w:space="0" w:color="auto"/>
            <w:right w:val="none" w:sz="0" w:space="0" w:color="auto"/>
          </w:divBdr>
        </w:div>
        <w:div w:id="1678313820">
          <w:marLeft w:val="480"/>
          <w:marRight w:val="0"/>
          <w:marTop w:val="0"/>
          <w:marBottom w:val="0"/>
          <w:divBdr>
            <w:top w:val="none" w:sz="0" w:space="0" w:color="auto"/>
            <w:left w:val="none" w:sz="0" w:space="0" w:color="auto"/>
            <w:bottom w:val="none" w:sz="0" w:space="0" w:color="auto"/>
            <w:right w:val="none" w:sz="0" w:space="0" w:color="auto"/>
          </w:divBdr>
        </w:div>
        <w:div w:id="110441626">
          <w:marLeft w:val="480"/>
          <w:marRight w:val="0"/>
          <w:marTop w:val="0"/>
          <w:marBottom w:val="0"/>
          <w:divBdr>
            <w:top w:val="none" w:sz="0" w:space="0" w:color="auto"/>
            <w:left w:val="none" w:sz="0" w:space="0" w:color="auto"/>
            <w:bottom w:val="none" w:sz="0" w:space="0" w:color="auto"/>
            <w:right w:val="none" w:sz="0" w:space="0" w:color="auto"/>
          </w:divBdr>
        </w:div>
        <w:div w:id="334305651">
          <w:marLeft w:val="480"/>
          <w:marRight w:val="0"/>
          <w:marTop w:val="0"/>
          <w:marBottom w:val="0"/>
          <w:divBdr>
            <w:top w:val="none" w:sz="0" w:space="0" w:color="auto"/>
            <w:left w:val="none" w:sz="0" w:space="0" w:color="auto"/>
            <w:bottom w:val="none" w:sz="0" w:space="0" w:color="auto"/>
            <w:right w:val="none" w:sz="0" w:space="0" w:color="auto"/>
          </w:divBdr>
        </w:div>
        <w:div w:id="1540431884">
          <w:marLeft w:val="480"/>
          <w:marRight w:val="0"/>
          <w:marTop w:val="0"/>
          <w:marBottom w:val="0"/>
          <w:divBdr>
            <w:top w:val="none" w:sz="0" w:space="0" w:color="auto"/>
            <w:left w:val="none" w:sz="0" w:space="0" w:color="auto"/>
            <w:bottom w:val="none" w:sz="0" w:space="0" w:color="auto"/>
            <w:right w:val="none" w:sz="0" w:space="0" w:color="auto"/>
          </w:divBdr>
        </w:div>
        <w:div w:id="265775207">
          <w:marLeft w:val="480"/>
          <w:marRight w:val="0"/>
          <w:marTop w:val="0"/>
          <w:marBottom w:val="0"/>
          <w:divBdr>
            <w:top w:val="none" w:sz="0" w:space="0" w:color="auto"/>
            <w:left w:val="none" w:sz="0" w:space="0" w:color="auto"/>
            <w:bottom w:val="none" w:sz="0" w:space="0" w:color="auto"/>
            <w:right w:val="none" w:sz="0" w:space="0" w:color="auto"/>
          </w:divBdr>
        </w:div>
        <w:div w:id="1704788260">
          <w:marLeft w:val="480"/>
          <w:marRight w:val="0"/>
          <w:marTop w:val="0"/>
          <w:marBottom w:val="0"/>
          <w:divBdr>
            <w:top w:val="none" w:sz="0" w:space="0" w:color="auto"/>
            <w:left w:val="none" w:sz="0" w:space="0" w:color="auto"/>
            <w:bottom w:val="none" w:sz="0" w:space="0" w:color="auto"/>
            <w:right w:val="none" w:sz="0" w:space="0" w:color="auto"/>
          </w:divBdr>
        </w:div>
        <w:div w:id="1120151210">
          <w:marLeft w:val="480"/>
          <w:marRight w:val="0"/>
          <w:marTop w:val="0"/>
          <w:marBottom w:val="0"/>
          <w:divBdr>
            <w:top w:val="none" w:sz="0" w:space="0" w:color="auto"/>
            <w:left w:val="none" w:sz="0" w:space="0" w:color="auto"/>
            <w:bottom w:val="none" w:sz="0" w:space="0" w:color="auto"/>
            <w:right w:val="none" w:sz="0" w:space="0" w:color="auto"/>
          </w:divBdr>
        </w:div>
        <w:div w:id="1472552825">
          <w:marLeft w:val="480"/>
          <w:marRight w:val="0"/>
          <w:marTop w:val="0"/>
          <w:marBottom w:val="0"/>
          <w:divBdr>
            <w:top w:val="none" w:sz="0" w:space="0" w:color="auto"/>
            <w:left w:val="none" w:sz="0" w:space="0" w:color="auto"/>
            <w:bottom w:val="none" w:sz="0" w:space="0" w:color="auto"/>
            <w:right w:val="none" w:sz="0" w:space="0" w:color="auto"/>
          </w:divBdr>
        </w:div>
        <w:div w:id="1017537351">
          <w:marLeft w:val="480"/>
          <w:marRight w:val="0"/>
          <w:marTop w:val="0"/>
          <w:marBottom w:val="0"/>
          <w:divBdr>
            <w:top w:val="none" w:sz="0" w:space="0" w:color="auto"/>
            <w:left w:val="none" w:sz="0" w:space="0" w:color="auto"/>
            <w:bottom w:val="none" w:sz="0" w:space="0" w:color="auto"/>
            <w:right w:val="none" w:sz="0" w:space="0" w:color="auto"/>
          </w:divBdr>
        </w:div>
        <w:div w:id="1361861931">
          <w:marLeft w:val="480"/>
          <w:marRight w:val="0"/>
          <w:marTop w:val="0"/>
          <w:marBottom w:val="0"/>
          <w:divBdr>
            <w:top w:val="none" w:sz="0" w:space="0" w:color="auto"/>
            <w:left w:val="none" w:sz="0" w:space="0" w:color="auto"/>
            <w:bottom w:val="none" w:sz="0" w:space="0" w:color="auto"/>
            <w:right w:val="none" w:sz="0" w:space="0" w:color="auto"/>
          </w:divBdr>
        </w:div>
        <w:div w:id="1790736357">
          <w:marLeft w:val="480"/>
          <w:marRight w:val="0"/>
          <w:marTop w:val="0"/>
          <w:marBottom w:val="0"/>
          <w:divBdr>
            <w:top w:val="none" w:sz="0" w:space="0" w:color="auto"/>
            <w:left w:val="none" w:sz="0" w:space="0" w:color="auto"/>
            <w:bottom w:val="none" w:sz="0" w:space="0" w:color="auto"/>
            <w:right w:val="none" w:sz="0" w:space="0" w:color="auto"/>
          </w:divBdr>
        </w:div>
        <w:div w:id="949166267">
          <w:marLeft w:val="480"/>
          <w:marRight w:val="0"/>
          <w:marTop w:val="0"/>
          <w:marBottom w:val="0"/>
          <w:divBdr>
            <w:top w:val="none" w:sz="0" w:space="0" w:color="auto"/>
            <w:left w:val="none" w:sz="0" w:space="0" w:color="auto"/>
            <w:bottom w:val="none" w:sz="0" w:space="0" w:color="auto"/>
            <w:right w:val="none" w:sz="0" w:space="0" w:color="auto"/>
          </w:divBdr>
        </w:div>
        <w:div w:id="1025784987">
          <w:marLeft w:val="480"/>
          <w:marRight w:val="0"/>
          <w:marTop w:val="0"/>
          <w:marBottom w:val="0"/>
          <w:divBdr>
            <w:top w:val="none" w:sz="0" w:space="0" w:color="auto"/>
            <w:left w:val="none" w:sz="0" w:space="0" w:color="auto"/>
            <w:bottom w:val="none" w:sz="0" w:space="0" w:color="auto"/>
            <w:right w:val="none" w:sz="0" w:space="0" w:color="auto"/>
          </w:divBdr>
        </w:div>
        <w:div w:id="232156325">
          <w:marLeft w:val="480"/>
          <w:marRight w:val="0"/>
          <w:marTop w:val="0"/>
          <w:marBottom w:val="0"/>
          <w:divBdr>
            <w:top w:val="none" w:sz="0" w:space="0" w:color="auto"/>
            <w:left w:val="none" w:sz="0" w:space="0" w:color="auto"/>
            <w:bottom w:val="none" w:sz="0" w:space="0" w:color="auto"/>
            <w:right w:val="none" w:sz="0" w:space="0" w:color="auto"/>
          </w:divBdr>
        </w:div>
        <w:div w:id="255598796">
          <w:marLeft w:val="480"/>
          <w:marRight w:val="0"/>
          <w:marTop w:val="0"/>
          <w:marBottom w:val="0"/>
          <w:divBdr>
            <w:top w:val="none" w:sz="0" w:space="0" w:color="auto"/>
            <w:left w:val="none" w:sz="0" w:space="0" w:color="auto"/>
            <w:bottom w:val="none" w:sz="0" w:space="0" w:color="auto"/>
            <w:right w:val="none" w:sz="0" w:space="0" w:color="auto"/>
          </w:divBdr>
        </w:div>
        <w:div w:id="1451044495">
          <w:marLeft w:val="480"/>
          <w:marRight w:val="0"/>
          <w:marTop w:val="0"/>
          <w:marBottom w:val="0"/>
          <w:divBdr>
            <w:top w:val="none" w:sz="0" w:space="0" w:color="auto"/>
            <w:left w:val="none" w:sz="0" w:space="0" w:color="auto"/>
            <w:bottom w:val="none" w:sz="0" w:space="0" w:color="auto"/>
            <w:right w:val="none" w:sz="0" w:space="0" w:color="auto"/>
          </w:divBdr>
        </w:div>
        <w:div w:id="662396126">
          <w:marLeft w:val="480"/>
          <w:marRight w:val="0"/>
          <w:marTop w:val="0"/>
          <w:marBottom w:val="0"/>
          <w:divBdr>
            <w:top w:val="none" w:sz="0" w:space="0" w:color="auto"/>
            <w:left w:val="none" w:sz="0" w:space="0" w:color="auto"/>
            <w:bottom w:val="none" w:sz="0" w:space="0" w:color="auto"/>
            <w:right w:val="none" w:sz="0" w:space="0" w:color="auto"/>
          </w:divBdr>
        </w:div>
        <w:div w:id="1527407876">
          <w:marLeft w:val="480"/>
          <w:marRight w:val="0"/>
          <w:marTop w:val="0"/>
          <w:marBottom w:val="0"/>
          <w:divBdr>
            <w:top w:val="none" w:sz="0" w:space="0" w:color="auto"/>
            <w:left w:val="none" w:sz="0" w:space="0" w:color="auto"/>
            <w:bottom w:val="none" w:sz="0" w:space="0" w:color="auto"/>
            <w:right w:val="none" w:sz="0" w:space="0" w:color="auto"/>
          </w:divBdr>
        </w:div>
        <w:div w:id="1757481864">
          <w:marLeft w:val="480"/>
          <w:marRight w:val="0"/>
          <w:marTop w:val="0"/>
          <w:marBottom w:val="0"/>
          <w:divBdr>
            <w:top w:val="none" w:sz="0" w:space="0" w:color="auto"/>
            <w:left w:val="none" w:sz="0" w:space="0" w:color="auto"/>
            <w:bottom w:val="none" w:sz="0" w:space="0" w:color="auto"/>
            <w:right w:val="none" w:sz="0" w:space="0" w:color="auto"/>
          </w:divBdr>
        </w:div>
        <w:div w:id="1906334878">
          <w:marLeft w:val="480"/>
          <w:marRight w:val="0"/>
          <w:marTop w:val="0"/>
          <w:marBottom w:val="0"/>
          <w:divBdr>
            <w:top w:val="none" w:sz="0" w:space="0" w:color="auto"/>
            <w:left w:val="none" w:sz="0" w:space="0" w:color="auto"/>
            <w:bottom w:val="none" w:sz="0" w:space="0" w:color="auto"/>
            <w:right w:val="none" w:sz="0" w:space="0" w:color="auto"/>
          </w:divBdr>
        </w:div>
        <w:div w:id="840508635">
          <w:marLeft w:val="480"/>
          <w:marRight w:val="0"/>
          <w:marTop w:val="0"/>
          <w:marBottom w:val="0"/>
          <w:divBdr>
            <w:top w:val="none" w:sz="0" w:space="0" w:color="auto"/>
            <w:left w:val="none" w:sz="0" w:space="0" w:color="auto"/>
            <w:bottom w:val="none" w:sz="0" w:space="0" w:color="auto"/>
            <w:right w:val="none" w:sz="0" w:space="0" w:color="auto"/>
          </w:divBdr>
        </w:div>
        <w:div w:id="1797143984">
          <w:marLeft w:val="480"/>
          <w:marRight w:val="0"/>
          <w:marTop w:val="0"/>
          <w:marBottom w:val="0"/>
          <w:divBdr>
            <w:top w:val="none" w:sz="0" w:space="0" w:color="auto"/>
            <w:left w:val="none" w:sz="0" w:space="0" w:color="auto"/>
            <w:bottom w:val="none" w:sz="0" w:space="0" w:color="auto"/>
            <w:right w:val="none" w:sz="0" w:space="0" w:color="auto"/>
          </w:divBdr>
        </w:div>
        <w:div w:id="569315047">
          <w:marLeft w:val="480"/>
          <w:marRight w:val="0"/>
          <w:marTop w:val="0"/>
          <w:marBottom w:val="0"/>
          <w:divBdr>
            <w:top w:val="none" w:sz="0" w:space="0" w:color="auto"/>
            <w:left w:val="none" w:sz="0" w:space="0" w:color="auto"/>
            <w:bottom w:val="none" w:sz="0" w:space="0" w:color="auto"/>
            <w:right w:val="none" w:sz="0" w:space="0" w:color="auto"/>
          </w:divBdr>
        </w:div>
        <w:div w:id="858658564">
          <w:marLeft w:val="480"/>
          <w:marRight w:val="0"/>
          <w:marTop w:val="0"/>
          <w:marBottom w:val="0"/>
          <w:divBdr>
            <w:top w:val="none" w:sz="0" w:space="0" w:color="auto"/>
            <w:left w:val="none" w:sz="0" w:space="0" w:color="auto"/>
            <w:bottom w:val="none" w:sz="0" w:space="0" w:color="auto"/>
            <w:right w:val="none" w:sz="0" w:space="0" w:color="auto"/>
          </w:divBdr>
        </w:div>
        <w:div w:id="171459161">
          <w:marLeft w:val="480"/>
          <w:marRight w:val="0"/>
          <w:marTop w:val="0"/>
          <w:marBottom w:val="0"/>
          <w:divBdr>
            <w:top w:val="none" w:sz="0" w:space="0" w:color="auto"/>
            <w:left w:val="none" w:sz="0" w:space="0" w:color="auto"/>
            <w:bottom w:val="none" w:sz="0" w:space="0" w:color="auto"/>
            <w:right w:val="none" w:sz="0" w:space="0" w:color="auto"/>
          </w:divBdr>
        </w:div>
        <w:div w:id="2060199771">
          <w:marLeft w:val="480"/>
          <w:marRight w:val="0"/>
          <w:marTop w:val="0"/>
          <w:marBottom w:val="0"/>
          <w:divBdr>
            <w:top w:val="none" w:sz="0" w:space="0" w:color="auto"/>
            <w:left w:val="none" w:sz="0" w:space="0" w:color="auto"/>
            <w:bottom w:val="none" w:sz="0" w:space="0" w:color="auto"/>
            <w:right w:val="none" w:sz="0" w:space="0" w:color="auto"/>
          </w:divBdr>
        </w:div>
        <w:div w:id="1619869202">
          <w:marLeft w:val="480"/>
          <w:marRight w:val="0"/>
          <w:marTop w:val="0"/>
          <w:marBottom w:val="0"/>
          <w:divBdr>
            <w:top w:val="none" w:sz="0" w:space="0" w:color="auto"/>
            <w:left w:val="none" w:sz="0" w:space="0" w:color="auto"/>
            <w:bottom w:val="none" w:sz="0" w:space="0" w:color="auto"/>
            <w:right w:val="none" w:sz="0" w:space="0" w:color="auto"/>
          </w:divBdr>
        </w:div>
        <w:div w:id="1562013643">
          <w:marLeft w:val="480"/>
          <w:marRight w:val="0"/>
          <w:marTop w:val="0"/>
          <w:marBottom w:val="0"/>
          <w:divBdr>
            <w:top w:val="none" w:sz="0" w:space="0" w:color="auto"/>
            <w:left w:val="none" w:sz="0" w:space="0" w:color="auto"/>
            <w:bottom w:val="none" w:sz="0" w:space="0" w:color="auto"/>
            <w:right w:val="none" w:sz="0" w:space="0" w:color="auto"/>
          </w:divBdr>
        </w:div>
        <w:div w:id="1726101185">
          <w:marLeft w:val="480"/>
          <w:marRight w:val="0"/>
          <w:marTop w:val="0"/>
          <w:marBottom w:val="0"/>
          <w:divBdr>
            <w:top w:val="none" w:sz="0" w:space="0" w:color="auto"/>
            <w:left w:val="none" w:sz="0" w:space="0" w:color="auto"/>
            <w:bottom w:val="none" w:sz="0" w:space="0" w:color="auto"/>
            <w:right w:val="none" w:sz="0" w:space="0" w:color="auto"/>
          </w:divBdr>
        </w:div>
        <w:div w:id="872688223">
          <w:marLeft w:val="480"/>
          <w:marRight w:val="0"/>
          <w:marTop w:val="0"/>
          <w:marBottom w:val="0"/>
          <w:divBdr>
            <w:top w:val="none" w:sz="0" w:space="0" w:color="auto"/>
            <w:left w:val="none" w:sz="0" w:space="0" w:color="auto"/>
            <w:bottom w:val="none" w:sz="0" w:space="0" w:color="auto"/>
            <w:right w:val="none" w:sz="0" w:space="0" w:color="auto"/>
          </w:divBdr>
        </w:div>
        <w:div w:id="235673455">
          <w:marLeft w:val="480"/>
          <w:marRight w:val="0"/>
          <w:marTop w:val="0"/>
          <w:marBottom w:val="0"/>
          <w:divBdr>
            <w:top w:val="none" w:sz="0" w:space="0" w:color="auto"/>
            <w:left w:val="none" w:sz="0" w:space="0" w:color="auto"/>
            <w:bottom w:val="none" w:sz="0" w:space="0" w:color="auto"/>
            <w:right w:val="none" w:sz="0" w:space="0" w:color="auto"/>
          </w:divBdr>
        </w:div>
        <w:div w:id="120154594">
          <w:marLeft w:val="480"/>
          <w:marRight w:val="0"/>
          <w:marTop w:val="0"/>
          <w:marBottom w:val="0"/>
          <w:divBdr>
            <w:top w:val="none" w:sz="0" w:space="0" w:color="auto"/>
            <w:left w:val="none" w:sz="0" w:space="0" w:color="auto"/>
            <w:bottom w:val="none" w:sz="0" w:space="0" w:color="auto"/>
            <w:right w:val="none" w:sz="0" w:space="0" w:color="auto"/>
          </w:divBdr>
        </w:div>
        <w:div w:id="703601579">
          <w:marLeft w:val="480"/>
          <w:marRight w:val="0"/>
          <w:marTop w:val="0"/>
          <w:marBottom w:val="0"/>
          <w:divBdr>
            <w:top w:val="none" w:sz="0" w:space="0" w:color="auto"/>
            <w:left w:val="none" w:sz="0" w:space="0" w:color="auto"/>
            <w:bottom w:val="none" w:sz="0" w:space="0" w:color="auto"/>
            <w:right w:val="none" w:sz="0" w:space="0" w:color="auto"/>
          </w:divBdr>
        </w:div>
        <w:div w:id="184173802">
          <w:marLeft w:val="480"/>
          <w:marRight w:val="0"/>
          <w:marTop w:val="0"/>
          <w:marBottom w:val="0"/>
          <w:divBdr>
            <w:top w:val="none" w:sz="0" w:space="0" w:color="auto"/>
            <w:left w:val="none" w:sz="0" w:space="0" w:color="auto"/>
            <w:bottom w:val="none" w:sz="0" w:space="0" w:color="auto"/>
            <w:right w:val="none" w:sz="0" w:space="0" w:color="auto"/>
          </w:divBdr>
        </w:div>
        <w:div w:id="1879276689">
          <w:marLeft w:val="480"/>
          <w:marRight w:val="0"/>
          <w:marTop w:val="0"/>
          <w:marBottom w:val="0"/>
          <w:divBdr>
            <w:top w:val="none" w:sz="0" w:space="0" w:color="auto"/>
            <w:left w:val="none" w:sz="0" w:space="0" w:color="auto"/>
            <w:bottom w:val="none" w:sz="0" w:space="0" w:color="auto"/>
            <w:right w:val="none" w:sz="0" w:space="0" w:color="auto"/>
          </w:divBdr>
        </w:div>
        <w:div w:id="2099281816">
          <w:marLeft w:val="480"/>
          <w:marRight w:val="0"/>
          <w:marTop w:val="0"/>
          <w:marBottom w:val="0"/>
          <w:divBdr>
            <w:top w:val="none" w:sz="0" w:space="0" w:color="auto"/>
            <w:left w:val="none" w:sz="0" w:space="0" w:color="auto"/>
            <w:bottom w:val="none" w:sz="0" w:space="0" w:color="auto"/>
            <w:right w:val="none" w:sz="0" w:space="0" w:color="auto"/>
          </w:divBdr>
        </w:div>
        <w:div w:id="620066179">
          <w:marLeft w:val="480"/>
          <w:marRight w:val="0"/>
          <w:marTop w:val="0"/>
          <w:marBottom w:val="0"/>
          <w:divBdr>
            <w:top w:val="none" w:sz="0" w:space="0" w:color="auto"/>
            <w:left w:val="none" w:sz="0" w:space="0" w:color="auto"/>
            <w:bottom w:val="none" w:sz="0" w:space="0" w:color="auto"/>
            <w:right w:val="none" w:sz="0" w:space="0" w:color="auto"/>
          </w:divBdr>
        </w:div>
        <w:div w:id="1126654282">
          <w:marLeft w:val="480"/>
          <w:marRight w:val="0"/>
          <w:marTop w:val="0"/>
          <w:marBottom w:val="0"/>
          <w:divBdr>
            <w:top w:val="none" w:sz="0" w:space="0" w:color="auto"/>
            <w:left w:val="none" w:sz="0" w:space="0" w:color="auto"/>
            <w:bottom w:val="none" w:sz="0" w:space="0" w:color="auto"/>
            <w:right w:val="none" w:sz="0" w:space="0" w:color="auto"/>
          </w:divBdr>
        </w:div>
        <w:div w:id="1745956911">
          <w:marLeft w:val="480"/>
          <w:marRight w:val="0"/>
          <w:marTop w:val="0"/>
          <w:marBottom w:val="0"/>
          <w:divBdr>
            <w:top w:val="none" w:sz="0" w:space="0" w:color="auto"/>
            <w:left w:val="none" w:sz="0" w:space="0" w:color="auto"/>
            <w:bottom w:val="none" w:sz="0" w:space="0" w:color="auto"/>
            <w:right w:val="none" w:sz="0" w:space="0" w:color="auto"/>
          </w:divBdr>
        </w:div>
        <w:div w:id="445277420">
          <w:marLeft w:val="480"/>
          <w:marRight w:val="0"/>
          <w:marTop w:val="0"/>
          <w:marBottom w:val="0"/>
          <w:divBdr>
            <w:top w:val="none" w:sz="0" w:space="0" w:color="auto"/>
            <w:left w:val="none" w:sz="0" w:space="0" w:color="auto"/>
            <w:bottom w:val="none" w:sz="0" w:space="0" w:color="auto"/>
            <w:right w:val="none" w:sz="0" w:space="0" w:color="auto"/>
          </w:divBdr>
        </w:div>
        <w:div w:id="1439638931">
          <w:marLeft w:val="480"/>
          <w:marRight w:val="0"/>
          <w:marTop w:val="0"/>
          <w:marBottom w:val="0"/>
          <w:divBdr>
            <w:top w:val="none" w:sz="0" w:space="0" w:color="auto"/>
            <w:left w:val="none" w:sz="0" w:space="0" w:color="auto"/>
            <w:bottom w:val="none" w:sz="0" w:space="0" w:color="auto"/>
            <w:right w:val="none" w:sz="0" w:space="0" w:color="auto"/>
          </w:divBdr>
        </w:div>
        <w:div w:id="39667897">
          <w:marLeft w:val="480"/>
          <w:marRight w:val="0"/>
          <w:marTop w:val="0"/>
          <w:marBottom w:val="0"/>
          <w:divBdr>
            <w:top w:val="none" w:sz="0" w:space="0" w:color="auto"/>
            <w:left w:val="none" w:sz="0" w:space="0" w:color="auto"/>
            <w:bottom w:val="none" w:sz="0" w:space="0" w:color="auto"/>
            <w:right w:val="none" w:sz="0" w:space="0" w:color="auto"/>
          </w:divBdr>
        </w:div>
        <w:div w:id="2111971937">
          <w:marLeft w:val="480"/>
          <w:marRight w:val="0"/>
          <w:marTop w:val="0"/>
          <w:marBottom w:val="0"/>
          <w:divBdr>
            <w:top w:val="none" w:sz="0" w:space="0" w:color="auto"/>
            <w:left w:val="none" w:sz="0" w:space="0" w:color="auto"/>
            <w:bottom w:val="none" w:sz="0" w:space="0" w:color="auto"/>
            <w:right w:val="none" w:sz="0" w:space="0" w:color="auto"/>
          </w:divBdr>
        </w:div>
        <w:div w:id="2069842884">
          <w:marLeft w:val="480"/>
          <w:marRight w:val="0"/>
          <w:marTop w:val="0"/>
          <w:marBottom w:val="0"/>
          <w:divBdr>
            <w:top w:val="none" w:sz="0" w:space="0" w:color="auto"/>
            <w:left w:val="none" w:sz="0" w:space="0" w:color="auto"/>
            <w:bottom w:val="none" w:sz="0" w:space="0" w:color="auto"/>
            <w:right w:val="none" w:sz="0" w:space="0" w:color="auto"/>
          </w:divBdr>
        </w:div>
        <w:div w:id="843322676">
          <w:marLeft w:val="480"/>
          <w:marRight w:val="0"/>
          <w:marTop w:val="0"/>
          <w:marBottom w:val="0"/>
          <w:divBdr>
            <w:top w:val="none" w:sz="0" w:space="0" w:color="auto"/>
            <w:left w:val="none" w:sz="0" w:space="0" w:color="auto"/>
            <w:bottom w:val="none" w:sz="0" w:space="0" w:color="auto"/>
            <w:right w:val="none" w:sz="0" w:space="0" w:color="auto"/>
          </w:divBdr>
        </w:div>
        <w:div w:id="1944416477">
          <w:marLeft w:val="480"/>
          <w:marRight w:val="0"/>
          <w:marTop w:val="0"/>
          <w:marBottom w:val="0"/>
          <w:divBdr>
            <w:top w:val="none" w:sz="0" w:space="0" w:color="auto"/>
            <w:left w:val="none" w:sz="0" w:space="0" w:color="auto"/>
            <w:bottom w:val="none" w:sz="0" w:space="0" w:color="auto"/>
            <w:right w:val="none" w:sz="0" w:space="0" w:color="auto"/>
          </w:divBdr>
        </w:div>
        <w:div w:id="1795319517">
          <w:marLeft w:val="480"/>
          <w:marRight w:val="0"/>
          <w:marTop w:val="0"/>
          <w:marBottom w:val="0"/>
          <w:divBdr>
            <w:top w:val="none" w:sz="0" w:space="0" w:color="auto"/>
            <w:left w:val="none" w:sz="0" w:space="0" w:color="auto"/>
            <w:bottom w:val="none" w:sz="0" w:space="0" w:color="auto"/>
            <w:right w:val="none" w:sz="0" w:space="0" w:color="auto"/>
          </w:divBdr>
        </w:div>
        <w:div w:id="1482231961">
          <w:marLeft w:val="480"/>
          <w:marRight w:val="0"/>
          <w:marTop w:val="0"/>
          <w:marBottom w:val="0"/>
          <w:divBdr>
            <w:top w:val="none" w:sz="0" w:space="0" w:color="auto"/>
            <w:left w:val="none" w:sz="0" w:space="0" w:color="auto"/>
            <w:bottom w:val="none" w:sz="0" w:space="0" w:color="auto"/>
            <w:right w:val="none" w:sz="0" w:space="0" w:color="auto"/>
          </w:divBdr>
        </w:div>
        <w:div w:id="932930018">
          <w:marLeft w:val="480"/>
          <w:marRight w:val="0"/>
          <w:marTop w:val="0"/>
          <w:marBottom w:val="0"/>
          <w:divBdr>
            <w:top w:val="none" w:sz="0" w:space="0" w:color="auto"/>
            <w:left w:val="none" w:sz="0" w:space="0" w:color="auto"/>
            <w:bottom w:val="none" w:sz="0" w:space="0" w:color="auto"/>
            <w:right w:val="none" w:sz="0" w:space="0" w:color="auto"/>
          </w:divBdr>
        </w:div>
        <w:div w:id="821576889">
          <w:marLeft w:val="480"/>
          <w:marRight w:val="0"/>
          <w:marTop w:val="0"/>
          <w:marBottom w:val="0"/>
          <w:divBdr>
            <w:top w:val="none" w:sz="0" w:space="0" w:color="auto"/>
            <w:left w:val="none" w:sz="0" w:space="0" w:color="auto"/>
            <w:bottom w:val="none" w:sz="0" w:space="0" w:color="auto"/>
            <w:right w:val="none" w:sz="0" w:space="0" w:color="auto"/>
          </w:divBdr>
        </w:div>
        <w:div w:id="14817242">
          <w:marLeft w:val="480"/>
          <w:marRight w:val="0"/>
          <w:marTop w:val="0"/>
          <w:marBottom w:val="0"/>
          <w:divBdr>
            <w:top w:val="none" w:sz="0" w:space="0" w:color="auto"/>
            <w:left w:val="none" w:sz="0" w:space="0" w:color="auto"/>
            <w:bottom w:val="none" w:sz="0" w:space="0" w:color="auto"/>
            <w:right w:val="none" w:sz="0" w:space="0" w:color="auto"/>
          </w:divBdr>
        </w:div>
        <w:div w:id="661274644">
          <w:marLeft w:val="480"/>
          <w:marRight w:val="0"/>
          <w:marTop w:val="0"/>
          <w:marBottom w:val="0"/>
          <w:divBdr>
            <w:top w:val="none" w:sz="0" w:space="0" w:color="auto"/>
            <w:left w:val="none" w:sz="0" w:space="0" w:color="auto"/>
            <w:bottom w:val="none" w:sz="0" w:space="0" w:color="auto"/>
            <w:right w:val="none" w:sz="0" w:space="0" w:color="auto"/>
          </w:divBdr>
        </w:div>
        <w:div w:id="1678070076">
          <w:marLeft w:val="480"/>
          <w:marRight w:val="0"/>
          <w:marTop w:val="0"/>
          <w:marBottom w:val="0"/>
          <w:divBdr>
            <w:top w:val="none" w:sz="0" w:space="0" w:color="auto"/>
            <w:left w:val="none" w:sz="0" w:space="0" w:color="auto"/>
            <w:bottom w:val="none" w:sz="0" w:space="0" w:color="auto"/>
            <w:right w:val="none" w:sz="0" w:space="0" w:color="auto"/>
          </w:divBdr>
        </w:div>
        <w:div w:id="424308596">
          <w:marLeft w:val="480"/>
          <w:marRight w:val="0"/>
          <w:marTop w:val="0"/>
          <w:marBottom w:val="0"/>
          <w:divBdr>
            <w:top w:val="none" w:sz="0" w:space="0" w:color="auto"/>
            <w:left w:val="none" w:sz="0" w:space="0" w:color="auto"/>
            <w:bottom w:val="none" w:sz="0" w:space="0" w:color="auto"/>
            <w:right w:val="none" w:sz="0" w:space="0" w:color="auto"/>
          </w:divBdr>
        </w:div>
        <w:div w:id="1513446534">
          <w:marLeft w:val="480"/>
          <w:marRight w:val="0"/>
          <w:marTop w:val="0"/>
          <w:marBottom w:val="0"/>
          <w:divBdr>
            <w:top w:val="none" w:sz="0" w:space="0" w:color="auto"/>
            <w:left w:val="none" w:sz="0" w:space="0" w:color="auto"/>
            <w:bottom w:val="none" w:sz="0" w:space="0" w:color="auto"/>
            <w:right w:val="none" w:sz="0" w:space="0" w:color="auto"/>
          </w:divBdr>
        </w:div>
        <w:div w:id="659310609">
          <w:marLeft w:val="480"/>
          <w:marRight w:val="0"/>
          <w:marTop w:val="0"/>
          <w:marBottom w:val="0"/>
          <w:divBdr>
            <w:top w:val="none" w:sz="0" w:space="0" w:color="auto"/>
            <w:left w:val="none" w:sz="0" w:space="0" w:color="auto"/>
            <w:bottom w:val="none" w:sz="0" w:space="0" w:color="auto"/>
            <w:right w:val="none" w:sz="0" w:space="0" w:color="auto"/>
          </w:divBdr>
        </w:div>
        <w:div w:id="1456439240">
          <w:marLeft w:val="480"/>
          <w:marRight w:val="0"/>
          <w:marTop w:val="0"/>
          <w:marBottom w:val="0"/>
          <w:divBdr>
            <w:top w:val="none" w:sz="0" w:space="0" w:color="auto"/>
            <w:left w:val="none" w:sz="0" w:space="0" w:color="auto"/>
            <w:bottom w:val="none" w:sz="0" w:space="0" w:color="auto"/>
            <w:right w:val="none" w:sz="0" w:space="0" w:color="auto"/>
          </w:divBdr>
        </w:div>
        <w:div w:id="1125268505">
          <w:marLeft w:val="480"/>
          <w:marRight w:val="0"/>
          <w:marTop w:val="0"/>
          <w:marBottom w:val="0"/>
          <w:divBdr>
            <w:top w:val="none" w:sz="0" w:space="0" w:color="auto"/>
            <w:left w:val="none" w:sz="0" w:space="0" w:color="auto"/>
            <w:bottom w:val="none" w:sz="0" w:space="0" w:color="auto"/>
            <w:right w:val="none" w:sz="0" w:space="0" w:color="auto"/>
          </w:divBdr>
        </w:div>
        <w:div w:id="579023583">
          <w:marLeft w:val="480"/>
          <w:marRight w:val="0"/>
          <w:marTop w:val="0"/>
          <w:marBottom w:val="0"/>
          <w:divBdr>
            <w:top w:val="none" w:sz="0" w:space="0" w:color="auto"/>
            <w:left w:val="none" w:sz="0" w:space="0" w:color="auto"/>
            <w:bottom w:val="none" w:sz="0" w:space="0" w:color="auto"/>
            <w:right w:val="none" w:sz="0" w:space="0" w:color="auto"/>
          </w:divBdr>
        </w:div>
        <w:div w:id="784078452">
          <w:marLeft w:val="480"/>
          <w:marRight w:val="0"/>
          <w:marTop w:val="0"/>
          <w:marBottom w:val="0"/>
          <w:divBdr>
            <w:top w:val="none" w:sz="0" w:space="0" w:color="auto"/>
            <w:left w:val="none" w:sz="0" w:space="0" w:color="auto"/>
            <w:bottom w:val="none" w:sz="0" w:space="0" w:color="auto"/>
            <w:right w:val="none" w:sz="0" w:space="0" w:color="auto"/>
          </w:divBdr>
        </w:div>
        <w:div w:id="1871607163">
          <w:marLeft w:val="480"/>
          <w:marRight w:val="0"/>
          <w:marTop w:val="0"/>
          <w:marBottom w:val="0"/>
          <w:divBdr>
            <w:top w:val="none" w:sz="0" w:space="0" w:color="auto"/>
            <w:left w:val="none" w:sz="0" w:space="0" w:color="auto"/>
            <w:bottom w:val="none" w:sz="0" w:space="0" w:color="auto"/>
            <w:right w:val="none" w:sz="0" w:space="0" w:color="auto"/>
          </w:divBdr>
        </w:div>
        <w:div w:id="569735987">
          <w:marLeft w:val="480"/>
          <w:marRight w:val="0"/>
          <w:marTop w:val="0"/>
          <w:marBottom w:val="0"/>
          <w:divBdr>
            <w:top w:val="none" w:sz="0" w:space="0" w:color="auto"/>
            <w:left w:val="none" w:sz="0" w:space="0" w:color="auto"/>
            <w:bottom w:val="none" w:sz="0" w:space="0" w:color="auto"/>
            <w:right w:val="none" w:sz="0" w:space="0" w:color="auto"/>
          </w:divBdr>
        </w:div>
        <w:div w:id="2070616174">
          <w:marLeft w:val="480"/>
          <w:marRight w:val="0"/>
          <w:marTop w:val="0"/>
          <w:marBottom w:val="0"/>
          <w:divBdr>
            <w:top w:val="none" w:sz="0" w:space="0" w:color="auto"/>
            <w:left w:val="none" w:sz="0" w:space="0" w:color="auto"/>
            <w:bottom w:val="none" w:sz="0" w:space="0" w:color="auto"/>
            <w:right w:val="none" w:sz="0" w:space="0" w:color="auto"/>
          </w:divBdr>
        </w:div>
        <w:div w:id="1334605831">
          <w:marLeft w:val="480"/>
          <w:marRight w:val="0"/>
          <w:marTop w:val="0"/>
          <w:marBottom w:val="0"/>
          <w:divBdr>
            <w:top w:val="none" w:sz="0" w:space="0" w:color="auto"/>
            <w:left w:val="none" w:sz="0" w:space="0" w:color="auto"/>
            <w:bottom w:val="none" w:sz="0" w:space="0" w:color="auto"/>
            <w:right w:val="none" w:sz="0" w:space="0" w:color="auto"/>
          </w:divBdr>
        </w:div>
        <w:div w:id="1409033927">
          <w:marLeft w:val="480"/>
          <w:marRight w:val="0"/>
          <w:marTop w:val="0"/>
          <w:marBottom w:val="0"/>
          <w:divBdr>
            <w:top w:val="none" w:sz="0" w:space="0" w:color="auto"/>
            <w:left w:val="none" w:sz="0" w:space="0" w:color="auto"/>
            <w:bottom w:val="none" w:sz="0" w:space="0" w:color="auto"/>
            <w:right w:val="none" w:sz="0" w:space="0" w:color="auto"/>
          </w:divBdr>
        </w:div>
        <w:div w:id="786319444">
          <w:marLeft w:val="480"/>
          <w:marRight w:val="0"/>
          <w:marTop w:val="0"/>
          <w:marBottom w:val="0"/>
          <w:divBdr>
            <w:top w:val="none" w:sz="0" w:space="0" w:color="auto"/>
            <w:left w:val="none" w:sz="0" w:space="0" w:color="auto"/>
            <w:bottom w:val="none" w:sz="0" w:space="0" w:color="auto"/>
            <w:right w:val="none" w:sz="0" w:space="0" w:color="auto"/>
          </w:divBdr>
        </w:div>
        <w:div w:id="1849520372">
          <w:marLeft w:val="480"/>
          <w:marRight w:val="0"/>
          <w:marTop w:val="0"/>
          <w:marBottom w:val="0"/>
          <w:divBdr>
            <w:top w:val="none" w:sz="0" w:space="0" w:color="auto"/>
            <w:left w:val="none" w:sz="0" w:space="0" w:color="auto"/>
            <w:bottom w:val="none" w:sz="0" w:space="0" w:color="auto"/>
            <w:right w:val="none" w:sz="0" w:space="0" w:color="auto"/>
          </w:divBdr>
        </w:div>
        <w:div w:id="1591546636">
          <w:marLeft w:val="480"/>
          <w:marRight w:val="0"/>
          <w:marTop w:val="0"/>
          <w:marBottom w:val="0"/>
          <w:divBdr>
            <w:top w:val="none" w:sz="0" w:space="0" w:color="auto"/>
            <w:left w:val="none" w:sz="0" w:space="0" w:color="auto"/>
            <w:bottom w:val="none" w:sz="0" w:space="0" w:color="auto"/>
            <w:right w:val="none" w:sz="0" w:space="0" w:color="auto"/>
          </w:divBdr>
        </w:div>
        <w:div w:id="1012028751">
          <w:marLeft w:val="480"/>
          <w:marRight w:val="0"/>
          <w:marTop w:val="0"/>
          <w:marBottom w:val="0"/>
          <w:divBdr>
            <w:top w:val="none" w:sz="0" w:space="0" w:color="auto"/>
            <w:left w:val="none" w:sz="0" w:space="0" w:color="auto"/>
            <w:bottom w:val="none" w:sz="0" w:space="0" w:color="auto"/>
            <w:right w:val="none" w:sz="0" w:space="0" w:color="auto"/>
          </w:divBdr>
        </w:div>
        <w:div w:id="1344162338">
          <w:marLeft w:val="480"/>
          <w:marRight w:val="0"/>
          <w:marTop w:val="0"/>
          <w:marBottom w:val="0"/>
          <w:divBdr>
            <w:top w:val="none" w:sz="0" w:space="0" w:color="auto"/>
            <w:left w:val="none" w:sz="0" w:space="0" w:color="auto"/>
            <w:bottom w:val="none" w:sz="0" w:space="0" w:color="auto"/>
            <w:right w:val="none" w:sz="0" w:space="0" w:color="auto"/>
          </w:divBdr>
        </w:div>
      </w:divsChild>
    </w:div>
    <w:div w:id="431706073">
      <w:bodyDiv w:val="1"/>
      <w:marLeft w:val="0"/>
      <w:marRight w:val="0"/>
      <w:marTop w:val="0"/>
      <w:marBottom w:val="0"/>
      <w:divBdr>
        <w:top w:val="none" w:sz="0" w:space="0" w:color="auto"/>
        <w:left w:val="none" w:sz="0" w:space="0" w:color="auto"/>
        <w:bottom w:val="none" w:sz="0" w:space="0" w:color="auto"/>
        <w:right w:val="none" w:sz="0" w:space="0" w:color="auto"/>
      </w:divBdr>
    </w:div>
    <w:div w:id="431827446">
      <w:bodyDiv w:val="1"/>
      <w:marLeft w:val="0"/>
      <w:marRight w:val="0"/>
      <w:marTop w:val="0"/>
      <w:marBottom w:val="0"/>
      <w:divBdr>
        <w:top w:val="none" w:sz="0" w:space="0" w:color="auto"/>
        <w:left w:val="none" w:sz="0" w:space="0" w:color="auto"/>
        <w:bottom w:val="none" w:sz="0" w:space="0" w:color="auto"/>
        <w:right w:val="none" w:sz="0" w:space="0" w:color="auto"/>
      </w:divBdr>
    </w:div>
    <w:div w:id="432214937">
      <w:bodyDiv w:val="1"/>
      <w:marLeft w:val="0"/>
      <w:marRight w:val="0"/>
      <w:marTop w:val="0"/>
      <w:marBottom w:val="0"/>
      <w:divBdr>
        <w:top w:val="none" w:sz="0" w:space="0" w:color="auto"/>
        <w:left w:val="none" w:sz="0" w:space="0" w:color="auto"/>
        <w:bottom w:val="none" w:sz="0" w:space="0" w:color="auto"/>
        <w:right w:val="none" w:sz="0" w:space="0" w:color="auto"/>
      </w:divBdr>
    </w:div>
    <w:div w:id="432484004">
      <w:bodyDiv w:val="1"/>
      <w:marLeft w:val="0"/>
      <w:marRight w:val="0"/>
      <w:marTop w:val="0"/>
      <w:marBottom w:val="0"/>
      <w:divBdr>
        <w:top w:val="none" w:sz="0" w:space="0" w:color="auto"/>
        <w:left w:val="none" w:sz="0" w:space="0" w:color="auto"/>
        <w:bottom w:val="none" w:sz="0" w:space="0" w:color="auto"/>
        <w:right w:val="none" w:sz="0" w:space="0" w:color="auto"/>
      </w:divBdr>
    </w:div>
    <w:div w:id="435029735">
      <w:bodyDiv w:val="1"/>
      <w:marLeft w:val="0"/>
      <w:marRight w:val="0"/>
      <w:marTop w:val="0"/>
      <w:marBottom w:val="0"/>
      <w:divBdr>
        <w:top w:val="none" w:sz="0" w:space="0" w:color="auto"/>
        <w:left w:val="none" w:sz="0" w:space="0" w:color="auto"/>
        <w:bottom w:val="none" w:sz="0" w:space="0" w:color="auto"/>
        <w:right w:val="none" w:sz="0" w:space="0" w:color="auto"/>
      </w:divBdr>
    </w:div>
    <w:div w:id="435751344">
      <w:bodyDiv w:val="1"/>
      <w:marLeft w:val="0"/>
      <w:marRight w:val="0"/>
      <w:marTop w:val="0"/>
      <w:marBottom w:val="0"/>
      <w:divBdr>
        <w:top w:val="none" w:sz="0" w:space="0" w:color="auto"/>
        <w:left w:val="none" w:sz="0" w:space="0" w:color="auto"/>
        <w:bottom w:val="none" w:sz="0" w:space="0" w:color="auto"/>
        <w:right w:val="none" w:sz="0" w:space="0" w:color="auto"/>
      </w:divBdr>
    </w:div>
    <w:div w:id="438379916">
      <w:bodyDiv w:val="1"/>
      <w:marLeft w:val="0"/>
      <w:marRight w:val="0"/>
      <w:marTop w:val="0"/>
      <w:marBottom w:val="0"/>
      <w:divBdr>
        <w:top w:val="none" w:sz="0" w:space="0" w:color="auto"/>
        <w:left w:val="none" w:sz="0" w:space="0" w:color="auto"/>
        <w:bottom w:val="none" w:sz="0" w:space="0" w:color="auto"/>
        <w:right w:val="none" w:sz="0" w:space="0" w:color="auto"/>
      </w:divBdr>
    </w:div>
    <w:div w:id="440688660">
      <w:bodyDiv w:val="1"/>
      <w:marLeft w:val="0"/>
      <w:marRight w:val="0"/>
      <w:marTop w:val="0"/>
      <w:marBottom w:val="0"/>
      <w:divBdr>
        <w:top w:val="none" w:sz="0" w:space="0" w:color="auto"/>
        <w:left w:val="none" w:sz="0" w:space="0" w:color="auto"/>
        <w:bottom w:val="none" w:sz="0" w:space="0" w:color="auto"/>
        <w:right w:val="none" w:sz="0" w:space="0" w:color="auto"/>
      </w:divBdr>
    </w:div>
    <w:div w:id="442459696">
      <w:bodyDiv w:val="1"/>
      <w:marLeft w:val="0"/>
      <w:marRight w:val="0"/>
      <w:marTop w:val="0"/>
      <w:marBottom w:val="0"/>
      <w:divBdr>
        <w:top w:val="none" w:sz="0" w:space="0" w:color="auto"/>
        <w:left w:val="none" w:sz="0" w:space="0" w:color="auto"/>
        <w:bottom w:val="none" w:sz="0" w:space="0" w:color="auto"/>
        <w:right w:val="none" w:sz="0" w:space="0" w:color="auto"/>
      </w:divBdr>
      <w:divsChild>
        <w:div w:id="1285966745">
          <w:marLeft w:val="480"/>
          <w:marRight w:val="0"/>
          <w:marTop w:val="0"/>
          <w:marBottom w:val="0"/>
          <w:divBdr>
            <w:top w:val="none" w:sz="0" w:space="0" w:color="auto"/>
            <w:left w:val="none" w:sz="0" w:space="0" w:color="auto"/>
            <w:bottom w:val="none" w:sz="0" w:space="0" w:color="auto"/>
            <w:right w:val="none" w:sz="0" w:space="0" w:color="auto"/>
          </w:divBdr>
        </w:div>
        <w:div w:id="1200581918">
          <w:marLeft w:val="480"/>
          <w:marRight w:val="0"/>
          <w:marTop w:val="0"/>
          <w:marBottom w:val="0"/>
          <w:divBdr>
            <w:top w:val="none" w:sz="0" w:space="0" w:color="auto"/>
            <w:left w:val="none" w:sz="0" w:space="0" w:color="auto"/>
            <w:bottom w:val="none" w:sz="0" w:space="0" w:color="auto"/>
            <w:right w:val="none" w:sz="0" w:space="0" w:color="auto"/>
          </w:divBdr>
        </w:div>
        <w:div w:id="1113284410">
          <w:marLeft w:val="480"/>
          <w:marRight w:val="0"/>
          <w:marTop w:val="0"/>
          <w:marBottom w:val="0"/>
          <w:divBdr>
            <w:top w:val="none" w:sz="0" w:space="0" w:color="auto"/>
            <w:left w:val="none" w:sz="0" w:space="0" w:color="auto"/>
            <w:bottom w:val="none" w:sz="0" w:space="0" w:color="auto"/>
            <w:right w:val="none" w:sz="0" w:space="0" w:color="auto"/>
          </w:divBdr>
        </w:div>
        <w:div w:id="1586374497">
          <w:marLeft w:val="480"/>
          <w:marRight w:val="0"/>
          <w:marTop w:val="0"/>
          <w:marBottom w:val="0"/>
          <w:divBdr>
            <w:top w:val="none" w:sz="0" w:space="0" w:color="auto"/>
            <w:left w:val="none" w:sz="0" w:space="0" w:color="auto"/>
            <w:bottom w:val="none" w:sz="0" w:space="0" w:color="auto"/>
            <w:right w:val="none" w:sz="0" w:space="0" w:color="auto"/>
          </w:divBdr>
        </w:div>
        <w:div w:id="974525744">
          <w:marLeft w:val="480"/>
          <w:marRight w:val="0"/>
          <w:marTop w:val="0"/>
          <w:marBottom w:val="0"/>
          <w:divBdr>
            <w:top w:val="none" w:sz="0" w:space="0" w:color="auto"/>
            <w:left w:val="none" w:sz="0" w:space="0" w:color="auto"/>
            <w:bottom w:val="none" w:sz="0" w:space="0" w:color="auto"/>
            <w:right w:val="none" w:sz="0" w:space="0" w:color="auto"/>
          </w:divBdr>
        </w:div>
        <w:div w:id="1466315103">
          <w:marLeft w:val="480"/>
          <w:marRight w:val="0"/>
          <w:marTop w:val="0"/>
          <w:marBottom w:val="0"/>
          <w:divBdr>
            <w:top w:val="none" w:sz="0" w:space="0" w:color="auto"/>
            <w:left w:val="none" w:sz="0" w:space="0" w:color="auto"/>
            <w:bottom w:val="none" w:sz="0" w:space="0" w:color="auto"/>
            <w:right w:val="none" w:sz="0" w:space="0" w:color="auto"/>
          </w:divBdr>
        </w:div>
        <w:div w:id="600454588">
          <w:marLeft w:val="480"/>
          <w:marRight w:val="0"/>
          <w:marTop w:val="0"/>
          <w:marBottom w:val="0"/>
          <w:divBdr>
            <w:top w:val="none" w:sz="0" w:space="0" w:color="auto"/>
            <w:left w:val="none" w:sz="0" w:space="0" w:color="auto"/>
            <w:bottom w:val="none" w:sz="0" w:space="0" w:color="auto"/>
            <w:right w:val="none" w:sz="0" w:space="0" w:color="auto"/>
          </w:divBdr>
        </w:div>
        <w:div w:id="57479865">
          <w:marLeft w:val="480"/>
          <w:marRight w:val="0"/>
          <w:marTop w:val="0"/>
          <w:marBottom w:val="0"/>
          <w:divBdr>
            <w:top w:val="none" w:sz="0" w:space="0" w:color="auto"/>
            <w:left w:val="none" w:sz="0" w:space="0" w:color="auto"/>
            <w:bottom w:val="none" w:sz="0" w:space="0" w:color="auto"/>
            <w:right w:val="none" w:sz="0" w:space="0" w:color="auto"/>
          </w:divBdr>
        </w:div>
        <w:div w:id="1255552687">
          <w:marLeft w:val="480"/>
          <w:marRight w:val="0"/>
          <w:marTop w:val="0"/>
          <w:marBottom w:val="0"/>
          <w:divBdr>
            <w:top w:val="none" w:sz="0" w:space="0" w:color="auto"/>
            <w:left w:val="none" w:sz="0" w:space="0" w:color="auto"/>
            <w:bottom w:val="none" w:sz="0" w:space="0" w:color="auto"/>
            <w:right w:val="none" w:sz="0" w:space="0" w:color="auto"/>
          </w:divBdr>
        </w:div>
        <w:div w:id="1821268226">
          <w:marLeft w:val="480"/>
          <w:marRight w:val="0"/>
          <w:marTop w:val="0"/>
          <w:marBottom w:val="0"/>
          <w:divBdr>
            <w:top w:val="none" w:sz="0" w:space="0" w:color="auto"/>
            <w:left w:val="none" w:sz="0" w:space="0" w:color="auto"/>
            <w:bottom w:val="none" w:sz="0" w:space="0" w:color="auto"/>
            <w:right w:val="none" w:sz="0" w:space="0" w:color="auto"/>
          </w:divBdr>
        </w:div>
        <w:div w:id="1218124645">
          <w:marLeft w:val="480"/>
          <w:marRight w:val="0"/>
          <w:marTop w:val="0"/>
          <w:marBottom w:val="0"/>
          <w:divBdr>
            <w:top w:val="none" w:sz="0" w:space="0" w:color="auto"/>
            <w:left w:val="none" w:sz="0" w:space="0" w:color="auto"/>
            <w:bottom w:val="none" w:sz="0" w:space="0" w:color="auto"/>
            <w:right w:val="none" w:sz="0" w:space="0" w:color="auto"/>
          </w:divBdr>
        </w:div>
        <w:div w:id="19281554">
          <w:marLeft w:val="480"/>
          <w:marRight w:val="0"/>
          <w:marTop w:val="0"/>
          <w:marBottom w:val="0"/>
          <w:divBdr>
            <w:top w:val="none" w:sz="0" w:space="0" w:color="auto"/>
            <w:left w:val="none" w:sz="0" w:space="0" w:color="auto"/>
            <w:bottom w:val="none" w:sz="0" w:space="0" w:color="auto"/>
            <w:right w:val="none" w:sz="0" w:space="0" w:color="auto"/>
          </w:divBdr>
        </w:div>
        <w:div w:id="627474393">
          <w:marLeft w:val="480"/>
          <w:marRight w:val="0"/>
          <w:marTop w:val="0"/>
          <w:marBottom w:val="0"/>
          <w:divBdr>
            <w:top w:val="none" w:sz="0" w:space="0" w:color="auto"/>
            <w:left w:val="none" w:sz="0" w:space="0" w:color="auto"/>
            <w:bottom w:val="none" w:sz="0" w:space="0" w:color="auto"/>
            <w:right w:val="none" w:sz="0" w:space="0" w:color="auto"/>
          </w:divBdr>
        </w:div>
        <w:div w:id="1268927536">
          <w:marLeft w:val="480"/>
          <w:marRight w:val="0"/>
          <w:marTop w:val="0"/>
          <w:marBottom w:val="0"/>
          <w:divBdr>
            <w:top w:val="none" w:sz="0" w:space="0" w:color="auto"/>
            <w:left w:val="none" w:sz="0" w:space="0" w:color="auto"/>
            <w:bottom w:val="none" w:sz="0" w:space="0" w:color="auto"/>
            <w:right w:val="none" w:sz="0" w:space="0" w:color="auto"/>
          </w:divBdr>
        </w:div>
        <w:div w:id="1631285280">
          <w:marLeft w:val="480"/>
          <w:marRight w:val="0"/>
          <w:marTop w:val="0"/>
          <w:marBottom w:val="0"/>
          <w:divBdr>
            <w:top w:val="none" w:sz="0" w:space="0" w:color="auto"/>
            <w:left w:val="none" w:sz="0" w:space="0" w:color="auto"/>
            <w:bottom w:val="none" w:sz="0" w:space="0" w:color="auto"/>
            <w:right w:val="none" w:sz="0" w:space="0" w:color="auto"/>
          </w:divBdr>
        </w:div>
        <w:div w:id="849488874">
          <w:marLeft w:val="480"/>
          <w:marRight w:val="0"/>
          <w:marTop w:val="0"/>
          <w:marBottom w:val="0"/>
          <w:divBdr>
            <w:top w:val="none" w:sz="0" w:space="0" w:color="auto"/>
            <w:left w:val="none" w:sz="0" w:space="0" w:color="auto"/>
            <w:bottom w:val="none" w:sz="0" w:space="0" w:color="auto"/>
            <w:right w:val="none" w:sz="0" w:space="0" w:color="auto"/>
          </w:divBdr>
        </w:div>
        <w:div w:id="1323043812">
          <w:marLeft w:val="480"/>
          <w:marRight w:val="0"/>
          <w:marTop w:val="0"/>
          <w:marBottom w:val="0"/>
          <w:divBdr>
            <w:top w:val="none" w:sz="0" w:space="0" w:color="auto"/>
            <w:left w:val="none" w:sz="0" w:space="0" w:color="auto"/>
            <w:bottom w:val="none" w:sz="0" w:space="0" w:color="auto"/>
            <w:right w:val="none" w:sz="0" w:space="0" w:color="auto"/>
          </w:divBdr>
        </w:div>
        <w:div w:id="688025859">
          <w:marLeft w:val="480"/>
          <w:marRight w:val="0"/>
          <w:marTop w:val="0"/>
          <w:marBottom w:val="0"/>
          <w:divBdr>
            <w:top w:val="none" w:sz="0" w:space="0" w:color="auto"/>
            <w:left w:val="none" w:sz="0" w:space="0" w:color="auto"/>
            <w:bottom w:val="none" w:sz="0" w:space="0" w:color="auto"/>
            <w:right w:val="none" w:sz="0" w:space="0" w:color="auto"/>
          </w:divBdr>
        </w:div>
        <w:div w:id="670378810">
          <w:marLeft w:val="480"/>
          <w:marRight w:val="0"/>
          <w:marTop w:val="0"/>
          <w:marBottom w:val="0"/>
          <w:divBdr>
            <w:top w:val="none" w:sz="0" w:space="0" w:color="auto"/>
            <w:left w:val="none" w:sz="0" w:space="0" w:color="auto"/>
            <w:bottom w:val="none" w:sz="0" w:space="0" w:color="auto"/>
            <w:right w:val="none" w:sz="0" w:space="0" w:color="auto"/>
          </w:divBdr>
        </w:div>
        <w:div w:id="1585140456">
          <w:marLeft w:val="480"/>
          <w:marRight w:val="0"/>
          <w:marTop w:val="0"/>
          <w:marBottom w:val="0"/>
          <w:divBdr>
            <w:top w:val="none" w:sz="0" w:space="0" w:color="auto"/>
            <w:left w:val="none" w:sz="0" w:space="0" w:color="auto"/>
            <w:bottom w:val="none" w:sz="0" w:space="0" w:color="auto"/>
            <w:right w:val="none" w:sz="0" w:space="0" w:color="auto"/>
          </w:divBdr>
        </w:div>
        <w:div w:id="678192915">
          <w:marLeft w:val="480"/>
          <w:marRight w:val="0"/>
          <w:marTop w:val="0"/>
          <w:marBottom w:val="0"/>
          <w:divBdr>
            <w:top w:val="none" w:sz="0" w:space="0" w:color="auto"/>
            <w:left w:val="none" w:sz="0" w:space="0" w:color="auto"/>
            <w:bottom w:val="none" w:sz="0" w:space="0" w:color="auto"/>
            <w:right w:val="none" w:sz="0" w:space="0" w:color="auto"/>
          </w:divBdr>
        </w:div>
        <w:div w:id="1727796001">
          <w:marLeft w:val="480"/>
          <w:marRight w:val="0"/>
          <w:marTop w:val="0"/>
          <w:marBottom w:val="0"/>
          <w:divBdr>
            <w:top w:val="none" w:sz="0" w:space="0" w:color="auto"/>
            <w:left w:val="none" w:sz="0" w:space="0" w:color="auto"/>
            <w:bottom w:val="none" w:sz="0" w:space="0" w:color="auto"/>
            <w:right w:val="none" w:sz="0" w:space="0" w:color="auto"/>
          </w:divBdr>
        </w:div>
        <w:div w:id="1533608726">
          <w:marLeft w:val="480"/>
          <w:marRight w:val="0"/>
          <w:marTop w:val="0"/>
          <w:marBottom w:val="0"/>
          <w:divBdr>
            <w:top w:val="none" w:sz="0" w:space="0" w:color="auto"/>
            <w:left w:val="none" w:sz="0" w:space="0" w:color="auto"/>
            <w:bottom w:val="none" w:sz="0" w:space="0" w:color="auto"/>
            <w:right w:val="none" w:sz="0" w:space="0" w:color="auto"/>
          </w:divBdr>
        </w:div>
        <w:div w:id="1849824789">
          <w:marLeft w:val="480"/>
          <w:marRight w:val="0"/>
          <w:marTop w:val="0"/>
          <w:marBottom w:val="0"/>
          <w:divBdr>
            <w:top w:val="none" w:sz="0" w:space="0" w:color="auto"/>
            <w:left w:val="none" w:sz="0" w:space="0" w:color="auto"/>
            <w:bottom w:val="none" w:sz="0" w:space="0" w:color="auto"/>
            <w:right w:val="none" w:sz="0" w:space="0" w:color="auto"/>
          </w:divBdr>
        </w:div>
        <w:div w:id="728383716">
          <w:marLeft w:val="480"/>
          <w:marRight w:val="0"/>
          <w:marTop w:val="0"/>
          <w:marBottom w:val="0"/>
          <w:divBdr>
            <w:top w:val="none" w:sz="0" w:space="0" w:color="auto"/>
            <w:left w:val="none" w:sz="0" w:space="0" w:color="auto"/>
            <w:bottom w:val="none" w:sz="0" w:space="0" w:color="auto"/>
            <w:right w:val="none" w:sz="0" w:space="0" w:color="auto"/>
          </w:divBdr>
        </w:div>
        <w:div w:id="1980379391">
          <w:marLeft w:val="480"/>
          <w:marRight w:val="0"/>
          <w:marTop w:val="0"/>
          <w:marBottom w:val="0"/>
          <w:divBdr>
            <w:top w:val="none" w:sz="0" w:space="0" w:color="auto"/>
            <w:left w:val="none" w:sz="0" w:space="0" w:color="auto"/>
            <w:bottom w:val="none" w:sz="0" w:space="0" w:color="auto"/>
            <w:right w:val="none" w:sz="0" w:space="0" w:color="auto"/>
          </w:divBdr>
        </w:div>
        <w:div w:id="934938707">
          <w:marLeft w:val="480"/>
          <w:marRight w:val="0"/>
          <w:marTop w:val="0"/>
          <w:marBottom w:val="0"/>
          <w:divBdr>
            <w:top w:val="none" w:sz="0" w:space="0" w:color="auto"/>
            <w:left w:val="none" w:sz="0" w:space="0" w:color="auto"/>
            <w:bottom w:val="none" w:sz="0" w:space="0" w:color="auto"/>
            <w:right w:val="none" w:sz="0" w:space="0" w:color="auto"/>
          </w:divBdr>
        </w:div>
        <w:div w:id="1649243642">
          <w:marLeft w:val="480"/>
          <w:marRight w:val="0"/>
          <w:marTop w:val="0"/>
          <w:marBottom w:val="0"/>
          <w:divBdr>
            <w:top w:val="none" w:sz="0" w:space="0" w:color="auto"/>
            <w:left w:val="none" w:sz="0" w:space="0" w:color="auto"/>
            <w:bottom w:val="none" w:sz="0" w:space="0" w:color="auto"/>
            <w:right w:val="none" w:sz="0" w:space="0" w:color="auto"/>
          </w:divBdr>
        </w:div>
        <w:div w:id="813524784">
          <w:marLeft w:val="480"/>
          <w:marRight w:val="0"/>
          <w:marTop w:val="0"/>
          <w:marBottom w:val="0"/>
          <w:divBdr>
            <w:top w:val="none" w:sz="0" w:space="0" w:color="auto"/>
            <w:left w:val="none" w:sz="0" w:space="0" w:color="auto"/>
            <w:bottom w:val="none" w:sz="0" w:space="0" w:color="auto"/>
            <w:right w:val="none" w:sz="0" w:space="0" w:color="auto"/>
          </w:divBdr>
        </w:div>
        <w:div w:id="1345480465">
          <w:marLeft w:val="480"/>
          <w:marRight w:val="0"/>
          <w:marTop w:val="0"/>
          <w:marBottom w:val="0"/>
          <w:divBdr>
            <w:top w:val="none" w:sz="0" w:space="0" w:color="auto"/>
            <w:left w:val="none" w:sz="0" w:space="0" w:color="auto"/>
            <w:bottom w:val="none" w:sz="0" w:space="0" w:color="auto"/>
            <w:right w:val="none" w:sz="0" w:space="0" w:color="auto"/>
          </w:divBdr>
        </w:div>
        <w:div w:id="328171284">
          <w:marLeft w:val="480"/>
          <w:marRight w:val="0"/>
          <w:marTop w:val="0"/>
          <w:marBottom w:val="0"/>
          <w:divBdr>
            <w:top w:val="none" w:sz="0" w:space="0" w:color="auto"/>
            <w:left w:val="none" w:sz="0" w:space="0" w:color="auto"/>
            <w:bottom w:val="none" w:sz="0" w:space="0" w:color="auto"/>
            <w:right w:val="none" w:sz="0" w:space="0" w:color="auto"/>
          </w:divBdr>
        </w:div>
        <w:div w:id="1186403856">
          <w:marLeft w:val="480"/>
          <w:marRight w:val="0"/>
          <w:marTop w:val="0"/>
          <w:marBottom w:val="0"/>
          <w:divBdr>
            <w:top w:val="none" w:sz="0" w:space="0" w:color="auto"/>
            <w:left w:val="none" w:sz="0" w:space="0" w:color="auto"/>
            <w:bottom w:val="none" w:sz="0" w:space="0" w:color="auto"/>
            <w:right w:val="none" w:sz="0" w:space="0" w:color="auto"/>
          </w:divBdr>
        </w:div>
        <w:div w:id="285130">
          <w:marLeft w:val="480"/>
          <w:marRight w:val="0"/>
          <w:marTop w:val="0"/>
          <w:marBottom w:val="0"/>
          <w:divBdr>
            <w:top w:val="none" w:sz="0" w:space="0" w:color="auto"/>
            <w:left w:val="none" w:sz="0" w:space="0" w:color="auto"/>
            <w:bottom w:val="none" w:sz="0" w:space="0" w:color="auto"/>
            <w:right w:val="none" w:sz="0" w:space="0" w:color="auto"/>
          </w:divBdr>
        </w:div>
        <w:div w:id="826819197">
          <w:marLeft w:val="480"/>
          <w:marRight w:val="0"/>
          <w:marTop w:val="0"/>
          <w:marBottom w:val="0"/>
          <w:divBdr>
            <w:top w:val="none" w:sz="0" w:space="0" w:color="auto"/>
            <w:left w:val="none" w:sz="0" w:space="0" w:color="auto"/>
            <w:bottom w:val="none" w:sz="0" w:space="0" w:color="auto"/>
            <w:right w:val="none" w:sz="0" w:space="0" w:color="auto"/>
          </w:divBdr>
        </w:div>
        <w:div w:id="1055473324">
          <w:marLeft w:val="480"/>
          <w:marRight w:val="0"/>
          <w:marTop w:val="0"/>
          <w:marBottom w:val="0"/>
          <w:divBdr>
            <w:top w:val="none" w:sz="0" w:space="0" w:color="auto"/>
            <w:left w:val="none" w:sz="0" w:space="0" w:color="auto"/>
            <w:bottom w:val="none" w:sz="0" w:space="0" w:color="auto"/>
            <w:right w:val="none" w:sz="0" w:space="0" w:color="auto"/>
          </w:divBdr>
        </w:div>
        <w:div w:id="1876193646">
          <w:marLeft w:val="480"/>
          <w:marRight w:val="0"/>
          <w:marTop w:val="0"/>
          <w:marBottom w:val="0"/>
          <w:divBdr>
            <w:top w:val="none" w:sz="0" w:space="0" w:color="auto"/>
            <w:left w:val="none" w:sz="0" w:space="0" w:color="auto"/>
            <w:bottom w:val="none" w:sz="0" w:space="0" w:color="auto"/>
            <w:right w:val="none" w:sz="0" w:space="0" w:color="auto"/>
          </w:divBdr>
        </w:div>
        <w:div w:id="777260608">
          <w:marLeft w:val="480"/>
          <w:marRight w:val="0"/>
          <w:marTop w:val="0"/>
          <w:marBottom w:val="0"/>
          <w:divBdr>
            <w:top w:val="none" w:sz="0" w:space="0" w:color="auto"/>
            <w:left w:val="none" w:sz="0" w:space="0" w:color="auto"/>
            <w:bottom w:val="none" w:sz="0" w:space="0" w:color="auto"/>
            <w:right w:val="none" w:sz="0" w:space="0" w:color="auto"/>
          </w:divBdr>
        </w:div>
        <w:div w:id="1225292587">
          <w:marLeft w:val="480"/>
          <w:marRight w:val="0"/>
          <w:marTop w:val="0"/>
          <w:marBottom w:val="0"/>
          <w:divBdr>
            <w:top w:val="none" w:sz="0" w:space="0" w:color="auto"/>
            <w:left w:val="none" w:sz="0" w:space="0" w:color="auto"/>
            <w:bottom w:val="none" w:sz="0" w:space="0" w:color="auto"/>
            <w:right w:val="none" w:sz="0" w:space="0" w:color="auto"/>
          </w:divBdr>
        </w:div>
        <w:div w:id="1430732572">
          <w:marLeft w:val="480"/>
          <w:marRight w:val="0"/>
          <w:marTop w:val="0"/>
          <w:marBottom w:val="0"/>
          <w:divBdr>
            <w:top w:val="none" w:sz="0" w:space="0" w:color="auto"/>
            <w:left w:val="none" w:sz="0" w:space="0" w:color="auto"/>
            <w:bottom w:val="none" w:sz="0" w:space="0" w:color="auto"/>
            <w:right w:val="none" w:sz="0" w:space="0" w:color="auto"/>
          </w:divBdr>
        </w:div>
        <w:div w:id="604310881">
          <w:marLeft w:val="480"/>
          <w:marRight w:val="0"/>
          <w:marTop w:val="0"/>
          <w:marBottom w:val="0"/>
          <w:divBdr>
            <w:top w:val="none" w:sz="0" w:space="0" w:color="auto"/>
            <w:left w:val="none" w:sz="0" w:space="0" w:color="auto"/>
            <w:bottom w:val="none" w:sz="0" w:space="0" w:color="auto"/>
            <w:right w:val="none" w:sz="0" w:space="0" w:color="auto"/>
          </w:divBdr>
        </w:div>
        <w:div w:id="1162549008">
          <w:marLeft w:val="480"/>
          <w:marRight w:val="0"/>
          <w:marTop w:val="0"/>
          <w:marBottom w:val="0"/>
          <w:divBdr>
            <w:top w:val="none" w:sz="0" w:space="0" w:color="auto"/>
            <w:left w:val="none" w:sz="0" w:space="0" w:color="auto"/>
            <w:bottom w:val="none" w:sz="0" w:space="0" w:color="auto"/>
            <w:right w:val="none" w:sz="0" w:space="0" w:color="auto"/>
          </w:divBdr>
        </w:div>
        <w:div w:id="1037973191">
          <w:marLeft w:val="480"/>
          <w:marRight w:val="0"/>
          <w:marTop w:val="0"/>
          <w:marBottom w:val="0"/>
          <w:divBdr>
            <w:top w:val="none" w:sz="0" w:space="0" w:color="auto"/>
            <w:left w:val="none" w:sz="0" w:space="0" w:color="auto"/>
            <w:bottom w:val="none" w:sz="0" w:space="0" w:color="auto"/>
            <w:right w:val="none" w:sz="0" w:space="0" w:color="auto"/>
          </w:divBdr>
        </w:div>
        <w:div w:id="243609066">
          <w:marLeft w:val="480"/>
          <w:marRight w:val="0"/>
          <w:marTop w:val="0"/>
          <w:marBottom w:val="0"/>
          <w:divBdr>
            <w:top w:val="none" w:sz="0" w:space="0" w:color="auto"/>
            <w:left w:val="none" w:sz="0" w:space="0" w:color="auto"/>
            <w:bottom w:val="none" w:sz="0" w:space="0" w:color="auto"/>
            <w:right w:val="none" w:sz="0" w:space="0" w:color="auto"/>
          </w:divBdr>
        </w:div>
        <w:div w:id="148713009">
          <w:marLeft w:val="480"/>
          <w:marRight w:val="0"/>
          <w:marTop w:val="0"/>
          <w:marBottom w:val="0"/>
          <w:divBdr>
            <w:top w:val="none" w:sz="0" w:space="0" w:color="auto"/>
            <w:left w:val="none" w:sz="0" w:space="0" w:color="auto"/>
            <w:bottom w:val="none" w:sz="0" w:space="0" w:color="auto"/>
            <w:right w:val="none" w:sz="0" w:space="0" w:color="auto"/>
          </w:divBdr>
        </w:div>
        <w:div w:id="711149530">
          <w:marLeft w:val="480"/>
          <w:marRight w:val="0"/>
          <w:marTop w:val="0"/>
          <w:marBottom w:val="0"/>
          <w:divBdr>
            <w:top w:val="none" w:sz="0" w:space="0" w:color="auto"/>
            <w:left w:val="none" w:sz="0" w:space="0" w:color="auto"/>
            <w:bottom w:val="none" w:sz="0" w:space="0" w:color="auto"/>
            <w:right w:val="none" w:sz="0" w:space="0" w:color="auto"/>
          </w:divBdr>
        </w:div>
        <w:div w:id="440074558">
          <w:marLeft w:val="480"/>
          <w:marRight w:val="0"/>
          <w:marTop w:val="0"/>
          <w:marBottom w:val="0"/>
          <w:divBdr>
            <w:top w:val="none" w:sz="0" w:space="0" w:color="auto"/>
            <w:left w:val="none" w:sz="0" w:space="0" w:color="auto"/>
            <w:bottom w:val="none" w:sz="0" w:space="0" w:color="auto"/>
            <w:right w:val="none" w:sz="0" w:space="0" w:color="auto"/>
          </w:divBdr>
        </w:div>
        <w:div w:id="573011268">
          <w:marLeft w:val="480"/>
          <w:marRight w:val="0"/>
          <w:marTop w:val="0"/>
          <w:marBottom w:val="0"/>
          <w:divBdr>
            <w:top w:val="none" w:sz="0" w:space="0" w:color="auto"/>
            <w:left w:val="none" w:sz="0" w:space="0" w:color="auto"/>
            <w:bottom w:val="none" w:sz="0" w:space="0" w:color="auto"/>
            <w:right w:val="none" w:sz="0" w:space="0" w:color="auto"/>
          </w:divBdr>
        </w:div>
        <w:div w:id="1253707831">
          <w:marLeft w:val="480"/>
          <w:marRight w:val="0"/>
          <w:marTop w:val="0"/>
          <w:marBottom w:val="0"/>
          <w:divBdr>
            <w:top w:val="none" w:sz="0" w:space="0" w:color="auto"/>
            <w:left w:val="none" w:sz="0" w:space="0" w:color="auto"/>
            <w:bottom w:val="none" w:sz="0" w:space="0" w:color="auto"/>
            <w:right w:val="none" w:sz="0" w:space="0" w:color="auto"/>
          </w:divBdr>
        </w:div>
        <w:div w:id="380053777">
          <w:marLeft w:val="480"/>
          <w:marRight w:val="0"/>
          <w:marTop w:val="0"/>
          <w:marBottom w:val="0"/>
          <w:divBdr>
            <w:top w:val="none" w:sz="0" w:space="0" w:color="auto"/>
            <w:left w:val="none" w:sz="0" w:space="0" w:color="auto"/>
            <w:bottom w:val="none" w:sz="0" w:space="0" w:color="auto"/>
            <w:right w:val="none" w:sz="0" w:space="0" w:color="auto"/>
          </w:divBdr>
        </w:div>
        <w:div w:id="1950509903">
          <w:marLeft w:val="480"/>
          <w:marRight w:val="0"/>
          <w:marTop w:val="0"/>
          <w:marBottom w:val="0"/>
          <w:divBdr>
            <w:top w:val="none" w:sz="0" w:space="0" w:color="auto"/>
            <w:left w:val="none" w:sz="0" w:space="0" w:color="auto"/>
            <w:bottom w:val="none" w:sz="0" w:space="0" w:color="auto"/>
            <w:right w:val="none" w:sz="0" w:space="0" w:color="auto"/>
          </w:divBdr>
        </w:div>
        <w:div w:id="1479027947">
          <w:marLeft w:val="480"/>
          <w:marRight w:val="0"/>
          <w:marTop w:val="0"/>
          <w:marBottom w:val="0"/>
          <w:divBdr>
            <w:top w:val="none" w:sz="0" w:space="0" w:color="auto"/>
            <w:left w:val="none" w:sz="0" w:space="0" w:color="auto"/>
            <w:bottom w:val="none" w:sz="0" w:space="0" w:color="auto"/>
            <w:right w:val="none" w:sz="0" w:space="0" w:color="auto"/>
          </w:divBdr>
        </w:div>
        <w:div w:id="1087964325">
          <w:marLeft w:val="480"/>
          <w:marRight w:val="0"/>
          <w:marTop w:val="0"/>
          <w:marBottom w:val="0"/>
          <w:divBdr>
            <w:top w:val="none" w:sz="0" w:space="0" w:color="auto"/>
            <w:left w:val="none" w:sz="0" w:space="0" w:color="auto"/>
            <w:bottom w:val="none" w:sz="0" w:space="0" w:color="auto"/>
            <w:right w:val="none" w:sz="0" w:space="0" w:color="auto"/>
          </w:divBdr>
        </w:div>
        <w:div w:id="1010717176">
          <w:marLeft w:val="480"/>
          <w:marRight w:val="0"/>
          <w:marTop w:val="0"/>
          <w:marBottom w:val="0"/>
          <w:divBdr>
            <w:top w:val="none" w:sz="0" w:space="0" w:color="auto"/>
            <w:left w:val="none" w:sz="0" w:space="0" w:color="auto"/>
            <w:bottom w:val="none" w:sz="0" w:space="0" w:color="auto"/>
            <w:right w:val="none" w:sz="0" w:space="0" w:color="auto"/>
          </w:divBdr>
        </w:div>
        <w:div w:id="1117408558">
          <w:marLeft w:val="480"/>
          <w:marRight w:val="0"/>
          <w:marTop w:val="0"/>
          <w:marBottom w:val="0"/>
          <w:divBdr>
            <w:top w:val="none" w:sz="0" w:space="0" w:color="auto"/>
            <w:left w:val="none" w:sz="0" w:space="0" w:color="auto"/>
            <w:bottom w:val="none" w:sz="0" w:space="0" w:color="auto"/>
            <w:right w:val="none" w:sz="0" w:space="0" w:color="auto"/>
          </w:divBdr>
        </w:div>
        <w:div w:id="1859737016">
          <w:marLeft w:val="480"/>
          <w:marRight w:val="0"/>
          <w:marTop w:val="0"/>
          <w:marBottom w:val="0"/>
          <w:divBdr>
            <w:top w:val="none" w:sz="0" w:space="0" w:color="auto"/>
            <w:left w:val="none" w:sz="0" w:space="0" w:color="auto"/>
            <w:bottom w:val="none" w:sz="0" w:space="0" w:color="auto"/>
            <w:right w:val="none" w:sz="0" w:space="0" w:color="auto"/>
          </w:divBdr>
        </w:div>
        <w:div w:id="534273657">
          <w:marLeft w:val="480"/>
          <w:marRight w:val="0"/>
          <w:marTop w:val="0"/>
          <w:marBottom w:val="0"/>
          <w:divBdr>
            <w:top w:val="none" w:sz="0" w:space="0" w:color="auto"/>
            <w:left w:val="none" w:sz="0" w:space="0" w:color="auto"/>
            <w:bottom w:val="none" w:sz="0" w:space="0" w:color="auto"/>
            <w:right w:val="none" w:sz="0" w:space="0" w:color="auto"/>
          </w:divBdr>
        </w:div>
        <w:div w:id="1494757964">
          <w:marLeft w:val="480"/>
          <w:marRight w:val="0"/>
          <w:marTop w:val="0"/>
          <w:marBottom w:val="0"/>
          <w:divBdr>
            <w:top w:val="none" w:sz="0" w:space="0" w:color="auto"/>
            <w:left w:val="none" w:sz="0" w:space="0" w:color="auto"/>
            <w:bottom w:val="none" w:sz="0" w:space="0" w:color="auto"/>
            <w:right w:val="none" w:sz="0" w:space="0" w:color="auto"/>
          </w:divBdr>
        </w:div>
        <w:div w:id="566693983">
          <w:marLeft w:val="480"/>
          <w:marRight w:val="0"/>
          <w:marTop w:val="0"/>
          <w:marBottom w:val="0"/>
          <w:divBdr>
            <w:top w:val="none" w:sz="0" w:space="0" w:color="auto"/>
            <w:left w:val="none" w:sz="0" w:space="0" w:color="auto"/>
            <w:bottom w:val="none" w:sz="0" w:space="0" w:color="auto"/>
            <w:right w:val="none" w:sz="0" w:space="0" w:color="auto"/>
          </w:divBdr>
        </w:div>
        <w:div w:id="249126297">
          <w:marLeft w:val="480"/>
          <w:marRight w:val="0"/>
          <w:marTop w:val="0"/>
          <w:marBottom w:val="0"/>
          <w:divBdr>
            <w:top w:val="none" w:sz="0" w:space="0" w:color="auto"/>
            <w:left w:val="none" w:sz="0" w:space="0" w:color="auto"/>
            <w:bottom w:val="none" w:sz="0" w:space="0" w:color="auto"/>
            <w:right w:val="none" w:sz="0" w:space="0" w:color="auto"/>
          </w:divBdr>
        </w:div>
        <w:div w:id="1497257336">
          <w:marLeft w:val="480"/>
          <w:marRight w:val="0"/>
          <w:marTop w:val="0"/>
          <w:marBottom w:val="0"/>
          <w:divBdr>
            <w:top w:val="none" w:sz="0" w:space="0" w:color="auto"/>
            <w:left w:val="none" w:sz="0" w:space="0" w:color="auto"/>
            <w:bottom w:val="none" w:sz="0" w:space="0" w:color="auto"/>
            <w:right w:val="none" w:sz="0" w:space="0" w:color="auto"/>
          </w:divBdr>
        </w:div>
        <w:div w:id="1951860809">
          <w:marLeft w:val="480"/>
          <w:marRight w:val="0"/>
          <w:marTop w:val="0"/>
          <w:marBottom w:val="0"/>
          <w:divBdr>
            <w:top w:val="none" w:sz="0" w:space="0" w:color="auto"/>
            <w:left w:val="none" w:sz="0" w:space="0" w:color="auto"/>
            <w:bottom w:val="none" w:sz="0" w:space="0" w:color="auto"/>
            <w:right w:val="none" w:sz="0" w:space="0" w:color="auto"/>
          </w:divBdr>
        </w:div>
        <w:div w:id="1579974141">
          <w:marLeft w:val="480"/>
          <w:marRight w:val="0"/>
          <w:marTop w:val="0"/>
          <w:marBottom w:val="0"/>
          <w:divBdr>
            <w:top w:val="none" w:sz="0" w:space="0" w:color="auto"/>
            <w:left w:val="none" w:sz="0" w:space="0" w:color="auto"/>
            <w:bottom w:val="none" w:sz="0" w:space="0" w:color="auto"/>
            <w:right w:val="none" w:sz="0" w:space="0" w:color="auto"/>
          </w:divBdr>
        </w:div>
        <w:div w:id="310406545">
          <w:marLeft w:val="480"/>
          <w:marRight w:val="0"/>
          <w:marTop w:val="0"/>
          <w:marBottom w:val="0"/>
          <w:divBdr>
            <w:top w:val="none" w:sz="0" w:space="0" w:color="auto"/>
            <w:left w:val="none" w:sz="0" w:space="0" w:color="auto"/>
            <w:bottom w:val="none" w:sz="0" w:space="0" w:color="auto"/>
            <w:right w:val="none" w:sz="0" w:space="0" w:color="auto"/>
          </w:divBdr>
        </w:div>
        <w:div w:id="2007243971">
          <w:marLeft w:val="480"/>
          <w:marRight w:val="0"/>
          <w:marTop w:val="0"/>
          <w:marBottom w:val="0"/>
          <w:divBdr>
            <w:top w:val="none" w:sz="0" w:space="0" w:color="auto"/>
            <w:left w:val="none" w:sz="0" w:space="0" w:color="auto"/>
            <w:bottom w:val="none" w:sz="0" w:space="0" w:color="auto"/>
            <w:right w:val="none" w:sz="0" w:space="0" w:color="auto"/>
          </w:divBdr>
        </w:div>
        <w:div w:id="1801994243">
          <w:marLeft w:val="480"/>
          <w:marRight w:val="0"/>
          <w:marTop w:val="0"/>
          <w:marBottom w:val="0"/>
          <w:divBdr>
            <w:top w:val="none" w:sz="0" w:space="0" w:color="auto"/>
            <w:left w:val="none" w:sz="0" w:space="0" w:color="auto"/>
            <w:bottom w:val="none" w:sz="0" w:space="0" w:color="auto"/>
            <w:right w:val="none" w:sz="0" w:space="0" w:color="auto"/>
          </w:divBdr>
        </w:div>
        <w:div w:id="1352533635">
          <w:marLeft w:val="480"/>
          <w:marRight w:val="0"/>
          <w:marTop w:val="0"/>
          <w:marBottom w:val="0"/>
          <w:divBdr>
            <w:top w:val="none" w:sz="0" w:space="0" w:color="auto"/>
            <w:left w:val="none" w:sz="0" w:space="0" w:color="auto"/>
            <w:bottom w:val="none" w:sz="0" w:space="0" w:color="auto"/>
            <w:right w:val="none" w:sz="0" w:space="0" w:color="auto"/>
          </w:divBdr>
        </w:div>
        <w:div w:id="1312490768">
          <w:marLeft w:val="480"/>
          <w:marRight w:val="0"/>
          <w:marTop w:val="0"/>
          <w:marBottom w:val="0"/>
          <w:divBdr>
            <w:top w:val="none" w:sz="0" w:space="0" w:color="auto"/>
            <w:left w:val="none" w:sz="0" w:space="0" w:color="auto"/>
            <w:bottom w:val="none" w:sz="0" w:space="0" w:color="auto"/>
            <w:right w:val="none" w:sz="0" w:space="0" w:color="auto"/>
          </w:divBdr>
        </w:div>
        <w:div w:id="1245601385">
          <w:marLeft w:val="480"/>
          <w:marRight w:val="0"/>
          <w:marTop w:val="0"/>
          <w:marBottom w:val="0"/>
          <w:divBdr>
            <w:top w:val="none" w:sz="0" w:space="0" w:color="auto"/>
            <w:left w:val="none" w:sz="0" w:space="0" w:color="auto"/>
            <w:bottom w:val="none" w:sz="0" w:space="0" w:color="auto"/>
            <w:right w:val="none" w:sz="0" w:space="0" w:color="auto"/>
          </w:divBdr>
        </w:div>
        <w:div w:id="276182237">
          <w:marLeft w:val="480"/>
          <w:marRight w:val="0"/>
          <w:marTop w:val="0"/>
          <w:marBottom w:val="0"/>
          <w:divBdr>
            <w:top w:val="none" w:sz="0" w:space="0" w:color="auto"/>
            <w:left w:val="none" w:sz="0" w:space="0" w:color="auto"/>
            <w:bottom w:val="none" w:sz="0" w:space="0" w:color="auto"/>
            <w:right w:val="none" w:sz="0" w:space="0" w:color="auto"/>
          </w:divBdr>
        </w:div>
        <w:div w:id="519005457">
          <w:marLeft w:val="480"/>
          <w:marRight w:val="0"/>
          <w:marTop w:val="0"/>
          <w:marBottom w:val="0"/>
          <w:divBdr>
            <w:top w:val="none" w:sz="0" w:space="0" w:color="auto"/>
            <w:left w:val="none" w:sz="0" w:space="0" w:color="auto"/>
            <w:bottom w:val="none" w:sz="0" w:space="0" w:color="auto"/>
            <w:right w:val="none" w:sz="0" w:space="0" w:color="auto"/>
          </w:divBdr>
        </w:div>
        <w:div w:id="1362626742">
          <w:marLeft w:val="480"/>
          <w:marRight w:val="0"/>
          <w:marTop w:val="0"/>
          <w:marBottom w:val="0"/>
          <w:divBdr>
            <w:top w:val="none" w:sz="0" w:space="0" w:color="auto"/>
            <w:left w:val="none" w:sz="0" w:space="0" w:color="auto"/>
            <w:bottom w:val="none" w:sz="0" w:space="0" w:color="auto"/>
            <w:right w:val="none" w:sz="0" w:space="0" w:color="auto"/>
          </w:divBdr>
        </w:div>
        <w:div w:id="921527842">
          <w:marLeft w:val="480"/>
          <w:marRight w:val="0"/>
          <w:marTop w:val="0"/>
          <w:marBottom w:val="0"/>
          <w:divBdr>
            <w:top w:val="none" w:sz="0" w:space="0" w:color="auto"/>
            <w:left w:val="none" w:sz="0" w:space="0" w:color="auto"/>
            <w:bottom w:val="none" w:sz="0" w:space="0" w:color="auto"/>
            <w:right w:val="none" w:sz="0" w:space="0" w:color="auto"/>
          </w:divBdr>
        </w:div>
        <w:div w:id="1526482941">
          <w:marLeft w:val="480"/>
          <w:marRight w:val="0"/>
          <w:marTop w:val="0"/>
          <w:marBottom w:val="0"/>
          <w:divBdr>
            <w:top w:val="none" w:sz="0" w:space="0" w:color="auto"/>
            <w:left w:val="none" w:sz="0" w:space="0" w:color="auto"/>
            <w:bottom w:val="none" w:sz="0" w:space="0" w:color="auto"/>
            <w:right w:val="none" w:sz="0" w:space="0" w:color="auto"/>
          </w:divBdr>
        </w:div>
        <w:div w:id="1230460574">
          <w:marLeft w:val="480"/>
          <w:marRight w:val="0"/>
          <w:marTop w:val="0"/>
          <w:marBottom w:val="0"/>
          <w:divBdr>
            <w:top w:val="none" w:sz="0" w:space="0" w:color="auto"/>
            <w:left w:val="none" w:sz="0" w:space="0" w:color="auto"/>
            <w:bottom w:val="none" w:sz="0" w:space="0" w:color="auto"/>
            <w:right w:val="none" w:sz="0" w:space="0" w:color="auto"/>
          </w:divBdr>
        </w:div>
        <w:div w:id="206069432">
          <w:marLeft w:val="480"/>
          <w:marRight w:val="0"/>
          <w:marTop w:val="0"/>
          <w:marBottom w:val="0"/>
          <w:divBdr>
            <w:top w:val="none" w:sz="0" w:space="0" w:color="auto"/>
            <w:left w:val="none" w:sz="0" w:space="0" w:color="auto"/>
            <w:bottom w:val="none" w:sz="0" w:space="0" w:color="auto"/>
            <w:right w:val="none" w:sz="0" w:space="0" w:color="auto"/>
          </w:divBdr>
        </w:div>
        <w:div w:id="1487354737">
          <w:marLeft w:val="480"/>
          <w:marRight w:val="0"/>
          <w:marTop w:val="0"/>
          <w:marBottom w:val="0"/>
          <w:divBdr>
            <w:top w:val="none" w:sz="0" w:space="0" w:color="auto"/>
            <w:left w:val="none" w:sz="0" w:space="0" w:color="auto"/>
            <w:bottom w:val="none" w:sz="0" w:space="0" w:color="auto"/>
            <w:right w:val="none" w:sz="0" w:space="0" w:color="auto"/>
          </w:divBdr>
        </w:div>
        <w:div w:id="98765123">
          <w:marLeft w:val="480"/>
          <w:marRight w:val="0"/>
          <w:marTop w:val="0"/>
          <w:marBottom w:val="0"/>
          <w:divBdr>
            <w:top w:val="none" w:sz="0" w:space="0" w:color="auto"/>
            <w:left w:val="none" w:sz="0" w:space="0" w:color="auto"/>
            <w:bottom w:val="none" w:sz="0" w:space="0" w:color="auto"/>
            <w:right w:val="none" w:sz="0" w:space="0" w:color="auto"/>
          </w:divBdr>
        </w:div>
        <w:div w:id="1506165876">
          <w:marLeft w:val="480"/>
          <w:marRight w:val="0"/>
          <w:marTop w:val="0"/>
          <w:marBottom w:val="0"/>
          <w:divBdr>
            <w:top w:val="none" w:sz="0" w:space="0" w:color="auto"/>
            <w:left w:val="none" w:sz="0" w:space="0" w:color="auto"/>
            <w:bottom w:val="none" w:sz="0" w:space="0" w:color="auto"/>
            <w:right w:val="none" w:sz="0" w:space="0" w:color="auto"/>
          </w:divBdr>
        </w:div>
        <w:div w:id="938563071">
          <w:marLeft w:val="480"/>
          <w:marRight w:val="0"/>
          <w:marTop w:val="0"/>
          <w:marBottom w:val="0"/>
          <w:divBdr>
            <w:top w:val="none" w:sz="0" w:space="0" w:color="auto"/>
            <w:left w:val="none" w:sz="0" w:space="0" w:color="auto"/>
            <w:bottom w:val="none" w:sz="0" w:space="0" w:color="auto"/>
            <w:right w:val="none" w:sz="0" w:space="0" w:color="auto"/>
          </w:divBdr>
        </w:div>
        <w:div w:id="1040517799">
          <w:marLeft w:val="480"/>
          <w:marRight w:val="0"/>
          <w:marTop w:val="0"/>
          <w:marBottom w:val="0"/>
          <w:divBdr>
            <w:top w:val="none" w:sz="0" w:space="0" w:color="auto"/>
            <w:left w:val="none" w:sz="0" w:space="0" w:color="auto"/>
            <w:bottom w:val="none" w:sz="0" w:space="0" w:color="auto"/>
            <w:right w:val="none" w:sz="0" w:space="0" w:color="auto"/>
          </w:divBdr>
        </w:div>
        <w:div w:id="570189435">
          <w:marLeft w:val="480"/>
          <w:marRight w:val="0"/>
          <w:marTop w:val="0"/>
          <w:marBottom w:val="0"/>
          <w:divBdr>
            <w:top w:val="none" w:sz="0" w:space="0" w:color="auto"/>
            <w:left w:val="none" w:sz="0" w:space="0" w:color="auto"/>
            <w:bottom w:val="none" w:sz="0" w:space="0" w:color="auto"/>
            <w:right w:val="none" w:sz="0" w:space="0" w:color="auto"/>
          </w:divBdr>
        </w:div>
      </w:divsChild>
    </w:div>
    <w:div w:id="444424076">
      <w:bodyDiv w:val="1"/>
      <w:marLeft w:val="0"/>
      <w:marRight w:val="0"/>
      <w:marTop w:val="0"/>
      <w:marBottom w:val="0"/>
      <w:divBdr>
        <w:top w:val="none" w:sz="0" w:space="0" w:color="auto"/>
        <w:left w:val="none" w:sz="0" w:space="0" w:color="auto"/>
        <w:bottom w:val="none" w:sz="0" w:space="0" w:color="auto"/>
        <w:right w:val="none" w:sz="0" w:space="0" w:color="auto"/>
      </w:divBdr>
    </w:div>
    <w:div w:id="446854756">
      <w:bodyDiv w:val="1"/>
      <w:marLeft w:val="0"/>
      <w:marRight w:val="0"/>
      <w:marTop w:val="0"/>
      <w:marBottom w:val="0"/>
      <w:divBdr>
        <w:top w:val="none" w:sz="0" w:space="0" w:color="auto"/>
        <w:left w:val="none" w:sz="0" w:space="0" w:color="auto"/>
        <w:bottom w:val="none" w:sz="0" w:space="0" w:color="auto"/>
        <w:right w:val="none" w:sz="0" w:space="0" w:color="auto"/>
      </w:divBdr>
    </w:div>
    <w:div w:id="447503852">
      <w:bodyDiv w:val="1"/>
      <w:marLeft w:val="0"/>
      <w:marRight w:val="0"/>
      <w:marTop w:val="0"/>
      <w:marBottom w:val="0"/>
      <w:divBdr>
        <w:top w:val="none" w:sz="0" w:space="0" w:color="auto"/>
        <w:left w:val="none" w:sz="0" w:space="0" w:color="auto"/>
        <w:bottom w:val="none" w:sz="0" w:space="0" w:color="auto"/>
        <w:right w:val="none" w:sz="0" w:space="0" w:color="auto"/>
      </w:divBdr>
      <w:divsChild>
        <w:div w:id="615407099">
          <w:marLeft w:val="480"/>
          <w:marRight w:val="0"/>
          <w:marTop w:val="0"/>
          <w:marBottom w:val="0"/>
          <w:divBdr>
            <w:top w:val="none" w:sz="0" w:space="0" w:color="auto"/>
            <w:left w:val="none" w:sz="0" w:space="0" w:color="auto"/>
            <w:bottom w:val="none" w:sz="0" w:space="0" w:color="auto"/>
            <w:right w:val="none" w:sz="0" w:space="0" w:color="auto"/>
          </w:divBdr>
        </w:div>
        <w:div w:id="2122802885">
          <w:marLeft w:val="480"/>
          <w:marRight w:val="0"/>
          <w:marTop w:val="0"/>
          <w:marBottom w:val="0"/>
          <w:divBdr>
            <w:top w:val="none" w:sz="0" w:space="0" w:color="auto"/>
            <w:left w:val="none" w:sz="0" w:space="0" w:color="auto"/>
            <w:bottom w:val="none" w:sz="0" w:space="0" w:color="auto"/>
            <w:right w:val="none" w:sz="0" w:space="0" w:color="auto"/>
          </w:divBdr>
        </w:div>
        <w:div w:id="1018848111">
          <w:marLeft w:val="480"/>
          <w:marRight w:val="0"/>
          <w:marTop w:val="0"/>
          <w:marBottom w:val="0"/>
          <w:divBdr>
            <w:top w:val="none" w:sz="0" w:space="0" w:color="auto"/>
            <w:left w:val="none" w:sz="0" w:space="0" w:color="auto"/>
            <w:bottom w:val="none" w:sz="0" w:space="0" w:color="auto"/>
            <w:right w:val="none" w:sz="0" w:space="0" w:color="auto"/>
          </w:divBdr>
        </w:div>
        <w:div w:id="1214269521">
          <w:marLeft w:val="480"/>
          <w:marRight w:val="0"/>
          <w:marTop w:val="0"/>
          <w:marBottom w:val="0"/>
          <w:divBdr>
            <w:top w:val="none" w:sz="0" w:space="0" w:color="auto"/>
            <w:left w:val="none" w:sz="0" w:space="0" w:color="auto"/>
            <w:bottom w:val="none" w:sz="0" w:space="0" w:color="auto"/>
            <w:right w:val="none" w:sz="0" w:space="0" w:color="auto"/>
          </w:divBdr>
        </w:div>
        <w:div w:id="1860508089">
          <w:marLeft w:val="480"/>
          <w:marRight w:val="0"/>
          <w:marTop w:val="0"/>
          <w:marBottom w:val="0"/>
          <w:divBdr>
            <w:top w:val="none" w:sz="0" w:space="0" w:color="auto"/>
            <w:left w:val="none" w:sz="0" w:space="0" w:color="auto"/>
            <w:bottom w:val="none" w:sz="0" w:space="0" w:color="auto"/>
            <w:right w:val="none" w:sz="0" w:space="0" w:color="auto"/>
          </w:divBdr>
        </w:div>
        <w:div w:id="1506440111">
          <w:marLeft w:val="480"/>
          <w:marRight w:val="0"/>
          <w:marTop w:val="0"/>
          <w:marBottom w:val="0"/>
          <w:divBdr>
            <w:top w:val="none" w:sz="0" w:space="0" w:color="auto"/>
            <w:left w:val="none" w:sz="0" w:space="0" w:color="auto"/>
            <w:bottom w:val="none" w:sz="0" w:space="0" w:color="auto"/>
            <w:right w:val="none" w:sz="0" w:space="0" w:color="auto"/>
          </w:divBdr>
        </w:div>
        <w:div w:id="626665709">
          <w:marLeft w:val="480"/>
          <w:marRight w:val="0"/>
          <w:marTop w:val="0"/>
          <w:marBottom w:val="0"/>
          <w:divBdr>
            <w:top w:val="none" w:sz="0" w:space="0" w:color="auto"/>
            <w:left w:val="none" w:sz="0" w:space="0" w:color="auto"/>
            <w:bottom w:val="none" w:sz="0" w:space="0" w:color="auto"/>
            <w:right w:val="none" w:sz="0" w:space="0" w:color="auto"/>
          </w:divBdr>
        </w:div>
        <w:div w:id="455375713">
          <w:marLeft w:val="480"/>
          <w:marRight w:val="0"/>
          <w:marTop w:val="0"/>
          <w:marBottom w:val="0"/>
          <w:divBdr>
            <w:top w:val="none" w:sz="0" w:space="0" w:color="auto"/>
            <w:left w:val="none" w:sz="0" w:space="0" w:color="auto"/>
            <w:bottom w:val="none" w:sz="0" w:space="0" w:color="auto"/>
            <w:right w:val="none" w:sz="0" w:space="0" w:color="auto"/>
          </w:divBdr>
        </w:div>
        <w:div w:id="1851993288">
          <w:marLeft w:val="480"/>
          <w:marRight w:val="0"/>
          <w:marTop w:val="0"/>
          <w:marBottom w:val="0"/>
          <w:divBdr>
            <w:top w:val="none" w:sz="0" w:space="0" w:color="auto"/>
            <w:left w:val="none" w:sz="0" w:space="0" w:color="auto"/>
            <w:bottom w:val="none" w:sz="0" w:space="0" w:color="auto"/>
            <w:right w:val="none" w:sz="0" w:space="0" w:color="auto"/>
          </w:divBdr>
        </w:div>
        <w:div w:id="2005623082">
          <w:marLeft w:val="480"/>
          <w:marRight w:val="0"/>
          <w:marTop w:val="0"/>
          <w:marBottom w:val="0"/>
          <w:divBdr>
            <w:top w:val="none" w:sz="0" w:space="0" w:color="auto"/>
            <w:left w:val="none" w:sz="0" w:space="0" w:color="auto"/>
            <w:bottom w:val="none" w:sz="0" w:space="0" w:color="auto"/>
            <w:right w:val="none" w:sz="0" w:space="0" w:color="auto"/>
          </w:divBdr>
        </w:div>
        <w:div w:id="1018772532">
          <w:marLeft w:val="480"/>
          <w:marRight w:val="0"/>
          <w:marTop w:val="0"/>
          <w:marBottom w:val="0"/>
          <w:divBdr>
            <w:top w:val="none" w:sz="0" w:space="0" w:color="auto"/>
            <w:left w:val="none" w:sz="0" w:space="0" w:color="auto"/>
            <w:bottom w:val="none" w:sz="0" w:space="0" w:color="auto"/>
            <w:right w:val="none" w:sz="0" w:space="0" w:color="auto"/>
          </w:divBdr>
        </w:div>
        <w:div w:id="857230005">
          <w:marLeft w:val="480"/>
          <w:marRight w:val="0"/>
          <w:marTop w:val="0"/>
          <w:marBottom w:val="0"/>
          <w:divBdr>
            <w:top w:val="none" w:sz="0" w:space="0" w:color="auto"/>
            <w:left w:val="none" w:sz="0" w:space="0" w:color="auto"/>
            <w:bottom w:val="none" w:sz="0" w:space="0" w:color="auto"/>
            <w:right w:val="none" w:sz="0" w:space="0" w:color="auto"/>
          </w:divBdr>
        </w:div>
        <w:div w:id="790324273">
          <w:marLeft w:val="480"/>
          <w:marRight w:val="0"/>
          <w:marTop w:val="0"/>
          <w:marBottom w:val="0"/>
          <w:divBdr>
            <w:top w:val="none" w:sz="0" w:space="0" w:color="auto"/>
            <w:left w:val="none" w:sz="0" w:space="0" w:color="auto"/>
            <w:bottom w:val="none" w:sz="0" w:space="0" w:color="auto"/>
            <w:right w:val="none" w:sz="0" w:space="0" w:color="auto"/>
          </w:divBdr>
        </w:div>
        <w:div w:id="1137338351">
          <w:marLeft w:val="480"/>
          <w:marRight w:val="0"/>
          <w:marTop w:val="0"/>
          <w:marBottom w:val="0"/>
          <w:divBdr>
            <w:top w:val="none" w:sz="0" w:space="0" w:color="auto"/>
            <w:left w:val="none" w:sz="0" w:space="0" w:color="auto"/>
            <w:bottom w:val="none" w:sz="0" w:space="0" w:color="auto"/>
            <w:right w:val="none" w:sz="0" w:space="0" w:color="auto"/>
          </w:divBdr>
        </w:div>
        <w:div w:id="1368137840">
          <w:marLeft w:val="480"/>
          <w:marRight w:val="0"/>
          <w:marTop w:val="0"/>
          <w:marBottom w:val="0"/>
          <w:divBdr>
            <w:top w:val="none" w:sz="0" w:space="0" w:color="auto"/>
            <w:left w:val="none" w:sz="0" w:space="0" w:color="auto"/>
            <w:bottom w:val="none" w:sz="0" w:space="0" w:color="auto"/>
            <w:right w:val="none" w:sz="0" w:space="0" w:color="auto"/>
          </w:divBdr>
        </w:div>
        <w:div w:id="1915430360">
          <w:marLeft w:val="480"/>
          <w:marRight w:val="0"/>
          <w:marTop w:val="0"/>
          <w:marBottom w:val="0"/>
          <w:divBdr>
            <w:top w:val="none" w:sz="0" w:space="0" w:color="auto"/>
            <w:left w:val="none" w:sz="0" w:space="0" w:color="auto"/>
            <w:bottom w:val="none" w:sz="0" w:space="0" w:color="auto"/>
            <w:right w:val="none" w:sz="0" w:space="0" w:color="auto"/>
          </w:divBdr>
        </w:div>
        <w:div w:id="1637447255">
          <w:marLeft w:val="480"/>
          <w:marRight w:val="0"/>
          <w:marTop w:val="0"/>
          <w:marBottom w:val="0"/>
          <w:divBdr>
            <w:top w:val="none" w:sz="0" w:space="0" w:color="auto"/>
            <w:left w:val="none" w:sz="0" w:space="0" w:color="auto"/>
            <w:bottom w:val="none" w:sz="0" w:space="0" w:color="auto"/>
            <w:right w:val="none" w:sz="0" w:space="0" w:color="auto"/>
          </w:divBdr>
        </w:div>
        <w:div w:id="105581470">
          <w:marLeft w:val="480"/>
          <w:marRight w:val="0"/>
          <w:marTop w:val="0"/>
          <w:marBottom w:val="0"/>
          <w:divBdr>
            <w:top w:val="none" w:sz="0" w:space="0" w:color="auto"/>
            <w:left w:val="none" w:sz="0" w:space="0" w:color="auto"/>
            <w:bottom w:val="none" w:sz="0" w:space="0" w:color="auto"/>
            <w:right w:val="none" w:sz="0" w:space="0" w:color="auto"/>
          </w:divBdr>
        </w:div>
        <w:div w:id="1019892788">
          <w:marLeft w:val="480"/>
          <w:marRight w:val="0"/>
          <w:marTop w:val="0"/>
          <w:marBottom w:val="0"/>
          <w:divBdr>
            <w:top w:val="none" w:sz="0" w:space="0" w:color="auto"/>
            <w:left w:val="none" w:sz="0" w:space="0" w:color="auto"/>
            <w:bottom w:val="none" w:sz="0" w:space="0" w:color="auto"/>
            <w:right w:val="none" w:sz="0" w:space="0" w:color="auto"/>
          </w:divBdr>
        </w:div>
        <w:div w:id="2060392561">
          <w:marLeft w:val="480"/>
          <w:marRight w:val="0"/>
          <w:marTop w:val="0"/>
          <w:marBottom w:val="0"/>
          <w:divBdr>
            <w:top w:val="none" w:sz="0" w:space="0" w:color="auto"/>
            <w:left w:val="none" w:sz="0" w:space="0" w:color="auto"/>
            <w:bottom w:val="none" w:sz="0" w:space="0" w:color="auto"/>
            <w:right w:val="none" w:sz="0" w:space="0" w:color="auto"/>
          </w:divBdr>
        </w:div>
        <w:div w:id="1219517679">
          <w:marLeft w:val="480"/>
          <w:marRight w:val="0"/>
          <w:marTop w:val="0"/>
          <w:marBottom w:val="0"/>
          <w:divBdr>
            <w:top w:val="none" w:sz="0" w:space="0" w:color="auto"/>
            <w:left w:val="none" w:sz="0" w:space="0" w:color="auto"/>
            <w:bottom w:val="none" w:sz="0" w:space="0" w:color="auto"/>
            <w:right w:val="none" w:sz="0" w:space="0" w:color="auto"/>
          </w:divBdr>
        </w:div>
        <w:div w:id="1299068936">
          <w:marLeft w:val="480"/>
          <w:marRight w:val="0"/>
          <w:marTop w:val="0"/>
          <w:marBottom w:val="0"/>
          <w:divBdr>
            <w:top w:val="none" w:sz="0" w:space="0" w:color="auto"/>
            <w:left w:val="none" w:sz="0" w:space="0" w:color="auto"/>
            <w:bottom w:val="none" w:sz="0" w:space="0" w:color="auto"/>
            <w:right w:val="none" w:sz="0" w:space="0" w:color="auto"/>
          </w:divBdr>
        </w:div>
        <w:div w:id="394741445">
          <w:marLeft w:val="480"/>
          <w:marRight w:val="0"/>
          <w:marTop w:val="0"/>
          <w:marBottom w:val="0"/>
          <w:divBdr>
            <w:top w:val="none" w:sz="0" w:space="0" w:color="auto"/>
            <w:left w:val="none" w:sz="0" w:space="0" w:color="auto"/>
            <w:bottom w:val="none" w:sz="0" w:space="0" w:color="auto"/>
            <w:right w:val="none" w:sz="0" w:space="0" w:color="auto"/>
          </w:divBdr>
        </w:div>
        <w:div w:id="61412877">
          <w:marLeft w:val="480"/>
          <w:marRight w:val="0"/>
          <w:marTop w:val="0"/>
          <w:marBottom w:val="0"/>
          <w:divBdr>
            <w:top w:val="none" w:sz="0" w:space="0" w:color="auto"/>
            <w:left w:val="none" w:sz="0" w:space="0" w:color="auto"/>
            <w:bottom w:val="none" w:sz="0" w:space="0" w:color="auto"/>
            <w:right w:val="none" w:sz="0" w:space="0" w:color="auto"/>
          </w:divBdr>
        </w:div>
        <w:div w:id="1883322720">
          <w:marLeft w:val="480"/>
          <w:marRight w:val="0"/>
          <w:marTop w:val="0"/>
          <w:marBottom w:val="0"/>
          <w:divBdr>
            <w:top w:val="none" w:sz="0" w:space="0" w:color="auto"/>
            <w:left w:val="none" w:sz="0" w:space="0" w:color="auto"/>
            <w:bottom w:val="none" w:sz="0" w:space="0" w:color="auto"/>
            <w:right w:val="none" w:sz="0" w:space="0" w:color="auto"/>
          </w:divBdr>
        </w:div>
        <w:div w:id="731006842">
          <w:marLeft w:val="480"/>
          <w:marRight w:val="0"/>
          <w:marTop w:val="0"/>
          <w:marBottom w:val="0"/>
          <w:divBdr>
            <w:top w:val="none" w:sz="0" w:space="0" w:color="auto"/>
            <w:left w:val="none" w:sz="0" w:space="0" w:color="auto"/>
            <w:bottom w:val="none" w:sz="0" w:space="0" w:color="auto"/>
            <w:right w:val="none" w:sz="0" w:space="0" w:color="auto"/>
          </w:divBdr>
        </w:div>
        <w:div w:id="884176697">
          <w:marLeft w:val="480"/>
          <w:marRight w:val="0"/>
          <w:marTop w:val="0"/>
          <w:marBottom w:val="0"/>
          <w:divBdr>
            <w:top w:val="none" w:sz="0" w:space="0" w:color="auto"/>
            <w:left w:val="none" w:sz="0" w:space="0" w:color="auto"/>
            <w:bottom w:val="none" w:sz="0" w:space="0" w:color="auto"/>
            <w:right w:val="none" w:sz="0" w:space="0" w:color="auto"/>
          </w:divBdr>
        </w:div>
        <w:div w:id="1674331446">
          <w:marLeft w:val="480"/>
          <w:marRight w:val="0"/>
          <w:marTop w:val="0"/>
          <w:marBottom w:val="0"/>
          <w:divBdr>
            <w:top w:val="none" w:sz="0" w:space="0" w:color="auto"/>
            <w:left w:val="none" w:sz="0" w:space="0" w:color="auto"/>
            <w:bottom w:val="none" w:sz="0" w:space="0" w:color="auto"/>
            <w:right w:val="none" w:sz="0" w:space="0" w:color="auto"/>
          </w:divBdr>
        </w:div>
        <w:div w:id="1329478874">
          <w:marLeft w:val="480"/>
          <w:marRight w:val="0"/>
          <w:marTop w:val="0"/>
          <w:marBottom w:val="0"/>
          <w:divBdr>
            <w:top w:val="none" w:sz="0" w:space="0" w:color="auto"/>
            <w:left w:val="none" w:sz="0" w:space="0" w:color="auto"/>
            <w:bottom w:val="none" w:sz="0" w:space="0" w:color="auto"/>
            <w:right w:val="none" w:sz="0" w:space="0" w:color="auto"/>
          </w:divBdr>
        </w:div>
        <w:div w:id="294259785">
          <w:marLeft w:val="480"/>
          <w:marRight w:val="0"/>
          <w:marTop w:val="0"/>
          <w:marBottom w:val="0"/>
          <w:divBdr>
            <w:top w:val="none" w:sz="0" w:space="0" w:color="auto"/>
            <w:left w:val="none" w:sz="0" w:space="0" w:color="auto"/>
            <w:bottom w:val="none" w:sz="0" w:space="0" w:color="auto"/>
            <w:right w:val="none" w:sz="0" w:space="0" w:color="auto"/>
          </w:divBdr>
        </w:div>
        <w:div w:id="1672368051">
          <w:marLeft w:val="480"/>
          <w:marRight w:val="0"/>
          <w:marTop w:val="0"/>
          <w:marBottom w:val="0"/>
          <w:divBdr>
            <w:top w:val="none" w:sz="0" w:space="0" w:color="auto"/>
            <w:left w:val="none" w:sz="0" w:space="0" w:color="auto"/>
            <w:bottom w:val="none" w:sz="0" w:space="0" w:color="auto"/>
            <w:right w:val="none" w:sz="0" w:space="0" w:color="auto"/>
          </w:divBdr>
        </w:div>
        <w:div w:id="825164655">
          <w:marLeft w:val="480"/>
          <w:marRight w:val="0"/>
          <w:marTop w:val="0"/>
          <w:marBottom w:val="0"/>
          <w:divBdr>
            <w:top w:val="none" w:sz="0" w:space="0" w:color="auto"/>
            <w:left w:val="none" w:sz="0" w:space="0" w:color="auto"/>
            <w:bottom w:val="none" w:sz="0" w:space="0" w:color="auto"/>
            <w:right w:val="none" w:sz="0" w:space="0" w:color="auto"/>
          </w:divBdr>
        </w:div>
        <w:div w:id="1399744809">
          <w:marLeft w:val="480"/>
          <w:marRight w:val="0"/>
          <w:marTop w:val="0"/>
          <w:marBottom w:val="0"/>
          <w:divBdr>
            <w:top w:val="none" w:sz="0" w:space="0" w:color="auto"/>
            <w:left w:val="none" w:sz="0" w:space="0" w:color="auto"/>
            <w:bottom w:val="none" w:sz="0" w:space="0" w:color="auto"/>
            <w:right w:val="none" w:sz="0" w:space="0" w:color="auto"/>
          </w:divBdr>
        </w:div>
        <w:div w:id="2007171998">
          <w:marLeft w:val="480"/>
          <w:marRight w:val="0"/>
          <w:marTop w:val="0"/>
          <w:marBottom w:val="0"/>
          <w:divBdr>
            <w:top w:val="none" w:sz="0" w:space="0" w:color="auto"/>
            <w:left w:val="none" w:sz="0" w:space="0" w:color="auto"/>
            <w:bottom w:val="none" w:sz="0" w:space="0" w:color="auto"/>
            <w:right w:val="none" w:sz="0" w:space="0" w:color="auto"/>
          </w:divBdr>
        </w:div>
        <w:div w:id="1411539111">
          <w:marLeft w:val="480"/>
          <w:marRight w:val="0"/>
          <w:marTop w:val="0"/>
          <w:marBottom w:val="0"/>
          <w:divBdr>
            <w:top w:val="none" w:sz="0" w:space="0" w:color="auto"/>
            <w:left w:val="none" w:sz="0" w:space="0" w:color="auto"/>
            <w:bottom w:val="none" w:sz="0" w:space="0" w:color="auto"/>
            <w:right w:val="none" w:sz="0" w:space="0" w:color="auto"/>
          </w:divBdr>
        </w:div>
        <w:div w:id="328364892">
          <w:marLeft w:val="480"/>
          <w:marRight w:val="0"/>
          <w:marTop w:val="0"/>
          <w:marBottom w:val="0"/>
          <w:divBdr>
            <w:top w:val="none" w:sz="0" w:space="0" w:color="auto"/>
            <w:left w:val="none" w:sz="0" w:space="0" w:color="auto"/>
            <w:bottom w:val="none" w:sz="0" w:space="0" w:color="auto"/>
            <w:right w:val="none" w:sz="0" w:space="0" w:color="auto"/>
          </w:divBdr>
        </w:div>
        <w:div w:id="943152362">
          <w:marLeft w:val="480"/>
          <w:marRight w:val="0"/>
          <w:marTop w:val="0"/>
          <w:marBottom w:val="0"/>
          <w:divBdr>
            <w:top w:val="none" w:sz="0" w:space="0" w:color="auto"/>
            <w:left w:val="none" w:sz="0" w:space="0" w:color="auto"/>
            <w:bottom w:val="none" w:sz="0" w:space="0" w:color="auto"/>
            <w:right w:val="none" w:sz="0" w:space="0" w:color="auto"/>
          </w:divBdr>
        </w:div>
        <w:div w:id="688139621">
          <w:marLeft w:val="480"/>
          <w:marRight w:val="0"/>
          <w:marTop w:val="0"/>
          <w:marBottom w:val="0"/>
          <w:divBdr>
            <w:top w:val="none" w:sz="0" w:space="0" w:color="auto"/>
            <w:left w:val="none" w:sz="0" w:space="0" w:color="auto"/>
            <w:bottom w:val="none" w:sz="0" w:space="0" w:color="auto"/>
            <w:right w:val="none" w:sz="0" w:space="0" w:color="auto"/>
          </w:divBdr>
        </w:div>
        <w:div w:id="572856015">
          <w:marLeft w:val="480"/>
          <w:marRight w:val="0"/>
          <w:marTop w:val="0"/>
          <w:marBottom w:val="0"/>
          <w:divBdr>
            <w:top w:val="none" w:sz="0" w:space="0" w:color="auto"/>
            <w:left w:val="none" w:sz="0" w:space="0" w:color="auto"/>
            <w:bottom w:val="none" w:sz="0" w:space="0" w:color="auto"/>
            <w:right w:val="none" w:sz="0" w:space="0" w:color="auto"/>
          </w:divBdr>
        </w:div>
        <w:div w:id="59326881">
          <w:marLeft w:val="480"/>
          <w:marRight w:val="0"/>
          <w:marTop w:val="0"/>
          <w:marBottom w:val="0"/>
          <w:divBdr>
            <w:top w:val="none" w:sz="0" w:space="0" w:color="auto"/>
            <w:left w:val="none" w:sz="0" w:space="0" w:color="auto"/>
            <w:bottom w:val="none" w:sz="0" w:space="0" w:color="auto"/>
            <w:right w:val="none" w:sz="0" w:space="0" w:color="auto"/>
          </w:divBdr>
        </w:div>
        <w:div w:id="1465153736">
          <w:marLeft w:val="480"/>
          <w:marRight w:val="0"/>
          <w:marTop w:val="0"/>
          <w:marBottom w:val="0"/>
          <w:divBdr>
            <w:top w:val="none" w:sz="0" w:space="0" w:color="auto"/>
            <w:left w:val="none" w:sz="0" w:space="0" w:color="auto"/>
            <w:bottom w:val="none" w:sz="0" w:space="0" w:color="auto"/>
            <w:right w:val="none" w:sz="0" w:space="0" w:color="auto"/>
          </w:divBdr>
        </w:div>
        <w:div w:id="770080194">
          <w:marLeft w:val="480"/>
          <w:marRight w:val="0"/>
          <w:marTop w:val="0"/>
          <w:marBottom w:val="0"/>
          <w:divBdr>
            <w:top w:val="none" w:sz="0" w:space="0" w:color="auto"/>
            <w:left w:val="none" w:sz="0" w:space="0" w:color="auto"/>
            <w:bottom w:val="none" w:sz="0" w:space="0" w:color="auto"/>
            <w:right w:val="none" w:sz="0" w:space="0" w:color="auto"/>
          </w:divBdr>
        </w:div>
        <w:div w:id="788742208">
          <w:marLeft w:val="480"/>
          <w:marRight w:val="0"/>
          <w:marTop w:val="0"/>
          <w:marBottom w:val="0"/>
          <w:divBdr>
            <w:top w:val="none" w:sz="0" w:space="0" w:color="auto"/>
            <w:left w:val="none" w:sz="0" w:space="0" w:color="auto"/>
            <w:bottom w:val="none" w:sz="0" w:space="0" w:color="auto"/>
            <w:right w:val="none" w:sz="0" w:space="0" w:color="auto"/>
          </w:divBdr>
        </w:div>
        <w:div w:id="2110737685">
          <w:marLeft w:val="480"/>
          <w:marRight w:val="0"/>
          <w:marTop w:val="0"/>
          <w:marBottom w:val="0"/>
          <w:divBdr>
            <w:top w:val="none" w:sz="0" w:space="0" w:color="auto"/>
            <w:left w:val="none" w:sz="0" w:space="0" w:color="auto"/>
            <w:bottom w:val="none" w:sz="0" w:space="0" w:color="auto"/>
            <w:right w:val="none" w:sz="0" w:space="0" w:color="auto"/>
          </w:divBdr>
        </w:div>
        <w:div w:id="905801969">
          <w:marLeft w:val="480"/>
          <w:marRight w:val="0"/>
          <w:marTop w:val="0"/>
          <w:marBottom w:val="0"/>
          <w:divBdr>
            <w:top w:val="none" w:sz="0" w:space="0" w:color="auto"/>
            <w:left w:val="none" w:sz="0" w:space="0" w:color="auto"/>
            <w:bottom w:val="none" w:sz="0" w:space="0" w:color="auto"/>
            <w:right w:val="none" w:sz="0" w:space="0" w:color="auto"/>
          </w:divBdr>
        </w:div>
        <w:div w:id="2073262108">
          <w:marLeft w:val="480"/>
          <w:marRight w:val="0"/>
          <w:marTop w:val="0"/>
          <w:marBottom w:val="0"/>
          <w:divBdr>
            <w:top w:val="none" w:sz="0" w:space="0" w:color="auto"/>
            <w:left w:val="none" w:sz="0" w:space="0" w:color="auto"/>
            <w:bottom w:val="none" w:sz="0" w:space="0" w:color="auto"/>
            <w:right w:val="none" w:sz="0" w:space="0" w:color="auto"/>
          </w:divBdr>
        </w:div>
        <w:div w:id="1836342009">
          <w:marLeft w:val="480"/>
          <w:marRight w:val="0"/>
          <w:marTop w:val="0"/>
          <w:marBottom w:val="0"/>
          <w:divBdr>
            <w:top w:val="none" w:sz="0" w:space="0" w:color="auto"/>
            <w:left w:val="none" w:sz="0" w:space="0" w:color="auto"/>
            <w:bottom w:val="none" w:sz="0" w:space="0" w:color="auto"/>
            <w:right w:val="none" w:sz="0" w:space="0" w:color="auto"/>
          </w:divBdr>
        </w:div>
        <w:div w:id="718014879">
          <w:marLeft w:val="480"/>
          <w:marRight w:val="0"/>
          <w:marTop w:val="0"/>
          <w:marBottom w:val="0"/>
          <w:divBdr>
            <w:top w:val="none" w:sz="0" w:space="0" w:color="auto"/>
            <w:left w:val="none" w:sz="0" w:space="0" w:color="auto"/>
            <w:bottom w:val="none" w:sz="0" w:space="0" w:color="auto"/>
            <w:right w:val="none" w:sz="0" w:space="0" w:color="auto"/>
          </w:divBdr>
        </w:div>
        <w:div w:id="281303669">
          <w:marLeft w:val="480"/>
          <w:marRight w:val="0"/>
          <w:marTop w:val="0"/>
          <w:marBottom w:val="0"/>
          <w:divBdr>
            <w:top w:val="none" w:sz="0" w:space="0" w:color="auto"/>
            <w:left w:val="none" w:sz="0" w:space="0" w:color="auto"/>
            <w:bottom w:val="none" w:sz="0" w:space="0" w:color="auto"/>
            <w:right w:val="none" w:sz="0" w:space="0" w:color="auto"/>
          </w:divBdr>
        </w:div>
        <w:div w:id="1283346712">
          <w:marLeft w:val="480"/>
          <w:marRight w:val="0"/>
          <w:marTop w:val="0"/>
          <w:marBottom w:val="0"/>
          <w:divBdr>
            <w:top w:val="none" w:sz="0" w:space="0" w:color="auto"/>
            <w:left w:val="none" w:sz="0" w:space="0" w:color="auto"/>
            <w:bottom w:val="none" w:sz="0" w:space="0" w:color="auto"/>
            <w:right w:val="none" w:sz="0" w:space="0" w:color="auto"/>
          </w:divBdr>
        </w:div>
        <w:div w:id="800996904">
          <w:marLeft w:val="480"/>
          <w:marRight w:val="0"/>
          <w:marTop w:val="0"/>
          <w:marBottom w:val="0"/>
          <w:divBdr>
            <w:top w:val="none" w:sz="0" w:space="0" w:color="auto"/>
            <w:left w:val="none" w:sz="0" w:space="0" w:color="auto"/>
            <w:bottom w:val="none" w:sz="0" w:space="0" w:color="auto"/>
            <w:right w:val="none" w:sz="0" w:space="0" w:color="auto"/>
          </w:divBdr>
        </w:div>
        <w:div w:id="262347242">
          <w:marLeft w:val="480"/>
          <w:marRight w:val="0"/>
          <w:marTop w:val="0"/>
          <w:marBottom w:val="0"/>
          <w:divBdr>
            <w:top w:val="none" w:sz="0" w:space="0" w:color="auto"/>
            <w:left w:val="none" w:sz="0" w:space="0" w:color="auto"/>
            <w:bottom w:val="none" w:sz="0" w:space="0" w:color="auto"/>
            <w:right w:val="none" w:sz="0" w:space="0" w:color="auto"/>
          </w:divBdr>
        </w:div>
        <w:div w:id="606814814">
          <w:marLeft w:val="480"/>
          <w:marRight w:val="0"/>
          <w:marTop w:val="0"/>
          <w:marBottom w:val="0"/>
          <w:divBdr>
            <w:top w:val="none" w:sz="0" w:space="0" w:color="auto"/>
            <w:left w:val="none" w:sz="0" w:space="0" w:color="auto"/>
            <w:bottom w:val="none" w:sz="0" w:space="0" w:color="auto"/>
            <w:right w:val="none" w:sz="0" w:space="0" w:color="auto"/>
          </w:divBdr>
        </w:div>
        <w:div w:id="601374520">
          <w:marLeft w:val="480"/>
          <w:marRight w:val="0"/>
          <w:marTop w:val="0"/>
          <w:marBottom w:val="0"/>
          <w:divBdr>
            <w:top w:val="none" w:sz="0" w:space="0" w:color="auto"/>
            <w:left w:val="none" w:sz="0" w:space="0" w:color="auto"/>
            <w:bottom w:val="none" w:sz="0" w:space="0" w:color="auto"/>
            <w:right w:val="none" w:sz="0" w:space="0" w:color="auto"/>
          </w:divBdr>
        </w:div>
        <w:div w:id="1651208298">
          <w:marLeft w:val="480"/>
          <w:marRight w:val="0"/>
          <w:marTop w:val="0"/>
          <w:marBottom w:val="0"/>
          <w:divBdr>
            <w:top w:val="none" w:sz="0" w:space="0" w:color="auto"/>
            <w:left w:val="none" w:sz="0" w:space="0" w:color="auto"/>
            <w:bottom w:val="none" w:sz="0" w:space="0" w:color="auto"/>
            <w:right w:val="none" w:sz="0" w:space="0" w:color="auto"/>
          </w:divBdr>
        </w:div>
        <w:div w:id="1237403097">
          <w:marLeft w:val="480"/>
          <w:marRight w:val="0"/>
          <w:marTop w:val="0"/>
          <w:marBottom w:val="0"/>
          <w:divBdr>
            <w:top w:val="none" w:sz="0" w:space="0" w:color="auto"/>
            <w:left w:val="none" w:sz="0" w:space="0" w:color="auto"/>
            <w:bottom w:val="none" w:sz="0" w:space="0" w:color="auto"/>
            <w:right w:val="none" w:sz="0" w:space="0" w:color="auto"/>
          </w:divBdr>
        </w:div>
        <w:div w:id="1002665650">
          <w:marLeft w:val="480"/>
          <w:marRight w:val="0"/>
          <w:marTop w:val="0"/>
          <w:marBottom w:val="0"/>
          <w:divBdr>
            <w:top w:val="none" w:sz="0" w:space="0" w:color="auto"/>
            <w:left w:val="none" w:sz="0" w:space="0" w:color="auto"/>
            <w:bottom w:val="none" w:sz="0" w:space="0" w:color="auto"/>
            <w:right w:val="none" w:sz="0" w:space="0" w:color="auto"/>
          </w:divBdr>
        </w:div>
        <w:div w:id="639269979">
          <w:marLeft w:val="480"/>
          <w:marRight w:val="0"/>
          <w:marTop w:val="0"/>
          <w:marBottom w:val="0"/>
          <w:divBdr>
            <w:top w:val="none" w:sz="0" w:space="0" w:color="auto"/>
            <w:left w:val="none" w:sz="0" w:space="0" w:color="auto"/>
            <w:bottom w:val="none" w:sz="0" w:space="0" w:color="auto"/>
            <w:right w:val="none" w:sz="0" w:space="0" w:color="auto"/>
          </w:divBdr>
        </w:div>
        <w:div w:id="1276207984">
          <w:marLeft w:val="480"/>
          <w:marRight w:val="0"/>
          <w:marTop w:val="0"/>
          <w:marBottom w:val="0"/>
          <w:divBdr>
            <w:top w:val="none" w:sz="0" w:space="0" w:color="auto"/>
            <w:left w:val="none" w:sz="0" w:space="0" w:color="auto"/>
            <w:bottom w:val="none" w:sz="0" w:space="0" w:color="auto"/>
            <w:right w:val="none" w:sz="0" w:space="0" w:color="auto"/>
          </w:divBdr>
        </w:div>
        <w:div w:id="1886285932">
          <w:marLeft w:val="480"/>
          <w:marRight w:val="0"/>
          <w:marTop w:val="0"/>
          <w:marBottom w:val="0"/>
          <w:divBdr>
            <w:top w:val="none" w:sz="0" w:space="0" w:color="auto"/>
            <w:left w:val="none" w:sz="0" w:space="0" w:color="auto"/>
            <w:bottom w:val="none" w:sz="0" w:space="0" w:color="auto"/>
            <w:right w:val="none" w:sz="0" w:space="0" w:color="auto"/>
          </w:divBdr>
        </w:div>
        <w:div w:id="2001882789">
          <w:marLeft w:val="480"/>
          <w:marRight w:val="0"/>
          <w:marTop w:val="0"/>
          <w:marBottom w:val="0"/>
          <w:divBdr>
            <w:top w:val="none" w:sz="0" w:space="0" w:color="auto"/>
            <w:left w:val="none" w:sz="0" w:space="0" w:color="auto"/>
            <w:bottom w:val="none" w:sz="0" w:space="0" w:color="auto"/>
            <w:right w:val="none" w:sz="0" w:space="0" w:color="auto"/>
          </w:divBdr>
        </w:div>
        <w:div w:id="584728828">
          <w:marLeft w:val="480"/>
          <w:marRight w:val="0"/>
          <w:marTop w:val="0"/>
          <w:marBottom w:val="0"/>
          <w:divBdr>
            <w:top w:val="none" w:sz="0" w:space="0" w:color="auto"/>
            <w:left w:val="none" w:sz="0" w:space="0" w:color="auto"/>
            <w:bottom w:val="none" w:sz="0" w:space="0" w:color="auto"/>
            <w:right w:val="none" w:sz="0" w:space="0" w:color="auto"/>
          </w:divBdr>
        </w:div>
        <w:div w:id="747658484">
          <w:marLeft w:val="480"/>
          <w:marRight w:val="0"/>
          <w:marTop w:val="0"/>
          <w:marBottom w:val="0"/>
          <w:divBdr>
            <w:top w:val="none" w:sz="0" w:space="0" w:color="auto"/>
            <w:left w:val="none" w:sz="0" w:space="0" w:color="auto"/>
            <w:bottom w:val="none" w:sz="0" w:space="0" w:color="auto"/>
            <w:right w:val="none" w:sz="0" w:space="0" w:color="auto"/>
          </w:divBdr>
        </w:div>
        <w:div w:id="364333015">
          <w:marLeft w:val="480"/>
          <w:marRight w:val="0"/>
          <w:marTop w:val="0"/>
          <w:marBottom w:val="0"/>
          <w:divBdr>
            <w:top w:val="none" w:sz="0" w:space="0" w:color="auto"/>
            <w:left w:val="none" w:sz="0" w:space="0" w:color="auto"/>
            <w:bottom w:val="none" w:sz="0" w:space="0" w:color="auto"/>
            <w:right w:val="none" w:sz="0" w:space="0" w:color="auto"/>
          </w:divBdr>
        </w:div>
        <w:div w:id="704060149">
          <w:marLeft w:val="480"/>
          <w:marRight w:val="0"/>
          <w:marTop w:val="0"/>
          <w:marBottom w:val="0"/>
          <w:divBdr>
            <w:top w:val="none" w:sz="0" w:space="0" w:color="auto"/>
            <w:left w:val="none" w:sz="0" w:space="0" w:color="auto"/>
            <w:bottom w:val="none" w:sz="0" w:space="0" w:color="auto"/>
            <w:right w:val="none" w:sz="0" w:space="0" w:color="auto"/>
          </w:divBdr>
        </w:div>
        <w:div w:id="746877160">
          <w:marLeft w:val="480"/>
          <w:marRight w:val="0"/>
          <w:marTop w:val="0"/>
          <w:marBottom w:val="0"/>
          <w:divBdr>
            <w:top w:val="none" w:sz="0" w:space="0" w:color="auto"/>
            <w:left w:val="none" w:sz="0" w:space="0" w:color="auto"/>
            <w:bottom w:val="none" w:sz="0" w:space="0" w:color="auto"/>
            <w:right w:val="none" w:sz="0" w:space="0" w:color="auto"/>
          </w:divBdr>
        </w:div>
        <w:div w:id="196236962">
          <w:marLeft w:val="480"/>
          <w:marRight w:val="0"/>
          <w:marTop w:val="0"/>
          <w:marBottom w:val="0"/>
          <w:divBdr>
            <w:top w:val="none" w:sz="0" w:space="0" w:color="auto"/>
            <w:left w:val="none" w:sz="0" w:space="0" w:color="auto"/>
            <w:bottom w:val="none" w:sz="0" w:space="0" w:color="auto"/>
            <w:right w:val="none" w:sz="0" w:space="0" w:color="auto"/>
          </w:divBdr>
        </w:div>
        <w:div w:id="405616868">
          <w:marLeft w:val="480"/>
          <w:marRight w:val="0"/>
          <w:marTop w:val="0"/>
          <w:marBottom w:val="0"/>
          <w:divBdr>
            <w:top w:val="none" w:sz="0" w:space="0" w:color="auto"/>
            <w:left w:val="none" w:sz="0" w:space="0" w:color="auto"/>
            <w:bottom w:val="none" w:sz="0" w:space="0" w:color="auto"/>
            <w:right w:val="none" w:sz="0" w:space="0" w:color="auto"/>
          </w:divBdr>
        </w:div>
        <w:div w:id="488256287">
          <w:marLeft w:val="480"/>
          <w:marRight w:val="0"/>
          <w:marTop w:val="0"/>
          <w:marBottom w:val="0"/>
          <w:divBdr>
            <w:top w:val="none" w:sz="0" w:space="0" w:color="auto"/>
            <w:left w:val="none" w:sz="0" w:space="0" w:color="auto"/>
            <w:bottom w:val="none" w:sz="0" w:space="0" w:color="auto"/>
            <w:right w:val="none" w:sz="0" w:space="0" w:color="auto"/>
          </w:divBdr>
        </w:div>
        <w:div w:id="1253127035">
          <w:marLeft w:val="480"/>
          <w:marRight w:val="0"/>
          <w:marTop w:val="0"/>
          <w:marBottom w:val="0"/>
          <w:divBdr>
            <w:top w:val="none" w:sz="0" w:space="0" w:color="auto"/>
            <w:left w:val="none" w:sz="0" w:space="0" w:color="auto"/>
            <w:bottom w:val="none" w:sz="0" w:space="0" w:color="auto"/>
            <w:right w:val="none" w:sz="0" w:space="0" w:color="auto"/>
          </w:divBdr>
        </w:div>
        <w:div w:id="336462023">
          <w:marLeft w:val="480"/>
          <w:marRight w:val="0"/>
          <w:marTop w:val="0"/>
          <w:marBottom w:val="0"/>
          <w:divBdr>
            <w:top w:val="none" w:sz="0" w:space="0" w:color="auto"/>
            <w:left w:val="none" w:sz="0" w:space="0" w:color="auto"/>
            <w:bottom w:val="none" w:sz="0" w:space="0" w:color="auto"/>
            <w:right w:val="none" w:sz="0" w:space="0" w:color="auto"/>
          </w:divBdr>
        </w:div>
        <w:div w:id="1514684469">
          <w:marLeft w:val="480"/>
          <w:marRight w:val="0"/>
          <w:marTop w:val="0"/>
          <w:marBottom w:val="0"/>
          <w:divBdr>
            <w:top w:val="none" w:sz="0" w:space="0" w:color="auto"/>
            <w:left w:val="none" w:sz="0" w:space="0" w:color="auto"/>
            <w:bottom w:val="none" w:sz="0" w:space="0" w:color="auto"/>
            <w:right w:val="none" w:sz="0" w:space="0" w:color="auto"/>
          </w:divBdr>
        </w:div>
        <w:div w:id="1119495723">
          <w:marLeft w:val="480"/>
          <w:marRight w:val="0"/>
          <w:marTop w:val="0"/>
          <w:marBottom w:val="0"/>
          <w:divBdr>
            <w:top w:val="none" w:sz="0" w:space="0" w:color="auto"/>
            <w:left w:val="none" w:sz="0" w:space="0" w:color="auto"/>
            <w:bottom w:val="none" w:sz="0" w:space="0" w:color="auto"/>
            <w:right w:val="none" w:sz="0" w:space="0" w:color="auto"/>
          </w:divBdr>
        </w:div>
        <w:div w:id="1697653624">
          <w:marLeft w:val="480"/>
          <w:marRight w:val="0"/>
          <w:marTop w:val="0"/>
          <w:marBottom w:val="0"/>
          <w:divBdr>
            <w:top w:val="none" w:sz="0" w:space="0" w:color="auto"/>
            <w:left w:val="none" w:sz="0" w:space="0" w:color="auto"/>
            <w:bottom w:val="none" w:sz="0" w:space="0" w:color="auto"/>
            <w:right w:val="none" w:sz="0" w:space="0" w:color="auto"/>
          </w:divBdr>
        </w:div>
        <w:div w:id="1318531645">
          <w:marLeft w:val="480"/>
          <w:marRight w:val="0"/>
          <w:marTop w:val="0"/>
          <w:marBottom w:val="0"/>
          <w:divBdr>
            <w:top w:val="none" w:sz="0" w:space="0" w:color="auto"/>
            <w:left w:val="none" w:sz="0" w:space="0" w:color="auto"/>
            <w:bottom w:val="none" w:sz="0" w:space="0" w:color="auto"/>
            <w:right w:val="none" w:sz="0" w:space="0" w:color="auto"/>
          </w:divBdr>
        </w:div>
        <w:div w:id="1583249971">
          <w:marLeft w:val="480"/>
          <w:marRight w:val="0"/>
          <w:marTop w:val="0"/>
          <w:marBottom w:val="0"/>
          <w:divBdr>
            <w:top w:val="none" w:sz="0" w:space="0" w:color="auto"/>
            <w:left w:val="none" w:sz="0" w:space="0" w:color="auto"/>
            <w:bottom w:val="none" w:sz="0" w:space="0" w:color="auto"/>
            <w:right w:val="none" w:sz="0" w:space="0" w:color="auto"/>
          </w:divBdr>
        </w:div>
        <w:div w:id="553080538">
          <w:marLeft w:val="480"/>
          <w:marRight w:val="0"/>
          <w:marTop w:val="0"/>
          <w:marBottom w:val="0"/>
          <w:divBdr>
            <w:top w:val="none" w:sz="0" w:space="0" w:color="auto"/>
            <w:left w:val="none" w:sz="0" w:space="0" w:color="auto"/>
            <w:bottom w:val="none" w:sz="0" w:space="0" w:color="auto"/>
            <w:right w:val="none" w:sz="0" w:space="0" w:color="auto"/>
          </w:divBdr>
        </w:div>
      </w:divsChild>
    </w:div>
    <w:div w:id="448017277">
      <w:bodyDiv w:val="1"/>
      <w:marLeft w:val="0"/>
      <w:marRight w:val="0"/>
      <w:marTop w:val="0"/>
      <w:marBottom w:val="0"/>
      <w:divBdr>
        <w:top w:val="none" w:sz="0" w:space="0" w:color="auto"/>
        <w:left w:val="none" w:sz="0" w:space="0" w:color="auto"/>
        <w:bottom w:val="none" w:sz="0" w:space="0" w:color="auto"/>
        <w:right w:val="none" w:sz="0" w:space="0" w:color="auto"/>
      </w:divBdr>
    </w:div>
    <w:div w:id="448551598">
      <w:bodyDiv w:val="1"/>
      <w:marLeft w:val="0"/>
      <w:marRight w:val="0"/>
      <w:marTop w:val="0"/>
      <w:marBottom w:val="0"/>
      <w:divBdr>
        <w:top w:val="none" w:sz="0" w:space="0" w:color="auto"/>
        <w:left w:val="none" w:sz="0" w:space="0" w:color="auto"/>
        <w:bottom w:val="none" w:sz="0" w:space="0" w:color="auto"/>
        <w:right w:val="none" w:sz="0" w:space="0" w:color="auto"/>
      </w:divBdr>
    </w:div>
    <w:div w:id="449858076">
      <w:marLeft w:val="0"/>
      <w:marRight w:val="0"/>
      <w:marTop w:val="0"/>
      <w:marBottom w:val="0"/>
      <w:divBdr>
        <w:top w:val="none" w:sz="0" w:space="0" w:color="auto"/>
        <w:left w:val="none" w:sz="0" w:space="0" w:color="auto"/>
        <w:bottom w:val="none" w:sz="0" w:space="0" w:color="auto"/>
        <w:right w:val="none" w:sz="0" w:space="0" w:color="auto"/>
      </w:divBdr>
    </w:div>
    <w:div w:id="452213668">
      <w:bodyDiv w:val="1"/>
      <w:marLeft w:val="0"/>
      <w:marRight w:val="0"/>
      <w:marTop w:val="0"/>
      <w:marBottom w:val="0"/>
      <w:divBdr>
        <w:top w:val="none" w:sz="0" w:space="0" w:color="auto"/>
        <w:left w:val="none" w:sz="0" w:space="0" w:color="auto"/>
        <w:bottom w:val="none" w:sz="0" w:space="0" w:color="auto"/>
        <w:right w:val="none" w:sz="0" w:space="0" w:color="auto"/>
      </w:divBdr>
    </w:div>
    <w:div w:id="457144087">
      <w:bodyDiv w:val="1"/>
      <w:marLeft w:val="0"/>
      <w:marRight w:val="0"/>
      <w:marTop w:val="0"/>
      <w:marBottom w:val="0"/>
      <w:divBdr>
        <w:top w:val="none" w:sz="0" w:space="0" w:color="auto"/>
        <w:left w:val="none" w:sz="0" w:space="0" w:color="auto"/>
        <w:bottom w:val="none" w:sz="0" w:space="0" w:color="auto"/>
        <w:right w:val="none" w:sz="0" w:space="0" w:color="auto"/>
      </w:divBdr>
    </w:div>
    <w:div w:id="457264673">
      <w:bodyDiv w:val="1"/>
      <w:marLeft w:val="0"/>
      <w:marRight w:val="0"/>
      <w:marTop w:val="0"/>
      <w:marBottom w:val="0"/>
      <w:divBdr>
        <w:top w:val="none" w:sz="0" w:space="0" w:color="auto"/>
        <w:left w:val="none" w:sz="0" w:space="0" w:color="auto"/>
        <w:bottom w:val="none" w:sz="0" w:space="0" w:color="auto"/>
        <w:right w:val="none" w:sz="0" w:space="0" w:color="auto"/>
      </w:divBdr>
    </w:div>
    <w:div w:id="459030830">
      <w:bodyDiv w:val="1"/>
      <w:marLeft w:val="0"/>
      <w:marRight w:val="0"/>
      <w:marTop w:val="0"/>
      <w:marBottom w:val="0"/>
      <w:divBdr>
        <w:top w:val="none" w:sz="0" w:space="0" w:color="auto"/>
        <w:left w:val="none" w:sz="0" w:space="0" w:color="auto"/>
        <w:bottom w:val="none" w:sz="0" w:space="0" w:color="auto"/>
        <w:right w:val="none" w:sz="0" w:space="0" w:color="auto"/>
      </w:divBdr>
    </w:div>
    <w:div w:id="459345698">
      <w:bodyDiv w:val="1"/>
      <w:marLeft w:val="0"/>
      <w:marRight w:val="0"/>
      <w:marTop w:val="0"/>
      <w:marBottom w:val="0"/>
      <w:divBdr>
        <w:top w:val="none" w:sz="0" w:space="0" w:color="auto"/>
        <w:left w:val="none" w:sz="0" w:space="0" w:color="auto"/>
        <w:bottom w:val="none" w:sz="0" w:space="0" w:color="auto"/>
        <w:right w:val="none" w:sz="0" w:space="0" w:color="auto"/>
      </w:divBdr>
    </w:div>
    <w:div w:id="462581333">
      <w:bodyDiv w:val="1"/>
      <w:marLeft w:val="0"/>
      <w:marRight w:val="0"/>
      <w:marTop w:val="0"/>
      <w:marBottom w:val="0"/>
      <w:divBdr>
        <w:top w:val="none" w:sz="0" w:space="0" w:color="auto"/>
        <w:left w:val="none" w:sz="0" w:space="0" w:color="auto"/>
        <w:bottom w:val="none" w:sz="0" w:space="0" w:color="auto"/>
        <w:right w:val="none" w:sz="0" w:space="0" w:color="auto"/>
      </w:divBdr>
    </w:div>
    <w:div w:id="464395205">
      <w:bodyDiv w:val="1"/>
      <w:marLeft w:val="0"/>
      <w:marRight w:val="0"/>
      <w:marTop w:val="0"/>
      <w:marBottom w:val="0"/>
      <w:divBdr>
        <w:top w:val="none" w:sz="0" w:space="0" w:color="auto"/>
        <w:left w:val="none" w:sz="0" w:space="0" w:color="auto"/>
        <w:bottom w:val="none" w:sz="0" w:space="0" w:color="auto"/>
        <w:right w:val="none" w:sz="0" w:space="0" w:color="auto"/>
      </w:divBdr>
    </w:div>
    <w:div w:id="464740679">
      <w:bodyDiv w:val="1"/>
      <w:marLeft w:val="0"/>
      <w:marRight w:val="0"/>
      <w:marTop w:val="0"/>
      <w:marBottom w:val="0"/>
      <w:divBdr>
        <w:top w:val="none" w:sz="0" w:space="0" w:color="auto"/>
        <w:left w:val="none" w:sz="0" w:space="0" w:color="auto"/>
        <w:bottom w:val="none" w:sz="0" w:space="0" w:color="auto"/>
        <w:right w:val="none" w:sz="0" w:space="0" w:color="auto"/>
      </w:divBdr>
    </w:div>
    <w:div w:id="467474136">
      <w:bodyDiv w:val="1"/>
      <w:marLeft w:val="0"/>
      <w:marRight w:val="0"/>
      <w:marTop w:val="0"/>
      <w:marBottom w:val="0"/>
      <w:divBdr>
        <w:top w:val="none" w:sz="0" w:space="0" w:color="auto"/>
        <w:left w:val="none" w:sz="0" w:space="0" w:color="auto"/>
        <w:bottom w:val="none" w:sz="0" w:space="0" w:color="auto"/>
        <w:right w:val="none" w:sz="0" w:space="0" w:color="auto"/>
      </w:divBdr>
    </w:div>
    <w:div w:id="468016559">
      <w:bodyDiv w:val="1"/>
      <w:marLeft w:val="0"/>
      <w:marRight w:val="0"/>
      <w:marTop w:val="0"/>
      <w:marBottom w:val="0"/>
      <w:divBdr>
        <w:top w:val="none" w:sz="0" w:space="0" w:color="auto"/>
        <w:left w:val="none" w:sz="0" w:space="0" w:color="auto"/>
        <w:bottom w:val="none" w:sz="0" w:space="0" w:color="auto"/>
        <w:right w:val="none" w:sz="0" w:space="0" w:color="auto"/>
      </w:divBdr>
      <w:divsChild>
        <w:div w:id="259916331">
          <w:marLeft w:val="480"/>
          <w:marRight w:val="0"/>
          <w:marTop w:val="0"/>
          <w:marBottom w:val="0"/>
          <w:divBdr>
            <w:top w:val="none" w:sz="0" w:space="0" w:color="auto"/>
            <w:left w:val="none" w:sz="0" w:space="0" w:color="auto"/>
            <w:bottom w:val="none" w:sz="0" w:space="0" w:color="auto"/>
            <w:right w:val="none" w:sz="0" w:space="0" w:color="auto"/>
          </w:divBdr>
        </w:div>
        <w:div w:id="1152335721">
          <w:marLeft w:val="480"/>
          <w:marRight w:val="0"/>
          <w:marTop w:val="0"/>
          <w:marBottom w:val="0"/>
          <w:divBdr>
            <w:top w:val="none" w:sz="0" w:space="0" w:color="auto"/>
            <w:left w:val="none" w:sz="0" w:space="0" w:color="auto"/>
            <w:bottom w:val="none" w:sz="0" w:space="0" w:color="auto"/>
            <w:right w:val="none" w:sz="0" w:space="0" w:color="auto"/>
          </w:divBdr>
        </w:div>
        <w:div w:id="1172374558">
          <w:marLeft w:val="480"/>
          <w:marRight w:val="0"/>
          <w:marTop w:val="0"/>
          <w:marBottom w:val="0"/>
          <w:divBdr>
            <w:top w:val="none" w:sz="0" w:space="0" w:color="auto"/>
            <w:left w:val="none" w:sz="0" w:space="0" w:color="auto"/>
            <w:bottom w:val="none" w:sz="0" w:space="0" w:color="auto"/>
            <w:right w:val="none" w:sz="0" w:space="0" w:color="auto"/>
          </w:divBdr>
        </w:div>
        <w:div w:id="45106333">
          <w:marLeft w:val="480"/>
          <w:marRight w:val="0"/>
          <w:marTop w:val="0"/>
          <w:marBottom w:val="0"/>
          <w:divBdr>
            <w:top w:val="none" w:sz="0" w:space="0" w:color="auto"/>
            <w:left w:val="none" w:sz="0" w:space="0" w:color="auto"/>
            <w:bottom w:val="none" w:sz="0" w:space="0" w:color="auto"/>
            <w:right w:val="none" w:sz="0" w:space="0" w:color="auto"/>
          </w:divBdr>
        </w:div>
        <w:div w:id="1253978179">
          <w:marLeft w:val="480"/>
          <w:marRight w:val="0"/>
          <w:marTop w:val="0"/>
          <w:marBottom w:val="0"/>
          <w:divBdr>
            <w:top w:val="none" w:sz="0" w:space="0" w:color="auto"/>
            <w:left w:val="none" w:sz="0" w:space="0" w:color="auto"/>
            <w:bottom w:val="none" w:sz="0" w:space="0" w:color="auto"/>
            <w:right w:val="none" w:sz="0" w:space="0" w:color="auto"/>
          </w:divBdr>
        </w:div>
        <w:div w:id="278604592">
          <w:marLeft w:val="480"/>
          <w:marRight w:val="0"/>
          <w:marTop w:val="0"/>
          <w:marBottom w:val="0"/>
          <w:divBdr>
            <w:top w:val="none" w:sz="0" w:space="0" w:color="auto"/>
            <w:left w:val="none" w:sz="0" w:space="0" w:color="auto"/>
            <w:bottom w:val="none" w:sz="0" w:space="0" w:color="auto"/>
            <w:right w:val="none" w:sz="0" w:space="0" w:color="auto"/>
          </w:divBdr>
        </w:div>
        <w:div w:id="1848254884">
          <w:marLeft w:val="480"/>
          <w:marRight w:val="0"/>
          <w:marTop w:val="0"/>
          <w:marBottom w:val="0"/>
          <w:divBdr>
            <w:top w:val="none" w:sz="0" w:space="0" w:color="auto"/>
            <w:left w:val="none" w:sz="0" w:space="0" w:color="auto"/>
            <w:bottom w:val="none" w:sz="0" w:space="0" w:color="auto"/>
            <w:right w:val="none" w:sz="0" w:space="0" w:color="auto"/>
          </w:divBdr>
        </w:div>
        <w:div w:id="289090891">
          <w:marLeft w:val="480"/>
          <w:marRight w:val="0"/>
          <w:marTop w:val="0"/>
          <w:marBottom w:val="0"/>
          <w:divBdr>
            <w:top w:val="none" w:sz="0" w:space="0" w:color="auto"/>
            <w:left w:val="none" w:sz="0" w:space="0" w:color="auto"/>
            <w:bottom w:val="none" w:sz="0" w:space="0" w:color="auto"/>
            <w:right w:val="none" w:sz="0" w:space="0" w:color="auto"/>
          </w:divBdr>
        </w:div>
        <w:div w:id="838615350">
          <w:marLeft w:val="480"/>
          <w:marRight w:val="0"/>
          <w:marTop w:val="0"/>
          <w:marBottom w:val="0"/>
          <w:divBdr>
            <w:top w:val="none" w:sz="0" w:space="0" w:color="auto"/>
            <w:left w:val="none" w:sz="0" w:space="0" w:color="auto"/>
            <w:bottom w:val="none" w:sz="0" w:space="0" w:color="auto"/>
            <w:right w:val="none" w:sz="0" w:space="0" w:color="auto"/>
          </w:divBdr>
        </w:div>
        <w:div w:id="1571651069">
          <w:marLeft w:val="480"/>
          <w:marRight w:val="0"/>
          <w:marTop w:val="0"/>
          <w:marBottom w:val="0"/>
          <w:divBdr>
            <w:top w:val="none" w:sz="0" w:space="0" w:color="auto"/>
            <w:left w:val="none" w:sz="0" w:space="0" w:color="auto"/>
            <w:bottom w:val="none" w:sz="0" w:space="0" w:color="auto"/>
            <w:right w:val="none" w:sz="0" w:space="0" w:color="auto"/>
          </w:divBdr>
        </w:div>
        <w:div w:id="2111853338">
          <w:marLeft w:val="480"/>
          <w:marRight w:val="0"/>
          <w:marTop w:val="0"/>
          <w:marBottom w:val="0"/>
          <w:divBdr>
            <w:top w:val="none" w:sz="0" w:space="0" w:color="auto"/>
            <w:left w:val="none" w:sz="0" w:space="0" w:color="auto"/>
            <w:bottom w:val="none" w:sz="0" w:space="0" w:color="auto"/>
            <w:right w:val="none" w:sz="0" w:space="0" w:color="auto"/>
          </w:divBdr>
        </w:div>
        <w:div w:id="748430226">
          <w:marLeft w:val="480"/>
          <w:marRight w:val="0"/>
          <w:marTop w:val="0"/>
          <w:marBottom w:val="0"/>
          <w:divBdr>
            <w:top w:val="none" w:sz="0" w:space="0" w:color="auto"/>
            <w:left w:val="none" w:sz="0" w:space="0" w:color="auto"/>
            <w:bottom w:val="none" w:sz="0" w:space="0" w:color="auto"/>
            <w:right w:val="none" w:sz="0" w:space="0" w:color="auto"/>
          </w:divBdr>
        </w:div>
        <w:div w:id="414522893">
          <w:marLeft w:val="480"/>
          <w:marRight w:val="0"/>
          <w:marTop w:val="0"/>
          <w:marBottom w:val="0"/>
          <w:divBdr>
            <w:top w:val="none" w:sz="0" w:space="0" w:color="auto"/>
            <w:left w:val="none" w:sz="0" w:space="0" w:color="auto"/>
            <w:bottom w:val="none" w:sz="0" w:space="0" w:color="auto"/>
            <w:right w:val="none" w:sz="0" w:space="0" w:color="auto"/>
          </w:divBdr>
        </w:div>
        <w:div w:id="1806921203">
          <w:marLeft w:val="480"/>
          <w:marRight w:val="0"/>
          <w:marTop w:val="0"/>
          <w:marBottom w:val="0"/>
          <w:divBdr>
            <w:top w:val="none" w:sz="0" w:space="0" w:color="auto"/>
            <w:left w:val="none" w:sz="0" w:space="0" w:color="auto"/>
            <w:bottom w:val="none" w:sz="0" w:space="0" w:color="auto"/>
            <w:right w:val="none" w:sz="0" w:space="0" w:color="auto"/>
          </w:divBdr>
        </w:div>
        <w:div w:id="680163490">
          <w:marLeft w:val="480"/>
          <w:marRight w:val="0"/>
          <w:marTop w:val="0"/>
          <w:marBottom w:val="0"/>
          <w:divBdr>
            <w:top w:val="none" w:sz="0" w:space="0" w:color="auto"/>
            <w:left w:val="none" w:sz="0" w:space="0" w:color="auto"/>
            <w:bottom w:val="none" w:sz="0" w:space="0" w:color="auto"/>
            <w:right w:val="none" w:sz="0" w:space="0" w:color="auto"/>
          </w:divBdr>
        </w:div>
        <w:div w:id="2100827138">
          <w:marLeft w:val="480"/>
          <w:marRight w:val="0"/>
          <w:marTop w:val="0"/>
          <w:marBottom w:val="0"/>
          <w:divBdr>
            <w:top w:val="none" w:sz="0" w:space="0" w:color="auto"/>
            <w:left w:val="none" w:sz="0" w:space="0" w:color="auto"/>
            <w:bottom w:val="none" w:sz="0" w:space="0" w:color="auto"/>
            <w:right w:val="none" w:sz="0" w:space="0" w:color="auto"/>
          </w:divBdr>
        </w:div>
        <w:div w:id="352345749">
          <w:marLeft w:val="480"/>
          <w:marRight w:val="0"/>
          <w:marTop w:val="0"/>
          <w:marBottom w:val="0"/>
          <w:divBdr>
            <w:top w:val="none" w:sz="0" w:space="0" w:color="auto"/>
            <w:left w:val="none" w:sz="0" w:space="0" w:color="auto"/>
            <w:bottom w:val="none" w:sz="0" w:space="0" w:color="auto"/>
            <w:right w:val="none" w:sz="0" w:space="0" w:color="auto"/>
          </w:divBdr>
        </w:div>
        <w:div w:id="251084078">
          <w:marLeft w:val="480"/>
          <w:marRight w:val="0"/>
          <w:marTop w:val="0"/>
          <w:marBottom w:val="0"/>
          <w:divBdr>
            <w:top w:val="none" w:sz="0" w:space="0" w:color="auto"/>
            <w:left w:val="none" w:sz="0" w:space="0" w:color="auto"/>
            <w:bottom w:val="none" w:sz="0" w:space="0" w:color="auto"/>
            <w:right w:val="none" w:sz="0" w:space="0" w:color="auto"/>
          </w:divBdr>
        </w:div>
        <w:div w:id="390152821">
          <w:marLeft w:val="480"/>
          <w:marRight w:val="0"/>
          <w:marTop w:val="0"/>
          <w:marBottom w:val="0"/>
          <w:divBdr>
            <w:top w:val="none" w:sz="0" w:space="0" w:color="auto"/>
            <w:left w:val="none" w:sz="0" w:space="0" w:color="auto"/>
            <w:bottom w:val="none" w:sz="0" w:space="0" w:color="auto"/>
            <w:right w:val="none" w:sz="0" w:space="0" w:color="auto"/>
          </w:divBdr>
        </w:div>
        <w:div w:id="404651420">
          <w:marLeft w:val="480"/>
          <w:marRight w:val="0"/>
          <w:marTop w:val="0"/>
          <w:marBottom w:val="0"/>
          <w:divBdr>
            <w:top w:val="none" w:sz="0" w:space="0" w:color="auto"/>
            <w:left w:val="none" w:sz="0" w:space="0" w:color="auto"/>
            <w:bottom w:val="none" w:sz="0" w:space="0" w:color="auto"/>
            <w:right w:val="none" w:sz="0" w:space="0" w:color="auto"/>
          </w:divBdr>
        </w:div>
        <w:div w:id="1679505133">
          <w:marLeft w:val="480"/>
          <w:marRight w:val="0"/>
          <w:marTop w:val="0"/>
          <w:marBottom w:val="0"/>
          <w:divBdr>
            <w:top w:val="none" w:sz="0" w:space="0" w:color="auto"/>
            <w:left w:val="none" w:sz="0" w:space="0" w:color="auto"/>
            <w:bottom w:val="none" w:sz="0" w:space="0" w:color="auto"/>
            <w:right w:val="none" w:sz="0" w:space="0" w:color="auto"/>
          </w:divBdr>
        </w:div>
        <w:div w:id="1101798510">
          <w:marLeft w:val="480"/>
          <w:marRight w:val="0"/>
          <w:marTop w:val="0"/>
          <w:marBottom w:val="0"/>
          <w:divBdr>
            <w:top w:val="none" w:sz="0" w:space="0" w:color="auto"/>
            <w:left w:val="none" w:sz="0" w:space="0" w:color="auto"/>
            <w:bottom w:val="none" w:sz="0" w:space="0" w:color="auto"/>
            <w:right w:val="none" w:sz="0" w:space="0" w:color="auto"/>
          </w:divBdr>
        </w:div>
        <w:div w:id="1246722513">
          <w:marLeft w:val="480"/>
          <w:marRight w:val="0"/>
          <w:marTop w:val="0"/>
          <w:marBottom w:val="0"/>
          <w:divBdr>
            <w:top w:val="none" w:sz="0" w:space="0" w:color="auto"/>
            <w:left w:val="none" w:sz="0" w:space="0" w:color="auto"/>
            <w:bottom w:val="none" w:sz="0" w:space="0" w:color="auto"/>
            <w:right w:val="none" w:sz="0" w:space="0" w:color="auto"/>
          </w:divBdr>
        </w:div>
        <w:div w:id="1718354442">
          <w:marLeft w:val="480"/>
          <w:marRight w:val="0"/>
          <w:marTop w:val="0"/>
          <w:marBottom w:val="0"/>
          <w:divBdr>
            <w:top w:val="none" w:sz="0" w:space="0" w:color="auto"/>
            <w:left w:val="none" w:sz="0" w:space="0" w:color="auto"/>
            <w:bottom w:val="none" w:sz="0" w:space="0" w:color="auto"/>
            <w:right w:val="none" w:sz="0" w:space="0" w:color="auto"/>
          </w:divBdr>
        </w:div>
        <w:div w:id="1213035421">
          <w:marLeft w:val="480"/>
          <w:marRight w:val="0"/>
          <w:marTop w:val="0"/>
          <w:marBottom w:val="0"/>
          <w:divBdr>
            <w:top w:val="none" w:sz="0" w:space="0" w:color="auto"/>
            <w:left w:val="none" w:sz="0" w:space="0" w:color="auto"/>
            <w:bottom w:val="none" w:sz="0" w:space="0" w:color="auto"/>
            <w:right w:val="none" w:sz="0" w:space="0" w:color="auto"/>
          </w:divBdr>
        </w:div>
        <w:div w:id="1703018764">
          <w:marLeft w:val="480"/>
          <w:marRight w:val="0"/>
          <w:marTop w:val="0"/>
          <w:marBottom w:val="0"/>
          <w:divBdr>
            <w:top w:val="none" w:sz="0" w:space="0" w:color="auto"/>
            <w:left w:val="none" w:sz="0" w:space="0" w:color="auto"/>
            <w:bottom w:val="none" w:sz="0" w:space="0" w:color="auto"/>
            <w:right w:val="none" w:sz="0" w:space="0" w:color="auto"/>
          </w:divBdr>
        </w:div>
        <w:div w:id="520750577">
          <w:marLeft w:val="480"/>
          <w:marRight w:val="0"/>
          <w:marTop w:val="0"/>
          <w:marBottom w:val="0"/>
          <w:divBdr>
            <w:top w:val="none" w:sz="0" w:space="0" w:color="auto"/>
            <w:left w:val="none" w:sz="0" w:space="0" w:color="auto"/>
            <w:bottom w:val="none" w:sz="0" w:space="0" w:color="auto"/>
            <w:right w:val="none" w:sz="0" w:space="0" w:color="auto"/>
          </w:divBdr>
        </w:div>
        <w:div w:id="2002080037">
          <w:marLeft w:val="480"/>
          <w:marRight w:val="0"/>
          <w:marTop w:val="0"/>
          <w:marBottom w:val="0"/>
          <w:divBdr>
            <w:top w:val="none" w:sz="0" w:space="0" w:color="auto"/>
            <w:left w:val="none" w:sz="0" w:space="0" w:color="auto"/>
            <w:bottom w:val="none" w:sz="0" w:space="0" w:color="auto"/>
            <w:right w:val="none" w:sz="0" w:space="0" w:color="auto"/>
          </w:divBdr>
        </w:div>
        <w:div w:id="636764134">
          <w:marLeft w:val="480"/>
          <w:marRight w:val="0"/>
          <w:marTop w:val="0"/>
          <w:marBottom w:val="0"/>
          <w:divBdr>
            <w:top w:val="none" w:sz="0" w:space="0" w:color="auto"/>
            <w:left w:val="none" w:sz="0" w:space="0" w:color="auto"/>
            <w:bottom w:val="none" w:sz="0" w:space="0" w:color="auto"/>
            <w:right w:val="none" w:sz="0" w:space="0" w:color="auto"/>
          </w:divBdr>
        </w:div>
        <w:div w:id="1796094990">
          <w:marLeft w:val="480"/>
          <w:marRight w:val="0"/>
          <w:marTop w:val="0"/>
          <w:marBottom w:val="0"/>
          <w:divBdr>
            <w:top w:val="none" w:sz="0" w:space="0" w:color="auto"/>
            <w:left w:val="none" w:sz="0" w:space="0" w:color="auto"/>
            <w:bottom w:val="none" w:sz="0" w:space="0" w:color="auto"/>
            <w:right w:val="none" w:sz="0" w:space="0" w:color="auto"/>
          </w:divBdr>
        </w:div>
        <w:div w:id="121505862">
          <w:marLeft w:val="480"/>
          <w:marRight w:val="0"/>
          <w:marTop w:val="0"/>
          <w:marBottom w:val="0"/>
          <w:divBdr>
            <w:top w:val="none" w:sz="0" w:space="0" w:color="auto"/>
            <w:left w:val="none" w:sz="0" w:space="0" w:color="auto"/>
            <w:bottom w:val="none" w:sz="0" w:space="0" w:color="auto"/>
            <w:right w:val="none" w:sz="0" w:space="0" w:color="auto"/>
          </w:divBdr>
        </w:div>
        <w:div w:id="2130470267">
          <w:marLeft w:val="480"/>
          <w:marRight w:val="0"/>
          <w:marTop w:val="0"/>
          <w:marBottom w:val="0"/>
          <w:divBdr>
            <w:top w:val="none" w:sz="0" w:space="0" w:color="auto"/>
            <w:left w:val="none" w:sz="0" w:space="0" w:color="auto"/>
            <w:bottom w:val="none" w:sz="0" w:space="0" w:color="auto"/>
            <w:right w:val="none" w:sz="0" w:space="0" w:color="auto"/>
          </w:divBdr>
        </w:div>
        <w:div w:id="1307053018">
          <w:marLeft w:val="480"/>
          <w:marRight w:val="0"/>
          <w:marTop w:val="0"/>
          <w:marBottom w:val="0"/>
          <w:divBdr>
            <w:top w:val="none" w:sz="0" w:space="0" w:color="auto"/>
            <w:left w:val="none" w:sz="0" w:space="0" w:color="auto"/>
            <w:bottom w:val="none" w:sz="0" w:space="0" w:color="auto"/>
            <w:right w:val="none" w:sz="0" w:space="0" w:color="auto"/>
          </w:divBdr>
        </w:div>
        <w:div w:id="910701439">
          <w:marLeft w:val="480"/>
          <w:marRight w:val="0"/>
          <w:marTop w:val="0"/>
          <w:marBottom w:val="0"/>
          <w:divBdr>
            <w:top w:val="none" w:sz="0" w:space="0" w:color="auto"/>
            <w:left w:val="none" w:sz="0" w:space="0" w:color="auto"/>
            <w:bottom w:val="none" w:sz="0" w:space="0" w:color="auto"/>
            <w:right w:val="none" w:sz="0" w:space="0" w:color="auto"/>
          </w:divBdr>
        </w:div>
        <w:div w:id="693846193">
          <w:marLeft w:val="480"/>
          <w:marRight w:val="0"/>
          <w:marTop w:val="0"/>
          <w:marBottom w:val="0"/>
          <w:divBdr>
            <w:top w:val="none" w:sz="0" w:space="0" w:color="auto"/>
            <w:left w:val="none" w:sz="0" w:space="0" w:color="auto"/>
            <w:bottom w:val="none" w:sz="0" w:space="0" w:color="auto"/>
            <w:right w:val="none" w:sz="0" w:space="0" w:color="auto"/>
          </w:divBdr>
        </w:div>
        <w:div w:id="1581063041">
          <w:marLeft w:val="480"/>
          <w:marRight w:val="0"/>
          <w:marTop w:val="0"/>
          <w:marBottom w:val="0"/>
          <w:divBdr>
            <w:top w:val="none" w:sz="0" w:space="0" w:color="auto"/>
            <w:left w:val="none" w:sz="0" w:space="0" w:color="auto"/>
            <w:bottom w:val="none" w:sz="0" w:space="0" w:color="auto"/>
            <w:right w:val="none" w:sz="0" w:space="0" w:color="auto"/>
          </w:divBdr>
        </w:div>
        <w:div w:id="758452838">
          <w:marLeft w:val="480"/>
          <w:marRight w:val="0"/>
          <w:marTop w:val="0"/>
          <w:marBottom w:val="0"/>
          <w:divBdr>
            <w:top w:val="none" w:sz="0" w:space="0" w:color="auto"/>
            <w:left w:val="none" w:sz="0" w:space="0" w:color="auto"/>
            <w:bottom w:val="none" w:sz="0" w:space="0" w:color="auto"/>
            <w:right w:val="none" w:sz="0" w:space="0" w:color="auto"/>
          </w:divBdr>
        </w:div>
        <w:div w:id="1860587038">
          <w:marLeft w:val="480"/>
          <w:marRight w:val="0"/>
          <w:marTop w:val="0"/>
          <w:marBottom w:val="0"/>
          <w:divBdr>
            <w:top w:val="none" w:sz="0" w:space="0" w:color="auto"/>
            <w:left w:val="none" w:sz="0" w:space="0" w:color="auto"/>
            <w:bottom w:val="none" w:sz="0" w:space="0" w:color="auto"/>
            <w:right w:val="none" w:sz="0" w:space="0" w:color="auto"/>
          </w:divBdr>
        </w:div>
        <w:div w:id="2108772029">
          <w:marLeft w:val="480"/>
          <w:marRight w:val="0"/>
          <w:marTop w:val="0"/>
          <w:marBottom w:val="0"/>
          <w:divBdr>
            <w:top w:val="none" w:sz="0" w:space="0" w:color="auto"/>
            <w:left w:val="none" w:sz="0" w:space="0" w:color="auto"/>
            <w:bottom w:val="none" w:sz="0" w:space="0" w:color="auto"/>
            <w:right w:val="none" w:sz="0" w:space="0" w:color="auto"/>
          </w:divBdr>
        </w:div>
        <w:div w:id="1447775255">
          <w:marLeft w:val="480"/>
          <w:marRight w:val="0"/>
          <w:marTop w:val="0"/>
          <w:marBottom w:val="0"/>
          <w:divBdr>
            <w:top w:val="none" w:sz="0" w:space="0" w:color="auto"/>
            <w:left w:val="none" w:sz="0" w:space="0" w:color="auto"/>
            <w:bottom w:val="none" w:sz="0" w:space="0" w:color="auto"/>
            <w:right w:val="none" w:sz="0" w:space="0" w:color="auto"/>
          </w:divBdr>
        </w:div>
        <w:div w:id="780223907">
          <w:marLeft w:val="480"/>
          <w:marRight w:val="0"/>
          <w:marTop w:val="0"/>
          <w:marBottom w:val="0"/>
          <w:divBdr>
            <w:top w:val="none" w:sz="0" w:space="0" w:color="auto"/>
            <w:left w:val="none" w:sz="0" w:space="0" w:color="auto"/>
            <w:bottom w:val="none" w:sz="0" w:space="0" w:color="auto"/>
            <w:right w:val="none" w:sz="0" w:space="0" w:color="auto"/>
          </w:divBdr>
        </w:div>
        <w:div w:id="431437270">
          <w:marLeft w:val="480"/>
          <w:marRight w:val="0"/>
          <w:marTop w:val="0"/>
          <w:marBottom w:val="0"/>
          <w:divBdr>
            <w:top w:val="none" w:sz="0" w:space="0" w:color="auto"/>
            <w:left w:val="none" w:sz="0" w:space="0" w:color="auto"/>
            <w:bottom w:val="none" w:sz="0" w:space="0" w:color="auto"/>
            <w:right w:val="none" w:sz="0" w:space="0" w:color="auto"/>
          </w:divBdr>
        </w:div>
        <w:div w:id="1832287294">
          <w:marLeft w:val="480"/>
          <w:marRight w:val="0"/>
          <w:marTop w:val="0"/>
          <w:marBottom w:val="0"/>
          <w:divBdr>
            <w:top w:val="none" w:sz="0" w:space="0" w:color="auto"/>
            <w:left w:val="none" w:sz="0" w:space="0" w:color="auto"/>
            <w:bottom w:val="none" w:sz="0" w:space="0" w:color="auto"/>
            <w:right w:val="none" w:sz="0" w:space="0" w:color="auto"/>
          </w:divBdr>
        </w:div>
        <w:div w:id="2131124938">
          <w:marLeft w:val="480"/>
          <w:marRight w:val="0"/>
          <w:marTop w:val="0"/>
          <w:marBottom w:val="0"/>
          <w:divBdr>
            <w:top w:val="none" w:sz="0" w:space="0" w:color="auto"/>
            <w:left w:val="none" w:sz="0" w:space="0" w:color="auto"/>
            <w:bottom w:val="none" w:sz="0" w:space="0" w:color="auto"/>
            <w:right w:val="none" w:sz="0" w:space="0" w:color="auto"/>
          </w:divBdr>
        </w:div>
        <w:div w:id="354963824">
          <w:marLeft w:val="480"/>
          <w:marRight w:val="0"/>
          <w:marTop w:val="0"/>
          <w:marBottom w:val="0"/>
          <w:divBdr>
            <w:top w:val="none" w:sz="0" w:space="0" w:color="auto"/>
            <w:left w:val="none" w:sz="0" w:space="0" w:color="auto"/>
            <w:bottom w:val="none" w:sz="0" w:space="0" w:color="auto"/>
            <w:right w:val="none" w:sz="0" w:space="0" w:color="auto"/>
          </w:divBdr>
        </w:div>
        <w:div w:id="1708868493">
          <w:marLeft w:val="480"/>
          <w:marRight w:val="0"/>
          <w:marTop w:val="0"/>
          <w:marBottom w:val="0"/>
          <w:divBdr>
            <w:top w:val="none" w:sz="0" w:space="0" w:color="auto"/>
            <w:left w:val="none" w:sz="0" w:space="0" w:color="auto"/>
            <w:bottom w:val="none" w:sz="0" w:space="0" w:color="auto"/>
            <w:right w:val="none" w:sz="0" w:space="0" w:color="auto"/>
          </w:divBdr>
        </w:div>
        <w:div w:id="596913249">
          <w:marLeft w:val="480"/>
          <w:marRight w:val="0"/>
          <w:marTop w:val="0"/>
          <w:marBottom w:val="0"/>
          <w:divBdr>
            <w:top w:val="none" w:sz="0" w:space="0" w:color="auto"/>
            <w:left w:val="none" w:sz="0" w:space="0" w:color="auto"/>
            <w:bottom w:val="none" w:sz="0" w:space="0" w:color="auto"/>
            <w:right w:val="none" w:sz="0" w:space="0" w:color="auto"/>
          </w:divBdr>
        </w:div>
        <w:div w:id="737049081">
          <w:marLeft w:val="480"/>
          <w:marRight w:val="0"/>
          <w:marTop w:val="0"/>
          <w:marBottom w:val="0"/>
          <w:divBdr>
            <w:top w:val="none" w:sz="0" w:space="0" w:color="auto"/>
            <w:left w:val="none" w:sz="0" w:space="0" w:color="auto"/>
            <w:bottom w:val="none" w:sz="0" w:space="0" w:color="auto"/>
            <w:right w:val="none" w:sz="0" w:space="0" w:color="auto"/>
          </w:divBdr>
        </w:div>
        <w:div w:id="70933855">
          <w:marLeft w:val="480"/>
          <w:marRight w:val="0"/>
          <w:marTop w:val="0"/>
          <w:marBottom w:val="0"/>
          <w:divBdr>
            <w:top w:val="none" w:sz="0" w:space="0" w:color="auto"/>
            <w:left w:val="none" w:sz="0" w:space="0" w:color="auto"/>
            <w:bottom w:val="none" w:sz="0" w:space="0" w:color="auto"/>
            <w:right w:val="none" w:sz="0" w:space="0" w:color="auto"/>
          </w:divBdr>
        </w:div>
        <w:div w:id="736783266">
          <w:marLeft w:val="480"/>
          <w:marRight w:val="0"/>
          <w:marTop w:val="0"/>
          <w:marBottom w:val="0"/>
          <w:divBdr>
            <w:top w:val="none" w:sz="0" w:space="0" w:color="auto"/>
            <w:left w:val="none" w:sz="0" w:space="0" w:color="auto"/>
            <w:bottom w:val="none" w:sz="0" w:space="0" w:color="auto"/>
            <w:right w:val="none" w:sz="0" w:space="0" w:color="auto"/>
          </w:divBdr>
        </w:div>
        <w:div w:id="1108086999">
          <w:marLeft w:val="480"/>
          <w:marRight w:val="0"/>
          <w:marTop w:val="0"/>
          <w:marBottom w:val="0"/>
          <w:divBdr>
            <w:top w:val="none" w:sz="0" w:space="0" w:color="auto"/>
            <w:left w:val="none" w:sz="0" w:space="0" w:color="auto"/>
            <w:bottom w:val="none" w:sz="0" w:space="0" w:color="auto"/>
            <w:right w:val="none" w:sz="0" w:space="0" w:color="auto"/>
          </w:divBdr>
        </w:div>
        <w:div w:id="34698996">
          <w:marLeft w:val="480"/>
          <w:marRight w:val="0"/>
          <w:marTop w:val="0"/>
          <w:marBottom w:val="0"/>
          <w:divBdr>
            <w:top w:val="none" w:sz="0" w:space="0" w:color="auto"/>
            <w:left w:val="none" w:sz="0" w:space="0" w:color="auto"/>
            <w:bottom w:val="none" w:sz="0" w:space="0" w:color="auto"/>
            <w:right w:val="none" w:sz="0" w:space="0" w:color="auto"/>
          </w:divBdr>
        </w:div>
        <w:div w:id="591624258">
          <w:marLeft w:val="480"/>
          <w:marRight w:val="0"/>
          <w:marTop w:val="0"/>
          <w:marBottom w:val="0"/>
          <w:divBdr>
            <w:top w:val="none" w:sz="0" w:space="0" w:color="auto"/>
            <w:left w:val="none" w:sz="0" w:space="0" w:color="auto"/>
            <w:bottom w:val="none" w:sz="0" w:space="0" w:color="auto"/>
            <w:right w:val="none" w:sz="0" w:space="0" w:color="auto"/>
          </w:divBdr>
        </w:div>
        <w:div w:id="359865249">
          <w:marLeft w:val="480"/>
          <w:marRight w:val="0"/>
          <w:marTop w:val="0"/>
          <w:marBottom w:val="0"/>
          <w:divBdr>
            <w:top w:val="none" w:sz="0" w:space="0" w:color="auto"/>
            <w:left w:val="none" w:sz="0" w:space="0" w:color="auto"/>
            <w:bottom w:val="none" w:sz="0" w:space="0" w:color="auto"/>
            <w:right w:val="none" w:sz="0" w:space="0" w:color="auto"/>
          </w:divBdr>
        </w:div>
        <w:div w:id="1957330884">
          <w:marLeft w:val="480"/>
          <w:marRight w:val="0"/>
          <w:marTop w:val="0"/>
          <w:marBottom w:val="0"/>
          <w:divBdr>
            <w:top w:val="none" w:sz="0" w:space="0" w:color="auto"/>
            <w:left w:val="none" w:sz="0" w:space="0" w:color="auto"/>
            <w:bottom w:val="none" w:sz="0" w:space="0" w:color="auto"/>
            <w:right w:val="none" w:sz="0" w:space="0" w:color="auto"/>
          </w:divBdr>
        </w:div>
        <w:div w:id="889264393">
          <w:marLeft w:val="480"/>
          <w:marRight w:val="0"/>
          <w:marTop w:val="0"/>
          <w:marBottom w:val="0"/>
          <w:divBdr>
            <w:top w:val="none" w:sz="0" w:space="0" w:color="auto"/>
            <w:left w:val="none" w:sz="0" w:space="0" w:color="auto"/>
            <w:bottom w:val="none" w:sz="0" w:space="0" w:color="auto"/>
            <w:right w:val="none" w:sz="0" w:space="0" w:color="auto"/>
          </w:divBdr>
        </w:div>
        <w:div w:id="23751925">
          <w:marLeft w:val="480"/>
          <w:marRight w:val="0"/>
          <w:marTop w:val="0"/>
          <w:marBottom w:val="0"/>
          <w:divBdr>
            <w:top w:val="none" w:sz="0" w:space="0" w:color="auto"/>
            <w:left w:val="none" w:sz="0" w:space="0" w:color="auto"/>
            <w:bottom w:val="none" w:sz="0" w:space="0" w:color="auto"/>
            <w:right w:val="none" w:sz="0" w:space="0" w:color="auto"/>
          </w:divBdr>
        </w:div>
        <w:div w:id="605577723">
          <w:marLeft w:val="480"/>
          <w:marRight w:val="0"/>
          <w:marTop w:val="0"/>
          <w:marBottom w:val="0"/>
          <w:divBdr>
            <w:top w:val="none" w:sz="0" w:space="0" w:color="auto"/>
            <w:left w:val="none" w:sz="0" w:space="0" w:color="auto"/>
            <w:bottom w:val="none" w:sz="0" w:space="0" w:color="auto"/>
            <w:right w:val="none" w:sz="0" w:space="0" w:color="auto"/>
          </w:divBdr>
        </w:div>
        <w:div w:id="165706555">
          <w:marLeft w:val="480"/>
          <w:marRight w:val="0"/>
          <w:marTop w:val="0"/>
          <w:marBottom w:val="0"/>
          <w:divBdr>
            <w:top w:val="none" w:sz="0" w:space="0" w:color="auto"/>
            <w:left w:val="none" w:sz="0" w:space="0" w:color="auto"/>
            <w:bottom w:val="none" w:sz="0" w:space="0" w:color="auto"/>
            <w:right w:val="none" w:sz="0" w:space="0" w:color="auto"/>
          </w:divBdr>
        </w:div>
        <w:div w:id="971982795">
          <w:marLeft w:val="480"/>
          <w:marRight w:val="0"/>
          <w:marTop w:val="0"/>
          <w:marBottom w:val="0"/>
          <w:divBdr>
            <w:top w:val="none" w:sz="0" w:space="0" w:color="auto"/>
            <w:left w:val="none" w:sz="0" w:space="0" w:color="auto"/>
            <w:bottom w:val="none" w:sz="0" w:space="0" w:color="auto"/>
            <w:right w:val="none" w:sz="0" w:space="0" w:color="auto"/>
          </w:divBdr>
        </w:div>
        <w:div w:id="1521704513">
          <w:marLeft w:val="480"/>
          <w:marRight w:val="0"/>
          <w:marTop w:val="0"/>
          <w:marBottom w:val="0"/>
          <w:divBdr>
            <w:top w:val="none" w:sz="0" w:space="0" w:color="auto"/>
            <w:left w:val="none" w:sz="0" w:space="0" w:color="auto"/>
            <w:bottom w:val="none" w:sz="0" w:space="0" w:color="auto"/>
            <w:right w:val="none" w:sz="0" w:space="0" w:color="auto"/>
          </w:divBdr>
        </w:div>
        <w:div w:id="233201451">
          <w:marLeft w:val="480"/>
          <w:marRight w:val="0"/>
          <w:marTop w:val="0"/>
          <w:marBottom w:val="0"/>
          <w:divBdr>
            <w:top w:val="none" w:sz="0" w:space="0" w:color="auto"/>
            <w:left w:val="none" w:sz="0" w:space="0" w:color="auto"/>
            <w:bottom w:val="none" w:sz="0" w:space="0" w:color="auto"/>
            <w:right w:val="none" w:sz="0" w:space="0" w:color="auto"/>
          </w:divBdr>
        </w:div>
        <w:div w:id="408382840">
          <w:marLeft w:val="480"/>
          <w:marRight w:val="0"/>
          <w:marTop w:val="0"/>
          <w:marBottom w:val="0"/>
          <w:divBdr>
            <w:top w:val="none" w:sz="0" w:space="0" w:color="auto"/>
            <w:left w:val="none" w:sz="0" w:space="0" w:color="auto"/>
            <w:bottom w:val="none" w:sz="0" w:space="0" w:color="auto"/>
            <w:right w:val="none" w:sz="0" w:space="0" w:color="auto"/>
          </w:divBdr>
        </w:div>
        <w:div w:id="1119684394">
          <w:marLeft w:val="480"/>
          <w:marRight w:val="0"/>
          <w:marTop w:val="0"/>
          <w:marBottom w:val="0"/>
          <w:divBdr>
            <w:top w:val="none" w:sz="0" w:space="0" w:color="auto"/>
            <w:left w:val="none" w:sz="0" w:space="0" w:color="auto"/>
            <w:bottom w:val="none" w:sz="0" w:space="0" w:color="auto"/>
            <w:right w:val="none" w:sz="0" w:space="0" w:color="auto"/>
          </w:divBdr>
        </w:div>
        <w:div w:id="1841506472">
          <w:marLeft w:val="480"/>
          <w:marRight w:val="0"/>
          <w:marTop w:val="0"/>
          <w:marBottom w:val="0"/>
          <w:divBdr>
            <w:top w:val="none" w:sz="0" w:space="0" w:color="auto"/>
            <w:left w:val="none" w:sz="0" w:space="0" w:color="auto"/>
            <w:bottom w:val="none" w:sz="0" w:space="0" w:color="auto"/>
            <w:right w:val="none" w:sz="0" w:space="0" w:color="auto"/>
          </w:divBdr>
        </w:div>
        <w:div w:id="1506096841">
          <w:marLeft w:val="480"/>
          <w:marRight w:val="0"/>
          <w:marTop w:val="0"/>
          <w:marBottom w:val="0"/>
          <w:divBdr>
            <w:top w:val="none" w:sz="0" w:space="0" w:color="auto"/>
            <w:left w:val="none" w:sz="0" w:space="0" w:color="auto"/>
            <w:bottom w:val="none" w:sz="0" w:space="0" w:color="auto"/>
            <w:right w:val="none" w:sz="0" w:space="0" w:color="auto"/>
          </w:divBdr>
        </w:div>
        <w:div w:id="1453402717">
          <w:marLeft w:val="480"/>
          <w:marRight w:val="0"/>
          <w:marTop w:val="0"/>
          <w:marBottom w:val="0"/>
          <w:divBdr>
            <w:top w:val="none" w:sz="0" w:space="0" w:color="auto"/>
            <w:left w:val="none" w:sz="0" w:space="0" w:color="auto"/>
            <w:bottom w:val="none" w:sz="0" w:space="0" w:color="auto"/>
            <w:right w:val="none" w:sz="0" w:space="0" w:color="auto"/>
          </w:divBdr>
        </w:div>
        <w:div w:id="1165821998">
          <w:marLeft w:val="480"/>
          <w:marRight w:val="0"/>
          <w:marTop w:val="0"/>
          <w:marBottom w:val="0"/>
          <w:divBdr>
            <w:top w:val="none" w:sz="0" w:space="0" w:color="auto"/>
            <w:left w:val="none" w:sz="0" w:space="0" w:color="auto"/>
            <w:bottom w:val="none" w:sz="0" w:space="0" w:color="auto"/>
            <w:right w:val="none" w:sz="0" w:space="0" w:color="auto"/>
          </w:divBdr>
        </w:div>
        <w:div w:id="1733043701">
          <w:marLeft w:val="480"/>
          <w:marRight w:val="0"/>
          <w:marTop w:val="0"/>
          <w:marBottom w:val="0"/>
          <w:divBdr>
            <w:top w:val="none" w:sz="0" w:space="0" w:color="auto"/>
            <w:left w:val="none" w:sz="0" w:space="0" w:color="auto"/>
            <w:bottom w:val="none" w:sz="0" w:space="0" w:color="auto"/>
            <w:right w:val="none" w:sz="0" w:space="0" w:color="auto"/>
          </w:divBdr>
        </w:div>
        <w:div w:id="1313831009">
          <w:marLeft w:val="480"/>
          <w:marRight w:val="0"/>
          <w:marTop w:val="0"/>
          <w:marBottom w:val="0"/>
          <w:divBdr>
            <w:top w:val="none" w:sz="0" w:space="0" w:color="auto"/>
            <w:left w:val="none" w:sz="0" w:space="0" w:color="auto"/>
            <w:bottom w:val="none" w:sz="0" w:space="0" w:color="auto"/>
            <w:right w:val="none" w:sz="0" w:space="0" w:color="auto"/>
          </w:divBdr>
        </w:div>
        <w:div w:id="1386294904">
          <w:marLeft w:val="480"/>
          <w:marRight w:val="0"/>
          <w:marTop w:val="0"/>
          <w:marBottom w:val="0"/>
          <w:divBdr>
            <w:top w:val="none" w:sz="0" w:space="0" w:color="auto"/>
            <w:left w:val="none" w:sz="0" w:space="0" w:color="auto"/>
            <w:bottom w:val="none" w:sz="0" w:space="0" w:color="auto"/>
            <w:right w:val="none" w:sz="0" w:space="0" w:color="auto"/>
          </w:divBdr>
        </w:div>
        <w:div w:id="1481770846">
          <w:marLeft w:val="480"/>
          <w:marRight w:val="0"/>
          <w:marTop w:val="0"/>
          <w:marBottom w:val="0"/>
          <w:divBdr>
            <w:top w:val="none" w:sz="0" w:space="0" w:color="auto"/>
            <w:left w:val="none" w:sz="0" w:space="0" w:color="auto"/>
            <w:bottom w:val="none" w:sz="0" w:space="0" w:color="auto"/>
            <w:right w:val="none" w:sz="0" w:space="0" w:color="auto"/>
          </w:divBdr>
        </w:div>
        <w:div w:id="575284128">
          <w:marLeft w:val="480"/>
          <w:marRight w:val="0"/>
          <w:marTop w:val="0"/>
          <w:marBottom w:val="0"/>
          <w:divBdr>
            <w:top w:val="none" w:sz="0" w:space="0" w:color="auto"/>
            <w:left w:val="none" w:sz="0" w:space="0" w:color="auto"/>
            <w:bottom w:val="none" w:sz="0" w:space="0" w:color="auto"/>
            <w:right w:val="none" w:sz="0" w:space="0" w:color="auto"/>
          </w:divBdr>
        </w:div>
        <w:div w:id="923341296">
          <w:marLeft w:val="480"/>
          <w:marRight w:val="0"/>
          <w:marTop w:val="0"/>
          <w:marBottom w:val="0"/>
          <w:divBdr>
            <w:top w:val="none" w:sz="0" w:space="0" w:color="auto"/>
            <w:left w:val="none" w:sz="0" w:space="0" w:color="auto"/>
            <w:bottom w:val="none" w:sz="0" w:space="0" w:color="auto"/>
            <w:right w:val="none" w:sz="0" w:space="0" w:color="auto"/>
          </w:divBdr>
        </w:div>
        <w:div w:id="589310817">
          <w:marLeft w:val="480"/>
          <w:marRight w:val="0"/>
          <w:marTop w:val="0"/>
          <w:marBottom w:val="0"/>
          <w:divBdr>
            <w:top w:val="none" w:sz="0" w:space="0" w:color="auto"/>
            <w:left w:val="none" w:sz="0" w:space="0" w:color="auto"/>
            <w:bottom w:val="none" w:sz="0" w:space="0" w:color="auto"/>
            <w:right w:val="none" w:sz="0" w:space="0" w:color="auto"/>
          </w:divBdr>
        </w:div>
        <w:div w:id="1038551749">
          <w:marLeft w:val="480"/>
          <w:marRight w:val="0"/>
          <w:marTop w:val="0"/>
          <w:marBottom w:val="0"/>
          <w:divBdr>
            <w:top w:val="none" w:sz="0" w:space="0" w:color="auto"/>
            <w:left w:val="none" w:sz="0" w:space="0" w:color="auto"/>
            <w:bottom w:val="none" w:sz="0" w:space="0" w:color="auto"/>
            <w:right w:val="none" w:sz="0" w:space="0" w:color="auto"/>
          </w:divBdr>
        </w:div>
        <w:div w:id="827867888">
          <w:marLeft w:val="480"/>
          <w:marRight w:val="0"/>
          <w:marTop w:val="0"/>
          <w:marBottom w:val="0"/>
          <w:divBdr>
            <w:top w:val="none" w:sz="0" w:space="0" w:color="auto"/>
            <w:left w:val="none" w:sz="0" w:space="0" w:color="auto"/>
            <w:bottom w:val="none" w:sz="0" w:space="0" w:color="auto"/>
            <w:right w:val="none" w:sz="0" w:space="0" w:color="auto"/>
          </w:divBdr>
        </w:div>
      </w:divsChild>
    </w:div>
    <w:div w:id="468745439">
      <w:bodyDiv w:val="1"/>
      <w:marLeft w:val="0"/>
      <w:marRight w:val="0"/>
      <w:marTop w:val="0"/>
      <w:marBottom w:val="0"/>
      <w:divBdr>
        <w:top w:val="none" w:sz="0" w:space="0" w:color="auto"/>
        <w:left w:val="none" w:sz="0" w:space="0" w:color="auto"/>
        <w:bottom w:val="none" w:sz="0" w:space="0" w:color="auto"/>
        <w:right w:val="none" w:sz="0" w:space="0" w:color="auto"/>
      </w:divBdr>
    </w:div>
    <w:div w:id="469716505">
      <w:bodyDiv w:val="1"/>
      <w:marLeft w:val="0"/>
      <w:marRight w:val="0"/>
      <w:marTop w:val="0"/>
      <w:marBottom w:val="0"/>
      <w:divBdr>
        <w:top w:val="none" w:sz="0" w:space="0" w:color="auto"/>
        <w:left w:val="none" w:sz="0" w:space="0" w:color="auto"/>
        <w:bottom w:val="none" w:sz="0" w:space="0" w:color="auto"/>
        <w:right w:val="none" w:sz="0" w:space="0" w:color="auto"/>
      </w:divBdr>
    </w:div>
    <w:div w:id="470247557">
      <w:bodyDiv w:val="1"/>
      <w:marLeft w:val="0"/>
      <w:marRight w:val="0"/>
      <w:marTop w:val="0"/>
      <w:marBottom w:val="0"/>
      <w:divBdr>
        <w:top w:val="none" w:sz="0" w:space="0" w:color="auto"/>
        <w:left w:val="none" w:sz="0" w:space="0" w:color="auto"/>
        <w:bottom w:val="none" w:sz="0" w:space="0" w:color="auto"/>
        <w:right w:val="none" w:sz="0" w:space="0" w:color="auto"/>
      </w:divBdr>
    </w:div>
    <w:div w:id="471093018">
      <w:bodyDiv w:val="1"/>
      <w:marLeft w:val="0"/>
      <w:marRight w:val="0"/>
      <w:marTop w:val="0"/>
      <w:marBottom w:val="0"/>
      <w:divBdr>
        <w:top w:val="none" w:sz="0" w:space="0" w:color="auto"/>
        <w:left w:val="none" w:sz="0" w:space="0" w:color="auto"/>
        <w:bottom w:val="none" w:sz="0" w:space="0" w:color="auto"/>
        <w:right w:val="none" w:sz="0" w:space="0" w:color="auto"/>
      </w:divBdr>
    </w:div>
    <w:div w:id="471749530">
      <w:bodyDiv w:val="1"/>
      <w:marLeft w:val="0"/>
      <w:marRight w:val="0"/>
      <w:marTop w:val="0"/>
      <w:marBottom w:val="0"/>
      <w:divBdr>
        <w:top w:val="none" w:sz="0" w:space="0" w:color="auto"/>
        <w:left w:val="none" w:sz="0" w:space="0" w:color="auto"/>
        <w:bottom w:val="none" w:sz="0" w:space="0" w:color="auto"/>
        <w:right w:val="none" w:sz="0" w:space="0" w:color="auto"/>
      </w:divBdr>
    </w:div>
    <w:div w:id="473256996">
      <w:marLeft w:val="0"/>
      <w:marRight w:val="0"/>
      <w:marTop w:val="0"/>
      <w:marBottom w:val="0"/>
      <w:divBdr>
        <w:top w:val="none" w:sz="0" w:space="0" w:color="auto"/>
        <w:left w:val="none" w:sz="0" w:space="0" w:color="auto"/>
        <w:bottom w:val="none" w:sz="0" w:space="0" w:color="auto"/>
        <w:right w:val="none" w:sz="0" w:space="0" w:color="auto"/>
      </w:divBdr>
    </w:div>
    <w:div w:id="474105958">
      <w:bodyDiv w:val="1"/>
      <w:marLeft w:val="0"/>
      <w:marRight w:val="0"/>
      <w:marTop w:val="0"/>
      <w:marBottom w:val="0"/>
      <w:divBdr>
        <w:top w:val="none" w:sz="0" w:space="0" w:color="auto"/>
        <w:left w:val="none" w:sz="0" w:space="0" w:color="auto"/>
        <w:bottom w:val="none" w:sz="0" w:space="0" w:color="auto"/>
        <w:right w:val="none" w:sz="0" w:space="0" w:color="auto"/>
      </w:divBdr>
    </w:div>
    <w:div w:id="474567030">
      <w:bodyDiv w:val="1"/>
      <w:marLeft w:val="0"/>
      <w:marRight w:val="0"/>
      <w:marTop w:val="0"/>
      <w:marBottom w:val="0"/>
      <w:divBdr>
        <w:top w:val="none" w:sz="0" w:space="0" w:color="auto"/>
        <w:left w:val="none" w:sz="0" w:space="0" w:color="auto"/>
        <w:bottom w:val="none" w:sz="0" w:space="0" w:color="auto"/>
        <w:right w:val="none" w:sz="0" w:space="0" w:color="auto"/>
      </w:divBdr>
    </w:div>
    <w:div w:id="477455280">
      <w:bodyDiv w:val="1"/>
      <w:marLeft w:val="0"/>
      <w:marRight w:val="0"/>
      <w:marTop w:val="0"/>
      <w:marBottom w:val="0"/>
      <w:divBdr>
        <w:top w:val="none" w:sz="0" w:space="0" w:color="auto"/>
        <w:left w:val="none" w:sz="0" w:space="0" w:color="auto"/>
        <w:bottom w:val="none" w:sz="0" w:space="0" w:color="auto"/>
        <w:right w:val="none" w:sz="0" w:space="0" w:color="auto"/>
      </w:divBdr>
    </w:div>
    <w:div w:id="478545156">
      <w:bodyDiv w:val="1"/>
      <w:marLeft w:val="0"/>
      <w:marRight w:val="0"/>
      <w:marTop w:val="0"/>
      <w:marBottom w:val="0"/>
      <w:divBdr>
        <w:top w:val="none" w:sz="0" w:space="0" w:color="auto"/>
        <w:left w:val="none" w:sz="0" w:space="0" w:color="auto"/>
        <w:bottom w:val="none" w:sz="0" w:space="0" w:color="auto"/>
        <w:right w:val="none" w:sz="0" w:space="0" w:color="auto"/>
      </w:divBdr>
    </w:div>
    <w:div w:id="479811247">
      <w:bodyDiv w:val="1"/>
      <w:marLeft w:val="0"/>
      <w:marRight w:val="0"/>
      <w:marTop w:val="0"/>
      <w:marBottom w:val="0"/>
      <w:divBdr>
        <w:top w:val="none" w:sz="0" w:space="0" w:color="auto"/>
        <w:left w:val="none" w:sz="0" w:space="0" w:color="auto"/>
        <w:bottom w:val="none" w:sz="0" w:space="0" w:color="auto"/>
        <w:right w:val="none" w:sz="0" w:space="0" w:color="auto"/>
      </w:divBdr>
    </w:div>
    <w:div w:id="480268454">
      <w:bodyDiv w:val="1"/>
      <w:marLeft w:val="0"/>
      <w:marRight w:val="0"/>
      <w:marTop w:val="0"/>
      <w:marBottom w:val="0"/>
      <w:divBdr>
        <w:top w:val="none" w:sz="0" w:space="0" w:color="auto"/>
        <w:left w:val="none" w:sz="0" w:space="0" w:color="auto"/>
        <w:bottom w:val="none" w:sz="0" w:space="0" w:color="auto"/>
        <w:right w:val="none" w:sz="0" w:space="0" w:color="auto"/>
      </w:divBdr>
    </w:div>
    <w:div w:id="480850011">
      <w:bodyDiv w:val="1"/>
      <w:marLeft w:val="0"/>
      <w:marRight w:val="0"/>
      <w:marTop w:val="0"/>
      <w:marBottom w:val="0"/>
      <w:divBdr>
        <w:top w:val="none" w:sz="0" w:space="0" w:color="auto"/>
        <w:left w:val="none" w:sz="0" w:space="0" w:color="auto"/>
        <w:bottom w:val="none" w:sz="0" w:space="0" w:color="auto"/>
        <w:right w:val="none" w:sz="0" w:space="0" w:color="auto"/>
      </w:divBdr>
    </w:div>
    <w:div w:id="486094746">
      <w:bodyDiv w:val="1"/>
      <w:marLeft w:val="0"/>
      <w:marRight w:val="0"/>
      <w:marTop w:val="0"/>
      <w:marBottom w:val="0"/>
      <w:divBdr>
        <w:top w:val="none" w:sz="0" w:space="0" w:color="auto"/>
        <w:left w:val="none" w:sz="0" w:space="0" w:color="auto"/>
        <w:bottom w:val="none" w:sz="0" w:space="0" w:color="auto"/>
        <w:right w:val="none" w:sz="0" w:space="0" w:color="auto"/>
      </w:divBdr>
    </w:div>
    <w:div w:id="486171811">
      <w:bodyDiv w:val="1"/>
      <w:marLeft w:val="0"/>
      <w:marRight w:val="0"/>
      <w:marTop w:val="0"/>
      <w:marBottom w:val="0"/>
      <w:divBdr>
        <w:top w:val="none" w:sz="0" w:space="0" w:color="auto"/>
        <w:left w:val="none" w:sz="0" w:space="0" w:color="auto"/>
        <w:bottom w:val="none" w:sz="0" w:space="0" w:color="auto"/>
        <w:right w:val="none" w:sz="0" w:space="0" w:color="auto"/>
      </w:divBdr>
    </w:div>
    <w:div w:id="486555263">
      <w:bodyDiv w:val="1"/>
      <w:marLeft w:val="0"/>
      <w:marRight w:val="0"/>
      <w:marTop w:val="0"/>
      <w:marBottom w:val="0"/>
      <w:divBdr>
        <w:top w:val="none" w:sz="0" w:space="0" w:color="auto"/>
        <w:left w:val="none" w:sz="0" w:space="0" w:color="auto"/>
        <w:bottom w:val="none" w:sz="0" w:space="0" w:color="auto"/>
        <w:right w:val="none" w:sz="0" w:space="0" w:color="auto"/>
      </w:divBdr>
    </w:div>
    <w:div w:id="489714924">
      <w:bodyDiv w:val="1"/>
      <w:marLeft w:val="0"/>
      <w:marRight w:val="0"/>
      <w:marTop w:val="0"/>
      <w:marBottom w:val="0"/>
      <w:divBdr>
        <w:top w:val="none" w:sz="0" w:space="0" w:color="auto"/>
        <w:left w:val="none" w:sz="0" w:space="0" w:color="auto"/>
        <w:bottom w:val="none" w:sz="0" w:space="0" w:color="auto"/>
        <w:right w:val="none" w:sz="0" w:space="0" w:color="auto"/>
      </w:divBdr>
    </w:div>
    <w:div w:id="489954141">
      <w:bodyDiv w:val="1"/>
      <w:marLeft w:val="0"/>
      <w:marRight w:val="0"/>
      <w:marTop w:val="0"/>
      <w:marBottom w:val="0"/>
      <w:divBdr>
        <w:top w:val="none" w:sz="0" w:space="0" w:color="auto"/>
        <w:left w:val="none" w:sz="0" w:space="0" w:color="auto"/>
        <w:bottom w:val="none" w:sz="0" w:space="0" w:color="auto"/>
        <w:right w:val="none" w:sz="0" w:space="0" w:color="auto"/>
      </w:divBdr>
    </w:div>
    <w:div w:id="490995891">
      <w:bodyDiv w:val="1"/>
      <w:marLeft w:val="0"/>
      <w:marRight w:val="0"/>
      <w:marTop w:val="0"/>
      <w:marBottom w:val="0"/>
      <w:divBdr>
        <w:top w:val="none" w:sz="0" w:space="0" w:color="auto"/>
        <w:left w:val="none" w:sz="0" w:space="0" w:color="auto"/>
        <w:bottom w:val="none" w:sz="0" w:space="0" w:color="auto"/>
        <w:right w:val="none" w:sz="0" w:space="0" w:color="auto"/>
      </w:divBdr>
    </w:div>
    <w:div w:id="491483924">
      <w:bodyDiv w:val="1"/>
      <w:marLeft w:val="0"/>
      <w:marRight w:val="0"/>
      <w:marTop w:val="0"/>
      <w:marBottom w:val="0"/>
      <w:divBdr>
        <w:top w:val="none" w:sz="0" w:space="0" w:color="auto"/>
        <w:left w:val="none" w:sz="0" w:space="0" w:color="auto"/>
        <w:bottom w:val="none" w:sz="0" w:space="0" w:color="auto"/>
        <w:right w:val="none" w:sz="0" w:space="0" w:color="auto"/>
      </w:divBdr>
    </w:div>
    <w:div w:id="496069954">
      <w:bodyDiv w:val="1"/>
      <w:marLeft w:val="0"/>
      <w:marRight w:val="0"/>
      <w:marTop w:val="0"/>
      <w:marBottom w:val="0"/>
      <w:divBdr>
        <w:top w:val="none" w:sz="0" w:space="0" w:color="auto"/>
        <w:left w:val="none" w:sz="0" w:space="0" w:color="auto"/>
        <w:bottom w:val="none" w:sz="0" w:space="0" w:color="auto"/>
        <w:right w:val="none" w:sz="0" w:space="0" w:color="auto"/>
      </w:divBdr>
    </w:div>
    <w:div w:id="500316279">
      <w:bodyDiv w:val="1"/>
      <w:marLeft w:val="0"/>
      <w:marRight w:val="0"/>
      <w:marTop w:val="0"/>
      <w:marBottom w:val="0"/>
      <w:divBdr>
        <w:top w:val="none" w:sz="0" w:space="0" w:color="auto"/>
        <w:left w:val="none" w:sz="0" w:space="0" w:color="auto"/>
        <w:bottom w:val="none" w:sz="0" w:space="0" w:color="auto"/>
        <w:right w:val="none" w:sz="0" w:space="0" w:color="auto"/>
      </w:divBdr>
    </w:div>
    <w:div w:id="501706080">
      <w:bodyDiv w:val="1"/>
      <w:marLeft w:val="0"/>
      <w:marRight w:val="0"/>
      <w:marTop w:val="0"/>
      <w:marBottom w:val="0"/>
      <w:divBdr>
        <w:top w:val="none" w:sz="0" w:space="0" w:color="auto"/>
        <w:left w:val="none" w:sz="0" w:space="0" w:color="auto"/>
        <w:bottom w:val="none" w:sz="0" w:space="0" w:color="auto"/>
        <w:right w:val="none" w:sz="0" w:space="0" w:color="auto"/>
      </w:divBdr>
    </w:div>
    <w:div w:id="503665459">
      <w:bodyDiv w:val="1"/>
      <w:marLeft w:val="0"/>
      <w:marRight w:val="0"/>
      <w:marTop w:val="0"/>
      <w:marBottom w:val="0"/>
      <w:divBdr>
        <w:top w:val="none" w:sz="0" w:space="0" w:color="auto"/>
        <w:left w:val="none" w:sz="0" w:space="0" w:color="auto"/>
        <w:bottom w:val="none" w:sz="0" w:space="0" w:color="auto"/>
        <w:right w:val="none" w:sz="0" w:space="0" w:color="auto"/>
      </w:divBdr>
    </w:div>
    <w:div w:id="504395526">
      <w:bodyDiv w:val="1"/>
      <w:marLeft w:val="0"/>
      <w:marRight w:val="0"/>
      <w:marTop w:val="0"/>
      <w:marBottom w:val="0"/>
      <w:divBdr>
        <w:top w:val="none" w:sz="0" w:space="0" w:color="auto"/>
        <w:left w:val="none" w:sz="0" w:space="0" w:color="auto"/>
        <w:bottom w:val="none" w:sz="0" w:space="0" w:color="auto"/>
        <w:right w:val="none" w:sz="0" w:space="0" w:color="auto"/>
      </w:divBdr>
    </w:div>
    <w:div w:id="506363530">
      <w:bodyDiv w:val="1"/>
      <w:marLeft w:val="0"/>
      <w:marRight w:val="0"/>
      <w:marTop w:val="0"/>
      <w:marBottom w:val="0"/>
      <w:divBdr>
        <w:top w:val="none" w:sz="0" w:space="0" w:color="auto"/>
        <w:left w:val="none" w:sz="0" w:space="0" w:color="auto"/>
        <w:bottom w:val="none" w:sz="0" w:space="0" w:color="auto"/>
        <w:right w:val="none" w:sz="0" w:space="0" w:color="auto"/>
      </w:divBdr>
      <w:divsChild>
        <w:div w:id="1540320423">
          <w:marLeft w:val="480"/>
          <w:marRight w:val="0"/>
          <w:marTop w:val="0"/>
          <w:marBottom w:val="0"/>
          <w:divBdr>
            <w:top w:val="none" w:sz="0" w:space="0" w:color="auto"/>
            <w:left w:val="none" w:sz="0" w:space="0" w:color="auto"/>
            <w:bottom w:val="none" w:sz="0" w:space="0" w:color="auto"/>
            <w:right w:val="none" w:sz="0" w:space="0" w:color="auto"/>
          </w:divBdr>
        </w:div>
        <w:div w:id="1680352101">
          <w:marLeft w:val="480"/>
          <w:marRight w:val="0"/>
          <w:marTop w:val="0"/>
          <w:marBottom w:val="0"/>
          <w:divBdr>
            <w:top w:val="none" w:sz="0" w:space="0" w:color="auto"/>
            <w:left w:val="none" w:sz="0" w:space="0" w:color="auto"/>
            <w:bottom w:val="none" w:sz="0" w:space="0" w:color="auto"/>
            <w:right w:val="none" w:sz="0" w:space="0" w:color="auto"/>
          </w:divBdr>
        </w:div>
        <w:div w:id="1557736832">
          <w:marLeft w:val="480"/>
          <w:marRight w:val="0"/>
          <w:marTop w:val="0"/>
          <w:marBottom w:val="0"/>
          <w:divBdr>
            <w:top w:val="none" w:sz="0" w:space="0" w:color="auto"/>
            <w:left w:val="none" w:sz="0" w:space="0" w:color="auto"/>
            <w:bottom w:val="none" w:sz="0" w:space="0" w:color="auto"/>
            <w:right w:val="none" w:sz="0" w:space="0" w:color="auto"/>
          </w:divBdr>
        </w:div>
        <w:div w:id="668945462">
          <w:marLeft w:val="480"/>
          <w:marRight w:val="0"/>
          <w:marTop w:val="0"/>
          <w:marBottom w:val="0"/>
          <w:divBdr>
            <w:top w:val="none" w:sz="0" w:space="0" w:color="auto"/>
            <w:left w:val="none" w:sz="0" w:space="0" w:color="auto"/>
            <w:bottom w:val="none" w:sz="0" w:space="0" w:color="auto"/>
            <w:right w:val="none" w:sz="0" w:space="0" w:color="auto"/>
          </w:divBdr>
        </w:div>
        <w:div w:id="1616326856">
          <w:marLeft w:val="480"/>
          <w:marRight w:val="0"/>
          <w:marTop w:val="0"/>
          <w:marBottom w:val="0"/>
          <w:divBdr>
            <w:top w:val="none" w:sz="0" w:space="0" w:color="auto"/>
            <w:left w:val="none" w:sz="0" w:space="0" w:color="auto"/>
            <w:bottom w:val="none" w:sz="0" w:space="0" w:color="auto"/>
            <w:right w:val="none" w:sz="0" w:space="0" w:color="auto"/>
          </w:divBdr>
        </w:div>
        <w:div w:id="2112972248">
          <w:marLeft w:val="480"/>
          <w:marRight w:val="0"/>
          <w:marTop w:val="0"/>
          <w:marBottom w:val="0"/>
          <w:divBdr>
            <w:top w:val="none" w:sz="0" w:space="0" w:color="auto"/>
            <w:left w:val="none" w:sz="0" w:space="0" w:color="auto"/>
            <w:bottom w:val="none" w:sz="0" w:space="0" w:color="auto"/>
            <w:right w:val="none" w:sz="0" w:space="0" w:color="auto"/>
          </w:divBdr>
        </w:div>
        <w:div w:id="1026521771">
          <w:marLeft w:val="480"/>
          <w:marRight w:val="0"/>
          <w:marTop w:val="0"/>
          <w:marBottom w:val="0"/>
          <w:divBdr>
            <w:top w:val="none" w:sz="0" w:space="0" w:color="auto"/>
            <w:left w:val="none" w:sz="0" w:space="0" w:color="auto"/>
            <w:bottom w:val="none" w:sz="0" w:space="0" w:color="auto"/>
            <w:right w:val="none" w:sz="0" w:space="0" w:color="auto"/>
          </w:divBdr>
        </w:div>
        <w:div w:id="766777295">
          <w:marLeft w:val="480"/>
          <w:marRight w:val="0"/>
          <w:marTop w:val="0"/>
          <w:marBottom w:val="0"/>
          <w:divBdr>
            <w:top w:val="none" w:sz="0" w:space="0" w:color="auto"/>
            <w:left w:val="none" w:sz="0" w:space="0" w:color="auto"/>
            <w:bottom w:val="none" w:sz="0" w:space="0" w:color="auto"/>
            <w:right w:val="none" w:sz="0" w:space="0" w:color="auto"/>
          </w:divBdr>
        </w:div>
        <w:div w:id="1661107656">
          <w:marLeft w:val="480"/>
          <w:marRight w:val="0"/>
          <w:marTop w:val="0"/>
          <w:marBottom w:val="0"/>
          <w:divBdr>
            <w:top w:val="none" w:sz="0" w:space="0" w:color="auto"/>
            <w:left w:val="none" w:sz="0" w:space="0" w:color="auto"/>
            <w:bottom w:val="none" w:sz="0" w:space="0" w:color="auto"/>
            <w:right w:val="none" w:sz="0" w:space="0" w:color="auto"/>
          </w:divBdr>
        </w:div>
        <w:div w:id="343670863">
          <w:marLeft w:val="480"/>
          <w:marRight w:val="0"/>
          <w:marTop w:val="0"/>
          <w:marBottom w:val="0"/>
          <w:divBdr>
            <w:top w:val="none" w:sz="0" w:space="0" w:color="auto"/>
            <w:left w:val="none" w:sz="0" w:space="0" w:color="auto"/>
            <w:bottom w:val="none" w:sz="0" w:space="0" w:color="auto"/>
            <w:right w:val="none" w:sz="0" w:space="0" w:color="auto"/>
          </w:divBdr>
        </w:div>
        <w:div w:id="1622344831">
          <w:marLeft w:val="480"/>
          <w:marRight w:val="0"/>
          <w:marTop w:val="0"/>
          <w:marBottom w:val="0"/>
          <w:divBdr>
            <w:top w:val="none" w:sz="0" w:space="0" w:color="auto"/>
            <w:left w:val="none" w:sz="0" w:space="0" w:color="auto"/>
            <w:bottom w:val="none" w:sz="0" w:space="0" w:color="auto"/>
            <w:right w:val="none" w:sz="0" w:space="0" w:color="auto"/>
          </w:divBdr>
        </w:div>
        <w:div w:id="2059665487">
          <w:marLeft w:val="480"/>
          <w:marRight w:val="0"/>
          <w:marTop w:val="0"/>
          <w:marBottom w:val="0"/>
          <w:divBdr>
            <w:top w:val="none" w:sz="0" w:space="0" w:color="auto"/>
            <w:left w:val="none" w:sz="0" w:space="0" w:color="auto"/>
            <w:bottom w:val="none" w:sz="0" w:space="0" w:color="auto"/>
            <w:right w:val="none" w:sz="0" w:space="0" w:color="auto"/>
          </w:divBdr>
        </w:div>
        <w:div w:id="1578780771">
          <w:marLeft w:val="480"/>
          <w:marRight w:val="0"/>
          <w:marTop w:val="0"/>
          <w:marBottom w:val="0"/>
          <w:divBdr>
            <w:top w:val="none" w:sz="0" w:space="0" w:color="auto"/>
            <w:left w:val="none" w:sz="0" w:space="0" w:color="auto"/>
            <w:bottom w:val="none" w:sz="0" w:space="0" w:color="auto"/>
            <w:right w:val="none" w:sz="0" w:space="0" w:color="auto"/>
          </w:divBdr>
        </w:div>
        <w:div w:id="641421898">
          <w:marLeft w:val="480"/>
          <w:marRight w:val="0"/>
          <w:marTop w:val="0"/>
          <w:marBottom w:val="0"/>
          <w:divBdr>
            <w:top w:val="none" w:sz="0" w:space="0" w:color="auto"/>
            <w:left w:val="none" w:sz="0" w:space="0" w:color="auto"/>
            <w:bottom w:val="none" w:sz="0" w:space="0" w:color="auto"/>
            <w:right w:val="none" w:sz="0" w:space="0" w:color="auto"/>
          </w:divBdr>
        </w:div>
        <w:div w:id="2091848980">
          <w:marLeft w:val="480"/>
          <w:marRight w:val="0"/>
          <w:marTop w:val="0"/>
          <w:marBottom w:val="0"/>
          <w:divBdr>
            <w:top w:val="none" w:sz="0" w:space="0" w:color="auto"/>
            <w:left w:val="none" w:sz="0" w:space="0" w:color="auto"/>
            <w:bottom w:val="none" w:sz="0" w:space="0" w:color="auto"/>
            <w:right w:val="none" w:sz="0" w:space="0" w:color="auto"/>
          </w:divBdr>
        </w:div>
        <w:div w:id="906260900">
          <w:marLeft w:val="480"/>
          <w:marRight w:val="0"/>
          <w:marTop w:val="0"/>
          <w:marBottom w:val="0"/>
          <w:divBdr>
            <w:top w:val="none" w:sz="0" w:space="0" w:color="auto"/>
            <w:left w:val="none" w:sz="0" w:space="0" w:color="auto"/>
            <w:bottom w:val="none" w:sz="0" w:space="0" w:color="auto"/>
            <w:right w:val="none" w:sz="0" w:space="0" w:color="auto"/>
          </w:divBdr>
        </w:div>
        <w:div w:id="1571576910">
          <w:marLeft w:val="480"/>
          <w:marRight w:val="0"/>
          <w:marTop w:val="0"/>
          <w:marBottom w:val="0"/>
          <w:divBdr>
            <w:top w:val="none" w:sz="0" w:space="0" w:color="auto"/>
            <w:left w:val="none" w:sz="0" w:space="0" w:color="auto"/>
            <w:bottom w:val="none" w:sz="0" w:space="0" w:color="auto"/>
            <w:right w:val="none" w:sz="0" w:space="0" w:color="auto"/>
          </w:divBdr>
        </w:div>
        <w:div w:id="1299073075">
          <w:marLeft w:val="480"/>
          <w:marRight w:val="0"/>
          <w:marTop w:val="0"/>
          <w:marBottom w:val="0"/>
          <w:divBdr>
            <w:top w:val="none" w:sz="0" w:space="0" w:color="auto"/>
            <w:left w:val="none" w:sz="0" w:space="0" w:color="auto"/>
            <w:bottom w:val="none" w:sz="0" w:space="0" w:color="auto"/>
            <w:right w:val="none" w:sz="0" w:space="0" w:color="auto"/>
          </w:divBdr>
        </w:div>
        <w:div w:id="1524319172">
          <w:marLeft w:val="480"/>
          <w:marRight w:val="0"/>
          <w:marTop w:val="0"/>
          <w:marBottom w:val="0"/>
          <w:divBdr>
            <w:top w:val="none" w:sz="0" w:space="0" w:color="auto"/>
            <w:left w:val="none" w:sz="0" w:space="0" w:color="auto"/>
            <w:bottom w:val="none" w:sz="0" w:space="0" w:color="auto"/>
            <w:right w:val="none" w:sz="0" w:space="0" w:color="auto"/>
          </w:divBdr>
        </w:div>
        <w:div w:id="1126967765">
          <w:marLeft w:val="480"/>
          <w:marRight w:val="0"/>
          <w:marTop w:val="0"/>
          <w:marBottom w:val="0"/>
          <w:divBdr>
            <w:top w:val="none" w:sz="0" w:space="0" w:color="auto"/>
            <w:left w:val="none" w:sz="0" w:space="0" w:color="auto"/>
            <w:bottom w:val="none" w:sz="0" w:space="0" w:color="auto"/>
            <w:right w:val="none" w:sz="0" w:space="0" w:color="auto"/>
          </w:divBdr>
        </w:div>
        <w:div w:id="1976330599">
          <w:marLeft w:val="480"/>
          <w:marRight w:val="0"/>
          <w:marTop w:val="0"/>
          <w:marBottom w:val="0"/>
          <w:divBdr>
            <w:top w:val="none" w:sz="0" w:space="0" w:color="auto"/>
            <w:left w:val="none" w:sz="0" w:space="0" w:color="auto"/>
            <w:bottom w:val="none" w:sz="0" w:space="0" w:color="auto"/>
            <w:right w:val="none" w:sz="0" w:space="0" w:color="auto"/>
          </w:divBdr>
        </w:div>
        <w:div w:id="1298880812">
          <w:marLeft w:val="480"/>
          <w:marRight w:val="0"/>
          <w:marTop w:val="0"/>
          <w:marBottom w:val="0"/>
          <w:divBdr>
            <w:top w:val="none" w:sz="0" w:space="0" w:color="auto"/>
            <w:left w:val="none" w:sz="0" w:space="0" w:color="auto"/>
            <w:bottom w:val="none" w:sz="0" w:space="0" w:color="auto"/>
            <w:right w:val="none" w:sz="0" w:space="0" w:color="auto"/>
          </w:divBdr>
        </w:div>
        <w:div w:id="100077463">
          <w:marLeft w:val="480"/>
          <w:marRight w:val="0"/>
          <w:marTop w:val="0"/>
          <w:marBottom w:val="0"/>
          <w:divBdr>
            <w:top w:val="none" w:sz="0" w:space="0" w:color="auto"/>
            <w:left w:val="none" w:sz="0" w:space="0" w:color="auto"/>
            <w:bottom w:val="none" w:sz="0" w:space="0" w:color="auto"/>
            <w:right w:val="none" w:sz="0" w:space="0" w:color="auto"/>
          </w:divBdr>
        </w:div>
        <w:div w:id="760756297">
          <w:marLeft w:val="480"/>
          <w:marRight w:val="0"/>
          <w:marTop w:val="0"/>
          <w:marBottom w:val="0"/>
          <w:divBdr>
            <w:top w:val="none" w:sz="0" w:space="0" w:color="auto"/>
            <w:left w:val="none" w:sz="0" w:space="0" w:color="auto"/>
            <w:bottom w:val="none" w:sz="0" w:space="0" w:color="auto"/>
            <w:right w:val="none" w:sz="0" w:space="0" w:color="auto"/>
          </w:divBdr>
        </w:div>
        <w:div w:id="1573462313">
          <w:marLeft w:val="480"/>
          <w:marRight w:val="0"/>
          <w:marTop w:val="0"/>
          <w:marBottom w:val="0"/>
          <w:divBdr>
            <w:top w:val="none" w:sz="0" w:space="0" w:color="auto"/>
            <w:left w:val="none" w:sz="0" w:space="0" w:color="auto"/>
            <w:bottom w:val="none" w:sz="0" w:space="0" w:color="auto"/>
            <w:right w:val="none" w:sz="0" w:space="0" w:color="auto"/>
          </w:divBdr>
        </w:div>
        <w:div w:id="995567006">
          <w:marLeft w:val="480"/>
          <w:marRight w:val="0"/>
          <w:marTop w:val="0"/>
          <w:marBottom w:val="0"/>
          <w:divBdr>
            <w:top w:val="none" w:sz="0" w:space="0" w:color="auto"/>
            <w:left w:val="none" w:sz="0" w:space="0" w:color="auto"/>
            <w:bottom w:val="none" w:sz="0" w:space="0" w:color="auto"/>
            <w:right w:val="none" w:sz="0" w:space="0" w:color="auto"/>
          </w:divBdr>
        </w:div>
        <w:div w:id="602759884">
          <w:marLeft w:val="480"/>
          <w:marRight w:val="0"/>
          <w:marTop w:val="0"/>
          <w:marBottom w:val="0"/>
          <w:divBdr>
            <w:top w:val="none" w:sz="0" w:space="0" w:color="auto"/>
            <w:left w:val="none" w:sz="0" w:space="0" w:color="auto"/>
            <w:bottom w:val="none" w:sz="0" w:space="0" w:color="auto"/>
            <w:right w:val="none" w:sz="0" w:space="0" w:color="auto"/>
          </w:divBdr>
        </w:div>
        <w:div w:id="1372726820">
          <w:marLeft w:val="480"/>
          <w:marRight w:val="0"/>
          <w:marTop w:val="0"/>
          <w:marBottom w:val="0"/>
          <w:divBdr>
            <w:top w:val="none" w:sz="0" w:space="0" w:color="auto"/>
            <w:left w:val="none" w:sz="0" w:space="0" w:color="auto"/>
            <w:bottom w:val="none" w:sz="0" w:space="0" w:color="auto"/>
            <w:right w:val="none" w:sz="0" w:space="0" w:color="auto"/>
          </w:divBdr>
        </w:div>
        <w:div w:id="938172869">
          <w:marLeft w:val="480"/>
          <w:marRight w:val="0"/>
          <w:marTop w:val="0"/>
          <w:marBottom w:val="0"/>
          <w:divBdr>
            <w:top w:val="none" w:sz="0" w:space="0" w:color="auto"/>
            <w:left w:val="none" w:sz="0" w:space="0" w:color="auto"/>
            <w:bottom w:val="none" w:sz="0" w:space="0" w:color="auto"/>
            <w:right w:val="none" w:sz="0" w:space="0" w:color="auto"/>
          </w:divBdr>
        </w:div>
        <w:div w:id="1703633067">
          <w:marLeft w:val="480"/>
          <w:marRight w:val="0"/>
          <w:marTop w:val="0"/>
          <w:marBottom w:val="0"/>
          <w:divBdr>
            <w:top w:val="none" w:sz="0" w:space="0" w:color="auto"/>
            <w:left w:val="none" w:sz="0" w:space="0" w:color="auto"/>
            <w:bottom w:val="none" w:sz="0" w:space="0" w:color="auto"/>
            <w:right w:val="none" w:sz="0" w:space="0" w:color="auto"/>
          </w:divBdr>
        </w:div>
        <w:div w:id="413087169">
          <w:marLeft w:val="480"/>
          <w:marRight w:val="0"/>
          <w:marTop w:val="0"/>
          <w:marBottom w:val="0"/>
          <w:divBdr>
            <w:top w:val="none" w:sz="0" w:space="0" w:color="auto"/>
            <w:left w:val="none" w:sz="0" w:space="0" w:color="auto"/>
            <w:bottom w:val="none" w:sz="0" w:space="0" w:color="auto"/>
            <w:right w:val="none" w:sz="0" w:space="0" w:color="auto"/>
          </w:divBdr>
        </w:div>
        <w:div w:id="1220675223">
          <w:marLeft w:val="480"/>
          <w:marRight w:val="0"/>
          <w:marTop w:val="0"/>
          <w:marBottom w:val="0"/>
          <w:divBdr>
            <w:top w:val="none" w:sz="0" w:space="0" w:color="auto"/>
            <w:left w:val="none" w:sz="0" w:space="0" w:color="auto"/>
            <w:bottom w:val="none" w:sz="0" w:space="0" w:color="auto"/>
            <w:right w:val="none" w:sz="0" w:space="0" w:color="auto"/>
          </w:divBdr>
        </w:div>
        <w:div w:id="1650816863">
          <w:marLeft w:val="480"/>
          <w:marRight w:val="0"/>
          <w:marTop w:val="0"/>
          <w:marBottom w:val="0"/>
          <w:divBdr>
            <w:top w:val="none" w:sz="0" w:space="0" w:color="auto"/>
            <w:left w:val="none" w:sz="0" w:space="0" w:color="auto"/>
            <w:bottom w:val="none" w:sz="0" w:space="0" w:color="auto"/>
            <w:right w:val="none" w:sz="0" w:space="0" w:color="auto"/>
          </w:divBdr>
        </w:div>
        <w:div w:id="812602396">
          <w:marLeft w:val="480"/>
          <w:marRight w:val="0"/>
          <w:marTop w:val="0"/>
          <w:marBottom w:val="0"/>
          <w:divBdr>
            <w:top w:val="none" w:sz="0" w:space="0" w:color="auto"/>
            <w:left w:val="none" w:sz="0" w:space="0" w:color="auto"/>
            <w:bottom w:val="none" w:sz="0" w:space="0" w:color="auto"/>
            <w:right w:val="none" w:sz="0" w:space="0" w:color="auto"/>
          </w:divBdr>
        </w:div>
        <w:div w:id="1642080381">
          <w:marLeft w:val="480"/>
          <w:marRight w:val="0"/>
          <w:marTop w:val="0"/>
          <w:marBottom w:val="0"/>
          <w:divBdr>
            <w:top w:val="none" w:sz="0" w:space="0" w:color="auto"/>
            <w:left w:val="none" w:sz="0" w:space="0" w:color="auto"/>
            <w:bottom w:val="none" w:sz="0" w:space="0" w:color="auto"/>
            <w:right w:val="none" w:sz="0" w:space="0" w:color="auto"/>
          </w:divBdr>
        </w:div>
        <w:div w:id="1734426362">
          <w:marLeft w:val="480"/>
          <w:marRight w:val="0"/>
          <w:marTop w:val="0"/>
          <w:marBottom w:val="0"/>
          <w:divBdr>
            <w:top w:val="none" w:sz="0" w:space="0" w:color="auto"/>
            <w:left w:val="none" w:sz="0" w:space="0" w:color="auto"/>
            <w:bottom w:val="none" w:sz="0" w:space="0" w:color="auto"/>
            <w:right w:val="none" w:sz="0" w:space="0" w:color="auto"/>
          </w:divBdr>
        </w:div>
        <w:div w:id="493838274">
          <w:marLeft w:val="480"/>
          <w:marRight w:val="0"/>
          <w:marTop w:val="0"/>
          <w:marBottom w:val="0"/>
          <w:divBdr>
            <w:top w:val="none" w:sz="0" w:space="0" w:color="auto"/>
            <w:left w:val="none" w:sz="0" w:space="0" w:color="auto"/>
            <w:bottom w:val="none" w:sz="0" w:space="0" w:color="auto"/>
            <w:right w:val="none" w:sz="0" w:space="0" w:color="auto"/>
          </w:divBdr>
        </w:div>
        <w:div w:id="1154223757">
          <w:marLeft w:val="480"/>
          <w:marRight w:val="0"/>
          <w:marTop w:val="0"/>
          <w:marBottom w:val="0"/>
          <w:divBdr>
            <w:top w:val="none" w:sz="0" w:space="0" w:color="auto"/>
            <w:left w:val="none" w:sz="0" w:space="0" w:color="auto"/>
            <w:bottom w:val="none" w:sz="0" w:space="0" w:color="auto"/>
            <w:right w:val="none" w:sz="0" w:space="0" w:color="auto"/>
          </w:divBdr>
        </w:div>
        <w:div w:id="1384137964">
          <w:marLeft w:val="480"/>
          <w:marRight w:val="0"/>
          <w:marTop w:val="0"/>
          <w:marBottom w:val="0"/>
          <w:divBdr>
            <w:top w:val="none" w:sz="0" w:space="0" w:color="auto"/>
            <w:left w:val="none" w:sz="0" w:space="0" w:color="auto"/>
            <w:bottom w:val="none" w:sz="0" w:space="0" w:color="auto"/>
            <w:right w:val="none" w:sz="0" w:space="0" w:color="auto"/>
          </w:divBdr>
        </w:div>
        <w:div w:id="531845519">
          <w:marLeft w:val="480"/>
          <w:marRight w:val="0"/>
          <w:marTop w:val="0"/>
          <w:marBottom w:val="0"/>
          <w:divBdr>
            <w:top w:val="none" w:sz="0" w:space="0" w:color="auto"/>
            <w:left w:val="none" w:sz="0" w:space="0" w:color="auto"/>
            <w:bottom w:val="none" w:sz="0" w:space="0" w:color="auto"/>
            <w:right w:val="none" w:sz="0" w:space="0" w:color="auto"/>
          </w:divBdr>
        </w:div>
        <w:div w:id="64422082">
          <w:marLeft w:val="480"/>
          <w:marRight w:val="0"/>
          <w:marTop w:val="0"/>
          <w:marBottom w:val="0"/>
          <w:divBdr>
            <w:top w:val="none" w:sz="0" w:space="0" w:color="auto"/>
            <w:left w:val="none" w:sz="0" w:space="0" w:color="auto"/>
            <w:bottom w:val="none" w:sz="0" w:space="0" w:color="auto"/>
            <w:right w:val="none" w:sz="0" w:space="0" w:color="auto"/>
          </w:divBdr>
        </w:div>
        <w:div w:id="293827528">
          <w:marLeft w:val="480"/>
          <w:marRight w:val="0"/>
          <w:marTop w:val="0"/>
          <w:marBottom w:val="0"/>
          <w:divBdr>
            <w:top w:val="none" w:sz="0" w:space="0" w:color="auto"/>
            <w:left w:val="none" w:sz="0" w:space="0" w:color="auto"/>
            <w:bottom w:val="none" w:sz="0" w:space="0" w:color="auto"/>
            <w:right w:val="none" w:sz="0" w:space="0" w:color="auto"/>
          </w:divBdr>
        </w:div>
        <w:div w:id="1920752012">
          <w:marLeft w:val="480"/>
          <w:marRight w:val="0"/>
          <w:marTop w:val="0"/>
          <w:marBottom w:val="0"/>
          <w:divBdr>
            <w:top w:val="none" w:sz="0" w:space="0" w:color="auto"/>
            <w:left w:val="none" w:sz="0" w:space="0" w:color="auto"/>
            <w:bottom w:val="none" w:sz="0" w:space="0" w:color="auto"/>
            <w:right w:val="none" w:sz="0" w:space="0" w:color="auto"/>
          </w:divBdr>
        </w:div>
        <w:div w:id="1994604535">
          <w:marLeft w:val="480"/>
          <w:marRight w:val="0"/>
          <w:marTop w:val="0"/>
          <w:marBottom w:val="0"/>
          <w:divBdr>
            <w:top w:val="none" w:sz="0" w:space="0" w:color="auto"/>
            <w:left w:val="none" w:sz="0" w:space="0" w:color="auto"/>
            <w:bottom w:val="none" w:sz="0" w:space="0" w:color="auto"/>
            <w:right w:val="none" w:sz="0" w:space="0" w:color="auto"/>
          </w:divBdr>
        </w:div>
        <w:div w:id="172497013">
          <w:marLeft w:val="480"/>
          <w:marRight w:val="0"/>
          <w:marTop w:val="0"/>
          <w:marBottom w:val="0"/>
          <w:divBdr>
            <w:top w:val="none" w:sz="0" w:space="0" w:color="auto"/>
            <w:left w:val="none" w:sz="0" w:space="0" w:color="auto"/>
            <w:bottom w:val="none" w:sz="0" w:space="0" w:color="auto"/>
            <w:right w:val="none" w:sz="0" w:space="0" w:color="auto"/>
          </w:divBdr>
        </w:div>
        <w:div w:id="1581672819">
          <w:marLeft w:val="480"/>
          <w:marRight w:val="0"/>
          <w:marTop w:val="0"/>
          <w:marBottom w:val="0"/>
          <w:divBdr>
            <w:top w:val="none" w:sz="0" w:space="0" w:color="auto"/>
            <w:left w:val="none" w:sz="0" w:space="0" w:color="auto"/>
            <w:bottom w:val="none" w:sz="0" w:space="0" w:color="auto"/>
            <w:right w:val="none" w:sz="0" w:space="0" w:color="auto"/>
          </w:divBdr>
        </w:div>
        <w:div w:id="18093600">
          <w:marLeft w:val="480"/>
          <w:marRight w:val="0"/>
          <w:marTop w:val="0"/>
          <w:marBottom w:val="0"/>
          <w:divBdr>
            <w:top w:val="none" w:sz="0" w:space="0" w:color="auto"/>
            <w:left w:val="none" w:sz="0" w:space="0" w:color="auto"/>
            <w:bottom w:val="none" w:sz="0" w:space="0" w:color="auto"/>
            <w:right w:val="none" w:sz="0" w:space="0" w:color="auto"/>
          </w:divBdr>
        </w:div>
        <w:div w:id="1682001042">
          <w:marLeft w:val="480"/>
          <w:marRight w:val="0"/>
          <w:marTop w:val="0"/>
          <w:marBottom w:val="0"/>
          <w:divBdr>
            <w:top w:val="none" w:sz="0" w:space="0" w:color="auto"/>
            <w:left w:val="none" w:sz="0" w:space="0" w:color="auto"/>
            <w:bottom w:val="none" w:sz="0" w:space="0" w:color="auto"/>
            <w:right w:val="none" w:sz="0" w:space="0" w:color="auto"/>
          </w:divBdr>
        </w:div>
        <w:div w:id="326792120">
          <w:marLeft w:val="480"/>
          <w:marRight w:val="0"/>
          <w:marTop w:val="0"/>
          <w:marBottom w:val="0"/>
          <w:divBdr>
            <w:top w:val="none" w:sz="0" w:space="0" w:color="auto"/>
            <w:left w:val="none" w:sz="0" w:space="0" w:color="auto"/>
            <w:bottom w:val="none" w:sz="0" w:space="0" w:color="auto"/>
            <w:right w:val="none" w:sz="0" w:space="0" w:color="auto"/>
          </w:divBdr>
        </w:div>
        <w:div w:id="314377603">
          <w:marLeft w:val="480"/>
          <w:marRight w:val="0"/>
          <w:marTop w:val="0"/>
          <w:marBottom w:val="0"/>
          <w:divBdr>
            <w:top w:val="none" w:sz="0" w:space="0" w:color="auto"/>
            <w:left w:val="none" w:sz="0" w:space="0" w:color="auto"/>
            <w:bottom w:val="none" w:sz="0" w:space="0" w:color="auto"/>
            <w:right w:val="none" w:sz="0" w:space="0" w:color="auto"/>
          </w:divBdr>
        </w:div>
        <w:div w:id="76174199">
          <w:marLeft w:val="480"/>
          <w:marRight w:val="0"/>
          <w:marTop w:val="0"/>
          <w:marBottom w:val="0"/>
          <w:divBdr>
            <w:top w:val="none" w:sz="0" w:space="0" w:color="auto"/>
            <w:left w:val="none" w:sz="0" w:space="0" w:color="auto"/>
            <w:bottom w:val="none" w:sz="0" w:space="0" w:color="auto"/>
            <w:right w:val="none" w:sz="0" w:space="0" w:color="auto"/>
          </w:divBdr>
        </w:div>
        <w:div w:id="586505317">
          <w:marLeft w:val="480"/>
          <w:marRight w:val="0"/>
          <w:marTop w:val="0"/>
          <w:marBottom w:val="0"/>
          <w:divBdr>
            <w:top w:val="none" w:sz="0" w:space="0" w:color="auto"/>
            <w:left w:val="none" w:sz="0" w:space="0" w:color="auto"/>
            <w:bottom w:val="none" w:sz="0" w:space="0" w:color="auto"/>
            <w:right w:val="none" w:sz="0" w:space="0" w:color="auto"/>
          </w:divBdr>
        </w:div>
        <w:div w:id="901717305">
          <w:marLeft w:val="480"/>
          <w:marRight w:val="0"/>
          <w:marTop w:val="0"/>
          <w:marBottom w:val="0"/>
          <w:divBdr>
            <w:top w:val="none" w:sz="0" w:space="0" w:color="auto"/>
            <w:left w:val="none" w:sz="0" w:space="0" w:color="auto"/>
            <w:bottom w:val="none" w:sz="0" w:space="0" w:color="auto"/>
            <w:right w:val="none" w:sz="0" w:space="0" w:color="auto"/>
          </w:divBdr>
        </w:div>
        <w:div w:id="613440961">
          <w:marLeft w:val="480"/>
          <w:marRight w:val="0"/>
          <w:marTop w:val="0"/>
          <w:marBottom w:val="0"/>
          <w:divBdr>
            <w:top w:val="none" w:sz="0" w:space="0" w:color="auto"/>
            <w:left w:val="none" w:sz="0" w:space="0" w:color="auto"/>
            <w:bottom w:val="none" w:sz="0" w:space="0" w:color="auto"/>
            <w:right w:val="none" w:sz="0" w:space="0" w:color="auto"/>
          </w:divBdr>
        </w:div>
        <w:div w:id="1762097527">
          <w:marLeft w:val="480"/>
          <w:marRight w:val="0"/>
          <w:marTop w:val="0"/>
          <w:marBottom w:val="0"/>
          <w:divBdr>
            <w:top w:val="none" w:sz="0" w:space="0" w:color="auto"/>
            <w:left w:val="none" w:sz="0" w:space="0" w:color="auto"/>
            <w:bottom w:val="none" w:sz="0" w:space="0" w:color="auto"/>
            <w:right w:val="none" w:sz="0" w:space="0" w:color="auto"/>
          </w:divBdr>
        </w:div>
        <w:div w:id="40129307">
          <w:marLeft w:val="480"/>
          <w:marRight w:val="0"/>
          <w:marTop w:val="0"/>
          <w:marBottom w:val="0"/>
          <w:divBdr>
            <w:top w:val="none" w:sz="0" w:space="0" w:color="auto"/>
            <w:left w:val="none" w:sz="0" w:space="0" w:color="auto"/>
            <w:bottom w:val="none" w:sz="0" w:space="0" w:color="auto"/>
            <w:right w:val="none" w:sz="0" w:space="0" w:color="auto"/>
          </w:divBdr>
        </w:div>
        <w:div w:id="1494834643">
          <w:marLeft w:val="480"/>
          <w:marRight w:val="0"/>
          <w:marTop w:val="0"/>
          <w:marBottom w:val="0"/>
          <w:divBdr>
            <w:top w:val="none" w:sz="0" w:space="0" w:color="auto"/>
            <w:left w:val="none" w:sz="0" w:space="0" w:color="auto"/>
            <w:bottom w:val="none" w:sz="0" w:space="0" w:color="auto"/>
            <w:right w:val="none" w:sz="0" w:space="0" w:color="auto"/>
          </w:divBdr>
        </w:div>
        <w:div w:id="391923852">
          <w:marLeft w:val="480"/>
          <w:marRight w:val="0"/>
          <w:marTop w:val="0"/>
          <w:marBottom w:val="0"/>
          <w:divBdr>
            <w:top w:val="none" w:sz="0" w:space="0" w:color="auto"/>
            <w:left w:val="none" w:sz="0" w:space="0" w:color="auto"/>
            <w:bottom w:val="none" w:sz="0" w:space="0" w:color="auto"/>
            <w:right w:val="none" w:sz="0" w:space="0" w:color="auto"/>
          </w:divBdr>
        </w:div>
        <w:div w:id="807863445">
          <w:marLeft w:val="480"/>
          <w:marRight w:val="0"/>
          <w:marTop w:val="0"/>
          <w:marBottom w:val="0"/>
          <w:divBdr>
            <w:top w:val="none" w:sz="0" w:space="0" w:color="auto"/>
            <w:left w:val="none" w:sz="0" w:space="0" w:color="auto"/>
            <w:bottom w:val="none" w:sz="0" w:space="0" w:color="auto"/>
            <w:right w:val="none" w:sz="0" w:space="0" w:color="auto"/>
          </w:divBdr>
        </w:div>
        <w:div w:id="1224636258">
          <w:marLeft w:val="480"/>
          <w:marRight w:val="0"/>
          <w:marTop w:val="0"/>
          <w:marBottom w:val="0"/>
          <w:divBdr>
            <w:top w:val="none" w:sz="0" w:space="0" w:color="auto"/>
            <w:left w:val="none" w:sz="0" w:space="0" w:color="auto"/>
            <w:bottom w:val="none" w:sz="0" w:space="0" w:color="auto"/>
            <w:right w:val="none" w:sz="0" w:space="0" w:color="auto"/>
          </w:divBdr>
        </w:div>
        <w:div w:id="135491029">
          <w:marLeft w:val="480"/>
          <w:marRight w:val="0"/>
          <w:marTop w:val="0"/>
          <w:marBottom w:val="0"/>
          <w:divBdr>
            <w:top w:val="none" w:sz="0" w:space="0" w:color="auto"/>
            <w:left w:val="none" w:sz="0" w:space="0" w:color="auto"/>
            <w:bottom w:val="none" w:sz="0" w:space="0" w:color="auto"/>
            <w:right w:val="none" w:sz="0" w:space="0" w:color="auto"/>
          </w:divBdr>
        </w:div>
        <w:div w:id="811487233">
          <w:marLeft w:val="480"/>
          <w:marRight w:val="0"/>
          <w:marTop w:val="0"/>
          <w:marBottom w:val="0"/>
          <w:divBdr>
            <w:top w:val="none" w:sz="0" w:space="0" w:color="auto"/>
            <w:left w:val="none" w:sz="0" w:space="0" w:color="auto"/>
            <w:bottom w:val="none" w:sz="0" w:space="0" w:color="auto"/>
            <w:right w:val="none" w:sz="0" w:space="0" w:color="auto"/>
          </w:divBdr>
        </w:div>
        <w:div w:id="1666006984">
          <w:marLeft w:val="480"/>
          <w:marRight w:val="0"/>
          <w:marTop w:val="0"/>
          <w:marBottom w:val="0"/>
          <w:divBdr>
            <w:top w:val="none" w:sz="0" w:space="0" w:color="auto"/>
            <w:left w:val="none" w:sz="0" w:space="0" w:color="auto"/>
            <w:bottom w:val="none" w:sz="0" w:space="0" w:color="auto"/>
            <w:right w:val="none" w:sz="0" w:space="0" w:color="auto"/>
          </w:divBdr>
        </w:div>
        <w:div w:id="34962977">
          <w:marLeft w:val="480"/>
          <w:marRight w:val="0"/>
          <w:marTop w:val="0"/>
          <w:marBottom w:val="0"/>
          <w:divBdr>
            <w:top w:val="none" w:sz="0" w:space="0" w:color="auto"/>
            <w:left w:val="none" w:sz="0" w:space="0" w:color="auto"/>
            <w:bottom w:val="none" w:sz="0" w:space="0" w:color="auto"/>
            <w:right w:val="none" w:sz="0" w:space="0" w:color="auto"/>
          </w:divBdr>
        </w:div>
        <w:div w:id="1865635665">
          <w:marLeft w:val="480"/>
          <w:marRight w:val="0"/>
          <w:marTop w:val="0"/>
          <w:marBottom w:val="0"/>
          <w:divBdr>
            <w:top w:val="none" w:sz="0" w:space="0" w:color="auto"/>
            <w:left w:val="none" w:sz="0" w:space="0" w:color="auto"/>
            <w:bottom w:val="none" w:sz="0" w:space="0" w:color="auto"/>
            <w:right w:val="none" w:sz="0" w:space="0" w:color="auto"/>
          </w:divBdr>
        </w:div>
        <w:div w:id="1523781796">
          <w:marLeft w:val="480"/>
          <w:marRight w:val="0"/>
          <w:marTop w:val="0"/>
          <w:marBottom w:val="0"/>
          <w:divBdr>
            <w:top w:val="none" w:sz="0" w:space="0" w:color="auto"/>
            <w:left w:val="none" w:sz="0" w:space="0" w:color="auto"/>
            <w:bottom w:val="none" w:sz="0" w:space="0" w:color="auto"/>
            <w:right w:val="none" w:sz="0" w:space="0" w:color="auto"/>
          </w:divBdr>
        </w:div>
        <w:div w:id="1952391048">
          <w:marLeft w:val="480"/>
          <w:marRight w:val="0"/>
          <w:marTop w:val="0"/>
          <w:marBottom w:val="0"/>
          <w:divBdr>
            <w:top w:val="none" w:sz="0" w:space="0" w:color="auto"/>
            <w:left w:val="none" w:sz="0" w:space="0" w:color="auto"/>
            <w:bottom w:val="none" w:sz="0" w:space="0" w:color="auto"/>
            <w:right w:val="none" w:sz="0" w:space="0" w:color="auto"/>
          </w:divBdr>
        </w:div>
        <w:div w:id="716011585">
          <w:marLeft w:val="480"/>
          <w:marRight w:val="0"/>
          <w:marTop w:val="0"/>
          <w:marBottom w:val="0"/>
          <w:divBdr>
            <w:top w:val="none" w:sz="0" w:space="0" w:color="auto"/>
            <w:left w:val="none" w:sz="0" w:space="0" w:color="auto"/>
            <w:bottom w:val="none" w:sz="0" w:space="0" w:color="auto"/>
            <w:right w:val="none" w:sz="0" w:space="0" w:color="auto"/>
          </w:divBdr>
        </w:div>
        <w:div w:id="2097557273">
          <w:marLeft w:val="480"/>
          <w:marRight w:val="0"/>
          <w:marTop w:val="0"/>
          <w:marBottom w:val="0"/>
          <w:divBdr>
            <w:top w:val="none" w:sz="0" w:space="0" w:color="auto"/>
            <w:left w:val="none" w:sz="0" w:space="0" w:color="auto"/>
            <w:bottom w:val="none" w:sz="0" w:space="0" w:color="auto"/>
            <w:right w:val="none" w:sz="0" w:space="0" w:color="auto"/>
          </w:divBdr>
        </w:div>
        <w:div w:id="1647858971">
          <w:marLeft w:val="480"/>
          <w:marRight w:val="0"/>
          <w:marTop w:val="0"/>
          <w:marBottom w:val="0"/>
          <w:divBdr>
            <w:top w:val="none" w:sz="0" w:space="0" w:color="auto"/>
            <w:left w:val="none" w:sz="0" w:space="0" w:color="auto"/>
            <w:bottom w:val="none" w:sz="0" w:space="0" w:color="auto"/>
            <w:right w:val="none" w:sz="0" w:space="0" w:color="auto"/>
          </w:divBdr>
        </w:div>
        <w:div w:id="522672077">
          <w:marLeft w:val="480"/>
          <w:marRight w:val="0"/>
          <w:marTop w:val="0"/>
          <w:marBottom w:val="0"/>
          <w:divBdr>
            <w:top w:val="none" w:sz="0" w:space="0" w:color="auto"/>
            <w:left w:val="none" w:sz="0" w:space="0" w:color="auto"/>
            <w:bottom w:val="none" w:sz="0" w:space="0" w:color="auto"/>
            <w:right w:val="none" w:sz="0" w:space="0" w:color="auto"/>
          </w:divBdr>
        </w:div>
        <w:div w:id="1849051660">
          <w:marLeft w:val="480"/>
          <w:marRight w:val="0"/>
          <w:marTop w:val="0"/>
          <w:marBottom w:val="0"/>
          <w:divBdr>
            <w:top w:val="none" w:sz="0" w:space="0" w:color="auto"/>
            <w:left w:val="none" w:sz="0" w:space="0" w:color="auto"/>
            <w:bottom w:val="none" w:sz="0" w:space="0" w:color="auto"/>
            <w:right w:val="none" w:sz="0" w:space="0" w:color="auto"/>
          </w:divBdr>
        </w:div>
        <w:div w:id="1193424491">
          <w:marLeft w:val="480"/>
          <w:marRight w:val="0"/>
          <w:marTop w:val="0"/>
          <w:marBottom w:val="0"/>
          <w:divBdr>
            <w:top w:val="none" w:sz="0" w:space="0" w:color="auto"/>
            <w:left w:val="none" w:sz="0" w:space="0" w:color="auto"/>
            <w:bottom w:val="none" w:sz="0" w:space="0" w:color="auto"/>
            <w:right w:val="none" w:sz="0" w:space="0" w:color="auto"/>
          </w:divBdr>
        </w:div>
        <w:div w:id="1008099873">
          <w:marLeft w:val="480"/>
          <w:marRight w:val="0"/>
          <w:marTop w:val="0"/>
          <w:marBottom w:val="0"/>
          <w:divBdr>
            <w:top w:val="none" w:sz="0" w:space="0" w:color="auto"/>
            <w:left w:val="none" w:sz="0" w:space="0" w:color="auto"/>
            <w:bottom w:val="none" w:sz="0" w:space="0" w:color="auto"/>
            <w:right w:val="none" w:sz="0" w:space="0" w:color="auto"/>
          </w:divBdr>
        </w:div>
        <w:div w:id="900404823">
          <w:marLeft w:val="480"/>
          <w:marRight w:val="0"/>
          <w:marTop w:val="0"/>
          <w:marBottom w:val="0"/>
          <w:divBdr>
            <w:top w:val="none" w:sz="0" w:space="0" w:color="auto"/>
            <w:left w:val="none" w:sz="0" w:space="0" w:color="auto"/>
            <w:bottom w:val="none" w:sz="0" w:space="0" w:color="auto"/>
            <w:right w:val="none" w:sz="0" w:space="0" w:color="auto"/>
          </w:divBdr>
        </w:div>
        <w:div w:id="313143950">
          <w:marLeft w:val="480"/>
          <w:marRight w:val="0"/>
          <w:marTop w:val="0"/>
          <w:marBottom w:val="0"/>
          <w:divBdr>
            <w:top w:val="none" w:sz="0" w:space="0" w:color="auto"/>
            <w:left w:val="none" w:sz="0" w:space="0" w:color="auto"/>
            <w:bottom w:val="none" w:sz="0" w:space="0" w:color="auto"/>
            <w:right w:val="none" w:sz="0" w:space="0" w:color="auto"/>
          </w:divBdr>
        </w:div>
        <w:div w:id="18510984">
          <w:marLeft w:val="480"/>
          <w:marRight w:val="0"/>
          <w:marTop w:val="0"/>
          <w:marBottom w:val="0"/>
          <w:divBdr>
            <w:top w:val="none" w:sz="0" w:space="0" w:color="auto"/>
            <w:left w:val="none" w:sz="0" w:space="0" w:color="auto"/>
            <w:bottom w:val="none" w:sz="0" w:space="0" w:color="auto"/>
            <w:right w:val="none" w:sz="0" w:space="0" w:color="auto"/>
          </w:divBdr>
        </w:div>
      </w:divsChild>
    </w:div>
    <w:div w:id="507714907">
      <w:bodyDiv w:val="1"/>
      <w:marLeft w:val="0"/>
      <w:marRight w:val="0"/>
      <w:marTop w:val="0"/>
      <w:marBottom w:val="0"/>
      <w:divBdr>
        <w:top w:val="none" w:sz="0" w:space="0" w:color="auto"/>
        <w:left w:val="none" w:sz="0" w:space="0" w:color="auto"/>
        <w:bottom w:val="none" w:sz="0" w:space="0" w:color="auto"/>
        <w:right w:val="none" w:sz="0" w:space="0" w:color="auto"/>
      </w:divBdr>
    </w:div>
    <w:div w:id="515772628">
      <w:bodyDiv w:val="1"/>
      <w:marLeft w:val="0"/>
      <w:marRight w:val="0"/>
      <w:marTop w:val="0"/>
      <w:marBottom w:val="0"/>
      <w:divBdr>
        <w:top w:val="none" w:sz="0" w:space="0" w:color="auto"/>
        <w:left w:val="none" w:sz="0" w:space="0" w:color="auto"/>
        <w:bottom w:val="none" w:sz="0" w:space="0" w:color="auto"/>
        <w:right w:val="none" w:sz="0" w:space="0" w:color="auto"/>
      </w:divBdr>
    </w:div>
    <w:div w:id="516163500">
      <w:bodyDiv w:val="1"/>
      <w:marLeft w:val="0"/>
      <w:marRight w:val="0"/>
      <w:marTop w:val="0"/>
      <w:marBottom w:val="0"/>
      <w:divBdr>
        <w:top w:val="none" w:sz="0" w:space="0" w:color="auto"/>
        <w:left w:val="none" w:sz="0" w:space="0" w:color="auto"/>
        <w:bottom w:val="none" w:sz="0" w:space="0" w:color="auto"/>
        <w:right w:val="none" w:sz="0" w:space="0" w:color="auto"/>
      </w:divBdr>
    </w:div>
    <w:div w:id="517159051">
      <w:bodyDiv w:val="1"/>
      <w:marLeft w:val="0"/>
      <w:marRight w:val="0"/>
      <w:marTop w:val="0"/>
      <w:marBottom w:val="0"/>
      <w:divBdr>
        <w:top w:val="none" w:sz="0" w:space="0" w:color="auto"/>
        <w:left w:val="none" w:sz="0" w:space="0" w:color="auto"/>
        <w:bottom w:val="none" w:sz="0" w:space="0" w:color="auto"/>
        <w:right w:val="none" w:sz="0" w:space="0" w:color="auto"/>
      </w:divBdr>
    </w:div>
    <w:div w:id="519781023">
      <w:bodyDiv w:val="1"/>
      <w:marLeft w:val="0"/>
      <w:marRight w:val="0"/>
      <w:marTop w:val="0"/>
      <w:marBottom w:val="0"/>
      <w:divBdr>
        <w:top w:val="none" w:sz="0" w:space="0" w:color="auto"/>
        <w:left w:val="none" w:sz="0" w:space="0" w:color="auto"/>
        <w:bottom w:val="none" w:sz="0" w:space="0" w:color="auto"/>
        <w:right w:val="none" w:sz="0" w:space="0" w:color="auto"/>
      </w:divBdr>
    </w:div>
    <w:div w:id="523514757">
      <w:bodyDiv w:val="1"/>
      <w:marLeft w:val="0"/>
      <w:marRight w:val="0"/>
      <w:marTop w:val="0"/>
      <w:marBottom w:val="0"/>
      <w:divBdr>
        <w:top w:val="none" w:sz="0" w:space="0" w:color="auto"/>
        <w:left w:val="none" w:sz="0" w:space="0" w:color="auto"/>
        <w:bottom w:val="none" w:sz="0" w:space="0" w:color="auto"/>
        <w:right w:val="none" w:sz="0" w:space="0" w:color="auto"/>
      </w:divBdr>
    </w:div>
    <w:div w:id="524094510">
      <w:bodyDiv w:val="1"/>
      <w:marLeft w:val="0"/>
      <w:marRight w:val="0"/>
      <w:marTop w:val="0"/>
      <w:marBottom w:val="0"/>
      <w:divBdr>
        <w:top w:val="none" w:sz="0" w:space="0" w:color="auto"/>
        <w:left w:val="none" w:sz="0" w:space="0" w:color="auto"/>
        <w:bottom w:val="none" w:sz="0" w:space="0" w:color="auto"/>
        <w:right w:val="none" w:sz="0" w:space="0" w:color="auto"/>
      </w:divBdr>
    </w:div>
    <w:div w:id="524097613">
      <w:bodyDiv w:val="1"/>
      <w:marLeft w:val="0"/>
      <w:marRight w:val="0"/>
      <w:marTop w:val="0"/>
      <w:marBottom w:val="0"/>
      <w:divBdr>
        <w:top w:val="none" w:sz="0" w:space="0" w:color="auto"/>
        <w:left w:val="none" w:sz="0" w:space="0" w:color="auto"/>
        <w:bottom w:val="none" w:sz="0" w:space="0" w:color="auto"/>
        <w:right w:val="none" w:sz="0" w:space="0" w:color="auto"/>
      </w:divBdr>
    </w:div>
    <w:div w:id="528490549">
      <w:marLeft w:val="0"/>
      <w:marRight w:val="0"/>
      <w:marTop w:val="0"/>
      <w:marBottom w:val="0"/>
      <w:divBdr>
        <w:top w:val="none" w:sz="0" w:space="0" w:color="auto"/>
        <w:left w:val="none" w:sz="0" w:space="0" w:color="auto"/>
        <w:bottom w:val="none" w:sz="0" w:space="0" w:color="auto"/>
        <w:right w:val="none" w:sz="0" w:space="0" w:color="auto"/>
      </w:divBdr>
    </w:div>
    <w:div w:id="528761128">
      <w:bodyDiv w:val="1"/>
      <w:marLeft w:val="0"/>
      <w:marRight w:val="0"/>
      <w:marTop w:val="0"/>
      <w:marBottom w:val="0"/>
      <w:divBdr>
        <w:top w:val="none" w:sz="0" w:space="0" w:color="auto"/>
        <w:left w:val="none" w:sz="0" w:space="0" w:color="auto"/>
        <w:bottom w:val="none" w:sz="0" w:space="0" w:color="auto"/>
        <w:right w:val="none" w:sz="0" w:space="0" w:color="auto"/>
      </w:divBdr>
    </w:div>
    <w:div w:id="532574554">
      <w:bodyDiv w:val="1"/>
      <w:marLeft w:val="0"/>
      <w:marRight w:val="0"/>
      <w:marTop w:val="0"/>
      <w:marBottom w:val="0"/>
      <w:divBdr>
        <w:top w:val="none" w:sz="0" w:space="0" w:color="auto"/>
        <w:left w:val="none" w:sz="0" w:space="0" w:color="auto"/>
        <w:bottom w:val="none" w:sz="0" w:space="0" w:color="auto"/>
        <w:right w:val="none" w:sz="0" w:space="0" w:color="auto"/>
      </w:divBdr>
    </w:div>
    <w:div w:id="532839947">
      <w:bodyDiv w:val="1"/>
      <w:marLeft w:val="0"/>
      <w:marRight w:val="0"/>
      <w:marTop w:val="0"/>
      <w:marBottom w:val="0"/>
      <w:divBdr>
        <w:top w:val="none" w:sz="0" w:space="0" w:color="auto"/>
        <w:left w:val="none" w:sz="0" w:space="0" w:color="auto"/>
        <w:bottom w:val="none" w:sz="0" w:space="0" w:color="auto"/>
        <w:right w:val="none" w:sz="0" w:space="0" w:color="auto"/>
      </w:divBdr>
    </w:div>
    <w:div w:id="539130111">
      <w:bodyDiv w:val="1"/>
      <w:marLeft w:val="0"/>
      <w:marRight w:val="0"/>
      <w:marTop w:val="0"/>
      <w:marBottom w:val="0"/>
      <w:divBdr>
        <w:top w:val="none" w:sz="0" w:space="0" w:color="auto"/>
        <w:left w:val="none" w:sz="0" w:space="0" w:color="auto"/>
        <w:bottom w:val="none" w:sz="0" w:space="0" w:color="auto"/>
        <w:right w:val="none" w:sz="0" w:space="0" w:color="auto"/>
      </w:divBdr>
      <w:divsChild>
        <w:div w:id="1301350695">
          <w:marLeft w:val="480"/>
          <w:marRight w:val="0"/>
          <w:marTop w:val="0"/>
          <w:marBottom w:val="0"/>
          <w:divBdr>
            <w:top w:val="none" w:sz="0" w:space="0" w:color="auto"/>
            <w:left w:val="none" w:sz="0" w:space="0" w:color="auto"/>
            <w:bottom w:val="none" w:sz="0" w:space="0" w:color="auto"/>
            <w:right w:val="none" w:sz="0" w:space="0" w:color="auto"/>
          </w:divBdr>
        </w:div>
        <w:div w:id="617299281">
          <w:marLeft w:val="480"/>
          <w:marRight w:val="0"/>
          <w:marTop w:val="0"/>
          <w:marBottom w:val="0"/>
          <w:divBdr>
            <w:top w:val="none" w:sz="0" w:space="0" w:color="auto"/>
            <w:left w:val="none" w:sz="0" w:space="0" w:color="auto"/>
            <w:bottom w:val="none" w:sz="0" w:space="0" w:color="auto"/>
            <w:right w:val="none" w:sz="0" w:space="0" w:color="auto"/>
          </w:divBdr>
        </w:div>
        <w:div w:id="1532959928">
          <w:marLeft w:val="480"/>
          <w:marRight w:val="0"/>
          <w:marTop w:val="0"/>
          <w:marBottom w:val="0"/>
          <w:divBdr>
            <w:top w:val="none" w:sz="0" w:space="0" w:color="auto"/>
            <w:left w:val="none" w:sz="0" w:space="0" w:color="auto"/>
            <w:bottom w:val="none" w:sz="0" w:space="0" w:color="auto"/>
            <w:right w:val="none" w:sz="0" w:space="0" w:color="auto"/>
          </w:divBdr>
        </w:div>
        <w:div w:id="1531183164">
          <w:marLeft w:val="480"/>
          <w:marRight w:val="0"/>
          <w:marTop w:val="0"/>
          <w:marBottom w:val="0"/>
          <w:divBdr>
            <w:top w:val="none" w:sz="0" w:space="0" w:color="auto"/>
            <w:left w:val="none" w:sz="0" w:space="0" w:color="auto"/>
            <w:bottom w:val="none" w:sz="0" w:space="0" w:color="auto"/>
            <w:right w:val="none" w:sz="0" w:space="0" w:color="auto"/>
          </w:divBdr>
        </w:div>
        <w:div w:id="321811188">
          <w:marLeft w:val="480"/>
          <w:marRight w:val="0"/>
          <w:marTop w:val="0"/>
          <w:marBottom w:val="0"/>
          <w:divBdr>
            <w:top w:val="none" w:sz="0" w:space="0" w:color="auto"/>
            <w:left w:val="none" w:sz="0" w:space="0" w:color="auto"/>
            <w:bottom w:val="none" w:sz="0" w:space="0" w:color="auto"/>
            <w:right w:val="none" w:sz="0" w:space="0" w:color="auto"/>
          </w:divBdr>
        </w:div>
        <w:div w:id="353313156">
          <w:marLeft w:val="480"/>
          <w:marRight w:val="0"/>
          <w:marTop w:val="0"/>
          <w:marBottom w:val="0"/>
          <w:divBdr>
            <w:top w:val="none" w:sz="0" w:space="0" w:color="auto"/>
            <w:left w:val="none" w:sz="0" w:space="0" w:color="auto"/>
            <w:bottom w:val="none" w:sz="0" w:space="0" w:color="auto"/>
            <w:right w:val="none" w:sz="0" w:space="0" w:color="auto"/>
          </w:divBdr>
        </w:div>
        <w:div w:id="1639645302">
          <w:marLeft w:val="480"/>
          <w:marRight w:val="0"/>
          <w:marTop w:val="0"/>
          <w:marBottom w:val="0"/>
          <w:divBdr>
            <w:top w:val="none" w:sz="0" w:space="0" w:color="auto"/>
            <w:left w:val="none" w:sz="0" w:space="0" w:color="auto"/>
            <w:bottom w:val="none" w:sz="0" w:space="0" w:color="auto"/>
            <w:right w:val="none" w:sz="0" w:space="0" w:color="auto"/>
          </w:divBdr>
        </w:div>
        <w:div w:id="948438222">
          <w:marLeft w:val="480"/>
          <w:marRight w:val="0"/>
          <w:marTop w:val="0"/>
          <w:marBottom w:val="0"/>
          <w:divBdr>
            <w:top w:val="none" w:sz="0" w:space="0" w:color="auto"/>
            <w:left w:val="none" w:sz="0" w:space="0" w:color="auto"/>
            <w:bottom w:val="none" w:sz="0" w:space="0" w:color="auto"/>
            <w:right w:val="none" w:sz="0" w:space="0" w:color="auto"/>
          </w:divBdr>
        </w:div>
        <w:div w:id="1822845430">
          <w:marLeft w:val="480"/>
          <w:marRight w:val="0"/>
          <w:marTop w:val="0"/>
          <w:marBottom w:val="0"/>
          <w:divBdr>
            <w:top w:val="none" w:sz="0" w:space="0" w:color="auto"/>
            <w:left w:val="none" w:sz="0" w:space="0" w:color="auto"/>
            <w:bottom w:val="none" w:sz="0" w:space="0" w:color="auto"/>
            <w:right w:val="none" w:sz="0" w:space="0" w:color="auto"/>
          </w:divBdr>
        </w:div>
        <w:div w:id="639379401">
          <w:marLeft w:val="480"/>
          <w:marRight w:val="0"/>
          <w:marTop w:val="0"/>
          <w:marBottom w:val="0"/>
          <w:divBdr>
            <w:top w:val="none" w:sz="0" w:space="0" w:color="auto"/>
            <w:left w:val="none" w:sz="0" w:space="0" w:color="auto"/>
            <w:bottom w:val="none" w:sz="0" w:space="0" w:color="auto"/>
            <w:right w:val="none" w:sz="0" w:space="0" w:color="auto"/>
          </w:divBdr>
        </w:div>
        <w:div w:id="1829518577">
          <w:marLeft w:val="480"/>
          <w:marRight w:val="0"/>
          <w:marTop w:val="0"/>
          <w:marBottom w:val="0"/>
          <w:divBdr>
            <w:top w:val="none" w:sz="0" w:space="0" w:color="auto"/>
            <w:left w:val="none" w:sz="0" w:space="0" w:color="auto"/>
            <w:bottom w:val="none" w:sz="0" w:space="0" w:color="auto"/>
            <w:right w:val="none" w:sz="0" w:space="0" w:color="auto"/>
          </w:divBdr>
        </w:div>
        <w:div w:id="2003964924">
          <w:marLeft w:val="480"/>
          <w:marRight w:val="0"/>
          <w:marTop w:val="0"/>
          <w:marBottom w:val="0"/>
          <w:divBdr>
            <w:top w:val="none" w:sz="0" w:space="0" w:color="auto"/>
            <w:left w:val="none" w:sz="0" w:space="0" w:color="auto"/>
            <w:bottom w:val="none" w:sz="0" w:space="0" w:color="auto"/>
            <w:right w:val="none" w:sz="0" w:space="0" w:color="auto"/>
          </w:divBdr>
        </w:div>
        <w:div w:id="1130392453">
          <w:marLeft w:val="480"/>
          <w:marRight w:val="0"/>
          <w:marTop w:val="0"/>
          <w:marBottom w:val="0"/>
          <w:divBdr>
            <w:top w:val="none" w:sz="0" w:space="0" w:color="auto"/>
            <w:left w:val="none" w:sz="0" w:space="0" w:color="auto"/>
            <w:bottom w:val="none" w:sz="0" w:space="0" w:color="auto"/>
            <w:right w:val="none" w:sz="0" w:space="0" w:color="auto"/>
          </w:divBdr>
        </w:div>
        <w:div w:id="1871721111">
          <w:marLeft w:val="480"/>
          <w:marRight w:val="0"/>
          <w:marTop w:val="0"/>
          <w:marBottom w:val="0"/>
          <w:divBdr>
            <w:top w:val="none" w:sz="0" w:space="0" w:color="auto"/>
            <w:left w:val="none" w:sz="0" w:space="0" w:color="auto"/>
            <w:bottom w:val="none" w:sz="0" w:space="0" w:color="auto"/>
            <w:right w:val="none" w:sz="0" w:space="0" w:color="auto"/>
          </w:divBdr>
        </w:div>
        <w:div w:id="1330019115">
          <w:marLeft w:val="480"/>
          <w:marRight w:val="0"/>
          <w:marTop w:val="0"/>
          <w:marBottom w:val="0"/>
          <w:divBdr>
            <w:top w:val="none" w:sz="0" w:space="0" w:color="auto"/>
            <w:left w:val="none" w:sz="0" w:space="0" w:color="auto"/>
            <w:bottom w:val="none" w:sz="0" w:space="0" w:color="auto"/>
            <w:right w:val="none" w:sz="0" w:space="0" w:color="auto"/>
          </w:divBdr>
        </w:div>
        <w:div w:id="1087463182">
          <w:marLeft w:val="480"/>
          <w:marRight w:val="0"/>
          <w:marTop w:val="0"/>
          <w:marBottom w:val="0"/>
          <w:divBdr>
            <w:top w:val="none" w:sz="0" w:space="0" w:color="auto"/>
            <w:left w:val="none" w:sz="0" w:space="0" w:color="auto"/>
            <w:bottom w:val="none" w:sz="0" w:space="0" w:color="auto"/>
            <w:right w:val="none" w:sz="0" w:space="0" w:color="auto"/>
          </w:divBdr>
        </w:div>
        <w:div w:id="1069310613">
          <w:marLeft w:val="480"/>
          <w:marRight w:val="0"/>
          <w:marTop w:val="0"/>
          <w:marBottom w:val="0"/>
          <w:divBdr>
            <w:top w:val="none" w:sz="0" w:space="0" w:color="auto"/>
            <w:left w:val="none" w:sz="0" w:space="0" w:color="auto"/>
            <w:bottom w:val="none" w:sz="0" w:space="0" w:color="auto"/>
            <w:right w:val="none" w:sz="0" w:space="0" w:color="auto"/>
          </w:divBdr>
        </w:div>
        <w:div w:id="341979734">
          <w:marLeft w:val="480"/>
          <w:marRight w:val="0"/>
          <w:marTop w:val="0"/>
          <w:marBottom w:val="0"/>
          <w:divBdr>
            <w:top w:val="none" w:sz="0" w:space="0" w:color="auto"/>
            <w:left w:val="none" w:sz="0" w:space="0" w:color="auto"/>
            <w:bottom w:val="none" w:sz="0" w:space="0" w:color="auto"/>
            <w:right w:val="none" w:sz="0" w:space="0" w:color="auto"/>
          </w:divBdr>
        </w:div>
        <w:div w:id="500857351">
          <w:marLeft w:val="480"/>
          <w:marRight w:val="0"/>
          <w:marTop w:val="0"/>
          <w:marBottom w:val="0"/>
          <w:divBdr>
            <w:top w:val="none" w:sz="0" w:space="0" w:color="auto"/>
            <w:left w:val="none" w:sz="0" w:space="0" w:color="auto"/>
            <w:bottom w:val="none" w:sz="0" w:space="0" w:color="auto"/>
            <w:right w:val="none" w:sz="0" w:space="0" w:color="auto"/>
          </w:divBdr>
        </w:div>
        <w:div w:id="470753740">
          <w:marLeft w:val="480"/>
          <w:marRight w:val="0"/>
          <w:marTop w:val="0"/>
          <w:marBottom w:val="0"/>
          <w:divBdr>
            <w:top w:val="none" w:sz="0" w:space="0" w:color="auto"/>
            <w:left w:val="none" w:sz="0" w:space="0" w:color="auto"/>
            <w:bottom w:val="none" w:sz="0" w:space="0" w:color="auto"/>
            <w:right w:val="none" w:sz="0" w:space="0" w:color="auto"/>
          </w:divBdr>
        </w:div>
        <w:div w:id="258804819">
          <w:marLeft w:val="480"/>
          <w:marRight w:val="0"/>
          <w:marTop w:val="0"/>
          <w:marBottom w:val="0"/>
          <w:divBdr>
            <w:top w:val="none" w:sz="0" w:space="0" w:color="auto"/>
            <w:left w:val="none" w:sz="0" w:space="0" w:color="auto"/>
            <w:bottom w:val="none" w:sz="0" w:space="0" w:color="auto"/>
            <w:right w:val="none" w:sz="0" w:space="0" w:color="auto"/>
          </w:divBdr>
        </w:div>
        <w:div w:id="1486773362">
          <w:marLeft w:val="480"/>
          <w:marRight w:val="0"/>
          <w:marTop w:val="0"/>
          <w:marBottom w:val="0"/>
          <w:divBdr>
            <w:top w:val="none" w:sz="0" w:space="0" w:color="auto"/>
            <w:left w:val="none" w:sz="0" w:space="0" w:color="auto"/>
            <w:bottom w:val="none" w:sz="0" w:space="0" w:color="auto"/>
            <w:right w:val="none" w:sz="0" w:space="0" w:color="auto"/>
          </w:divBdr>
        </w:div>
        <w:div w:id="538519996">
          <w:marLeft w:val="480"/>
          <w:marRight w:val="0"/>
          <w:marTop w:val="0"/>
          <w:marBottom w:val="0"/>
          <w:divBdr>
            <w:top w:val="none" w:sz="0" w:space="0" w:color="auto"/>
            <w:left w:val="none" w:sz="0" w:space="0" w:color="auto"/>
            <w:bottom w:val="none" w:sz="0" w:space="0" w:color="auto"/>
            <w:right w:val="none" w:sz="0" w:space="0" w:color="auto"/>
          </w:divBdr>
        </w:div>
        <w:div w:id="692919811">
          <w:marLeft w:val="480"/>
          <w:marRight w:val="0"/>
          <w:marTop w:val="0"/>
          <w:marBottom w:val="0"/>
          <w:divBdr>
            <w:top w:val="none" w:sz="0" w:space="0" w:color="auto"/>
            <w:left w:val="none" w:sz="0" w:space="0" w:color="auto"/>
            <w:bottom w:val="none" w:sz="0" w:space="0" w:color="auto"/>
            <w:right w:val="none" w:sz="0" w:space="0" w:color="auto"/>
          </w:divBdr>
        </w:div>
        <w:div w:id="1539780061">
          <w:marLeft w:val="480"/>
          <w:marRight w:val="0"/>
          <w:marTop w:val="0"/>
          <w:marBottom w:val="0"/>
          <w:divBdr>
            <w:top w:val="none" w:sz="0" w:space="0" w:color="auto"/>
            <w:left w:val="none" w:sz="0" w:space="0" w:color="auto"/>
            <w:bottom w:val="none" w:sz="0" w:space="0" w:color="auto"/>
            <w:right w:val="none" w:sz="0" w:space="0" w:color="auto"/>
          </w:divBdr>
        </w:div>
        <w:div w:id="13382961">
          <w:marLeft w:val="480"/>
          <w:marRight w:val="0"/>
          <w:marTop w:val="0"/>
          <w:marBottom w:val="0"/>
          <w:divBdr>
            <w:top w:val="none" w:sz="0" w:space="0" w:color="auto"/>
            <w:left w:val="none" w:sz="0" w:space="0" w:color="auto"/>
            <w:bottom w:val="none" w:sz="0" w:space="0" w:color="auto"/>
            <w:right w:val="none" w:sz="0" w:space="0" w:color="auto"/>
          </w:divBdr>
        </w:div>
        <w:div w:id="770441496">
          <w:marLeft w:val="480"/>
          <w:marRight w:val="0"/>
          <w:marTop w:val="0"/>
          <w:marBottom w:val="0"/>
          <w:divBdr>
            <w:top w:val="none" w:sz="0" w:space="0" w:color="auto"/>
            <w:left w:val="none" w:sz="0" w:space="0" w:color="auto"/>
            <w:bottom w:val="none" w:sz="0" w:space="0" w:color="auto"/>
            <w:right w:val="none" w:sz="0" w:space="0" w:color="auto"/>
          </w:divBdr>
        </w:div>
        <w:div w:id="1923758174">
          <w:marLeft w:val="480"/>
          <w:marRight w:val="0"/>
          <w:marTop w:val="0"/>
          <w:marBottom w:val="0"/>
          <w:divBdr>
            <w:top w:val="none" w:sz="0" w:space="0" w:color="auto"/>
            <w:left w:val="none" w:sz="0" w:space="0" w:color="auto"/>
            <w:bottom w:val="none" w:sz="0" w:space="0" w:color="auto"/>
            <w:right w:val="none" w:sz="0" w:space="0" w:color="auto"/>
          </w:divBdr>
        </w:div>
        <w:div w:id="2112973786">
          <w:marLeft w:val="480"/>
          <w:marRight w:val="0"/>
          <w:marTop w:val="0"/>
          <w:marBottom w:val="0"/>
          <w:divBdr>
            <w:top w:val="none" w:sz="0" w:space="0" w:color="auto"/>
            <w:left w:val="none" w:sz="0" w:space="0" w:color="auto"/>
            <w:bottom w:val="none" w:sz="0" w:space="0" w:color="auto"/>
            <w:right w:val="none" w:sz="0" w:space="0" w:color="auto"/>
          </w:divBdr>
        </w:div>
        <w:div w:id="1005085058">
          <w:marLeft w:val="480"/>
          <w:marRight w:val="0"/>
          <w:marTop w:val="0"/>
          <w:marBottom w:val="0"/>
          <w:divBdr>
            <w:top w:val="none" w:sz="0" w:space="0" w:color="auto"/>
            <w:left w:val="none" w:sz="0" w:space="0" w:color="auto"/>
            <w:bottom w:val="none" w:sz="0" w:space="0" w:color="auto"/>
            <w:right w:val="none" w:sz="0" w:space="0" w:color="auto"/>
          </w:divBdr>
        </w:div>
        <w:div w:id="1880778339">
          <w:marLeft w:val="480"/>
          <w:marRight w:val="0"/>
          <w:marTop w:val="0"/>
          <w:marBottom w:val="0"/>
          <w:divBdr>
            <w:top w:val="none" w:sz="0" w:space="0" w:color="auto"/>
            <w:left w:val="none" w:sz="0" w:space="0" w:color="auto"/>
            <w:bottom w:val="none" w:sz="0" w:space="0" w:color="auto"/>
            <w:right w:val="none" w:sz="0" w:space="0" w:color="auto"/>
          </w:divBdr>
        </w:div>
        <w:div w:id="430005598">
          <w:marLeft w:val="480"/>
          <w:marRight w:val="0"/>
          <w:marTop w:val="0"/>
          <w:marBottom w:val="0"/>
          <w:divBdr>
            <w:top w:val="none" w:sz="0" w:space="0" w:color="auto"/>
            <w:left w:val="none" w:sz="0" w:space="0" w:color="auto"/>
            <w:bottom w:val="none" w:sz="0" w:space="0" w:color="auto"/>
            <w:right w:val="none" w:sz="0" w:space="0" w:color="auto"/>
          </w:divBdr>
        </w:div>
        <w:div w:id="2101364900">
          <w:marLeft w:val="480"/>
          <w:marRight w:val="0"/>
          <w:marTop w:val="0"/>
          <w:marBottom w:val="0"/>
          <w:divBdr>
            <w:top w:val="none" w:sz="0" w:space="0" w:color="auto"/>
            <w:left w:val="none" w:sz="0" w:space="0" w:color="auto"/>
            <w:bottom w:val="none" w:sz="0" w:space="0" w:color="auto"/>
            <w:right w:val="none" w:sz="0" w:space="0" w:color="auto"/>
          </w:divBdr>
        </w:div>
        <w:div w:id="1177041776">
          <w:marLeft w:val="480"/>
          <w:marRight w:val="0"/>
          <w:marTop w:val="0"/>
          <w:marBottom w:val="0"/>
          <w:divBdr>
            <w:top w:val="none" w:sz="0" w:space="0" w:color="auto"/>
            <w:left w:val="none" w:sz="0" w:space="0" w:color="auto"/>
            <w:bottom w:val="none" w:sz="0" w:space="0" w:color="auto"/>
            <w:right w:val="none" w:sz="0" w:space="0" w:color="auto"/>
          </w:divBdr>
        </w:div>
        <w:div w:id="1582451026">
          <w:marLeft w:val="480"/>
          <w:marRight w:val="0"/>
          <w:marTop w:val="0"/>
          <w:marBottom w:val="0"/>
          <w:divBdr>
            <w:top w:val="none" w:sz="0" w:space="0" w:color="auto"/>
            <w:left w:val="none" w:sz="0" w:space="0" w:color="auto"/>
            <w:bottom w:val="none" w:sz="0" w:space="0" w:color="auto"/>
            <w:right w:val="none" w:sz="0" w:space="0" w:color="auto"/>
          </w:divBdr>
        </w:div>
        <w:div w:id="2081751375">
          <w:marLeft w:val="480"/>
          <w:marRight w:val="0"/>
          <w:marTop w:val="0"/>
          <w:marBottom w:val="0"/>
          <w:divBdr>
            <w:top w:val="none" w:sz="0" w:space="0" w:color="auto"/>
            <w:left w:val="none" w:sz="0" w:space="0" w:color="auto"/>
            <w:bottom w:val="none" w:sz="0" w:space="0" w:color="auto"/>
            <w:right w:val="none" w:sz="0" w:space="0" w:color="auto"/>
          </w:divBdr>
        </w:div>
        <w:div w:id="1222639929">
          <w:marLeft w:val="480"/>
          <w:marRight w:val="0"/>
          <w:marTop w:val="0"/>
          <w:marBottom w:val="0"/>
          <w:divBdr>
            <w:top w:val="none" w:sz="0" w:space="0" w:color="auto"/>
            <w:left w:val="none" w:sz="0" w:space="0" w:color="auto"/>
            <w:bottom w:val="none" w:sz="0" w:space="0" w:color="auto"/>
            <w:right w:val="none" w:sz="0" w:space="0" w:color="auto"/>
          </w:divBdr>
        </w:div>
        <w:div w:id="42675339">
          <w:marLeft w:val="480"/>
          <w:marRight w:val="0"/>
          <w:marTop w:val="0"/>
          <w:marBottom w:val="0"/>
          <w:divBdr>
            <w:top w:val="none" w:sz="0" w:space="0" w:color="auto"/>
            <w:left w:val="none" w:sz="0" w:space="0" w:color="auto"/>
            <w:bottom w:val="none" w:sz="0" w:space="0" w:color="auto"/>
            <w:right w:val="none" w:sz="0" w:space="0" w:color="auto"/>
          </w:divBdr>
        </w:div>
        <w:div w:id="1503660996">
          <w:marLeft w:val="480"/>
          <w:marRight w:val="0"/>
          <w:marTop w:val="0"/>
          <w:marBottom w:val="0"/>
          <w:divBdr>
            <w:top w:val="none" w:sz="0" w:space="0" w:color="auto"/>
            <w:left w:val="none" w:sz="0" w:space="0" w:color="auto"/>
            <w:bottom w:val="none" w:sz="0" w:space="0" w:color="auto"/>
            <w:right w:val="none" w:sz="0" w:space="0" w:color="auto"/>
          </w:divBdr>
        </w:div>
        <w:div w:id="2076581964">
          <w:marLeft w:val="480"/>
          <w:marRight w:val="0"/>
          <w:marTop w:val="0"/>
          <w:marBottom w:val="0"/>
          <w:divBdr>
            <w:top w:val="none" w:sz="0" w:space="0" w:color="auto"/>
            <w:left w:val="none" w:sz="0" w:space="0" w:color="auto"/>
            <w:bottom w:val="none" w:sz="0" w:space="0" w:color="auto"/>
            <w:right w:val="none" w:sz="0" w:space="0" w:color="auto"/>
          </w:divBdr>
        </w:div>
        <w:div w:id="74934149">
          <w:marLeft w:val="480"/>
          <w:marRight w:val="0"/>
          <w:marTop w:val="0"/>
          <w:marBottom w:val="0"/>
          <w:divBdr>
            <w:top w:val="none" w:sz="0" w:space="0" w:color="auto"/>
            <w:left w:val="none" w:sz="0" w:space="0" w:color="auto"/>
            <w:bottom w:val="none" w:sz="0" w:space="0" w:color="auto"/>
            <w:right w:val="none" w:sz="0" w:space="0" w:color="auto"/>
          </w:divBdr>
        </w:div>
        <w:div w:id="121274107">
          <w:marLeft w:val="480"/>
          <w:marRight w:val="0"/>
          <w:marTop w:val="0"/>
          <w:marBottom w:val="0"/>
          <w:divBdr>
            <w:top w:val="none" w:sz="0" w:space="0" w:color="auto"/>
            <w:left w:val="none" w:sz="0" w:space="0" w:color="auto"/>
            <w:bottom w:val="none" w:sz="0" w:space="0" w:color="auto"/>
            <w:right w:val="none" w:sz="0" w:space="0" w:color="auto"/>
          </w:divBdr>
        </w:div>
        <w:div w:id="590818684">
          <w:marLeft w:val="480"/>
          <w:marRight w:val="0"/>
          <w:marTop w:val="0"/>
          <w:marBottom w:val="0"/>
          <w:divBdr>
            <w:top w:val="none" w:sz="0" w:space="0" w:color="auto"/>
            <w:left w:val="none" w:sz="0" w:space="0" w:color="auto"/>
            <w:bottom w:val="none" w:sz="0" w:space="0" w:color="auto"/>
            <w:right w:val="none" w:sz="0" w:space="0" w:color="auto"/>
          </w:divBdr>
        </w:div>
        <w:div w:id="339506210">
          <w:marLeft w:val="480"/>
          <w:marRight w:val="0"/>
          <w:marTop w:val="0"/>
          <w:marBottom w:val="0"/>
          <w:divBdr>
            <w:top w:val="none" w:sz="0" w:space="0" w:color="auto"/>
            <w:left w:val="none" w:sz="0" w:space="0" w:color="auto"/>
            <w:bottom w:val="none" w:sz="0" w:space="0" w:color="auto"/>
            <w:right w:val="none" w:sz="0" w:space="0" w:color="auto"/>
          </w:divBdr>
        </w:div>
        <w:div w:id="2031030361">
          <w:marLeft w:val="480"/>
          <w:marRight w:val="0"/>
          <w:marTop w:val="0"/>
          <w:marBottom w:val="0"/>
          <w:divBdr>
            <w:top w:val="none" w:sz="0" w:space="0" w:color="auto"/>
            <w:left w:val="none" w:sz="0" w:space="0" w:color="auto"/>
            <w:bottom w:val="none" w:sz="0" w:space="0" w:color="auto"/>
            <w:right w:val="none" w:sz="0" w:space="0" w:color="auto"/>
          </w:divBdr>
        </w:div>
        <w:div w:id="707409925">
          <w:marLeft w:val="480"/>
          <w:marRight w:val="0"/>
          <w:marTop w:val="0"/>
          <w:marBottom w:val="0"/>
          <w:divBdr>
            <w:top w:val="none" w:sz="0" w:space="0" w:color="auto"/>
            <w:left w:val="none" w:sz="0" w:space="0" w:color="auto"/>
            <w:bottom w:val="none" w:sz="0" w:space="0" w:color="auto"/>
            <w:right w:val="none" w:sz="0" w:space="0" w:color="auto"/>
          </w:divBdr>
        </w:div>
        <w:div w:id="674579661">
          <w:marLeft w:val="480"/>
          <w:marRight w:val="0"/>
          <w:marTop w:val="0"/>
          <w:marBottom w:val="0"/>
          <w:divBdr>
            <w:top w:val="none" w:sz="0" w:space="0" w:color="auto"/>
            <w:left w:val="none" w:sz="0" w:space="0" w:color="auto"/>
            <w:bottom w:val="none" w:sz="0" w:space="0" w:color="auto"/>
            <w:right w:val="none" w:sz="0" w:space="0" w:color="auto"/>
          </w:divBdr>
        </w:div>
        <w:div w:id="76172328">
          <w:marLeft w:val="480"/>
          <w:marRight w:val="0"/>
          <w:marTop w:val="0"/>
          <w:marBottom w:val="0"/>
          <w:divBdr>
            <w:top w:val="none" w:sz="0" w:space="0" w:color="auto"/>
            <w:left w:val="none" w:sz="0" w:space="0" w:color="auto"/>
            <w:bottom w:val="none" w:sz="0" w:space="0" w:color="auto"/>
            <w:right w:val="none" w:sz="0" w:space="0" w:color="auto"/>
          </w:divBdr>
        </w:div>
        <w:div w:id="641278300">
          <w:marLeft w:val="480"/>
          <w:marRight w:val="0"/>
          <w:marTop w:val="0"/>
          <w:marBottom w:val="0"/>
          <w:divBdr>
            <w:top w:val="none" w:sz="0" w:space="0" w:color="auto"/>
            <w:left w:val="none" w:sz="0" w:space="0" w:color="auto"/>
            <w:bottom w:val="none" w:sz="0" w:space="0" w:color="auto"/>
            <w:right w:val="none" w:sz="0" w:space="0" w:color="auto"/>
          </w:divBdr>
        </w:div>
        <w:div w:id="1586912278">
          <w:marLeft w:val="480"/>
          <w:marRight w:val="0"/>
          <w:marTop w:val="0"/>
          <w:marBottom w:val="0"/>
          <w:divBdr>
            <w:top w:val="none" w:sz="0" w:space="0" w:color="auto"/>
            <w:left w:val="none" w:sz="0" w:space="0" w:color="auto"/>
            <w:bottom w:val="none" w:sz="0" w:space="0" w:color="auto"/>
            <w:right w:val="none" w:sz="0" w:space="0" w:color="auto"/>
          </w:divBdr>
        </w:div>
        <w:div w:id="1495683005">
          <w:marLeft w:val="480"/>
          <w:marRight w:val="0"/>
          <w:marTop w:val="0"/>
          <w:marBottom w:val="0"/>
          <w:divBdr>
            <w:top w:val="none" w:sz="0" w:space="0" w:color="auto"/>
            <w:left w:val="none" w:sz="0" w:space="0" w:color="auto"/>
            <w:bottom w:val="none" w:sz="0" w:space="0" w:color="auto"/>
            <w:right w:val="none" w:sz="0" w:space="0" w:color="auto"/>
          </w:divBdr>
        </w:div>
        <w:div w:id="592473841">
          <w:marLeft w:val="480"/>
          <w:marRight w:val="0"/>
          <w:marTop w:val="0"/>
          <w:marBottom w:val="0"/>
          <w:divBdr>
            <w:top w:val="none" w:sz="0" w:space="0" w:color="auto"/>
            <w:left w:val="none" w:sz="0" w:space="0" w:color="auto"/>
            <w:bottom w:val="none" w:sz="0" w:space="0" w:color="auto"/>
            <w:right w:val="none" w:sz="0" w:space="0" w:color="auto"/>
          </w:divBdr>
        </w:div>
        <w:div w:id="1211721641">
          <w:marLeft w:val="480"/>
          <w:marRight w:val="0"/>
          <w:marTop w:val="0"/>
          <w:marBottom w:val="0"/>
          <w:divBdr>
            <w:top w:val="none" w:sz="0" w:space="0" w:color="auto"/>
            <w:left w:val="none" w:sz="0" w:space="0" w:color="auto"/>
            <w:bottom w:val="none" w:sz="0" w:space="0" w:color="auto"/>
            <w:right w:val="none" w:sz="0" w:space="0" w:color="auto"/>
          </w:divBdr>
        </w:div>
        <w:div w:id="1754469613">
          <w:marLeft w:val="480"/>
          <w:marRight w:val="0"/>
          <w:marTop w:val="0"/>
          <w:marBottom w:val="0"/>
          <w:divBdr>
            <w:top w:val="none" w:sz="0" w:space="0" w:color="auto"/>
            <w:left w:val="none" w:sz="0" w:space="0" w:color="auto"/>
            <w:bottom w:val="none" w:sz="0" w:space="0" w:color="auto"/>
            <w:right w:val="none" w:sz="0" w:space="0" w:color="auto"/>
          </w:divBdr>
        </w:div>
        <w:div w:id="1532840059">
          <w:marLeft w:val="480"/>
          <w:marRight w:val="0"/>
          <w:marTop w:val="0"/>
          <w:marBottom w:val="0"/>
          <w:divBdr>
            <w:top w:val="none" w:sz="0" w:space="0" w:color="auto"/>
            <w:left w:val="none" w:sz="0" w:space="0" w:color="auto"/>
            <w:bottom w:val="none" w:sz="0" w:space="0" w:color="auto"/>
            <w:right w:val="none" w:sz="0" w:space="0" w:color="auto"/>
          </w:divBdr>
        </w:div>
        <w:div w:id="865218554">
          <w:marLeft w:val="480"/>
          <w:marRight w:val="0"/>
          <w:marTop w:val="0"/>
          <w:marBottom w:val="0"/>
          <w:divBdr>
            <w:top w:val="none" w:sz="0" w:space="0" w:color="auto"/>
            <w:left w:val="none" w:sz="0" w:space="0" w:color="auto"/>
            <w:bottom w:val="none" w:sz="0" w:space="0" w:color="auto"/>
            <w:right w:val="none" w:sz="0" w:space="0" w:color="auto"/>
          </w:divBdr>
        </w:div>
        <w:div w:id="458039147">
          <w:marLeft w:val="480"/>
          <w:marRight w:val="0"/>
          <w:marTop w:val="0"/>
          <w:marBottom w:val="0"/>
          <w:divBdr>
            <w:top w:val="none" w:sz="0" w:space="0" w:color="auto"/>
            <w:left w:val="none" w:sz="0" w:space="0" w:color="auto"/>
            <w:bottom w:val="none" w:sz="0" w:space="0" w:color="auto"/>
            <w:right w:val="none" w:sz="0" w:space="0" w:color="auto"/>
          </w:divBdr>
        </w:div>
        <w:div w:id="1388256986">
          <w:marLeft w:val="480"/>
          <w:marRight w:val="0"/>
          <w:marTop w:val="0"/>
          <w:marBottom w:val="0"/>
          <w:divBdr>
            <w:top w:val="none" w:sz="0" w:space="0" w:color="auto"/>
            <w:left w:val="none" w:sz="0" w:space="0" w:color="auto"/>
            <w:bottom w:val="none" w:sz="0" w:space="0" w:color="auto"/>
            <w:right w:val="none" w:sz="0" w:space="0" w:color="auto"/>
          </w:divBdr>
        </w:div>
        <w:div w:id="784278291">
          <w:marLeft w:val="480"/>
          <w:marRight w:val="0"/>
          <w:marTop w:val="0"/>
          <w:marBottom w:val="0"/>
          <w:divBdr>
            <w:top w:val="none" w:sz="0" w:space="0" w:color="auto"/>
            <w:left w:val="none" w:sz="0" w:space="0" w:color="auto"/>
            <w:bottom w:val="none" w:sz="0" w:space="0" w:color="auto"/>
            <w:right w:val="none" w:sz="0" w:space="0" w:color="auto"/>
          </w:divBdr>
        </w:div>
        <w:div w:id="284773617">
          <w:marLeft w:val="480"/>
          <w:marRight w:val="0"/>
          <w:marTop w:val="0"/>
          <w:marBottom w:val="0"/>
          <w:divBdr>
            <w:top w:val="none" w:sz="0" w:space="0" w:color="auto"/>
            <w:left w:val="none" w:sz="0" w:space="0" w:color="auto"/>
            <w:bottom w:val="none" w:sz="0" w:space="0" w:color="auto"/>
            <w:right w:val="none" w:sz="0" w:space="0" w:color="auto"/>
          </w:divBdr>
        </w:div>
        <w:div w:id="1289554147">
          <w:marLeft w:val="480"/>
          <w:marRight w:val="0"/>
          <w:marTop w:val="0"/>
          <w:marBottom w:val="0"/>
          <w:divBdr>
            <w:top w:val="none" w:sz="0" w:space="0" w:color="auto"/>
            <w:left w:val="none" w:sz="0" w:space="0" w:color="auto"/>
            <w:bottom w:val="none" w:sz="0" w:space="0" w:color="auto"/>
            <w:right w:val="none" w:sz="0" w:space="0" w:color="auto"/>
          </w:divBdr>
        </w:div>
        <w:div w:id="2025937731">
          <w:marLeft w:val="480"/>
          <w:marRight w:val="0"/>
          <w:marTop w:val="0"/>
          <w:marBottom w:val="0"/>
          <w:divBdr>
            <w:top w:val="none" w:sz="0" w:space="0" w:color="auto"/>
            <w:left w:val="none" w:sz="0" w:space="0" w:color="auto"/>
            <w:bottom w:val="none" w:sz="0" w:space="0" w:color="auto"/>
            <w:right w:val="none" w:sz="0" w:space="0" w:color="auto"/>
          </w:divBdr>
        </w:div>
        <w:div w:id="1085104071">
          <w:marLeft w:val="480"/>
          <w:marRight w:val="0"/>
          <w:marTop w:val="0"/>
          <w:marBottom w:val="0"/>
          <w:divBdr>
            <w:top w:val="none" w:sz="0" w:space="0" w:color="auto"/>
            <w:left w:val="none" w:sz="0" w:space="0" w:color="auto"/>
            <w:bottom w:val="none" w:sz="0" w:space="0" w:color="auto"/>
            <w:right w:val="none" w:sz="0" w:space="0" w:color="auto"/>
          </w:divBdr>
        </w:div>
        <w:div w:id="1745295844">
          <w:marLeft w:val="480"/>
          <w:marRight w:val="0"/>
          <w:marTop w:val="0"/>
          <w:marBottom w:val="0"/>
          <w:divBdr>
            <w:top w:val="none" w:sz="0" w:space="0" w:color="auto"/>
            <w:left w:val="none" w:sz="0" w:space="0" w:color="auto"/>
            <w:bottom w:val="none" w:sz="0" w:space="0" w:color="auto"/>
            <w:right w:val="none" w:sz="0" w:space="0" w:color="auto"/>
          </w:divBdr>
        </w:div>
        <w:div w:id="1269775769">
          <w:marLeft w:val="480"/>
          <w:marRight w:val="0"/>
          <w:marTop w:val="0"/>
          <w:marBottom w:val="0"/>
          <w:divBdr>
            <w:top w:val="none" w:sz="0" w:space="0" w:color="auto"/>
            <w:left w:val="none" w:sz="0" w:space="0" w:color="auto"/>
            <w:bottom w:val="none" w:sz="0" w:space="0" w:color="auto"/>
            <w:right w:val="none" w:sz="0" w:space="0" w:color="auto"/>
          </w:divBdr>
        </w:div>
        <w:div w:id="733741202">
          <w:marLeft w:val="480"/>
          <w:marRight w:val="0"/>
          <w:marTop w:val="0"/>
          <w:marBottom w:val="0"/>
          <w:divBdr>
            <w:top w:val="none" w:sz="0" w:space="0" w:color="auto"/>
            <w:left w:val="none" w:sz="0" w:space="0" w:color="auto"/>
            <w:bottom w:val="none" w:sz="0" w:space="0" w:color="auto"/>
            <w:right w:val="none" w:sz="0" w:space="0" w:color="auto"/>
          </w:divBdr>
        </w:div>
        <w:div w:id="1718894376">
          <w:marLeft w:val="480"/>
          <w:marRight w:val="0"/>
          <w:marTop w:val="0"/>
          <w:marBottom w:val="0"/>
          <w:divBdr>
            <w:top w:val="none" w:sz="0" w:space="0" w:color="auto"/>
            <w:left w:val="none" w:sz="0" w:space="0" w:color="auto"/>
            <w:bottom w:val="none" w:sz="0" w:space="0" w:color="auto"/>
            <w:right w:val="none" w:sz="0" w:space="0" w:color="auto"/>
          </w:divBdr>
        </w:div>
        <w:div w:id="2130588871">
          <w:marLeft w:val="480"/>
          <w:marRight w:val="0"/>
          <w:marTop w:val="0"/>
          <w:marBottom w:val="0"/>
          <w:divBdr>
            <w:top w:val="none" w:sz="0" w:space="0" w:color="auto"/>
            <w:left w:val="none" w:sz="0" w:space="0" w:color="auto"/>
            <w:bottom w:val="none" w:sz="0" w:space="0" w:color="auto"/>
            <w:right w:val="none" w:sz="0" w:space="0" w:color="auto"/>
          </w:divBdr>
        </w:div>
        <w:div w:id="1212839931">
          <w:marLeft w:val="480"/>
          <w:marRight w:val="0"/>
          <w:marTop w:val="0"/>
          <w:marBottom w:val="0"/>
          <w:divBdr>
            <w:top w:val="none" w:sz="0" w:space="0" w:color="auto"/>
            <w:left w:val="none" w:sz="0" w:space="0" w:color="auto"/>
            <w:bottom w:val="none" w:sz="0" w:space="0" w:color="auto"/>
            <w:right w:val="none" w:sz="0" w:space="0" w:color="auto"/>
          </w:divBdr>
        </w:div>
        <w:div w:id="344484850">
          <w:marLeft w:val="480"/>
          <w:marRight w:val="0"/>
          <w:marTop w:val="0"/>
          <w:marBottom w:val="0"/>
          <w:divBdr>
            <w:top w:val="none" w:sz="0" w:space="0" w:color="auto"/>
            <w:left w:val="none" w:sz="0" w:space="0" w:color="auto"/>
            <w:bottom w:val="none" w:sz="0" w:space="0" w:color="auto"/>
            <w:right w:val="none" w:sz="0" w:space="0" w:color="auto"/>
          </w:divBdr>
        </w:div>
        <w:div w:id="1536691958">
          <w:marLeft w:val="480"/>
          <w:marRight w:val="0"/>
          <w:marTop w:val="0"/>
          <w:marBottom w:val="0"/>
          <w:divBdr>
            <w:top w:val="none" w:sz="0" w:space="0" w:color="auto"/>
            <w:left w:val="none" w:sz="0" w:space="0" w:color="auto"/>
            <w:bottom w:val="none" w:sz="0" w:space="0" w:color="auto"/>
            <w:right w:val="none" w:sz="0" w:space="0" w:color="auto"/>
          </w:divBdr>
        </w:div>
        <w:div w:id="1892646025">
          <w:marLeft w:val="480"/>
          <w:marRight w:val="0"/>
          <w:marTop w:val="0"/>
          <w:marBottom w:val="0"/>
          <w:divBdr>
            <w:top w:val="none" w:sz="0" w:space="0" w:color="auto"/>
            <w:left w:val="none" w:sz="0" w:space="0" w:color="auto"/>
            <w:bottom w:val="none" w:sz="0" w:space="0" w:color="auto"/>
            <w:right w:val="none" w:sz="0" w:space="0" w:color="auto"/>
          </w:divBdr>
        </w:div>
        <w:div w:id="1293825314">
          <w:marLeft w:val="480"/>
          <w:marRight w:val="0"/>
          <w:marTop w:val="0"/>
          <w:marBottom w:val="0"/>
          <w:divBdr>
            <w:top w:val="none" w:sz="0" w:space="0" w:color="auto"/>
            <w:left w:val="none" w:sz="0" w:space="0" w:color="auto"/>
            <w:bottom w:val="none" w:sz="0" w:space="0" w:color="auto"/>
            <w:right w:val="none" w:sz="0" w:space="0" w:color="auto"/>
          </w:divBdr>
        </w:div>
        <w:div w:id="1956405177">
          <w:marLeft w:val="480"/>
          <w:marRight w:val="0"/>
          <w:marTop w:val="0"/>
          <w:marBottom w:val="0"/>
          <w:divBdr>
            <w:top w:val="none" w:sz="0" w:space="0" w:color="auto"/>
            <w:left w:val="none" w:sz="0" w:space="0" w:color="auto"/>
            <w:bottom w:val="none" w:sz="0" w:space="0" w:color="auto"/>
            <w:right w:val="none" w:sz="0" w:space="0" w:color="auto"/>
          </w:divBdr>
        </w:div>
        <w:div w:id="1547991095">
          <w:marLeft w:val="480"/>
          <w:marRight w:val="0"/>
          <w:marTop w:val="0"/>
          <w:marBottom w:val="0"/>
          <w:divBdr>
            <w:top w:val="none" w:sz="0" w:space="0" w:color="auto"/>
            <w:left w:val="none" w:sz="0" w:space="0" w:color="auto"/>
            <w:bottom w:val="none" w:sz="0" w:space="0" w:color="auto"/>
            <w:right w:val="none" w:sz="0" w:space="0" w:color="auto"/>
          </w:divBdr>
        </w:div>
        <w:div w:id="62069031">
          <w:marLeft w:val="480"/>
          <w:marRight w:val="0"/>
          <w:marTop w:val="0"/>
          <w:marBottom w:val="0"/>
          <w:divBdr>
            <w:top w:val="none" w:sz="0" w:space="0" w:color="auto"/>
            <w:left w:val="none" w:sz="0" w:space="0" w:color="auto"/>
            <w:bottom w:val="none" w:sz="0" w:space="0" w:color="auto"/>
            <w:right w:val="none" w:sz="0" w:space="0" w:color="auto"/>
          </w:divBdr>
        </w:div>
        <w:div w:id="1917473771">
          <w:marLeft w:val="480"/>
          <w:marRight w:val="0"/>
          <w:marTop w:val="0"/>
          <w:marBottom w:val="0"/>
          <w:divBdr>
            <w:top w:val="none" w:sz="0" w:space="0" w:color="auto"/>
            <w:left w:val="none" w:sz="0" w:space="0" w:color="auto"/>
            <w:bottom w:val="none" w:sz="0" w:space="0" w:color="auto"/>
            <w:right w:val="none" w:sz="0" w:space="0" w:color="auto"/>
          </w:divBdr>
        </w:div>
        <w:div w:id="22680348">
          <w:marLeft w:val="480"/>
          <w:marRight w:val="0"/>
          <w:marTop w:val="0"/>
          <w:marBottom w:val="0"/>
          <w:divBdr>
            <w:top w:val="none" w:sz="0" w:space="0" w:color="auto"/>
            <w:left w:val="none" w:sz="0" w:space="0" w:color="auto"/>
            <w:bottom w:val="none" w:sz="0" w:space="0" w:color="auto"/>
            <w:right w:val="none" w:sz="0" w:space="0" w:color="auto"/>
          </w:divBdr>
        </w:div>
      </w:divsChild>
    </w:div>
    <w:div w:id="541282771">
      <w:bodyDiv w:val="1"/>
      <w:marLeft w:val="0"/>
      <w:marRight w:val="0"/>
      <w:marTop w:val="0"/>
      <w:marBottom w:val="0"/>
      <w:divBdr>
        <w:top w:val="none" w:sz="0" w:space="0" w:color="auto"/>
        <w:left w:val="none" w:sz="0" w:space="0" w:color="auto"/>
        <w:bottom w:val="none" w:sz="0" w:space="0" w:color="auto"/>
        <w:right w:val="none" w:sz="0" w:space="0" w:color="auto"/>
      </w:divBdr>
    </w:div>
    <w:div w:id="545994929">
      <w:bodyDiv w:val="1"/>
      <w:marLeft w:val="0"/>
      <w:marRight w:val="0"/>
      <w:marTop w:val="0"/>
      <w:marBottom w:val="0"/>
      <w:divBdr>
        <w:top w:val="none" w:sz="0" w:space="0" w:color="auto"/>
        <w:left w:val="none" w:sz="0" w:space="0" w:color="auto"/>
        <w:bottom w:val="none" w:sz="0" w:space="0" w:color="auto"/>
        <w:right w:val="none" w:sz="0" w:space="0" w:color="auto"/>
      </w:divBdr>
    </w:div>
    <w:div w:id="550505942">
      <w:bodyDiv w:val="1"/>
      <w:marLeft w:val="0"/>
      <w:marRight w:val="0"/>
      <w:marTop w:val="0"/>
      <w:marBottom w:val="0"/>
      <w:divBdr>
        <w:top w:val="none" w:sz="0" w:space="0" w:color="auto"/>
        <w:left w:val="none" w:sz="0" w:space="0" w:color="auto"/>
        <w:bottom w:val="none" w:sz="0" w:space="0" w:color="auto"/>
        <w:right w:val="none" w:sz="0" w:space="0" w:color="auto"/>
      </w:divBdr>
      <w:divsChild>
        <w:div w:id="1496141772">
          <w:marLeft w:val="480"/>
          <w:marRight w:val="0"/>
          <w:marTop w:val="0"/>
          <w:marBottom w:val="0"/>
          <w:divBdr>
            <w:top w:val="none" w:sz="0" w:space="0" w:color="auto"/>
            <w:left w:val="none" w:sz="0" w:space="0" w:color="auto"/>
            <w:bottom w:val="none" w:sz="0" w:space="0" w:color="auto"/>
            <w:right w:val="none" w:sz="0" w:space="0" w:color="auto"/>
          </w:divBdr>
        </w:div>
        <w:div w:id="1913078636">
          <w:marLeft w:val="480"/>
          <w:marRight w:val="0"/>
          <w:marTop w:val="0"/>
          <w:marBottom w:val="0"/>
          <w:divBdr>
            <w:top w:val="none" w:sz="0" w:space="0" w:color="auto"/>
            <w:left w:val="none" w:sz="0" w:space="0" w:color="auto"/>
            <w:bottom w:val="none" w:sz="0" w:space="0" w:color="auto"/>
            <w:right w:val="none" w:sz="0" w:space="0" w:color="auto"/>
          </w:divBdr>
        </w:div>
        <w:div w:id="586354425">
          <w:marLeft w:val="480"/>
          <w:marRight w:val="0"/>
          <w:marTop w:val="0"/>
          <w:marBottom w:val="0"/>
          <w:divBdr>
            <w:top w:val="none" w:sz="0" w:space="0" w:color="auto"/>
            <w:left w:val="none" w:sz="0" w:space="0" w:color="auto"/>
            <w:bottom w:val="none" w:sz="0" w:space="0" w:color="auto"/>
            <w:right w:val="none" w:sz="0" w:space="0" w:color="auto"/>
          </w:divBdr>
        </w:div>
        <w:div w:id="1654874627">
          <w:marLeft w:val="480"/>
          <w:marRight w:val="0"/>
          <w:marTop w:val="0"/>
          <w:marBottom w:val="0"/>
          <w:divBdr>
            <w:top w:val="none" w:sz="0" w:space="0" w:color="auto"/>
            <w:left w:val="none" w:sz="0" w:space="0" w:color="auto"/>
            <w:bottom w:val="none" w:sz="0" w:space="0" w:color="auto"/>
            <w:right w:val="none" w:sz="0" w:space="0" w:color="auto"/>
          </w:divBdr>
        </w:div>
        <w:div w:id="696539052">
          <w:marLeft w:val="480"/>
          <w:marRight w:val="0"/>
          <w:marTop w:val="0"/>
          <w:marBottom w:val="0"/>
          <w:divBdr>
            <w:top w:val="none" w:sz="0" w:space="0" w:color="auto"/>
            <w:left w:val="none" w:sz="0" w:space="0" w:color="auto"/>
            <w:bottom w:val="none" w:sz="0" w:space="0" w:color="auto"/>
            <w:right w:val="none" w:sz="0" w:space="0" w:color="auto"/>
          </w:divBdr>
        </w:div>
        <w:div w:id="1997680533">
          <w:marLeft w:val="480"/>
          <w:marRight w:val="0"/>
          <w:marTop w:val="0"/>
          <w:marBottom w:val="0"/>
          <w:divBdr>
            <w:top w:val="none" w:sz="0" w:space="0" w:color="auto"/>
            <w:left w:val="none" w:sz="0" w:space="0" w:color="auto"/>
            <w:bottom w:val="none" w:sz="0" w:space="0" w:color="auto"/>
            <w:right w:val="none" w:sz="0" w:space="0" w:color="auto"/>
          </w:divBdr>
        </w:div>
        <w:div w:id="2039885949">
          <w:marLeft w:val="480"/>
          <w:marRight w:val="0"/>
          <w:marTop w:val="0"/>
          <w:marBottom w:val="0"/>
          <w:divBdr>
            <w:top w:val="none" w:sz="0" w:space="0" w:color="auto"/>
            <w:left w:val="none" w:sz="0" w:space="0" w:color="auto"/>
            <w:bottom w:val="none" w:sz="0" w:space="0" w:color="auto"/>
            <w:right w:val="none" w:sz="0" w:space="0" w:color="auto"/>
          </w:divBdr>
        </w:div>
        <w:div w:id="1243486446">
          <w:marLeft w:val="480"/>
          <w:marRight w:val="0"/>
          <w:marTop w:val="0"/>
          <w:marBottom w:val="0"/>
          <w:divBdr>
            <w:top w:val="none" w:sz="0" w:space="0" w:color="auto"/>
            <w:left w:val="none" w:sz="0" w:space="0" w:color="auto"/>
            <w:bottom w:val="none" w:sz="0" w:space="0" w:color="auto"/>
            <w:right w:val="none" w:sz="0" w:space="0" w:color="auto"/>
          </w:divBdr>
        </w:div>
        <w:div w:id="1640719224">
          <w:marLeft w:val="480"/>
          <w:marRight w:val="0"/>
          <w:marTop w:val="0"/>
          <w:marBottom w:val="0"/>
          <w:divBdr>
            <w:top w:val="none" w:sz="0" w:space="0" w:color="auto"/>
            <w:left w:val="none" w:sz="0" w:space="0" w:color="auto"/>
            <w:bottom w:val="none" w:sz="0" w:space="0" w:color="auto"/>
            <w:right w:val="none" w:sz="0" w:space="0" w:color="auto"/>
          </w:divBdr>
        </w:div>
        <w:div w:id="293683490">
          <w:marLeft w:val="480"/>
          <w:marRight w:val="0"/>
          <w:marTop w:val="0"/>
          <w:marBottom w:val="0"/>
          <w:divBdr>
            <w:top w:val="none" w:sz="0" w:space="0" w:color="auto"/>
            <w:left w:val="none" w:sz="0" w:space="0" w:color="auto"/>
            <w:bottom w:val="none" w:sz="0" w:space="0" w:color="auto"/>
            <w:right w:val="none" w:sz="0" w:space="0" w:color="auto"/>
          </w:divBdr>
        </w:div>
        <w:div w:id="1155804362">
          <w:marLeft w:val="480"/>
          <w:marRight w:val="0"/>
          <w:marTop w:val="0"/>
          <w:marBottom w:val="0"/>
          <w:divBdr>
            <w:top w:val="none" w:sz="0" w:space="0" w:color="auto"/>
            <w:left w:val="none" w:sz="0" w:space="0" w:color="auto"/>
            <w:bottom w:val="none" w:sz="0" w:space="0" w:color="auto"/>
            <w:right w:val="none" w:sz="0" w:space="0" w:color="auto"/>
          </w:divBdr>
        </w:div>
        <w:div w:id="1280837191">
          <w:marLeft w:val="480"/>
          <w:marRight w:val="0"/>
          <w:marTop w:val="0"/>
          <w:marBottom w:val="0"/>
          <w:divBdr>
            <w:top w:val="none" w:sz="0" w:space="0" w:color="auto"/>
            <w:left w:val="none" w:sz="0" w:space="0" w:color="auto"/>
            <w:bottom w:val="none" w:sz="0" w:space="0" w:color="auto"/>
            <w:right w:val="none" w:sz="0" w:space="0" w:color="auto"/>
          </w:divBdr>
        </w:div>
        <w:div w:id="1234851548">
          <w:marLeft w:val="480"/>
          <w:marRight w:val="0"/>
          <w:marTop w:val="0"/>
          <w:marBottom w:val="0"/>
          <w:divBdr>
            <w:top w:val="none" w:sz="0" w:space="0" w:color="auto"/>
            <w:left w:val="none" w:sz="0" w:space="0" w:color="auto"/>
            <w:bottom w:val="none" w:sz="0" w:space="0" w:color="auto"/>
            <w:right w:val="none" w:sz="0" w:space="0" w:color="auto"/>
          </w:divBdr>
        </w:div>
        <w:div w:id="1502626169">
          <w:marLeft w:val="480"/>
          <w:marRight w:val="0"/>
          <w:marTop w:val="0"/>
          <w:marBottom w:val="0"/>
          <w:divBdr>
            <w:top w:val="none" w:sz="0" w:space="0" w:color="auto"/>
            <w:left w:val="none" w:sz="0" w:space="0" w:color="auto"/>
            <w:bottom w:val="none" w:sz="0" w:space="0" w:color="auto"/>
            <w:right w:val="none" w:sz="0" w:space="0" w:color="auto"/>
          </w:divBdr>
        </w:div>
        <w:div w:id="1767338747">
          <w:marLeft w:val="480"/>
          <w:marRight w:val="0"/>
          <w:marTop w:val="0"/>
          <w:marBottom w:val="0"/>
          <w:divBdr>
            <w:top w:val="none" w:sz="0" w:space="0" w:color="auto"/>
            <w:left w:val="none" w:sz="0" w:space="0" w:color="auto"/>
            <w:bottom w:val="none" w:sz="0" w:space="0" w:color="auto"/>
            <w:right w:val="none" w:sz="0" w:space="0" w:color="auto"/>
          </w:divBdr>
        </w:div>
        <w:div w:id="556357891">
          <w:marLeft w:val="480"/>
          <w:marRight w:val="0"/>
          <w:marTop w:val="0"/>
          <w:marBottom w:val="0"/>
          <w:divBdr>
            <w:top w:val="none" w:sz="0" w:space="0" w:color="auto"/>
            <w:left w:val="none" w:sz="0" w:space="0" w:color="auto"/>
            <w:bottom w:val="none" w:sz="0" w:space="0" w:color="auto"/>
            <w:right w:val="none" w:sz="0" w:space="0" w:color="auto"/>
          </w:divBdr>
        </w:div>
        <w:div w:id="1984461772">
          <w:marLeft w:val="480"/>
          <w:marRight w:val="0"/>
          <w:marTop w:val="0"/>
          <w:marBottom w:val="0"/>
          <w:divBdr>
            <w:top w:val="none" w:sz="0" w:space="0" w:color="auto"/>
            <w:left w:val="none" w:sz="0" w:space="0" w:color="auto"/>
            <w:bottom w:val="none" w:sz="0" w:space="0" w:color="auto"/>
            <w:right w:val="none" w:sz="0" w:space="0" w:color="auto"/>
          </w:divBdr>
        </w:div>
        <w:div w:id="1748725080">
          <w:marLeft w:val="480"/>
          <w:marRight w:val="0"/>
          <w:marTop w:val="0"/>
          <w:marBottom w:val="0"/>
          <w:divBdr>
            <w:top w:val="none" w:sz="0" w:space="0" w:color="auto"/>
            <w:left w:val="none" w:sz="0" w:space="0" w:color="auto"/>
            <w:bottom w:val="none" w:sz="0" w:space="0" w:color="auto"/>
            <w:right w:val="none" w:sz="0" w:space="0" w:color="auto"/>
          </w:divBdr>
        </w:div>
        <w:div w:id="1838497972">
          <w:marLeft w:val="480"/>
          <w:marRight w:val="0"/>
          <w:marTop w:val="0"/>
          <w:marBottom w:val="0"/>
          <w:divBdr>
            <w:top w:val="none" w:sz="0" w:space="0" w:color="auto"/>
            <w:left w:val="none" w:sz="0" w:space="0" w:color="auto"/>
            <w:bottom w:val="none" w:sz="0" w:space="0" w:color="auto"/>
            <w:right w:val="none" w:sz="0" w:space="0" w:color="auto"/>
          </w:divBdr>
        </w:div>
        <w:div w:id="1550653974">
          <w:marLeft w:val="480"/>
          <w:marRight w:val="0"/>
          <w:marTop w:val="0"/>
          <w:marBottom w:val="0"/>
          <w:divBdr>
            <w:top w:val="none" w:sz="0" w:space="0" w:color="auto"/>
            <w:left w:val="none" w:sz="0" w:space="0" w:color="auto"/>
            <w:bottom w:val="none" w:sz="0" w:space="0" w:color="auto"/>
            <w:right w:val="none" w:sz="0" w:space="0" w:color="auto"/>
          </w:divBdr>
        </w:div>
        <w:div w:id="1438714853">
          <w:marLeft w:val="480"/>
          <w:marRight w:val="0"/>
          <w:marTop w:val="0"/>
          <w:marBottom w:val="0"/>
          <w:divBdr>
            <w:top w:val="none" w:sz="0" w:space="0" w:color="auto"/>
            <w:left w:val="none" w:sz="0" w:space="0" w:color="auto"/>
            <w:bottom w:val="none" w:sz="0" w:space="0" w:color="auto"/>
            <w:right w:val="none" w:sz="0" w:space="0" w:color="auto"/>
          </w:divBdr>
        </w:div>
        <w:div w:id="1827087438">
          <w:marLeft w:val="480"/>
          <w:marRight w:val="0"/>
          <w:marTop w:val="0"/>
          <w:marBottom w:val="0"/>
          <w:divBdr>
            <w:top w:val="none" w:sz="0" w:space="0" w:color="auto"/>
            <w:left w:val="none" w:sz="0" w:space="0" w:color="auto"/>
            <w:bottom w:val="none" w:sz="0" w:space="0" w:color="auto"/>
            <w:right w:val="none" w:sz="0" w:space="0" w:color="auto"/>
          </w:divBdr>
        </w:div>
        <w:div w:id="1236819243">
          <w:marLeft w:val="480"/>
          <w:marRight w:val="0"/>
          <w:marTop w:val="0"/>
          <w:marBottom w:val="0"/>
          <w:divBdr>
            <w:top w:val="none" w:sz="0" w:space="0" w:color="auto"/>
            <w:left w:val="none" w:sz="0" w:space="0" w:color="auto"/>
            <w:bottom w:val="none" w:sz="0" w:space="0" w:color="auto"/>
            <w:right w:val="none" w:sz="0" w:space="0" w:color="auto"/>
          </w:divBdr>
        </w:div>
        <w:div w:id="1313096281">
          <w:marLeft w:val="480"/>
          <w:marRight w:val="0"/>
          <w:marTop w:val="0"/>
          <w:marBottom w:val="0"/>
          <w:divBdr>
            <w:top w:val="none" w:sz="0" w:space="0" w:color="auto"/>
            <w:left w:val="none" w:sz="0" w:space="0" w:color="auto"/>
            <w:bottom w:val="none" w:sz="0" w:space="0" w:color="auto"/>
            <w:right w:val="none" w:sz="0" w:space="0" w:color="auto"/>
          </w:divBdr>
        </w:div>
        <w:div w:id="2048335256">
          <w:marLeft w:val="480"/>
          <w:marRight w:val="0"/>
          <w:marTop w:val="0"/>
          <w:marBottom w:val="0"/>
          <w:divBdr>
            <w:top w:val="none" w:sz="0" w:space="0" w:color="auto"/>
            <w:left w:val="none" w:sz="0" w:space="0" w:color="auto"/>
            <w:bottom w:val="none" w:sz="0" w:space="0" w:color="auto"/>
            <w:right w:val="none" w:sz="0" w:space="0" w:color="auto"/>
          </w:divBdr>
        </w:div>
        <w:div w:id="1762751048">
          <w:marLeft w:val="480"/>
          <w:marRight w:val="0"/>
          <w:marTop w:val="0"/>
          <w:marBottom w:val="0"/>
          <w:divBdr>
            <w:top w:val="none" w:sz="0" w:space="0" w:color="auto"/>
            <w:left w:val="none" w:sz="0" w:space="0" w:color="auto"/>
            <w:bottom w:val="none" w:sz="0" w:space="0" w:color="auto"/>
            <w:right w:val="none" w:sz="0" w:space="0" w:color="auto"/>
          </w:divBdr>
        </w:div>
        <w:div w:id="1561862618">
          <w:marLeft w:val="480"/>
          <w:marRight w:val="0"/>
          <w:marTop w:val="0"/>
          <w:marBottom w:val="0"/>
          <w:divBdr>
            <w:top w:val="none" w:sz="0" w:space="0" w:color="auto"/>
            <w:left w:val="none" w:sz="0" w:space="0" w:color="auto"/>
            <w:bottom w:val="none" w:sz="0" w:space="0" w:color="auto"/>
            <w:right w:val="none" w:sz="0" w:space="0" w:color="auto"/>
          </w:divBdr>
        </w:div>
        <w:div w:id="987519333">
          <w:marLeft w:val="480"/>
          <w:marRight w:val="0"/>
          <w:marTop w:val="0"/>
          <w:marBottom w:val="0"/>
          <w:divBdr>
            <w:top w:val="none" w:sz="0" w:space="0" w:color="auto"/>
            <w:left w:val="none" w:sz="0" w:space="0" w:color="auto"/>
            <w:bottom w:val="none" w:sz="0" w:space="0" w:color="auto"/>
            <w:right w:val="none" w:sz="0" w:space="0" w:color="auto"/>
          </w:divBdr>
        </w:div>
        <w:div w:id="212280631">
          <w:marLeft w:val="480"/>
          <w:marRight w:val="0"/>
          <w:marTop w:val="0"/>
          <w:marBottom w:val="0"/>
          <w:divBdr>
            <w:top w:val="none" w:sz="0" w:space="0" w:color="auto"/>
            <w:left w:val="none" w:sz="0" w:space="0" w:color="auto"/>
            <w:bottom w:val="none" w:sz="0" w:space="0" w:color="auto"/>
            <w:right w:val="none" w:sz="0" w:space="0" w:color="auto"/>
          </w:divBdr>
        </w:div>
        <w:div w:id="1427074673">
          <w:marLeft w:val="480"/>
          <w:marRight w:val="0"/>
          <w:marTop w:val="0"/>
          <w:marBottom w:val="0"/>
          <w:divBdr>
            <w:top w:val="none" w:sz="0" w:space="0" w:color="auto"/>
            <w:left w:val="none" w:sz="0" w:space="0" w:color="auto"/>
            <w:bottom w:val="none" w:sz="0" w:space="0" w:color="auto"/>
            <w:right w:val="none" w:sz="0" w:space="0" w:color="auto"/>
          </w:divBdr>
        </w:div>
        <w:div w:id="137580444">
          <w:marLeft w:val="480"/>
          <w:marRight w:val="0"/>
          <w:marTop w:val="0"/>
          <w:marBottom w:val="0"/>
          <w:divBdr>
            <w:top w:val="none" w:sz="0" w:space="0" w:color="auto"/>
            <w:left w:val="none" w:sz="0" w:space="0" w:color="auto"/>
            <w:bottom w:val="none" w:sz="0" w:space="0" w:color="auto"/>
            <w:right w:val="none" w:sz="0" w:space="0" w:color="auto"/>
          </w:divBdr>
        </w:div>
        <w:div w:id="751122303">
          <w:marLeft w:val="480"/>
          <w:marRight w:val="0"/>
          <w:marTop w:val="0"/>
          <w:marBottom w:val="0"/>
          <w:divBdr>
            <w:top w:val="none" w:sz="0" w:space="0" w:color="auto"/>
            <w:left w:val="none" w:sz="0" w:space="0" w:color="auto"/>
            <w:bottom w:val="none" w:sz="0" w:space="0" w:color="auto"/>
            <w:right w:val="none" w:sz="0" w:space="0" w:color="auto"/>
          </w:divBdr>
        </w:div>
        <w:div w:id="523326051">
          <w:marLeft w:val="480"/>
          <w:marRight w:val="0"/>
          <w:marTop w:val="0"/>
          <w:marBottom w:val="0"/>
          <w:divBdr>
            <w:top w:val="none" w:sz="0" w:space="0" w:color="auto"/>
            <w:left w:val="none" w:sz="0" w:space="0" w:color="auto"/>
            <w:bottom w:val="none" w:sz="0" w:space="0" w:color="auto"/>
            <w:right w:val="none" w:sz="0" w:space="0" w:color="auto"/>
          </w:divBdr>
        </w:div>
        <w:div w:id="1069419117">
          <w:marLeft w:val="480"/>
          <w:marRight w:val="0"/>
          <w:marTop w:val="0"/>
          <w:marBottom w:val="0"/>
          <w:divBdr>
            <w:top w:val="none" w:sz="0" w:space="0" w:color="auto"/>
            <w:left w:val="none" w:sz="0" w:space="0" w:color="auto"/>
            <w:bottom w:val="none" w:sz="0" w:space="0" w:color="auto"/>
            <w:right w:val="none" w:sz="0" w:space="0" w:color="auto"/>
          </w:divBdr>
        </w:div>
        <w:div w:id="2082481246">
          <w:marLeft w:val="480"/>
          <w:marRight w:val="0"/>
          <w:marTop w:val="0"/>
          <w:marBottom w:val="0"/>
          <w:divBdr>
            <w:top w:val="none" w:sz="0" w:space="0" w:color="auto"/>
            <w:left w:val="none" w:sz="0" w:space="0" w:color="auto"/>
            <w:bottom w:val="none" w:sz="0" w:space="0" w:color="auto"/>
            <w:right w:val="none" w:sz="0" w:space="0" w:color="auto"/>
          </w:divBdr>
        </w:div>
        <w:div w:id="737047158">
          <w:marLeft w:val="480"/>
          <w:marRight w:val="0"/>
          <w:marTop w:val="0"/>
          <w:marBottom w:val="0"/>
          <w:divBdr>
            <w:top w:val="none" w:sz="0" w:space="0" w:color="auto"/>
            <w:left w:val="none" w:sz="0" w:space="0" w:color="auto"/>
            <w:bottom w:val="none" w:sz="0" w:space="0" w:color="auto"/>
            <w:right w:val="none" w:sz="0" w:space="0" w:color="auto"/>
          </w:divBdr>
        </w:div>
        <w:div w:id="838160588">
          <w:marLeft w:val="480"/>
          <w:marRight w:val="0"/>
          <w:marTop w:val="0"/>
          <w:marBottom w:val="0"/>
          <w:divBdr>
            <w:top w:val="none" w:sz="0" w:space="0" w:color="auto"/>
            <w:left w:val="none" w:sz="0" w:space="0" w:color="auto"/>
            <w:bottom w:val="none" w:sz="0" w:space="0" w:color="auto"/>
            <w:right w:val="none" w:sz="0" w:space="0" w:color="auto"/>
          </w:divBdr>
        </w:div>
        <w:div w:id="1074208169">
          <w:marLeft w:val="480"/>
          <w:marRight w:val="0"/>
          <w:marTop w:val="0"/>
          <w:marBottom w:val="0"/>
          <w:divBdr>
            <w:top w:val="none" w:sz="0" w:space="0" w:color="auto"/>
            <w:left w:val="none" w:sz="0" w:space="0" w:color="auto"/>
            <w:bottom w:val="none" w:sz="0" w:space="0" w:color="auto"/>
            <w:right w:val="none" w:sz="0" w:space="0" w:color="auto"/>
          </w:divBdr>
        </w:div>
        <w:div w:id="1794667555">
          <w:marLeft w:val="480"/>
          <w:marRight w:val="0"/>
          <w:marTop w:val="0"/>
          <w:marBottom w:val="0"/>
          <w:divBdr>
            <w:top w:val="none" w:sz="0" w:space="0" w:color="auto"/>
            <w:left w:val="none" w:sz="0" w:space="0" w:color="auto"/>
            <w:bottom w:val="none" w:sz="0" w:space="0" w:color="auto"/>
            <w:right w:val="none" w:sz="0" w:space="0" w:color="auto"/>
          </w:divBdr>
        </w:div>
        <w:div w:id="311719379">
          <w:marLeft w:val="480"/>
          <w:marRight w:val="0"/>
          <w:marTop w:val="0"/>
          <w:marBottom w:val="0"/>
          <w:divBdr>
            <w:top w:val="none" w:sz="0" w:space="0" w:color="auto"/>
            <w:left w:val="none" w:sz="0" w:space="0" w:color="auto"/>
            <w:bottom w:val="none" w:sz="0" w:space="0" w:color="auto"/>
            <w:right w:val="none" w:sz="0" w:space="0" w:color="auto"/>
          </w:divBdr>
        </w:div>
        <w:div w:id="1425688614">
          <w:marLeft w:val="480"/>
          <w:marRight w:val="0"/>
          <w:marTop w:val="0"/>
          <w:marBottom w:val="0"/>
          <w:divBdr>
            <w:top w:val="none" w:sz="0" w:space="0" w:color="auto"/>
            <w:left w:val="none" w:sz="0" w:space="0" w:color="auto"/>
            <w:bottom w:val="none" w:sz="0" w:space="0" w:color="auto"/>
            <w:right w:val="none" w:sz="0" w:space="0" w:color="auto"/>
          </w:divBdr>
        </w:div>
        <w:div w:id="2077193768">
          <w:marLeft w:val="480"/>
          <w:marRight w:val="0"/>
          <w:marTop w:val="0"/>
          <w:marBottom w:val="0"/>
          <w:divBdr>
            <w:top w:val="none" w:sz="0" w:space="0" w:color="auto"/>
            <w:left w:val="none" w:sz="0" w:space="0" w:color="auto"/>
            <w:bottom w:val="none" w:sz="0" w:space="0" w:color="auto"/>
            <w:right w:val="none" w:sz="0" w:space="0" w:color="auto"/>
          </w:divBdr>
        </w:div>
        <w:div w:id="2145073393">
          <w:marLeft w:val="480"/>
          <w:marRight w:val="0"/>
          <w:marTop w:val="0"/>
          <w:marBottom w:val="0"/>
          <w:divBdr>
            <w:top w:val="none" w:sz="0" w:space="0" w:color="auto"/>
            <w:left w:val="none" w:sz="0" w:space="0" w:color="auto"/>
            <w:bottom w:val="none" w:sz="0" w:space="0" w:color="auto"/>
            <w:right w:val="none" w:sz="0" w:space="0" w:color="auto"/>
          </w:divBdr>
        </w:div>
        <w:div w:id="500856322">
          <w:marLeft w:val="480"/>
          <w:marRight w:val="0"/>
          <w:marTop w:val="0"/>
          <w:marBottom w:val="0"/>
          <w:divBdr>
            <w:top w:val="none" w:sz="0" w:space="0" w:color="auto"/>
            <w:left w:val="none" w:sz="0" w:space="0" w:color="auto"/>
            <w:bottom w:val="none" w:sz="0" w:space="0" w:color="auto"/>
            <w:right w:val="none" w:sz="0" w:space="0" w:color="auto"/>
          </w:divBdr>
        </w:div>
        <w:div w:id="1519930828">
          <w:marLeft w:val="480"/>
          <w:marRight w:val="0"/>
          <w:marTop w:val="0"/>
          <w:marBottom w:val="0"/>
          <w:divBdr>
            <w:top w:val="none" w:sz="0" w:space="0" w:color="auto"/>
            <w:left w:val="none" w:sz="0" w:space="0" w:color="auto"/>
            <w:bottom w:val="none" w:sz="0" w:space="0" w:color="auto"/>
            <w:right w:val="none" w:sz="0" w:space="0" w:color="auto"/>
          </w:divBdr>
        </w:div>
        <w:div w:id="766272128">
          <w:marLeft w:val="480"/>
          <w:marRight w:val="0"/>
          <w:marTop w:val="0"/>
          <w:marBottom w:val="0"/>
          <w:divBdr>
            <w:top w:val="none" w:sz="0" w:space="0" w:color="auto"/>
            <w:left w:val="none" w:sz="0" w:space="0" w:color="auto"/>
            <w:bottom w:val="none" w:sz="0" w:space="0" w:color="auto"/>
            <w:right w:val="none" w:sz="0" w:space="0" w:color="auto"/>
          </w:divBdr>
        </w:div>
        <w:div w:id="1574124236">
          <w:marLeft w:val="480"/>
          <w:marRight w:val="0"/>
          <w:marTop w:val="0"/>
          <w:marBottom w:val="0"/>
          <w:divBdr>
            <w:top w:val="none" w:sz="0" w:space="0" w:color="auto"/>
            <w:left w:val="none" w:sz="0" w:space="0" w:color="auto"/>
            <w:bottom w:val="none" w:sz="0" w:space="0" w:color="auto"/>
            <w:right w:val="none" w:sz="0" w:space="0" w:color="auto"/>
          </w:divBdr>
        </w:div>
        <w:div w:id="1235506222">
          <w:marLeft w:val="480"/>
          <w:marRight w:val="0"/>
          <w:marTop w:val="0"/>
          <w:marBottom w:val="0"/>
          <w:divBdr>
            <w:top w:val="none" w:sz="0" w:space="0" w:color="auto"/>
            <w:left w:val="none" w:sz="0" w:space="0" w:color="auto"/>
            <w:bottom w:val="none" w:sz="0" w:space="0" w:color="auto"/>
            <w:right w:val="none" w:sz="0" w:space="0" w:color="auto"/>
          </w:divBdr>
        </w:div>
        <w:div w:id="16740136">
          <w:marLeft w:val="480"/>
          <w:marRight w:val="0"/>
          <w:marTop w:val="0"/>
          <w:marBottom w:val="0"/>
          <w:divBdr>
            <w:top w:val="none" w:sz="0" w:space="0" w:color="auto"/>
            <w:left w:val="none" w:sz="0" w:space="0" w:color="auto"/>
            <w:bottom w:val="none" w:sz="0" w:space="0" w:color="auto"/>
            <w:right w:val="none" w:sz="0" w:space="0" w:color="auto"/>
          </w:divBdr>
        </w:div>
        <w:div w:id="103303588">
          <w:marLeft w:val="480"/>
          <w:marRight w:val="0"/>
          <w:marTop w:val="0"/>
          <w:marBottom w:val="0"/>
          <w:divBdr>
            <w:top w:val="none" w:sz="0" w:space="0" w:color="auto"/>
            <w:left w:val="none" w:sz="0" w:space="0" w:color="auto"/>
            <w:bottom w:val="none" w:sz="0" w:space="0" w:color="auto"/>
            <w:right w:val="none" w:sz="0" w:space="0" w:color="auto"/>
          </w:divBdr>
        </w:div>
        <w:div w:id="608123647">
          <w:marLeft w:val="480"/>
          <w:marRight w:val="0"/>
          <w:marTop w:val="0"/>
          <w:marBottom w:val="0"/>
          <w:divBdr>
            <w:top w:val="none" w:sz="0" w:space="0" w:color="auto"/>
            <w:left w:val="none" w:sz="0" w:space="0" w:color="auto"/>
            <w:bottom w:val="none" w:sz="0" w:space="0" w:color="auto"/>
            <w:right w:val="none" w:sz="0" w:space="0" w:color="auto"/>
          </w:divBdr>
        </w:div>
        <w:div w:id="1666011682">
          <w:marLeft w:val="480"/>
          <w:marRight w:val="0"/>
          <w:marTop w:val="0"/>
          <w:marBottom w:val="0"/>
          <w:divBdr>
            <w:top w:val="none" w:sz="0" w:space="0" w:color="auto"/>
            <w:left w:val="none" w:sz="0" w:space="0" w:color="auto"/>
            <w:bottom w:val="none" w:sz="0" w:space="0" w:color="auto"/>
            <w:right w:val="none" w:sz="0" w:space="0" w:color="auto"/>
          </w:divBdr>
        </w:div>
        <w:div w:id="231164018">
          <w:marLeft w:val="480"/>
          <w:marRight w:val="0"/>
          <w:marTop w:val="0"/>
          <w:marBottom w:val="0"/>
          <w:divBdr>
            <w:top w:val="none" w:sz="0" w:space="0" w:color="auto"/>
            <w:left w:val="none" w:sz="0" w:space="0" w:color="auto"/>
            <w:bottom w:val="none" w:sz="0" w:space="0" w:color="auto"/>
            <w:right w:val="none" w:sz="0" w:space="0" w:color="auto"/>
          </w:divBdr>
        </w:div>
        <w:div w:id="1375543442">
          <w:marLeft w:val="480"/>
          <w:marRight w:val="0"/>
          <w:marTop w:val="0"/>
          <w:marBottom w:val="0"/>
          <w:divBdr>
            <w:top w:val="none" w:sz="0" w:space="0" w:color="auto"/>
            <w:left w:val="none" w:sz="0" w:space="0" w:color="auto"/>
            <w:bottom w:val="none" w:sz="0" w:space="0" w:color="auto"/>
            <w:right w:val="none" w:sz="0" w:space="0" w:color="auto"/>
          </w:divBdr>
        </w:div>
        <w:div w:id="529880044">
          <w:marLeft w:val="480"/>
          <w:marRight w:val="0"/>
          <w:marTop w:val="0"/>
          <w:marBottom w:val="0"/>
          <w:divBdr>
            <w:top w:val="none" w:sz="0" w:space="0" w:color="auto"/>
            <w:left w:val="none" w:sz="0" w:space="0" w:color="auto"/>
            <w:bottom w:val="none" w:sz="0" w:space="0" w:color="auto"/>
            <w:right w:val="none" w:sz="0" w:space="0" w:color="auto"/>
          </w:divBdr>
        </w:div>
        <w:div w:id="327293626">
          <w:marLeft w:val="480"/>
          <w:marRight w:val="0"/>
          <w:marTop w:val="0"/>
          <w:marBottom w:val="0"/>
          <w:divBdr>
            <w:top w:val="none" w:sz="0" w:space="0" w:color="auto"/>
            <w:left w:val="none" w:sz="0" w:space="0" w:color="auto"/>
            <w:bottom w:val="none" w:sz="0" w:space="0" w:color="auto"/>
            <w:right w:val="none" w:sz="0" w:space="0" w:color="auto"/>
          </w:divBdr>
        </w:div>
        <w:div w:id="1478835064">
          <w:marLeft w:val="480"/>
          <w:marRight w:val="0"/>
          <w:marTop w:val="0"/>
          <w:marBottom w:val="0"/>
          <w:divBdr>
            <w:top w:val="none" w:sz="0" w:space="0" w:color="auto"/>
            <w:left w:val="none" w:sz="0" w:space="0" w:color="auto"/>
            <w:bottom w:val="none" w:sz="0" w:space="0" w:color="auto"/>
            <w:right w:val="none" w:sz="0" w:space="0" w:color="auto"/>
          </w:divBdr>
        </w:div>
        <w:div w:id="160120397">
          <w:marLeft w:val="480"/>
          <w:marRight w:val="0"/>
          <w:marTop w:val="0"/>
          <w:marBottom w:val="0"/>
          <w:divBdr>
            <w:top w:val="none" w:sz="0" w:space="0" w:color="auto"/>
            <w:left w:val="none" w:sz="0" w:space="0" w:color="auto"/>
            <w:bottom w:val="none" w:sz="0" w:space="0" w:color="auto"/>
            <w:right w:val="none" w:sz="0" w:space="0" w:color="auto"/>
          </w:divBdr>
        </w:div>
        <w:div w:id="403722755">
          <w:marLeft w:val="480"/>
          <w:marRight w:val="0"/>
          <w:marTop w:val="0"/>
          <w:marBottom w:val="0"/>
          <w:divBdr>
            <w:top w:val="none" w:sz="0" w:space="0" w:color="auto"/>
            <w:left w:val="none" w:sz="0" w:space="0" w:color="auto"/>
            <w:bottom w:val="none" w:sz="0" w:space="0" w:color="auto"/>
            <w:right w:val="none" w:sz="0" w:space="0" w:color="auto"/>
          </w:divBdr>
        </w:div>
        <w:div w:id="1535117478">
          <w:marLeft w:val="480"/>
          <w:marRight w:val="0"/>
          <w:marTop w:val="0"/>
          <w:marBottom w:val="0"/>
          <w:divBdr>
            <w:top w:val="none" w:sz="0" w:space="0" w:color="auto"/>
            <w:left w:val="none" w:sz="0" w:space="0" w:color="auto"/>
            <w:bottom w:val="none" w:sz="0" w:space="0" w:color="auto"/>
            <w:right w:val="none" w:sz="0" w:space="0" w:color="auto"/>
          </w:divBdr>
        </w:div>
        <w:div w:id="1324504473">
          <w:marLeft w:val="480"/>
          <w:marRight w:val="0"/>
          <w:marTop w:val="0"/>
          <w:marBottom w:val="0"/>
          <w:divBdr>
            <w:top w:val="none" w:sz="0" w:space="0" w:color="auto"/>
            <w:left w:val="none" w:sz="0" w:space="0" w:color="auto"/>
            <w:bottom w:val="none" w:sz="0" w:space="0" w:color="auto"/>
            <w:right w:val="none" w:sz="0" w:space="0" w:color="auto"/>
          </w:divBdr>
        </w:div>
        <w:div w:id="7760723">
          <w:marLeft w:val="480"/>
          <w:marRight w:val="0"/>
          <w:marTop w:val="0"/>
          <w:marBottom w:val="0"/>
          <w:divBdr>
            <w:top w:val="none" w:sz="0" w:space="0" w:color="auto"/>
            <w:left w:val="none" w:sz="0" w:space="0" w:color="auto"/>
            <w:bottom w:val="none" w:sz="0" w:space="0" w:color="auto"/>
            <w:right w:val="none" w:sz="0" w:space="0" w:color="auto"/>
          </w:divBdr>
        </w:div>
        <w:div w:id="1954361760">
          <w:marLeft w:val="480"/>
          <w:marRight w:val="0"/>
          <w:marTop w:val="0"/>
          <w:marBottom w:val="0"/>
          <w:divBdr>
            <w:top w:val="none" w:sz="0" w:space="0" w:color="auto"/>
            <w:left w:val="none" w:sz="0" w:space="0" w:color="auto"/>
            <w:bottom w:val="none" w:sz="0" w:space="0" w:color="auto"/>
            <w:right w:val="none" w:sz="0" w:space="0" w:color="auto"/>
          </w:divBdr>
        </w:div>
        <w:div w:id="1811435749">
          <w:marLeft w:val="480"/>
          <w:marRight w:val="0"/>
          <w:marTop w:val="0"/>
          <w:marBottom w:val="0"/>
          <w:divBdr>
            <w:top w:val="none" w:sz="0" w:space="0" w:color="auto"/>
            <w:left w:val="none" w:sz="0" w:space="0" w:color="auto"/>
            <w:bottom w:val="none" w:sz="0" w:space="0" w:color="auto"/>
            <w:right w:val="none" w:sz="0" w:space="0" w:color="auto"/>
          </w:divBdr>
        </w:div>
        <w:div w:id="277564397">
          <w:marLeft w:val="480"/>
          <w:marRight w:val="0"/>
          <w:marTop w:val="0"/>
          <w:marBottom w:val="0"/>
          <w:divBdr>
            <w:top w:val="none" w:sz="0" w:space="0" w:color="auto"/>
            <w:left w:val="none" w:sz="0" w:space="0" w:color="auto"/>
            <w:bottom w:val="none" w:sz="0" w:space="0" w:color="auto"/>
            <w:right w:val="none" w:sz="0" w:space="0" w:color="auto"/>
          </w:divBdr>
        </w:div>
        <w:div w:id="1938782724">
          <w:marLeft w:val="480"/>
          <w:marRight w:val="0"/>
          <w:marTop w:val="0"/>
          <w:marBottom w:val="0"/>
          <w:divBdr>
            <w:top w:val="none" w:sz="0" w:space="0" w:color="auto"/>
            <w:left w:val="none" w:sz="0" w:space="0" w:color="auto"/>
            <w:bottom w:val="none" w:sz="0" w:space="0" w:color="auto"/>
            <w:right w:val="none" w:sz="0" w:space="0" w:color="auto"/>
          </w:divBdr>
        </w:div>
        <w:div w:id="618948087">
          <w:marLeft w:val="480"/>
          <w:marRight w:val="0"/>
          <w:marTop w:val="0"/>
          <w:marBottom w:val="0"/>
          <w:divBdr>
            <w:top w:val="none" w:sz="0" w:space="0" w:color="auto"/>
            <w:left w:val="none" w:sz="0" w:space="0" w:color="auto"/>
            <w:bottom w:val="none" w:sz="0" w:space="0" w:color="auto"/>
            <w:right w:val="none" w:sz="0" w:space="0" w:color="auto"/>
          </w:divBdr>
        </w:div>
        <w:div w:id="1693603503">
          <w:marLeft w:val="480"/>
          <w:marRight w:val="0"/>
          <w:marTop w:val="0"/>
          <w:marBottom w:val="0"/>
          <w:divBdr>
            <w:top w:val="none" w:sz="0" w:space="0" w:color="auto"/>
            <w:left w:val="none" w:sz="0" w:space="0" w:color="auto"/>
            <w:bottom w:val="none" w:sz="0" w:space="0" w:color="auto"/>
            <w:right w:val="none" w:sz="0" w:space="0" w:color="auto"/>
          </w:divBdr>
        </w:div>
        <w:div w:id="111830355">
          <w:marLeft w:val="480"/>
          <w:marRight w:val="0"/>
          <w:marTop w:val="0"/>
          <w:marBottom w:val="0"/>
          <w:divBdr>
            <w:top w:val="none" w:sz="0" w:space="0" w:color="auto"/>
            <w:left w:val="none" w:sz="0" w:space="0" w:color="auto"/>
            <w:bottom w:val="none" w:sz="0" w:space="0" w:color="auto"/>
            <w:right w:val="none" w:sz="0" w:space="0" w:color="auto"/>
          </w:divBdr>
        </w:div>
        <w:div w:id="966663543">
          <w:marLeft w:val="480"/>
          <w:marRight w:val="0"/>
          <w:marTop w:val="0"/>
          <w:marBottom w:val="0"/>
          <w:divBdr>
            <w:top w:val="none" w:sz="0" w:space="0" w:color="auto"/>
            <w:left w:val="none" w:sz="0" w:space="0" w:color="auto"/>
            <w:bottom w:val="none" w:sz="0" w:space="0" w:color="auto"/>
            <w:right w:val="none" w:sz="0" w:space="0" w:color="auto"/>
          </w:divBdr>
        </w:div>
        <w:div w:id="1652710301">
          <w:marLeft w:val="480"/>
          <w:marRight w:val="0"/>
          <w:marTop w:val="0"/>
          <w:marBottom w:val="0"/>
          <w:divBdr>
            <w:top w:val="none" w:sz="0" w:space="0" w:color="auto"/>
            <w:left w:val="none" w:sz="0" w:space="0" w:color="auto"/>
            <w:bottom w:val="none" w:sz="0" w:space="0" w:color="auto"/>
            <w:right w:val="none" w:sz="0" w:space="0" w:color="auto"/>
          </w:divBdr>
        </w:div>
        <w:div w:id="1203709955">
          <w:marLeft w:val="480"/>
          <w:marRight w:val="0"/>
          <w:marTop w:val="0"/>
          <w:marBottom w:val="0"/>
          <w:divBdr>
            <w:top w:val="none" w:sz="0" w:space="0" w:color="auto"/>
            <w:left w:val="none" w:sz="0" w:space="0" w:color="auto"/>
            <w:bottom w:val="none" w:sz="0" w:space="0" w:color="auto"/>
            <w:right w:val="none" w:sz="0" w:space="0" w:color="auto"/>
          </w:divBdr>
        </w:div>
        <w:div w:id="167793922">
          <w:marLeft w:val="480"/>
          <w:marRight w:val="0"/>
          <w:marTop w:val="0"/>
          <w:marBottom w:val="0"/>
          <w:divBdr>
            <w:top w:val="none" w:sz="0" w:space="0" w:color="auto"/>
            <w:left w:val="none" w:sz="0" w:space="0" w:color="auto"/>
            <w:bottom w:val="none" w:sz="0" w:space="0" w:color="auto"/>
            <w:right w:val="none" w:sz="0" w:space="0" w:color="auto"/>
          </w:divBdr>
        </w:div>
        <w:div w:id="1094478957">
          <w:marLeft w:val="480"/>
          <w:marRight w:val="0"/>
          <w:marTop w:val="0"/>
          <w:marBottom w:val="0"/>
          <w:divBdr>
            <w:top w:val="none" w:sz="0" w:space="0" w:color="auto"/>
            <w:left w:val="none" w:sz="0" w:space="0" w:color="auto"/>
            <w:bottom w:val="none" w:sz="0" w:space="0" w:color="auto"/>
            <w:right w:val="none" w:sz="0" w:space="0" w:color="auto"/>
          </w:divBdr>
        </w:div>
        <w:div w:id="1186207961">
          <w:marLeft w:val="480"/>
          <w:marRight w:val="0"/>
          <w:marTop w:val="0"/>
          <w:marBottom w:val="0"/>
          <w:divBdr>
            <w:top w:val="none" w:sz="0" w:space="0" w:color="auto"/>
            <w:left w:val="none" w:sz="0" w:space="0" w:color="auto"/>
            <w:bottom w:val="none" w:sz="0" w:space="0" w:color="auto"/>
            <w:right w:val="none" w:sz="0" w:space="0" w:color="auto"/>
          </w:divBdr>
        </w:div>
        <w:div w:id="1211192514">
          <w:marLeft w:val="480"/>
          <w:marRight w:val="0"/>
          <w:marTop w:val="0"/>
          <w:marBottom w:val="0"/>
          <w:divBdr>
            <w:top w:val="none" w:sz="0" w:space="0" w:color="auto"/>
            <w:left w:val="none" w:sz="0" w:space="0" w:color="auto"/>
            <w:bottom w:val="none" w:sz="0" w:space="0" w:color="auto"/>
            <w:right w:val="none" w:sz="0" w:space="0" w:color="auto"/>
          </w:divBdr>
        </w:div>
        <w:div w:id="1124229667">
          <w:marLeft w:val="480"/>
          <w:marRight w:val="0"/>
          <w:marTop w:val="0"/>
          <w:marBottom w:val="0"/>
          <w:divBdr>
            <w:top w:val="none" w:sz="0" w:space="0" w:color="auto"/>
            <w:left w:val="none" w:sz="0" w:space="0" w:color="auto"/>
            <w:bottom w:val="none" w:sz="0" w:space="0" w:color="auto"/>
            <w:right w:val="none" w:sz="0" w:space="0" w:color="auto"/>
          </w:divBdr>
        </w:div>
        <w:div w:id="1985893302">
          <w:marLeft w:val="480"/>
          <w:marRight w:val="0"/>
          <w:marTop w:val="0"/>
          <w:marBottom w:val="0"/>
          <w:divBdr>
            <w:top w:val="none" w:sz="0" w:space="0" w:color="auto"/>
            <w:left w:val="none" w:sz="0" w:space="0" w:color="auto"/>
            <w:bottom w:val="none" w:sz="0" w:space="0" w:color="auto"/>
            <w:right w:val="none" w:sz="0" w:space="0" w:color="auto"/>
          </w:divBdr>
        </w:div>
      </w:divsChild>
    </w:div>
    <w:div w:id="551619905">
      <w:bodyDiv w:val="1"/>
      <w:marLeft w:val="0"/>
      <w:marRight w:val="0"/>
      <w:marTop w:val="0"/>
      <w:marBottom w:val="0"/>
      <w:divBdr>
        <w:top w:val="none" w:sz="0" w:space="0" w:color="auto"/>
        <w:left w:val="none" w:sz="0" w:space="0" w:color="auto"/>
        <w:bottom w:val="none" w:sz="0" w:space="0" w:color="auto"/>
        <w:right w:val="none" w:sz="0" w:space="0" w:color="auto"/>
      </w:divBdr>
    </w:div>
    <w:div w:id="553272127">
      <w:bodyDiv w:val="1"/>
      <w:marLeft w:val="0"/>
      <w:marRight w:val="0"/>
      <w:marTop w:val="0"/>
      <w:marBottom w:val="0"/>
      <w:divBdr>
        <w:top w:val="none" w:sz="0" w:space="0" w:color="auto"/>
        <w:left w:val="none" w:sz="0" w:space="0" w:color="auto"/>
        <w:bottom w:val="none" w:sz="0" w:space="0" w:color="auto"/>
        <w:right w:val="none" w:sz="0" w:space="0" w:color="auto"/>
      </w:divBdr>
    </w:div>
    <w:div w:id="556815434">
      <w:bodyDiv w:val="1"/>
      <w:marLeft w:val="0"/>
      <w:marRight w:val="0"/>
      <w:marTop w:val="0"/>
      <w:marBottom w:val="0"/>
      <w:divBdr>
        <w:top w:val="none" w:sz="0" w:space="0" w:color="auto"/>
        <w:left w:val="none" w:sz="0" w:space="0" w:color="auto"/>
        <w:bottom w:val="none" w:sz="0" w:space="0" w:color="auto"/>
        <w:right w:val="none" w:sz="0" w:space="0" w:color="auto"/>
      </w:divBdr>
    </w:div>
    <w:div w:id="558394596">
      <w:bodyDiv w:val="1"/>
      <w:marLeft w:val="0"/>
      <w:marRight w:val="0"/>
      <w:marTop w:val="0"/>
      <w:marBottom w:val="0"/>
      <w:divBdr>
        <w:top w:val="none" w:sz="0" w:space="0" w:color="auto"/>
        <w:left w:val="none" w:sz="0" w:space="0" w:color="auto"/>
        <w:bottom w:val="none" w:sz="0" w:space="0" w:color="auto"/>
        <w:right w:val="none" w:sz="0" w:space="0" w:color="auto"/>
      </w:divBdr>
      <w:divsChild>
        <w:div w:id="723409463">
          <w:marLeft w:val="480"/>
          <w:marRight w:val="0"/>
          <w:marTop w:val="0"/>
          <w:marBottom w:val="0"/>
          <w:divBdr>
            <w:top w:val="none" w:sz="0" w:space="0" w:color="auto"/>
            <w:left w:val="none" w:sz="0" w:space="0" w:color="auto"/>
            <w:bottom w:val="none" w:sz="0" w:space="0" w:color="auto"/>
            <w:right w:val="none" w:sz="0" w:space="0" w:color="auto"/>
          </w:divBdr>
        </w:div>
        <w:div w:id="442577397">
          <w:marLeft w:val="480"/>
          <w:marRight w:val="0"/>
          <w:marTop w:val="0"/>
          <w:marBottom w:val="0"/>
          <w:divBdr>
            <w:top w:val="none" w:sz="0" w:space="0" w:color="auto"/>
            <w:left w:val="none" w:sz="0" w:space="0" w:color="auto"/>
            <w:bottom w:val="none" w:sz="0" w:space="0" w:color="auto"/>
            <w:right w:val="none" w:sz="0" w:space="0" w:color="auto"/>
          </w:divBdr>
        </w:div>
        <w:div w:id="155804534">
          <w:marLeft w:val="480"/>
          <w:marRight w:val="0"/>
          <w:marTop w:val="0"/>
          <w:marBottom w:val="0"/>
          <w:divBdr>
            <w:top w:val="none" w:sz="0" w:space="0" w:color="auto"/>
            <w:left w:val="none" w:sz="0" w:space="0" w:color="auto"/>
            <w:bottom w:val="none" w:sz="0" w:space="0" w:color="auto"/>
            <w:right w:val="none" w:sz="0" w:space="0" w:color="auto"/>
          </w:divBdr>
        </w:div>
        <w:div w:id="1079399766">
          <w:marLeft w:val="480"/>
          <w:marRight w:val="0"/>
          <w:marTop w:val="0"/>
          <w:marBottom w:val="0"/>
          <w:divBdr>
            <w:top w:val="none" w:sz="0" w:space="0" w:color="auto"/>
            <w:left w:val="none" w:sz="0" w:space="0" w:color="auto"/>
            <w:bottom w:val="none" w:sz="0" w:space="0" w:color="auto"/>
            <w:right w:val="none" w:sz="0" w:space="0" w:color="auto"/>
          </w:divBdr>
        </w:div>
        <w:div w:id="1437480586">
          <w:marLeft w:val="480"/>
          <w:marRight w:val="0"/>
          <w:marTop w:val="0"/>
          <w:marBottom w:val="0"/>
          <w:divBdr>
            <w:top w:val="none" w:sz="0" w:space="0" w:color="auto"/>
            <w:left w:val="none" w:sz="0" w:space="0" w:color="auto"/>
            <w:bottom w:val="none" w:sz="0" w:space="0" w:color="auto"/>
            <w:right w:val="none" w:sz="0" w:space="0" w:color="auto"/>
          </w:divBdr>
        </w:div>
        <w:div w:id="1904950121">
          <w:marLeft w:val="480"/>
          <w:marRight w:val="0"/>
          <w:marTop w:val="0"/>
          <w:marBottom w:val="0"/>
          <w:divBdr>
            <w:top w:val="none" w:sz="0" w:space="0" w:color="auto"/>
            <w:left w:val="none" w:sz="0" w:space="0" w:color="auto"/>
            <w:bottom w:val="none" w:sz="0" w:space="0" w:color="auto"/>
            <w:right w:val="none" w:sz="0" w:space="0" w:color="auto"/>
          </w:divBdr>
        </w:div>
        <w:div w:id="1142237704">
          <w:marLeft w:val="480"/>
          <w:marRight w:val="0"/>
          <w:marTop w:val="0"/>
          <w:marBottom w:val="0"/>
          <w:divBdr>
            <w:top w:val="none" w:sz="0" w:space="0" w:color="auto"/>
            <w:left w:val="none" w:sz="0" w:space="0" w:color="auto"/>
            <w:bottom w:val="none" w:sz="0" w:space="0" w:color="auto"/>
            <w:right w:val="none" w:sz="0" w:space="0" w:color="auto"/>
          </w:divBdr>
        </w:div>
        <w:div w:id="252280752">
          <w:marLeft w:val="480"/>
          <w:marRight w:val="0"/>
          <w:marTop w:val="0"/>
          <w:marBottom w:val="0"/>
          <w:divBdr>
            <w:top w:val="none" w:sz="0" w:space="0" w:color="auto"/>
            <w:left w:val="none" w:sz="0" w:space="0" w:color="auto"/>
            <w:bottom w:val="none" w:sz="0" w:space="0" w:color="auto"/>
            <w:right w:val="none" w:sz="0" w:space="0" w:color="auto"/>
          </w:divBdr>
        </w:div>
        <w:div w:id="890118869">
          <w:marLeft w:val="480"/>
          <w:marRight w:val="0"/>
          <w:marTop w:val="0"/>
          <w:marBottom w:val="0"/>
          <w:divBdr>
            <w:top w:val="none" w:sz="0" w:space="0" w:color="auto"/>
            <w:left w:val="none" w:sz="0" w:space="0" w:color="auto"/>
            <w:bottom w:val="none" w:sz="0" w:space="0" w:color="auto"/>
            <w:right w:val="none" w:sz="0" w:space="0" w:color="auto"/>
          </w:divBdr>
        </w:div>
        <w:div w:id="1653169270">
          <w:marLeft w:val="480"/>
          <w:marRight w:val="0"/>
          <w:marTop w:val="0"/>
          <w:marBottom w:val="0"/>
          <w:divBdr>
            <w:top w:val="none" w:sz="0" w:space="0" w:color="auto"/>
            <w:left w:val="none" w:sz="0" w:space="0" w:color="auto"/>
            <w:bottom w:val="none" w:sz="0" w:space="0" w:color="auto"/>
            <w:right w:val="none" w:sz="0" w:space="0" w:color="auto"/>
          </w:divBdr>
        </w:div>
        <w:div w:id="1228148413">
          <w:marLeft w:val="480"/>
          <w:marRight w:val="0"/>
          <w:marTop w:val="0"/>
          <w:marBottom w:val="0"/>
          <w:divBdr>
            <w:top w:val="none" w:sz="0" w:space="0" w:color="auto"/>
            <w:left w:val="none" w:sz="0" w:space="0" w:color="auto"/>
            <w:bottom w:val="none" w:sz="0" w:space="0" w:color="auto"/>
            <w:right w:val="none" w:sz="0" w:space="0" w:color="auto"/>
          </w:divBdr>
        </w:div>
        <w:div w:id="1655260417">
          <w:marLeft w:val="480"/>
          <w:marRight w:val="0"/>
          <w:marTop w:val="0"/>
          <w:marBottom w:val="0"/>
          <w:divBdr>
            <w:top w:val="none" w:sz="0" w:space="0" w:color="auto"/>
            <w:left w:val="none" w:sz="0" w:space="0" w:color="auto"/>
            <w:bottom w:val="none" w:sz="0" w:space="0" w:color="auto"/>
            <w:right w:val="none" w:sz="0" w:space="0" w:color="auto"/>
          </w:divBdr>
        </w:div>
        <w:div w:id="1163592372">
          <w:marLeft w:val="480"/>
          <w:marRight w:val="0"/>
          <w:marTop w:val="0"/>
          <w:marBottom w:val="0"/>
          <w:divBdr>
            <w:top w:val="none" w:sz="0" w:space="0" w:color="auto"/>
            <w:left w:val="none" w:sz="0" w:space="0" w:color="auto"/>
            <w:bottom w:val="none" w:sz="0" w:space="0" w:color="auto"/>
            <w:right w:val="none" w:sz="0" w:space="0" w:color="auto"/>
          </w:divBdr>
        </w:div>
        <w:div w:id="781193113">
          <w:marLeft w:val="480"/>
          <w:marRight w:val="0"/>
          <w:marTop w:val="0"/>
          <w:marBottom w:val="0"/>
          <w:divBdr>
            <w:top w:val="none" w:sz="0" w:space="0" w:color="auto"/>
            <w:left w:val="none" w:sz="0" w:space="0" w:color="auto"/>
            <w:bottom w:val="none" w:sz="0" w:space="0" w:color="auto"/>
            <w:right w:val="none" w:sz="0" w:space="0" w:color="auto"/>
          </w:divBdr>
        </w:div>
        <w:div w:id="1549996700">
          <w:marLeft w:val="480"/>
          <w:marRight w:val="0"/>
          <w:marTop w:val="0"/>
          <w:marBottom w:val="0"/>
          <w:divBdr>
            <w:top w:val="none" w:sz="0" w:space="0" w:color="auto"/>
            <w:left w:val="none" w:sz="0" w:space="0" w:color="auto"/>
            <w:bottom w:val="none" w:sz="0" w:space="0" w:color="auto"/>
            <w:right w:val="none" w:sz="0" w:space="0" w:color="auto"/>
          </w:divBdr>
        </w:div>
        <w:div w:id="1881897010">
          <w:marLeft w:val="480"/>
          <w:marRight w:val="0"/>
          <w:marTop w:val="0"/>
          <w:marBottom w:val="0"/>
          <w:divBdr>
            <w:top w:val="none" w:sz="0" w:space="0" w:color="auto"/>
            <w:left w:val="none" w:sz="0" w:space="0" w:color="auto"/>
            <w:bottom w:val="none" w:sz="0" w:space="0" w:color="auto"/>
            <w:right w:val="none" w:sz="0" w:space="0" w:color="auto"/>
          </w:divBdr>
        </w:div>
        <w:div w:id="1293515298">
          <w:marLeft w:val="480"/>
          <w:marRight w:val="0"/>
          <w:marTop w:val="0"/>
          <w:marBottom w:val="0"/>
          <w:divBdr>
            <w:top w:val="none" w:sz="0" w:space="0" w:color="auto"/>
            <w:left w:val="none" w:sz="0" w:space="0" w:color="auto"/>
            <w:bottom w:val="none" w:sz="0" w:space="0" w:color="auto"/>
            <w:right w:val="none" w:sz="0" w:space="0" w:color="auto"/>
          </w:divBdr>
        </w:div>
        <w:div w:id="221839922">
          <w:marLeft w:val="480"/>
          <w:marRight w:val="0"/>
          <w:marTop w:val="0"/>
          <w:marBottom w:val="0"/>
          <w:divBdr>
            <w:top w:val="none" w:sz="0" w:space="0" w:color="auto"/>
            <w:left w:val="none" w:sz="0" w:space="0" w:color="auto"/>
            <w:bottom w:val="none" w:sz="0" w:space="0" w:color="auto"/>
            <w:right w:val="none" w:sz="0" w:space="0" w:color="auto"/>
          </w:divBdr>
        </w:div>
        <w:div w:id="882181010">
          <w:marLeft w:val="480"/>
          <w:marRight w:val="0"/>
          <w:marTop w:val="0"/>
          <w:marBottom w:val="0"/>
          <w:divBdr>
            <w:top w:val="none" w:sz="0" w:space="0" w:color="auto"/>
            <w:left w:val="none" w:sz="0" w:space="0" w:color="auto"/>
            <w:bottom w:val="none" w:sz="0" w:space="0" w:color="auto"/>
            <w:right w:val="none" w:sz="0" w:space="0" w:color="auto"/>
          </w:divBdr>
        </w:div>
        <w:div w:id="201867909">
          <w:marLeft w:val="480"/>
          <w:marRight w:val="0"/>
          <w:marTop w:val="0"/>
          <w:marBottom w:val="0"/>
          <w:divBdr>
            <w:top w:val="none" w:sz="0" w:space="0" w:color="auto"/>
            <w:left w:val="none" w:sz="0" w:space="0" w:color="auto"/>
            <w:bottom w:val="none" w:sz="0" w:space="0" w:color="auto"/>
            <w:right w:val="none" w:sz="0" w:space="0" w:color="auto"/>
          </w:divBdr>
        </w:div>
        <w:div w:id="2127507080">
          <w:marLeft w:val="480"/>
          <w:marRight w:val="0"/>
          <w:marTop w:val="0"/>
          <w:marBottom w:val="0"/>
          <w:divBdr>
            <w:top w:val="none" w:sz="0" w:space="0" w:color="auto"/>
            <w:left w:val="none" w:sz="0" w:space="0" w:color="auto"/>
            <w:bottom w:val="none" w:sz="0" w:space="0" w:color="auto"/>
            <w:right w:val="none" w:sz="0" w:space="0" w:color="auto"/>
          </w:divBdr>
        </w:div>
        <w:div w:id="748310226">
          <w:marLeft w:val="480"/>
          <w:marRight w:val="0"/>
          <w:marTop w:val="0"/>
          <w:marBottom w:val="0"/>
          <w:divBdr>
            <w:top w:val="none" w:sz="0" w:space="0" w:color="auto"/>
            <w:left w:val="none" w:sz="0" w:space="0" w:color="auto"/>
            <w:bottom w:val="none" w:sz="0" w:space="0" w:color="auto"/>
            <w:right w:val="none" w:sz="0" w:space="0" w:color="auto"/>
          </w:divBdr>
        </w:div>
        <w:div w:id="1939754905">
          <w:marLeft w:val="480"/>
          <w:marRight w:val="0"/>
          <w:marTop w:val="0"/>
          <w:marBottom w:val="0"/>
          <w:divBdr>
            <w:top w:val="none" w:sz="0" w:space="0" w:color="auto"/>
            <w:left w:val="none" w:sz="0" w:space="0" w:color="auto"/>
            <w:bottom w:val="none" w:sz="0" w:space="0" w:color="auto"/>
            <w:right w:val="none" w:sz="0" w:space="0" w:color="auto"/>
          </w:divBdr>
        </w:div>
        <w:div w:id="1246958792">
          <w:marLeft w:val="480"/>
          <w:marRight w:val="0"/>
          <w:marTop w:val="0"/>
          <w:marBottom w:val="0"/>
          <w:divBdr>
            <w:top w:val="none" w:sz="0" w:space="0" w:color="auto"/>
            <w:left w:val="none" w:sz="0" w:space="0" w:color="auto"/>
            <w:bottom w:val="none" w:sz="0" w:space="0" w:color="auto"/>
            <w:right w:val="none" w:sz="0" w:space="0" w:color="auto"/>
          </w:divBdr>
        </w:div>
        <w:div w:id="1383792979">
          <w:marLeft w:val="480"/>
          <w:marRight w:val="0"/>
          <w:marTop w:val="0"/>
          <w:marBottom w:val="0"/>
          <w:divBdr>
            <w:top w:val="none" w:sz="0" w:space="0" w:color="auto"/>
            <w:left w:val="none" w:sz="0" w:space="0" w:color="auto"/>
            <w:bottom w:val="none" w:sz="0" w:space="0" w:color="auto"/>
            <w:right w:val="none" w:sz="0" w:space="0" w:color="auto"/>
          </w:divBdr>
        </w:div>
        <w:div w:id="1229221631">
          <w:marLeft w:val="480"/>
          <w:marRight w:val="0"/>
          <w:marTop w:val="0"/>
          <w:marBottom w:val="0"/>
          <w:divBdr>
            <w:top w:val="none" w:sz="0" w:space="0" w:color="auto"/>
            <w:left w:val="none" w:sz="0" w:space="0" w:color="auto"/>
            <w:bottom w:val="none" w:sz="0" w:space="0" w:color="auto"/>
            <w:right w:val="none" w:sz="0" w:space="0" w:color="auto"/>
          </w:divBdr>
        </w:div>
        <w:div w:id="1289629994">
          <w:marLeft w:val="480"/>
          <w:marRight w:val="0"/>
          <w:marTop w:val="0"/>
          <w:marBottom w:val="0"/>
          <w:divBdr>
            <w:top w:val="none" w:sz="0" w:space="0" w:color="auto"/>
            <w:left w:val="none" w:sz="0" w:space="0" w:color="auto"/>
            <w:bottom w:val="none" w:sz="0" w:space="0" w:color="auto"/>
            <w:right w:val="none" w:sz="0" w:space="0" w:color="auto"/>
          </w:divBdr>
        </w:div>
        <w:div w:id="965817908">
          <w:marLeft w:val="480"/>
          <w:marRight w:val="0"/>
          <w:marTop w:val="0"/>
          <w:marBottom w:val="0"/>
          <w:divBdr>
            <w:top w:val="none" w:sz="0" w:space="0" w:color="auto"/>
            <w:left w:val="none" w:sz="0" w:space="0" w:color="auto"/>
            <w:bottom w:val="none" w:sz="0" w:space="0" w:color="auto"/>
            <w:right w:val="none" w:sz="0" w:space="0" w:color="auto"/>
          </w:divBdr>
        </w:div>
        <w:div w:id="2044548160">
          <w:marLeft w:val="480"/>
          <w:marRight w:val="0"/>
          <w:marTop w:val="0"/>
          <w:marBottom w:val="0"/>
          <w:divBdr>
            <w:top w:val="none" w:sz="0" w:space="0" w:color="auto"/>
            <w:left w:val="none" w:sz="0" w:space="0" w:color="auto"/>
            <w:bottom w:val="none" w:sz="0" w:space="0" w:color="auto"/>
            <w:right w:val="none" w:sz="0" w:space="0" w:color="auto"/>
          </w:divBdr>
        </w:div>
        <w:div w:id="814420935">
          <w:marLeft w:val="480"/>
          <w:marRight w:val="0"/>
          <w:marTop w:val="0"/>
          <w:marBottom w:val="0"/>
          <w:divBdr>
            <w:top w:val="none" w:sz="0" w:space="0" w:color="auto"/>
            <w:left w:val="none" w:sz="0" w:space="0" w:color="auto"/>
            <w:bottom w:val="none" w:sz="0" w:space="0" w:color="auto"/>
            <w:right w:val="none" w:sz="0" w:space="0" w:color="auto"/>
          </w:divBdr>
        </w:div>
        <w:div w:id="1337876595">
          <w:marLeft w:val="480"/>
          <w:marRight w:val="0"/>
          <w:marTop w:val="0"/>
          <w:marBottom w:val="0"/>
          <w:divBdr>
            <w:top w:val="none" w:sz="0" w:space="0" w:color="auto"/>
            <w:left w:val="none" w:sz="0" w:space="0" w:color="auto"/>
            <w:bottom w:val="none" w:sz="0" w:space="0" w:color="auto"/>
            <w:right w:val="none" w:sz="0" w:space="0" w:color="auto"/>
          </w:divBdr>
        </w:div>
        <w:div w:id="883634969">
          <w:marLeft w:val="480"/>
          <w:marRight w:val="0"/>
          <w:marTop w:val="0"/>
          <w:marBottom w:val="0"/>
          <w:divBdr>
            <w:top w:val="none" w:sz="0" w:space="0" w:color="auto"/>
            <w:left w:val="none" w:sz="0" w:space="0" w:color="auto"/>
            <w:bottom w:val="none" w:sz="0" w:space="0" w:color="auto"/>
            <w:right w:val="none" w:sz="0" w:space="0" w:color="auto"/>
          </w:divBdr>
        </w:div>
        <w:div w:id="1752970665">
          <w:marLeft w:val="480"/>
          <w:marRight w:val="0"/>
          <w:marTop w:val="0"/>
          <w:marBottom w:val="0"/>
          <w:divBdr>
            <w:top w:val="none" w:sz="0" w:space="0" w:color="auto"/>
            <w:left w:val="none" w:sz="0" w:space="0" w:color="auto"/>
            <w:bottom w:val="none" w:sz="0" w:space="0" w:color="auto"/>
            <w:right w:val="none" w:sz="0" w:space="0" w:color="auto"/>
          </w:divBdr>
        </w:div>
        <w:div w:id="969671226">
          <w:marLeft w:val="480"/>
          <w:marRight w:val="0"/>
          <w:marTop w:val="0"/>
          <w:marBottom w:val="0"/>
          <w:divBdr>
            <w:top w:val="none" w:sz="0" w:space="0" w:color="auto"/>
            <w:left w:val="none" w:sz="0" w:space="0" w:color="auto"/>
            <w:bottom w:val="none" w:sz="0" w:space="0" w:color="auto"/>
            <w:right w:val="none" w:sz="0" w:space="0" w:color="auto"/>
          </w:divBdr>
        </w:div>
        <w:div w:id="2110196922">
          <w:marLeft w:val="480"/>
          <w:marRight w:val="0"/>
          <w:marTop w:val="0"/>
          <w:marBottom w:val="0"/>
          <w:divBdr>
            <w:top w:val="none" w:sz="0" w:space="0" w:color="auto"/>
            <w:left w:val="none" w:sz="0" w:space="0" w:color="auto"/>
            <w:bottom w:val="none" w:sz="0" w:space="0" w:color="auto"/>
            <w:right w:val="none" w:sz="0" w:space="0" w:color="auto"/>
          </w:divBdr>
        </w:div>
        <w:div w:id="901211485">
          <w:marLeft w:val="480"/>
          <w:marRight w:val="0"/>
          <w:marTop w:val="0"/>
          <w:marBottom w:val="0"/>
          <w:divBdr>
            <w:top w:val="none" w:sz="0" w:space="0" w:color="auto"/>
            <w:left w:val="none" w:sz="0" w:space="0" w:color="auto"/>
            <w:bottom w:val="none" w:sz="0" w:space="0" w:color="auto"/>
            <w:right w:val="none" w:sz="0" w:space="0" w:color="auto"/>
          </w:divBdr>
        </w:div>
        <w:div w:id="1390109179">
          <w:marLeft w:val="480"/>
          <w:marRight w:val="0"/>
          <w:marTop w:val="0"/>
          <w:marBottom w:val="0"/>
          <w:divBdr>
            <w:top w:val="none" w:sz="0" w:space="0" w:color="auto"/>
            <w:left w:val="none" w:sz="0" w:space="0" w:color="auto"/>
            <w:bottom w:val="none" w:sz="0" w:space="0" w:color="auto"/>
            <w:right w:val="none" w:sz="0" w:space="0" w:color="auto"/>
          </w:divBdr>
        </w:div>
        <w:div w:id="219098616">
          <w:marLeft w:val="480"/>
          <w:marRight w:val="0"/>
          <w:marTop w:val="0"/>
          <w:marBottom w:val="0"/>
          <w:divBdr>
            <w:top w:val="none" w:sz="0" w:space="0" w:color="auto"/>
            <w:left w:val="none" w:sz="0" w:space="0" w:color="auto"/>
            <w:bottom w:val="none" w:sz="0" w:space="0" w:color="auto"/>
            <w:right w:val="none" w:sz="0" w:space="0" w:color="auto"/>
          </w:divBdr>
        </w:div>
        <w:div w:id="233245163">
          <w:marLeft w:val="480"/>
          <w:marRight w:val="0"/>
          <w:marTop w:val="0"/>
          <w:marBottom w:val="0"/>
          <w:divBdr>
            <w:top w:val="none" w:sz="0" w:space="0" w:color="auto"/>
            <w:left w:val="none" w:sz="0" w:space="0" w:color="auto"/>
            <w:bottom w:val="none" w:sz="0" w:space="0" w:color="auto"/>
            <w:right w:val="none" w:sz="0" w:space="0" w:color="auto"/>
          </w:divBdr>
        </w:div>
        <w:div w:id="376129173">
          <w:marLeft w:val="480"/>
          <w:marRight w:val="0"/>
          <w:marTop w:val="0"/>
          <w:marBottom w:val="0"/>
          <w:divBdr>
            <w:top w:val="none" w:sz="0" w:space="0" w:color="auto"/>
            <w:left w:val="none" w:sz="0" w:space="0" w:color="auto"/>
            <w:bottom w:val="none" w:sz="0" w:space="0" w:color="auto"/>
            <w:right w:val="none" w:sz="0" w:space="0" w:color="auto"/>
          </w:divBdr>
        </w:div>
        <w:div w:id="1591738441">
          <w:marLeft w:val="480"/>
          <w:marRight w:val="0"/>
          <w:marTop w:val="0"/>
          <w:marBottom w:val="0"/>
          <w:divBdr>
            <w:top w:val="none" w:sz="0" w:space="0" w:color="auto"/>
            <w:left w:val="none" w:sz="0" w:space="0" w:color="auto"/>
            <w:bottom w:val="none" w:sz="0" w:space="0" w:color="auto"/>
            <w:right w:val="none" w:sz="0" w:space="0" w:color="auto"/>
          </w:divBdr>
        </w:div>
        <w:div w:id="12389382">
          <w:marLeft w:val="480"/>
          <w:marRight w:val="0"/>
          <w:marTop w:val="0"/>
          <w:marBottom w:val="0"/>
          <w:divBdr>
            <w:top w:val="none" w:sz="0" w:space="0" w:color="auto"/>
            <w:left w:val="none" w:sz="0" w:space="0" w:color="auto"/>
            <w:bottom w:val="none" w:sz="0" w:space="0" w:color="auto"/>
            <w:right w:val="none" w:sz="0" w:space="0" w:color="auto"/>
          </w:divBdr>
        </w:div>
        <w:div w:id="1199902647">
          <w:marLeft w:val="480"/>
          <w:marRight w:val="0"/>
          <w:marTop w:val="0"/>
          <w:marBottom w:val="0"/>
          <w:divBdr>
            <w:top w:val="none" w:sz="0" w:space="0" w:color="auto"/>
            <w:left w:val="none" w:sz="0" w:space="0" w:color="auto"/>
            <w:bottom w:val="none" w:sz="0" w:space="0" w:color="auto"/>
            <w:right w:val="none" w:sz="0" w:space="0" w:color="auto"/>
          </w:divBdr>
        </w:div>
        <w:div w:id="1592737597">
          <w:marLeft w:val="480"/>
          <w:marRight w:val="0"/>
          <w:marTop w:val="0"/>
          <w:marBottom w:val="0"/>
          <w:divBdr>
            <w:top w:val="none" w:sz="0" w:space="0" w:color="auto"/>
            <w:left w:val="none" w:sz="0" w:space="0" w:color="auto"/>
            <w:bottom w:val="none" w:sz="0" w:space="0" w:color="auto"/>
            <w:right w:val="none" w:sz="0" w:space="0" w:color="auto"/>
          </w:divBdr>
        </w:div>
        <w:div w:id="721245375">
          <w:marLeft w:val="480"/>
          <w:marRight w:val="0"/>
          <w:marTop w:val="0"/>
          <w:marBottom w:val="0"/>
          <w:divBdr>
            <w:top w:val="none" w:sz="0" w:space="0" w:color="auto"/>
            <w:left w:val="none" w:sz="0" w:space="0" w:color="auto"/>
            <w:bottom w:val="none" w:sz="0" w:space="0" w:color="auto"/>
            <w:right w:val="none" w:sz="0" w:space="0" w:color="auto"/>
          </w:divBdr>
        </w:div>
        <w:div w:id="1003237887">
          <w:marLeft w:val="480"/>
          <w:marRight w:val="0"/>
          <w:marTop w:val="0"/>
          <w:marBottom w:val="0"/>
          <w:divBdr>
            <w:top w:val="none" w:sz="0" w:space="0" w:color="auto"/>
            <w:left w:val="none" w:sz="0" w:space="0" w:color="auto"/>
            <w:bottom w:val="none" w:sz="0" w:space="0" w:color="auto"/>
            <w:right w:val="none" w:sz="0" w:space="0" w:color="auto"/>
          </w:divBdr>
        </w:div>
        <w:div w:id="130833600">
          <w:marLeft w:val="480"/>
          <w:marRight w:val="0"/>
          <w:marTop w:val="0"/>
          <w:marBottom w:val="0"/>
          <w:divBdr>
            <w:top w:val="none" w:sz="0" w:space="0" w:color="auto"/>
            <w:left w:val="none" w:sz="0" w:space="0" w:color="auto"/>
            <w:bottom w:val="none" w:sz="0" w:space="0" w:color="auto"/>
            <w:right w:val="none" w:sz="0" w:space="0" w:color="auto"/>
          </w:divBdr>
        </w:div>
        <w:div w:id="1320117338">
          <w:marLeft w:val="480"/>
          <w:marRight w:val="0"/>
          <w:marTop w:val="0"/>
          <w:marBottom w:val="0"/>
          <w:divBdr>
            <w:top w:val="none" w:sz="0" w:space="0" w:color="auto"/>
            <w:left w:val="none" w:sz="0" w:space="0" w:color="auto"/>
            <w:bottom w:val="none" w:sz="0" w:space="0" w:color="auto"/>
            <w:right w:val="none" w:sz="0" w:space="0" w:color="auto"/>
          </w:divBdr>
        </w:div>
        <w:div w:id="37248646">
          <w:marLeft w:val="480"/>
          <w:marRight w:val="0"/>
          <w:marTop w:val="0"/>
          <w:marBottom w:val="0"/>
          <w:divBdr>
            <w:top w:val="none" w:sz="0" w:space="0" w:color="auto"/>
            <w:left w:val="none" w:sz="0" w:space="0" w:color="auto"/>
            <w:bottom w:val="none" w:sz="0" w:space="0" w:color="auto"/>
            <w:right w:val="none" w:sz="0" w:space="0" w:color="auto"/>
          </w:divBdr>
        </w:div>
        <w:div w:id="1786651640">
          <w:marLeft w:val="480"/>
          <w:marRight w:val="0"/>
          <w:marTop w:val="0"/>
          <w:marBottom w:val="0"/>
          <w:divBdr>
            <w:top w:val="none" w:sz="0" w:space="0" w:color="auto"/>
            <w:left w:val="none" w:sz="0" w:space="0" w:color="auto"/>
            <w:bottom w:val="none" w:sz="0" w:space="0" w:color="auto"/>
            <w:right w:val="none" w:sz="0" w:space="0" w:color="auto"/>
          </w:divBdr>
        </w:div>
        <w:div w:id="1675035245">
          <w:marLeft w:val="480"/>
          <w:marRight w:val="0"/>
          <w:marTop w:val="0"/>
          <w:marBottom w:val="0"/>
          <w:divBdr>
            <w:top w:val="none" w:sz="0" w:space="0" w:color="auto"/>
            <w:left w:val="none" w:sz="0" w:space="0" w:color="auto"/>
            <w:bottom w:val="none" w:sz="0" w:space="0" w:color="auto"/>
            <w:right w:val="none" w:sz="0" w:space="0" w:color="auto"/>
          </w:divBdr>
        </w:div>
        <w:div w:id="135799714">
          <w:marLeft w:val="480"/>
          <w:marRight w:val="0"/>
          <w:marTop w:val="0"/>
          <w:marBottom w:val="0"/>
          <w:divBdr>
            <w:top w:val="none" w:sz="0" w:space="0" w:color="auto"/>
            <w:left w:val="none" w:sz="0" w:space="0" w:color="auto"/>
            <w:bottom w:val="none" w:sz="0" w:space="0" w:color="auto"/>
            <w:right w:val="none" w:sz="0" w:space="0" w:color="auto"/>
          </w:divBdr>
        </w:div>
        <w:div w:id="442655073">
          <w:marLeft w:val="480"/>
          <w:marRight w:val="0"/>
          <w:marTop w:val="0"/>
          <w:marBottom w:val="0"/>
          <w:divBdr>
            <w:top w:val="none" w:sz="0" w:space="0" w:color="auto"/>
            <w:left w:val="none" w:sz="0" w:space="0" w:color="auto"/>
            <w:bottom w:val="none" w:sz="0" w:space="0" w:color="auto"/>
            <w:right w:val="none" w:sz="0" w:space="0" w:color="auto"/>
          </w:divBdr>
        </w:div>
        <w:div w:id="1921062660">
          <w:marLeft w:val="480"/>
          <w:marRight w:val="0"/>
          <w:marTop w:val="0"/>
          <w:marBottom w:val="0"/>
          <w:divBdr>
            <w:top w:val="none" w:sz="0" w:space="0" w:color="auto"/>
            <w:left w:val="none" w:sz="0" w:space="0" w:color="auto"/>
            <w:bottom w:val="none" w:sz="0" w:space="0" w:color="auto"/>
            <w:right w:val="none" w:sz="0" w:space="0" w:color="auto"/>
          </w:divBdr>
        </w:div>
        <w:div w:id="1982728264">
          <w:marLeft w:val="480"/>
          <w:marRight w:val="0"/>
          <w:marTop w:val="0"/>
          <w:marBottom w:val="0"/>
          <w:divBdr>
            <w:top w:val="none" w:sz="0" w:space="0" w:color="auto"/>
            <w:left w:val="none" w:sz="0" w:space="0" w:color="auto"/>
            <w:bottom w:val="none" w:sz="0" w:space="0" w:color="auto"/>
            <w:right w:val="none" w:sz="0" w:space="0" w:color="auto"/>
          </w:divBdr>
        </w:div>
        <w:div w:id="1184317451">
          <w:marLeft w:val="480"/>
          <w:marRight w:val="0"/>
          <w:marTop w:val="0"/>
          <w:marBottom w:val="0"/>
          <w:divBdr>
            <w:top w:val="none" w:sz="0" w:space="0" w:color="auto"/>
            <w:left w:val="none" w:sz="0" w:space="0" w:color="auto"/>
            <w:bottom w:val="none" w:sz="0" w:space="0" w:color="auto"/>
            <w:right w:val="none" w:sz="0" w:space="0" w:color="auto"/>
          </w:divBdr>
        </w:div>
        <w:div w:id="309091716">
          <w:marLeft w:val="480"/>
          <w:marRight w:val="0"/>
          <w:marTop w:val="0"/>
          <w:marBottom w:val="0"/>
          <w:divBdr>
            <w:top w:val="none" w:sz="0" w:space="0" w:color="auto"/>
            <w:left w:val="none" w:sz="0" w:space="0" w:color="auto"/>
            <w:bottom w:val="none" w:sz="0" w:space="0" w:color="auto"/>
            <w:right w:val="none" w:sz="0" w:space="0" w:color="auto"/>
          </w:divBdr>
        </w:div>
        <w:div w:id="1201822622">
          <w:marLeft w:val="480"/>
          <w:marRight w:val="0"/>
          <w:marTop w:val="0"/>
          <w:marBottom w:val="0"/>
          <w:divBdr>
            <w:top w:val="none" w:sz="0" w:space="0" w:color="auto"/>
            <w:left w:val="none" w:sz="0" w:space="0" w:color="auto"/>
            <w:bottom w:val="none" w:sz="0" w:space="0" w:color="auto"/>
            <w:right w:val="none" w:sz="0" w:space="0" w:color="auto"/>
          </w:divBdr>
        </w:div>
        <w:div w:id="1496845613">
          <w:marLeft w:val="480"/>
          <w:marRight w:val="0"/>
          <w:marTop w:val="0"/>
          <w:marBottom w:val="0"/>
          <w:divBdr>
            <w:top w:val="none" w:sz="0" w:space="0" w:color="auto"/>
            <w:left w:val="none" w:sz="0" w:space="0" w:color="auto"/>
            <w:bottom w:val="none" w:sz="0" w:space="0" w:color="auto"/>
            <w:right w:val="none" w:sz="0" w:space="0" w:color="auto"/>
          </w:divBdr>
        </w:div>
        <w:div w:id="2090807425">
          <w:marLeft w:val="480"/>
          <w:marRight w:val="0"/>
          <w:marTop w:val="0"/>
          <w:marBottom w:val="0"/>
          <w:divBdr>
            <w:top w:val="none" w:sz="0" w:space="0" w:color="auto"/>
            <w:left w:val="none" w:sz="0" w:space="0" w:color="auto"/>
            <w:bottom w:val="none" w:sz="0" w:space="0" w:color="auto"/>
            <w:right w:val="none" w:sz="0" w:space="0" w:color="auto"/>
          </w:divBdr>
        </w:div>
        <w:div w:id="1365326586">
          <w:marLeft w:val="480"/>
          <w:marRight w:val="0"/>
          <w:marTop w:val="0"/>
          <w:marBottom w:val="0"/>
          <w:divBdr>
            <w:top w:val="none" w:sz="0" w:space="0" w:color="auto"/>
            <w:left w:val="none" w:sz="0" w:space="0" w:color="auto"/>
            <w:bottom w:val="none" w:sz="0" w:space="0" w:color="auto"/>
            <w:right w:val="none" w:sz="0" w:space="0" w:color="auto"/>
          </w:divBdr>
        </w:div>
        <w:div w:id="386802183">
          <w:marLeft w:val="480"/>
          <w:marRight w:val="0"/>
          <w:marTop w:val="0"/>
          <w:marBottom w:val="0"/>
          <w:divBdr>
            <w:top w:val="none" w:sz="0" w:space="0" w:color="auto"/>
            <w:left w:val="none" w:sz="0" w:space="0" w:color="auto"/>
            <w:bottom w:val="none" w:sz="0" w:space="0" w:color="auto"/>
            <w:right w:val="none" w:sz="0" w:space="0" w:color="auto"/>
          </w:divBdr>
        </w:div>
        <w:div w:id="29037514">
          <w:marLeft w:val="480"/>
          <w:marRight w:val="0"/>
          <w:marTop w:val="0"/>
          <w:marBottom w:val="0"/>
          <w:divBdr>
            <w:top w:val="none" w:sz="0" w:space="0" w:color="auto"/>
            <w:left w:val="none" w:sz="0" w:space="0" w:color="auto"/>
            <w:bottom w:val="none" w:sz="0" w:space="0" w:color="auto"/>
            <w:right w:val="none" w:sz="0" w:space="0" w:color="auto"/>
          </w:divBdr>
        </w:div>
        <w:div w:id="697780769">
          <w:marLeft w:val="480"/>
          <w:marRight w:val="0"/>
          <w:marTop w:val="0"/>
          <w:marBottom w:val="0"/>
          <w:divBdr>
            <w:top w:val="none" w:sz="0" w:space="0" w:color="auto"/>
            <w:left w:val="none" w:sz="0" w:space="0" w:color="auto"/>
            <w:bottom w:val="none" w:sz="0" w:space="0" w:color="auto"/>
            <w:right w:val="none" w:sz="0" w:space="0" w:color="auto"/>
          </w:divBdr>
        </w:div>
        <w:div w:id="1993026355">
          <w:marLeft w:val="480"/>
          <w:marRight w:val="0"/>
          <w:marTop w:val="0"/>
          <w:marBottom w:val="0"/>
          <w:divBdr>
            <w:top w:val="none" w:sz="0" w:space="0" w:color="auto"/>
            <w:left w:val="none" w:sz="0" w:space="0" w:color="auto"/>
            <w:bottom w:val="none" w:sz="0" w:space="0" w:color="auto"/>
            <w:right w:val="none" w:sz="0" w:space="0" w:color="auto"/>
          </w:divBdr>
        </w:div>
        <w:div w:id="1567253842">
          <w:marLeft w:val="480"/>
          <w:marRight w:val="0"/>
          <w:marTop w:val="0"/>
          <w:marBottom w:val="0"/>
          <w:divBdr>
            <w:top w:val="none" w:sz="0" w:space="0" w:color="auto"/>
            <w:left w:val="none" w:sz="0" w:space="0" w:color="auto"/>
            <w:bottom w:val="none" w:sz="0" w:space="0" w:color="auto"/>
            <w:right w:val="none" w:sz="0" w:space="0" w:color="auto"/>
          </w:divBdr>
        </w:div>
        <w:div w:id="254095254">
          <w:marLeft w:val="480"/>
          <w:marRight w:val="0"/>
          <w:marTop w:val="0"/>
          <w:marBottom w:val="0"/>
          <w:divBdr>
            <w:top w:val="none" w:sz="0" w:space="0" w:color="auto"/>
            <w:left w:val="none" w:sz="0" w:space="0" w:color="auto"/>
            <w:bottom w:val="none" w:sz="0" w:space="0" w:color="auto"/>
            <w:right w:val="none" w:sz="0" w:space="0" w:color="auto"/>
          </w:divBdr>
        </w:div>
        <w:div w:id="663975373">
          <w:marLeft w:val="480"/>
          <w:marRight w:val="0"/>
          <w:marTop w:val="0"/>
          <w:marBottom w:val="0"/>
          <w:divBdr>
            <w:top w:val="none" w:sz="0" w:space="0" w:color="auto"/>
            <w:left w:val="none" w:sz="0" w:space="0" w:color="auto"/>
            <w:bottom w:val="none" w:sz="0" w:space="0" w:color="auto"/>
            <w:right w:val="none" w:sz="0" w:space="0" w:color="auto"/>
          </w:divBdr>
        </w:div>
        <w:div w:id="1800564788">
          <w:marLeft w:val="480"/>
          <w:marRight w:val="0"/>
          <w:marTop w:val="0"/>
          <w:marBottom w:val="0"/>
          <w:divBdr>
            <w:top w:val="none" w:sz="0" w:space="0" w:color="auto"/>
            <w:left w:val="none" w:sz="0" w:space="0" w:color="auto"/>
            <w:bottom w:val="none" w:sz="0" w:space="0" w:color="auto"/>
            <w:right w:val="none" w:sz="0" w:space="0" w:color="auto"/>
          </w:divBdr>
        </w:div>
        <w:div w:id="502285920">
          <w:marLeft w:val="480"/>
          <w:marRight w:val="0"/>
          <w:marTop w:val="0"/>
          <w:marBottom w:val="0"/>
          <w:divBdr>
            <w:top w:val="none" w:sz="0" w:space="0" w:color="auto"/>
            <w:left w:val="none" w:sz="0" w:space="0" w:color="auto"/>
            <w:bottom w:val="none" w:sz="0" w:space="0" w:color="auto"/>
            <w:right w:val="none" w:sz="0" w:space="0" w:color="auto"/>
          </w:divBdr>
        </w:div>
        <w:div w:id="1849249608">
          <w:marLeft w:val="480"/>
          <w:marRight w:val="0"/>
          <w:marTop w:val="0"/>
          <w:marBottom w:val="0"/>
          <w:divBdr>
            <w:top w:val="none" w:sz="0" w:space="0" w:color="auto"/>
            <w:left w:val="none" w:sz="0" w:space="0" w:color="auto"/>
            <w:bottom w:val="none" w:sz="0" w:space="0" w:color="auto"/>
            <w:right w:val="none" w:sz="0" w:space="0" w:color="auto"/>
          </w:divBdr>
        </w:div>
        <w:div w:id="428351942">
          <w:marLeft w:val="480"/>
          <w:marRight w:val="0"/>
          <w:marTop w:val="0"/>
          <w:marBottom w:val="0"/>
          <w:divBdr>
            <w:top w:val="none" w:sz="0" w:space="0" w:color="auto"/>
            <w:left w:val="none" w:sz="0" w:space="0" w:color="auto"/>
            <w:bottom w:val="none" w:sz="0" w:space="0" w:color="auto"/>
            <w:right w:val="none" w:sz="0" w:space="0" w:color="auto"/>
          </w:divBdr>
        </w:div>
        <w:div w:id="1151020761">
          <w:marLeft w:val="480"/>
          <w:marRight w:val="0"/>
          <w:marTop w:val="0"/>
          <w:marBottom w:val="0"/>
          <w:divBdr>
            <w:top w:val="none" w:sz="0" w:space="0" w:color="auto"/>
            <w:left w:val="none" w:sz="0" w:space="0" w:color="auto"/>
            <w:bottom w:val="none" w:sz="0" w:space="0" w:color="auto"/>
            <w:right w:val="none" w:sz="0" w:space="0" w:color="auto"/>
          </w:divBdr>
        </w:div>
        <w:div w:id="1290863885">
          <w:marLeft w:val="480"/>
          <w:marRight w:val="0"/>
          <w:marTop w:val="0"/>
          <w:marBottom w:val="0"/>
          <w:divBdr>
            <w:top w:val="none" w:sz="0" w:space="0" w:color="auto"/>
            <w:left w:val="none" w:sz="0" w:space="0" w:color="auto"/>
            <w:bottom w:val="none" w:sz="0" w:space="0" w:color="auto"/>
            <w:right w:val="none" w:sz="0" w:space="0" w:color="auto"/>
          </w:divBdr>
        </w:div>
        <w:div w:id="1581214503">
          <w:marLeft w:val="480"/>
          <w:marRight w:val="0"/>
          <w:marTop w:val="0"/>
          <w:marBottom w:val="0"/>
          <w:divBdr>
            <w:top w:val="none" w:sz="0" w:space="0" w:color="auto"/>
            <w:left w:val="none" w:sz="0" w:space="0" w:color="auto"/>
            <w:bottom w:val="none" w:sz="0" w:space="0" w:color="auto"/>
            <w:right w:val="none" w:sz="0" w:space="0" w:color="auto"/>
          </w:divBdr>
        </w:div>
        <w:div w:id="1732072932">
          <w:marLeft w:val="480"/>
          <w:marRight w:val="0"/>
          <w:marTop w:val="0"/>
          <w:marBottom w:val="0"/>
          <w:divBdr>
            <w:top w:val="none" w:sz="0" w:space="0" w:color="auto"/>
            <w:left w:val="none" w:sz="0" w:space="0" w:color="auto"/>
            <w:bottom w:val="none" w:sz="0" w:space="0" w:color="auto"/>
            <w:right w:val="none" w:sz="0" w:space="0" w:color="auto"/>
          </w:divBdr>
        </w:div>
        <w:div w:id="856384583">
          <w:marLeft w:val="480"/>
          <w:marRight w:val="0"/>
          <w:marTop w:val="0"/>
          <w:marBottom w:val="0"/>
          <w:divBdr>
            <w:top w:val="none" w:sz="0" w:space="0" w:color="auto"/>
            <w:left w:val="none" w:sz="0" w:space="0" w:color="auto"/>
            <w:bottom w:val="none" w:sz="0" w:space="0" w:color="auto"/>
            <w:right w:val="none" w:sz="0" w:space="0" w:color="auto"/>
          </w:divBdr>
        </w:div>
        <w:div w:id="295794651">
          <w:marLeft w:val="480"/>
          <w:marRight w:val="0"/>
          <w:marTop w:val="0"/>
          <w:marBottom w:val="0"/>
          <w:divBdr>
            <w:top w:val="none" w:sz="0" w:space="0" w:color="auto"/>
            <w:left w:val="none" w:sz="0" w:space="0" w:color="auto"/>
            <w:bottom w:val="none" w:sz="0" w:space="0" w:color="auto"/>
            <w:right w:val="none" w:sz="0" w:space="0" w:color="auto"/>
          </w:divBdr>
        </w:div>
        <w:div w:id="1200776620">
          <w:marLeft w:val="480"/>
          <w:marRight w:val="0"/>
          <w:marTop w:val="0"/>
          <w:marBottom w:val="0"/>
          <w:divBdr>
            <w:top w:val="none" w:sz="0" w:space="0" w:color="auto"/>
            <w:left w:val="none" w:sz="0" w:space="0" w:color="auto"/>
            <w:bottom w:val="none" w:sz="0" w:space="0" w:color="auto"/>
            <w:right w:val="none" w:sz="0" w:space="0" w:color="auto"/>
          </w:divBdr>
        </w:div>
        <w:div w:id="322706728">
          <w:marLeft w:val="480"/>
          <w:marRight w:val="0"/>
          <w:marTop w:val="0"/>
          <w:marBottom w:val="0"/>
          <w:divBdr>
            <w:top w:val="none" w:sz="0" w:space="0" w:color="auto"/>
            <w:left w:val="none" w:sz="0" w:space="0" w:color="auto"/>
            <w:bottom w:val="none" w:sz="0" w:space="0" w:color="auto"/>
            <w:right w:val="none" w:sz="0" w:space="0" w:color="auto"/>
          </w:divBdr>
        </w:div>
      </w:divsChild>
    </w:div>
    <w:div w:id="558446198">
      <w:bodyDiv w:val="1"/>
      <w:marLeft w:val="0"/>
      <w:marRight w:val="0"/>
      <w:marTop w:val="0"/>
      <w:marBottom w:val="0"/>
      <w:divBdr>
        <w:top w:val="none" w:sz="0" w:space="0" w:color="auto"/>
        <w:left w:val="none" w:sz="0" w:space="0" w:color="auto"/>
        <w:bottom w:val="none" w:sz="0" w:space="0" w:color="auto"/>
        <w:right w:val="none" w:sz="0" w:space="0" w:color="auto"/>
      </w:divBdr>
    </w:div>
    <w:div w:id="559096443">
      <w:bodyDiv w:val="1"/>
      <w:marLeft w:val="0"/>
      <w:marRight w:val="0"/>
      <w:marTop w:val="0"/>
      <w:marBottom w:val="0"/>
      <w:divBdr>
        <w:top w:val="none" w:sz="0" w:space="0" w:color="auto"/>
        <w:left w:val="none" w:sz="0" w:space="0" w:color="auto"/>
        <w:bottom w:val="none" w:sz="0" w:space="0" w:color="auto"/>
        <w:right w:val="none" w:sz="0" w:space="0" w:color="auto"/>
      </w:divBdr>
    </w:div>
    <w:div w:id="560093457">
      <w:bodyDiv w:val="1"/>
      <w:marLeft w:val="0"/>
      <w:marRight w:val="0"/>
      <w:marTop w:val="0"/>
      <w:marBottom w:val="0"/>
      <w:divBdr>
        <w:top w:val="none" w:sz="0" w:space="0" w:color="auto"/>
        <w:left w:val="none" w:sz="0" w:space="0" w:color="auto"/>
        <w:bottom w:val="none" w:sz="0" w:space="0" w:color="auto"/>
        <w:right w:val="none" w:sz="0" w:space="0" w:color="auto"/>
      </w:divBdr>
    </w:div>
    <w:div w:id="560556239">
      <w:bodyDiv w:val="1"/>
      <w:marLeft w:val="0"/>
      <w:marRight w:val="0"/>
      <w:marTop w:val="0"/>
      <w:marBottom w:val="0"/>
      <w:divBdr>
        <w:top w:val="none" w:sz="0" w:space="0" w:color="auto"/>
        <w:left w:val="none" w:sz="0" w:space="0" w:color="auto"/>
        <w:bottom w:val="none" w:sz="0" w:space="0" w:color="auto"/>
        <w:right w:val="none" w:sz="0" w:space="0" w:color="auto"/>
      </w:divBdr>
      <w:divsChild>
        <w:div w:id="553660901">
          <w:marLeft w:val="480"/>
          <w:marRight w:val="0"/>
          <w:marTop w:val="0"/>
          <w:marBottom w:val="0"/>
          <w:divBdr>
            <w:top w:val="none" w:sz="0" w:space="0" w:color="auto"/>
            <w:left w:val="none" w:sz="0" w:space="0" w:color="auto"/>
            <w:bottom w:val="none" w:sz="0" w:space="0" w:color="auto"/>
            <w:right w:val="none" w:sz="0" w:space="0" w:color="auto"/>
          </w:divBdr>
        </w:div>
        <w:div w:id="720830527">
          <w:marLeft w:val="480"/>
          <w:marRight w:val="0"/>
          <w:marTop w:val="0"/>
          <w:marBottom w:val="0"/>
          <w:divBdr>
            <w:top w:val="none" w:sz="0" w:space="0" w:color="auto"/>
            <w:left w:val="none" w:sz="0" w:space="0" w:color="auto"/>
            <w:bottom w:val="none" w:sz="0" w:space="0" w:color="auto"/>
            <w:right w:val="none" w:sz="0" w:space="0" w:color="auto"/>
          </w:divBdr>
        </w:div>
        <w:div w:id="1758945327">
          <w:marLeft w:val="480"/>
          <w:marRight w:val="0"/>
          <w:marTop w:val="0"/>
          <w:marBottom w:val="0"/>
          <w:divBdr>
            <w:top w:val="none" w:sz="0" w:space="0" w:color="auto"/>
            <w:left w:val="none" w:sz="0" w:space="0" w:color="auto"/>
            <w:bottom w:val="none" w:sz="0" w:space="0" w:color="auto"/>
            <w:right w:val="none" w:sz="0" w:space="0" w:color="auto"/>
          </w:divBdr>
        </w:div>
        <w:div w:id="553349395">
          <w:marLeft w:val="480"/>
          <w:marRight w:val="0"/>
          <w:marTop w:val="0"/>
          <w:marBottom w:val="0"/>
          <w:divBdr>
            <w:top w:val="none" w:sz="0" w:space="0" w:color="auto"/>
            <w:left w:val="none" w:sz="0" w:space="0" w:color="auto"/>
            <w:bottom w:val="none" w:sz="0" w:space="0" w:color="auto"/>
            <w:right w:val="none" w:sz="0" w:space="0" w:color="auto"/>
          </w:divBdr>
        </w:div>
        <w:div w:id="114105887">
          <w:marLeft w:val="480"/>
          <w:marRight w:val="0"/>
          <w:marTop w:val="0"/>
          <w:marBottom w:val="0"/>
          <w:divBdr>
            <w:top w:val="none" w:sz="0" w:space="0" w:color="auto"/>
            <w:left w:val="none" w:sz="0" w:space="0" w:color="auto"/>
            <w:bottom w:val="none" w:sz="0" w:space="0" w:color="auto"/>
            <w:right w:val="none" w:sz="0" w:space="0" w:color="auto"/>
          </w:divBdr>
        </w:div>
        <w:div w:id="730810671">
          <w:marLeft w:val="480"/>
          <w:marRight w:val="0"/>
          <w:marTop w:val="0"/>
          <w:marBottom w:val="0"/>
          <w:divBdr>
            <w:top w:val="none" w:sz="0" w:space="0" w:color="auto"/>
            <w:left w:val="none" w:sz="0" w:space="0" w:color="auto"/>
            <w:bottom w:val="none" w:sz="0" w:space="0" w:color="auto"/>
            <w:right w:val="none" w:sz="0" w:space="0" w:color="auto"/>
          </w:divBdr>
        </w:div>
        <w:div w:id="873543318">
          <w:marLeft w:val="480"/>
          <w:marRight w:val="0"/>
          <w:marTop w:val="0"/>
          <w:marBottom w:val="0"/>
          <w:divBdr>
            <w:top w:val="none" w:sz="0" w:space="0" w:color="auto"/>
            <w:left w:val="none" w:sz="0" w:space="0" w:color="auto"/>
            <w:bottom w:val="none" w:sz="0" w:space="0" w:color="auto"/>
            <w:right w:val="none" w:sz="0" w:space="0" w:color="auto"/>
          </w:divBdr>
        </w:div>
        <w:div w:id="693457162">
          <w:marLeft w:val="480"/>
          <w:marRight w:val="0"/>
          <w:marTop w:val="0"/>
          <w:marBottom w:val="0"/>
          <w:divBdr>
            <w:top w:val="none" w:sz="0" w:space="0" w:color="auto"/>
            <w:left w:val="none" w:sz="0" w:space="0" w:color="auto"/>
            <w:bottom w:val="none" w:sz="0" w:space="0" w:color="auto"/>
            <w:right w:val="none" w:sz="0" w:space="0" w:color="auto"/>
          </w:divBdr>
        </w:div>
        <w:div w:id="183521956">
          <w:marLeft w:val="480"/>
          <w:marRight w:val="0"/>
          <w:marTop w:val="0"/>
          <w:marBottom w:val="0"/>
          <w:divBdr>
            <w:top w:val="none" w:sz="0" w:space="0" w:color="auto"/>
            <w:left w:val="none" w:sz="0" w:space="0" w:color="auto"/>
            <w:bottom w:val="none" w:sz="0" w:space="0" w:color="auto"/>
            <w:right w:val="none" w:sz="0" w:space="0" w:color="auto"/>
          </w:divBdr>
        </w:div>
        <w:div w:id="1937513087">
          <w:marLeft w:val="480"/>
          <w:marRight w:val="0"/>
          <w:marTop w:val="0"/>
          <w:marBottom w:val="0"/>
          <w:divBdr>
            <w:top w:val="none" w:sz="0" w:space="0" w:color="auto"/>
            <w:left w:val="none" w:sz="0" w:space="0" w:color="auto"/>
            <w:bottom w:val="none" w:sz="0" w:space="0" w:color="auto"/>
            <w:right w:val="none" w:sz="0" w:space="0" w:color="auto"/>
          </w:divBdr>
        </w:div>
        <w:div w:id="2040273980">
          <w:marLeft w:val="480"/>
          <w:marRight w:val="0"/>
          <w:marTop w:val="0"/>
          <w:marBottom w:val="0"/>
          <w:divBdr>
            <w:top w:val="none" w:sz="0" w:space="0" w:color="auto"/>
            <w:left w:val="none" w:sz="0" w:space="0" w:color="auto"/>
            <w:bottom w:val="none" w:sz="0" w:space="0" w:color="auto"/>
            <w:right w:val="none" w:sz="0" w:space="0" w:color="auto"/>
          </w:divBdr>
        </w:div>
        <w:div w:id="1111363396">
          <w:marLeft w:val="480"/>
          <w:marRight w:val="0"/>
          <w:marTop w:val="0"/>
          <w:marBottom w:val="0"/>
          <w:divBdr>
            <w:top w:val="none" w:sz="0" w:space="0" w:color="auto"/>
            <w:left w:val="none" w:sz="0" w:space="0" w:color="auto"/>
            <w:bottom w:val="none" w:sz="0" w:space="0" w:color="auto"/>
            <w:right w:val="none" w:sz="0" w:space="0" w:color="auto"/>
          </w:divBdr>
        </w:div>
        <w:div w:id="541939088">
          <w:marLeft w:val="480"/>
          <w:marRight w:val="0"/>
          <w:marTop w:val="0"/>
          <w:marBottom w:val="0"/>
          <w:divBdr>
            <w:top w:val="none" w:sz="0" w:space="0" w:color="auto"/>
            <w:left w:val="none" w:sz="0" w:space="0" w:color="auto"/>
            <w:bottom w:val="none" w:sz="0" w:space="0" w:color="auto"/>
            <w:right w:val="none" w:sz="0" w:space="0" w:color="auto"/>
          </w:divBdr>
        </w:div>
        <w:div w:id="260530806">
          <w:marLeft w:val="480"/>
          <w:marRight w:val="0"/>
          <w:marTop w:val="0"/>
          <w:marBottom w:val="0"/>
          <w:divBdr>
            <w:top w:val="none" w:sz="0" w:space="0" w:color="auto"/>
            <w:left w:val="none" w:sz="0" w:space="0" w:color="auto"/>
            <w:bottom w:val="none" w:sz="0" w:space="0" w:color="auto"/>
            <w:right w:val="none" w:sz="0" w:space="0" w:color="auto"/>
          </w:divBdr>
        </w:div>
        <w:div w:id="1569875965">
          <w:marLeft w:val="480"/>
          <w:marRight w:val="0"/>
          <w:marTop w:val="0"/>
          <w:marBottom w:val="0"/>
          <w:divBdr>
            <w:top w:val="none" w:sz="0" w:space="0" w:color="auto"/>
            <w:left w:val="none" w:sz="0" w:space="0" w:color="auto"/>
            <w:bottom w:val="none" w:sz="0" w:space="0" w:color="auto"/>
            <w:right w:val="none" w:sz="0" w:space="0" w:color="auto"/>
          </w:divBdr>
        </w:div>
        <w:div w:id="75254608">
          <w:marLeft w:val="480"/>
          <w:marRight w:val="0"/>
          <w:marTop w:val="0"/>
          <w:marBottom w:val="0"/>
          <w:divBdr>
            <w:top w:val="none" w:sz="0" w:space="0" w:color="auto"/>
            <w:left w:val="none" w:sz="0" w:space="0" w:color="auto"/>
            <w:bottom w:val="none" w:sz="0" w:space="0" w:color="auto"/>
            <w:right w:val="none" w:sz="0" w:space="0" w:color="auto"/>
          </w:divBdr>
        </w:div>
        <w:div w:id="1441610398">
          <w:marLeft w:val="480"/>
          <w:marRight w:val="0"/>
          <w:marTop w:val="0"/>
          <w:marBottom w:val="0"/>
          <w:divBdr>
            <w:top w:val="none" w:sz="0" w:space="0" w:color="auto"/>
            <w:left w:val="none" w:sz="0" w:space="0" w:color="auto"/>
            <w:bottom w:val="none" w:sz="0" w:space="0" w:color="auto"/>
            <w:right w:val="none" w:sz="0" w:space="0" w:color="auto"/>
          </w:divBdr>
        </w:div>
        <w:div w:id="1475560178">
          <w:marLeft w:val="480"/>
          <w:marRight w:val="0"/>
          <w:marTop w:val="0"/>
          <w:marBottom w:val="0"/>
          <w:divBdr>
            <w:top w:val="none" w:sz="0" w:space="0" w:color="auto"/>
            <w:left w:val="none" w:sz="0" w:space="0" w:color="auto"/>
            <w:bottom w:val="none" w:sz="0" w:space="0" w:color="auto"/>
            <w:right w:val="none" w:sz="0" w:space="0" w:color="auto"/>
          </w:divBdr>
        </w:div>
        <w:div w:id="1294599578">
          <w:marLeft w:val="480"/>
          <w:marRight w:val="0"/>
          <w:marTop w:val="0"/>
          <w:marBottom w:val="0"/>
          <w:divBdr>
            <w:top w:val="none" w:sz="0" w:space="0" w:color="auto"/>
            <w:left w:val="none" w:sz="0" w:space="0" w:color="auto"/>
            <w:bottom w:val="none" w:sz="0" w:space="0" w:color="auto"/>
            <w:right w:val="none" w:sz="0" w:space="0" w:color="auto"/>
          </w:divBdr>
        </w:div>
        <w:div w:id="2064939596">
          <w:marLeft w:val="480"/>
          <w:marRight w:val="0"/>
          <w:marTop w:val="0"/>
          <w:marBottom w:val="0"/>
          <w:divBdr>
            <w:top w:val="none" w:sz="0" w:space="0" w:color="auto"/>
            <w:left w:val="none" w:sz="0" w:space="0" w:color="auto"/>
            <w:bottom w:val="none" w:sz="0" w:space="0" w:color="auto"/>
            <w:right w:val="none" w:sz="0" w:space="0" w:color="auto"/>
          </w:divBdr>
        </w:div>
        <w:div w:id="1956331759">
          <w:marLeft w:val="480"/>
          <w:marRight w:val="0"/>
          <w:marTop w:val="0"/>
          <w:marBottom w:val="0"/>
          <w:divBdr>
            <w:top w:val="none" w:sz="0" w:space="0" w:color="auto"/>
            <w:left w:val="none" w:sz="0" w:space="0" w:color="auto"/>
            <w:bottom w:val="none" w:sz="0" w:space="0" w:color="auto"/>
            <w:right w:val="none" w:sz="0" w:space="0" w:color="auto"/>
          </w:divBdr>
        </w:div>
        <w:div w:id="597105688">
          <w:marLeft w:val="480"/>
          <w:marRight w:val="0"/>
          <w:marTop w:val="0"/>
          <w:marBottom w:val="0"/>
          <w:divBdr>
            <w:top w:val="none" w:sz="0" w:space="0" w:color="auto"/>
            <w:left w:val="none" w:sz="0" w:space="0" w:color="auto"/>
            <w:bottom w:val="none" w:sz="0" w:space="0" w:color="auto"/>
            <w:right w:val="none" w:sz="0" w:space="0" w:color="auto"/>
          </w:divBdr>
        </w:div>
        <w:div w:id="1346634670">
          <w:marLeft w:val="480"/>
          <w:marRight w:val="0"/>
          <w:marTop w:val="0"/>
          <w:marBottom w:val="0"/>
          <w:divBdr>
            <w:top w:val="none" w:sz="0" w:space="0" w:color="auto"/>
            <w:left w:val="none" w:sz="0" w:space="0" w:color="auto"/>
            <w:bottom w:val="none" w:sz="0" w:space="0" w:color="auto"/>
            <w:right w:val="none" w:sz="0" w:space="0" w:color="auto"/>
          </w:divBdr>
        </w:div>
        <w:div w:id="545459284">
          <w:marLeft w:val="480"/>
          <w:marRight w:val="0"/>
          <w:marTop w:val="0"/>
          <w:marBottom w:val="0"/>
          <w:divBdr>
            <w:top w:val="none" w:sz="0" w:space="0" w:color="auto"/>
            <w:left w:val="none" w:sz="0" w:space="0" w:color="auto"/>
            <w:bottom w:val="none" w:sz="0" w:space="0" w:color="auto"/>
            <w:right w:val="none" w:sz="0" w:space="0" w:color="auto"/>
          </w:divBdr>
        </w:div>
        <w:div w:id="1816023786">
          <w:marLeft w:val="480"/>
          <w:marRight w:val="0"/>
          <w:marTop w:val="0"/>
          <w:marBottom w:val="0"/>
          <w:divBdr>
            <w:top w:val="none" w:sz="0" w:space="0" w:color="auto"/>
            <w:left w:val="none" w:sz="0" w:space="0" w:color="auto"/>
            <w:bottom w:val="none" w:sz="0" w:space="0" w:color="auto"/>
            <w:right w:val="none" w:sz="0" w:space="0" w:color="auto"/>
          </w:divBdr>
        </w:div>
        <w:div w:id="2050834758">
          <w:marLeft w:val="480"/>
          <w:marRight w:val="0"/>
          <w:marTop w:val="0"/>
          <w:marBottom w:val="0"/>
          <w:divBdr>
            <w:top w:val="none" w:sz="0" w:space="0" w:color="auto"/>
            <w:left w:val="none" w:sz="0" w:space="0" w:color="auto"/>
            <w:bottom w:val="none" w:sz="0" w:space="0" w:color="auto"/>
            <w:right w:val="none" w:sz="0" w:space="0" w:color="auto"/>
          </w:divBdr>
        </w:div>
        <w:div w:id="662666504">
          <w:marLeft w:val="480"/>
          <w:marRight w:val="0"/>
          <w:marTop w:val="0"/>
          <w:marBottom w:val="0"/>
          <w:divBdr>
            <w:top w:val="none" w:sz="0" w:space="0" w:color="auto"/>
            <w:left w:val="none" w:sz="0" w:space="0" w:color="auto"/>
            <w:bottom w:val="none" w:sz="0" w:space="0" w:color="auto"/>
            <w:right w:val="none" w:sz="0" w:space="0" w:color="auto"/>
          </w:divBdr>
        </w:div>
        <w:div w:id="966155545">
          <w:marLeft w:val="480"/>
          <w:marRight w:val="0"/>
          <w:marTop w:val="0"/>
          <w:marBottom w:val="0"/>
          <w:divBdr>
            <w:top w:val="none" w:sz="0" w:space="0" w:color="auto"/>
            <w:left w:val="none" w:sz="0" w:space="0" w:color="auto"/>
            <w:bottom w:val="none" w:sz="0" w:space="0" w:color="auto"/>
            <w:right w:val="none" w:sz="0" w:space="0" w:color="auto"/>
          </w:divBdr>
        </w:div>
        <w:div w:id="868376613">
          <w:marLeft w:val="480"/>
          <w:marRight w:val="0"/>
          <w:marTop w:val="0"/>
          <w:marBottom w:val="0"/>
          <w:divBdr>
            <w:top w:val="none" w:sz="0" w:space="0" w:color="auto"/>
            <w:left w:val="none" w:sz="0" w:space="0" w:color="auto"/>
            <w:bottom w:val="none" w:sz="0" w:space="0" w:color="auto"/>
            <w:right w:val="none" w:sz="0" w:space="0" w:color="auto"/>
          </w:divBdr>
        </w:div>
        <w:div w:id="230847203">
          <w:marLeft w:val="480"/>
          <w:marRight w:val="0"/>
          <w:marTop w:val="0"/>
          <w:marBottom w:val="0"/>
          <w:divBdr>
            <w:top w:val="none" w:sz="0" w:space="0" w:color="auto"/>
            <w:left w:val="none" w:sz="0" w:space="0" w:color="auto"/>
            <w:bottom w:val="none" w:sz="0" w:space="0" w:color="auto"/>
            <w:right w:val="none" w:sz="0" w:space="0" w:color="auto"/>
          </w:divBdr>
        </w:div>
        <w:div w:id="694111016">
          <w:marLeft w:val="480"/>
          <w:marRight w:val="0"/>
          <w:marTop w:val="0"/>
          <w:marBottom w:val="0"/>
          <w:divBdr>
            <w:top w:val="none" w:sz="0" w:space="0" w:color="auto"/>
            <w:left w:val="none" w:sz="0" w:space="0" w:color="auto"/>
            <w:bottom w:val="none" w:sz="0" w:space="0" w:color="auto"/>
            <w:right w:val="none" w:sz="0" w:space="0" w:color="auto"/>
          </w:divBdr>
        </w:div>
        <w:div w:id="1704557357">
          <w:marLeft w:val="480"/>
          <w:marRight w:val="0"/>
          <w:marTop w:val="0"/>
          <w:marBottom w:val="0"/>
          <w:divBdr>
            <w:top w:val="none" w:sz="0" w:space="0" w:color="auto"/>
            <w:left w:val="none" w:sz="0" w:space="0" w:color="auto"/>
            <w:bottom w:val="none" w:sz="0" w:space="0" w:color="auto"/>
            <w:right w:val="none" w:sz="0" w:space="0" w:color="auto"/>
          </w:divBdr>
        </w:div>
        <w:div w:id="316343963">
          <w:marLeft w:val="480"/>
          <w:marRight w:val="0"/>
          <w:marTop w:val="0"/>
          <w:marBottom w:val="0"/>
          <w:divBdr>
            <w:top w:val="none" w:sz="0" w:space="0" w:color="auto"/>
            <w:left w:val="none" w:sz="0" w:space="0" w:color="auto"/>
            <w:bottom w:val="none" w:sz="0" w:space="0" w:color="auto"/>
            <w:right w:val="none" w:sz="0" w:space="0" w:color="auto"/>
          </w:divBdr>
        </w:div>
        <w:div w:id="2061397229">
          <w:marLeft w:val="480"/>
          <w:marRight w:val="0"/>
          <w:marTop w:val="0"/>
          <w:marBottom w:val="0"/>
          <w:divBdr>
            <w:top w:val="none" w:sz="0" w:space="0" w:color="auto"/>
            <w:left w:val="none" w:sz="0" w:space="0" w:color="auto"/>
            <w:bottom w:val="none" w:sz="0" w:space="0" w:color="auto"/>
            <w:right w:val="none" w:sz="0" w:space="0" w:color="auto"/>
          </w:divBdr>
        </w:div>
        <w:div w:id="1778215276">
          <w:marLeft w:val="480"/>
          <w:marRight w:val="0"/>
          <w:marTop w:val="0"/>
          <w:marBottom w:val="0"/>
          <w:divBdr>
            <w:top w:val="none" w:sz="0" w:space="0" w:color="auto"/>
            <w:left w:val="none" w:sz="0" w:space="0" w:color="auto"/>
            <w:bottom w:val="none" w:sz="0" w:space="0" w:color="auto"/>
            <w:right w:val="none" w:sz="0" w:space="0" w:color="auto"/>
          </w:divBdr>
        </w:div>
        <w:div w:id="10303410">
          <w:marLeft w:val="480"/>
          <w:marRight w:val="0"/>
          <w:marTop w:val="0"/>
          <w:marBottom w:val="0"/>
          <w:divBdr>
            <w:top w:val="none" w:sz="0" w:space="0" w:color="auto"/>
            <w:left w:val="none" w:sz="0" w:space="0" w:color="auto"/>
            <w:bottom w:val="none" w:sz="0" w:space="0" w:color="auto"/>
            <w:right w:val="none" w:sz="0" w:space="0" w:color="auto"/>
          </w:divBdr>
        </w:div>
        <w:div w:id="1119496848">
          <w:marLeft w:val="480"/>
          <w:marRight w:val="0"/>
          <w:marTop w:val="0"/>
          <w:marBottom w:val="0"/>
          <w:divBdr>
            <w:top w:val="none" w:sz="0" w:space="0" w:color="auto"/>
            <w:left w:val="none" w:sz="0" w:space="0" w:color="auto"/>
            <w:bottom w:val="none" w:sz="0" w:space="0" w:color="auto"/>
            <w:right w:val="none" w:sz="0" w:space="0" w:color="auto"/>
          </w:divBdr>
        </w:div>
        <w:div w:id="1694500490">
          <w:marLeft w:val="480"/>
          <w:marRight w:val="0"/>
          <w:marTop w:val="0"/>
          <w:marBottom w:val="0"/>
          <w:divBdr>
            <w:top w:val="none" w:sz="0" w:space="0" w:color="auto"/>
            <w:left w:val="none" w:sz="0" w:space="0" w:color="auto"/>
            <w:bottom w:val="none" w:sz="0" w:space="0" w:color="auto"/>
            <w:right w:val="none" w:sz="0" w:space="0" w:color="auto"/>
          </w:divBdr>
        </w:div>
        <w:div w:id="1682007717">
          <w:marLeft w:val="480"/>
          <w:marRight w:val="0"/>
          <w:marTop w:val="0"/>
          <w:marBottom w:val="0"/>
          <w:divBdr>
            <w:top w:val="none" w:sz="0" w:space="0" w:color="auto"/>
            <w:left w:val="none" w:sz="0" w:space="0" w:color="auto"/>
            <w:bottom w:val="none" w:sz="0" w:space="0" w:color="auto"/>
            <w:right w:val="none" w:sz="0" w:space="0" w:color="auto"/>
          </w:divBdr>
        </w:div>
        <w:div w:id="2096782342">
          <w:marLeft w:val="480"/>
          <w:marRight w:val="0"/>
          <w:marTop w:val="0"/>
          <w:marBottom w:val="0"/>
          <w:divBdr>
            <w:top w:val="none" w:sz="0" w:space="0" w:color="auto"/>
            <w:left w:val="none" w:sz="0" w:space="0" w:color="auto"/>
            <w:bottom w:val="none" w:sz="0" w:space="0" w:color="auto"/>
            <w:right w:val="none" w:sz="0" w:space="0" w:color="auto"/>
          </w:divBdr>
        </w:div>
        <w:div w:id="1668903416">
          <w:marLeft w:val="480"/>
          <w:marRight w:val="0"/>
          <w:marTop w:val="0"/>
          <w:marBottom w:val="0"/>
          <w:divBdr>
            <w:top w:val="none" w:sz="0" w:space="0" w:color="auto"/>
            <w:left w:val="none" w:sz="0" w:space="0" w:color="auto"/>
            <w:bottom w:val="none" w:sz="0" w:space="0" w:color="auto"/>
            <w:right w:val="none" w:sz="0" w:space="0" w:color="auto"/>
          </w:divBdr>
        </w:div>
        <w:div w:id="1610770789">
          <w:marLeft w:val="480"/>
          <w:marRight w:val="0"/>
          <w:marTop w:val="0"/>
          <w:marBottom w:val="0"/>
          <w:divBdr>
            <w:top w:val="none" w:sz="0" w:space="0" w:color="auto"/>
            <w:left w:val="none" w:sz="0" w:space="0" w:color="auto"/>
            <w:bottom w:val="none" w:sz="0" w:space="0" w:color="auto"/>
            <w:right w:val="none" w:sz="0" w:space="0" w:color="auto"/>
          </w:divBdr>
        </w:div>
        <w:div w:id="1845318974">
          <w:marLeft w:val="480"/>
          <w:marRight w:val="0"/>
          <w:marTop w:val="0"/>
          <w:marBottom w:val="0"/>
          <w:divBdr>
            <w:top w:val="none" w:sz="0" w:space="0" w:color="auto"/>
            <w:left w:val="none" w:sz="0" w:space="0" w:color="auto"/>
            <w:bottom w:val="none" w:sz="0" w:space="0" w:color="auto"/>
            <w:right w:val="none" w:sz="0" w:space="0" w:color="auto"/>
          </w:divBdr>
        </w:div>
        <w:div w:id="1094083964">
          <w:marLeft w:val="480"/>
          <w:marRight w:val="0"/>
          <w:marTop w:val="0"/>
          <w:marBottom w:val="0"/>
          <w:divBdr>
            <w:top w:val="none" w:sz="0" w:space="0" w:color="auto"/>
            <w:left w:val="none" w:sz="0" w:space="0" w:color="auto"/>
            <w:bottom w:val="none" w:sz="0" w:space="0" w:color="auto"/>
            <w:right w:val="none" w:sz="0" w:space="0" w:color="auto"/>
          </w:divBdr>
        </w:div>
        <w:div w:id="1579363662">
          <w:marLeft w:val="480"/>
          <w:marRight w:val="0"/>
          <w:marTop w:val="0"/>
          <w:marBottom w:val="0"/>
          <w:divBdr>
            <w:top w:val="none" w:sz="0" w:space="0" w:color="auto"/>
            <w:left w:val="none" w:sz="0" w:space="0" w:color="auto"/>
            <w:bottom w:val="none" w:sz="0" w:space="0" w:color="auto"/>
            <w:right w:val="none" w:sz="0" w:space="0" w:color="auto"/>
          </w:divBdr>
        </w:div>
        <w:div w:id="686712238">
          <w:marLeft w:val="480"/>
          <w:marRight w:val="0"/>
          <w:marTop w:val="0"/>
          <w:marBottom w:val="0"/>
          <w:divBdr>
            <w:top w:val="none" w:sz="0" w:space="0" w:color="auto"/>
            <w:left w:val="none" w:sz="0" w:space="0" w:color="auto"/>
            <w:bottom w:val="none" w:sz="0" w:space="0" w:color="auto"/>
            <w:right w:val="none" w:sz="0" w:space="0" w:color="auto"/>
          </w:divBdr>
        </w:div>
        <w:div w:id="1722362214">
          <w:marLeft w:val="480"/>
          <w:marRight w:val="0"/>
          <w:marTop w:val="0"/>
          <w:marBottom w:val="0"/>
          <w:divBdr>
            <w:top w:val="none" w:sz="0" w:space="0" w:color="auto"/>
            <w:left w:val="none" w:sz="0" w:space="0" w:color="auto"/>
            <w:bottom w:val="none" w:sz="0" w:space="0" w:color="auto"/>
            <w:right w:val="none" w:sz="0" w:space="0" w:color="auto"/>
          </w:divBdr>
        </w:div>
        <w:div w:id="1422943676">
          <w:marLeft w:val="480"/>
          <w:marRight w:val="0"/>
          <w:marTop w:val="0"/>
          <w:marBottom w:val="0"/>
          <w:divBdr>
            <w:top w:val="none" w:sz="0" w:space="0" w:color="auto"/>
            <w:left w:val="none" w:sz="0" w:space="0" w:color="auto"/>
            <w:bottom w:val="none" w:sz="0" w:space="0" w:color="auto"/>
            <w:right w:val="none" w:sz="0" w:space="0" w:color="auto"/>
          </w:divBdr>
        </w:div>
        <w:div w:id="2073573343">
          <w:marLeft w:val="480"/>
          <w:marRight w:val="0"/>
          <w:marTop w:val="0"/>
          <w:marBottom w:val="0"/>
          <w:divBdr>
            <w:top w:val="none" w:sz="0" w:space="0" w:color="auto"/>
            <w:left w:val="none" w:sz="0" w:space="0" w:color="auto"/>
            <w:bottom w:val="none" w:sz="0" w:space="0" w:color="auto"/>
            <w:right w:val="none" w:sz="0" w:space="0" w:color="auto"/>
          </w:divBdr>
        </w:div>
        <w:div w:id="2052029828">
          <w:marLeft w:val="480"/>
          <w:marRight w:val="0"/>
          <w:marTop w:val="0"/>
          <w:marBottom w:val="0"/>
          <w:divBdr>
            <w:top w:val="none" w:sz="0" w:space="0" w:color="auto"/>
            <w:left w:val="none" w:sz="0" w:space="0" w:color="auto"/>
            <w:bottom w:val="none" w:sz="0" w:space="0" w:color="auto"/>
            <w:right w:val="none" w:sz="0" w:space="0" w:color="auto"/>
          </w:divBdr>
        </w:div>
        <w:div w:id="1442333628">
          <w:marLeft w:val="480"/>
          <w:marRight w:val="0"/>
          <w:marTop w:val="0"/>
          <w:marBottom w:val="0"/>
          <w:divBdr>
            <w:top w:val="none" w:sz="0" w:space="0" w:color="auto"/>
            <w:left w:val="none" w:sz="0" w:space="0" w:color="auto"/>
            <w:bottom w:val="none" w:sz="0" w:space="0" w:color="auto"/>
            <w:right w:val="none" w:sz="0" w:space="0" w:color="auto"/>
          </w:divBdr>
        </w:div>
        <w:div w:id="359744020">
          <w:marLeft w:val="480"/>
          <w:marRight w:val="0"/>
          <w:marTop w:val="0"/>
          <w:marBottom w:val="0"/>
          <w:divBdr>
            <w:top w:val="none" w:sz="0" w:space="0" w:color="auto"/>
            <w:left w:val="none" w:sz="0" w:space="0" w:color="auto"/>
            <w:bottom w:val="none" w:sz="0" w:space="0" w:color="auto"/>
            <w:right w:val="none" w:sz="0" w:space="0" w:color="auto"/>
          </w:divBdr>
        </w:div>
        <w:div w:id="645479073">
          <w:marLeft w:val="480"/>
          <w:marRight w:val="0"/>
          <w:marTop w:val="0"/>
          <w:marBottom w:val="0"/>
          <w:divBdr>
            <w:top w:val="none" w:sz="0" w:space="0" w:color="auto"/>
            <w:left w:val="none" w:sz="0" w:space="0" w:color="auto"/>
            <w:bottom w:val="none" w:sz="0" w:space="0" w:color="auto"/>
            <w:right w:val="none" w:sz="0" w:space="0" w:color="auto"/>
          </w:divBdr>
        </w:div>
        <w:div w:id="1570572553">
          <w:marLeft w:val="480"/>
          <w:marRight w:val="0"/>
          <w:marTop w:val="0"/>
          <w:marBottom w:val="0"/>
          <w:divBdr>
            <w:top w:val="none" w:sz="0" w:space="0" w:color="auto"/>
            <w:left w:val="none" w:sz="0" w:space="0" w:color="auto"/>
            <w:bottom w:val="none" w:sz="0" w:space="0" w:color="auto"/>
            <w:right w:val="none" w:sz="0" w:space="0" w:color="auto"/>
          </w:divBdr>
        </w:div>
        <w:div w:id="909999032">
          <w:marLeft w:val="480"/>
          <w:marRight w:val="0"/>
          <w:marTop w:val="0"/>
          <w:marBottom w:val="0"/>
          <w:divBdr>
            <w:top w:val="none" w:sz="0" w:space="0" w:color="auto"/>
            <w:left w:val="none" w:sz="0" w:space="0" w:color="auto"/>
            <w:bottom w:val="none" w:sz="0" w:space="0" w:color="auto"/>
            <w:right w:val="none" w:sz="0" w:space="0" w:color="auto"/>
          </w:divBdr>
        </w:div>
        <w:div w:id="6644685">
          <w:marLeft w:val="480"/>
          <w:marRight w:val="0"/>
          <w:marTop w:val="0"/>
          <w:marBottom w:val="0"/>
          <w:divBdr>
            <w:top w:val="none" w:sz="0" w:space="0" w:color="auto"/>
            <w:left w:val="none" w:sz="0" w:space="0" w:color="auto"/>
            <w:bottom w:val="none" w:sz="0" w:space="0" w:color="auto"/>
            <w:right w:val="none" w:sz="0" w:space="0" w:color="auto"/>
          </w:divBdr>
        </w:div>
        <w:div w:id="1688292251">
          <w:marLeft w:val="480"/>
          <w:marRight w:val="0"/>
          <w:marTop w:val="0"/>
          <w:marBottom w:val="0"/>
          <w:divBdr>
            <w:top w:val="none" w:sz="0" w:space="0" w:color="auto"/>
            <w:left w:val="none" w:sz="0" w:space="0" w:color="auto"/>
            <w:bottom w:val="none" w:sz="0" w:space="0" w:color="auto"/>
            <w:right w:val="none" w:sz="0" w:space="0" w:color="auto"/>
          </w:divBdr>
        </w:div>
        <w:div w:id="512036128">
          <w:marLeft w:val="480"/>
          <w:marRight w:val="0"/>
          <w:marTop w:val="0"/>
          <w:marBottom w:val="0"/>
          <w:divBdr>
            <w:top w:val="none" w:sz="0" w:space="0" w:color="auto"/>
            <w:left w:val="none" w:sz="0" w:space="0" w:color="auto"/>
            <w:bottom w:val="none" w:sz="0" w:space="0" w:color="auto"/>
            <w:right w:val="none" w:sz="0" w:space="0" w:color="auto"/>
          </w:divBdr>
        </w:div>
        <w:div w:id="425418053">
          <w:marLeft w:val="480"/>
          <w:marRight w:val="0"/>
          <w:marTop w:val="0"/>
          <w:marBottom w:val="0"/>
          <w:divBdr>
            <w:top w:val="none" w:sz="0" w:space="0" w:color="auto"/>
            <w:left w:val="none" w:sz="0" w:space="0" w:color="auto"/>
            <w:bottom w:val="none" w:sz="0" w:space="0" w:color="auto"/>
            <w:right w:val="none" w:sz="0" w:space="0" w:color="auto"/>
          </w:divBdr>
        </w:div>
        <w:div w:id="1275675064">
          <w:marLeft w:val="480"/>
          <w:marRight w:val="0"/>
          <w:marTop w:val="0"/>
          <w:marBottom w:val="0"/>
          <w:divBdr>
            <w:top w:val="none" w:sz="0" w:space="0" w:color="auto"/>
            <w:left w:val="none" w:sz="0" w:space="0" w:color="auto"/>
            <w:bottom w:val="none" w:sz="0" w:space="0" w:color="auto"/>
            <w:right w:val="none" w:sz="0" w:space="0" w:color="auto"/>
          </w:divBdr>
        </w:div>
        <w:div w:id="1565142697">
          <w:marLeft w:val="480"/>
          <w:marRight w:val="0"/>
          <w:marTop w:val="0"/>
          <w:marBottom w:val="0"/>
          <w:divBdr>
            <w:top w:val="none" w:sz="0" w:space="0" w:color="auto"/>
            <w:left w:val="none" w:sz="0" w:space="0" w:color="auto"/>
            <w:bottom w:val="none" w:sz="0" w:space="0" w:color="auto"/>
            <w:right w:val="none" w:sz="0" w:space="0" w:color="auto"/>
          </w:divBdr>
        </w:div>
        <w:div w:id="417559653">
          <w:marLeft w:val="480"/>
          <w:marRight w:val="0"/>
          <w:marTop w:val="0"/>
          <w:marBottom w:val="0"/>
          <w:divBdr>
            <w:top w:val="none" w:sz="0" w:space="0" w:color="auto"/>
            <w:left w:val="none" w:sz="0" w:space="0" w:color="auto"/>
            <w:bottom w:val="none" w:sz="0" w:space="0" w:color="auto"/>
            <w:right w:val="none" w:sz="0" w:space="0" w:color="auto"/>
          </w:divBdr>
        </w:div>
        <w:div w:id="1902790878">
          <w:marLeft w:val="480"/>
          <w:marRight w:val="0"/>
          <w:marTop w:val="0"/>
          <w:marBottom w:val="0"/>
          <w:divBdr>
            <w:top w:val="none" w:sz="0" w:space="0" w:color="auto"/>
            <w:left w:val="none" w:sz="0" w:space="0" w:color="auto"/>
            <w:bottom w:val="none" w:sz="0" w:space="0" w:color="auto"/>
            <w:right w:val="none" w:sz="0" w:space="0" w:color="auto"/>
          </w:divBdr>
        </w:div>
        <w:div w:id="2110538873">
          <w:marLeft w:val="480"/>
          <w:marRight w:val="0"/>
          <w:marTop w:val="0"/>
          <w:marBottom w:val="0"/>
          <w:divBdr>
            <w:top w:val="none" w:sz="0" w:space="0" w:color="auto"/>
            <w:left w:val="none" w:sz="0" w:space="0" w:color="auto"/>
            <w:bottom w:val="none" w:sz="0" w:space="0" w:color="auto"/>
            <w:right w:val="none" w:sz="0" w:space="0" w:color="auto"/>
          </w:divBdr>
        </w:div>
        <w:div w:id="1849170522">
          <w:marLeft w:val="480"/>
          <w:marRight w:val="0"/>
          <w:marTop w:val="0"/>
          <w:marBottom w:val="0"/>
          <w:divBdr>
            <w:top w:val="none" w:sz="0" w:space="0" w:color="auto"/>
            <w:left w:val="none" w:sz="0" w:space="0" w:color="auto"/>
            <w:bottom w:val="none" w:sz="0" w:space="0" w:color="auto"/>
            <w:right w:val="none" w:sz="0" w:space="0" w:color="auto"/>
          </w:divBdr>
        </w:div>
        <w:div w:id="41754803">
          <w:marLeft w:val="480"/>
          <w:marRight w:val="0"/>
          <w:marTop w:val="0"/>
          <w:marBottom w:val="0"/>
          <w:divBdr>
            <w:top w:val="none" w:sz="0" w:space="0" w:color="auto"/>
            <w:left w:val="none" w:sz="0" w:space="0" w:color="auto"/>
            <w:bottom w:val="none" w:sz="0" w:space="0" w:color="auto"/>
            <w:right w:val="none" w:sz="0" w:space="0" w:color="auto"/>
          </w:divBdr>
        </w:div>
        <w:div w:id="95639577">
          <w:marLeft w:val="480"/>
          <w:marRight w:val="0"/>
          <w:marTop w:val="0"/>
          <w:marBottom w:val="0"/>
          <w:divBdr>
            <w:top w:val="none" w:sz="0" w:space="0" w:color="auto"/>
            <w:left w:val="none" w:sz="0" w:space="0" w:color="auto"/>
            <w:bottom w:val="none" w:sz="0" w:space="0" w:color="auto"/>
            <w:right w:val="none" w:sz="0" w:space="0" w:color="auto"/>
          </w:divBdr>
        </w:div>
        <w:div w:id="1755667037">
          <w:marLeft w:val="480"/>
          <w:marRight w:val="0"/>
          <w:marTop w:val="0"/>
          <w:marBottom w:val="0"/>
          <w:divBdr>
            <w:top w:val="none" w:sz="0" w:space="0" w:color="auto"/>
            <w:left w:val="none" w:sz="0" w:space="0" w:color="auto"/>
            <w:bottom w:val="none" w:sz="0" w:space="0" w:color="auto"/>
            <w:right w:val="none" w:sz="0" w:space="0" w:color="auto"/>
          </w:divBdr>
        </w:div>
        <w:div w:id="1384675158">
          <w:marLeft w:val="480"/>
          <w:marRight w:val="0"/>
          <w:marTop w:val="0"/>
          <w:marBottom w:val="0"/>
          <w:divBdr>
            <w:top w:val="none" w:sz="0" w:space="0" w:color="auto"/>
            <w:left w:val="none" w:sz="0" w:space="0" w:color="auto"/>
            <w:bottom w:val="none" w:sz="0" w:space="0" w:color="auto"/>
            <w:right w:val="none" w:sz="0" w:space="0" w:color="auto"/>
          </w:divBdr>
        </w:div>
        <w:div w:id="1354258422">
          <w:marLeft w:val="480"/>
          <w:marRight w:val="0"/>
          <w:marTop w:val="0"/>
          <w:marBottom w:val="0"/>
          <w:divBdr>
            <w:top w:val="none" w:sz="0" w:space="0" w:color="auto"/>
            <w:left w:val="none" w:sz="0" w:space="0" w:color="auto"/>
            <w:bottom w:val="none" w:sz="0" w:space="0" w:color="auto"/>
            <w:right w:val="none" w:sz="0" w:space="0" w:color="auto"/>
          </w:divBdr>
        </w:div>
        <w:div w:id="178931631">
          <w:marLeft w:val="480"/>
          <w:marRight w:val="0"/>
          <w:marTop w:val="0"/>
          <w:marBottom w:val="0"/>
          <w:divBdr>
            <w:top w:val="none" w:sz="0" w:space="0" w:color="auto"/>
            <w:left w:val="none" w:sz="0" w:space="0" w:color="auto"/>
            <w:bottom w:val="none" w:sz="0" w:space="0" w:color="auto"/>
            <w:right w:val="none" w:sz="0" w:space="0" w:color="auto"/>
          </w:divBdr>
        </w:div>
        <w:div w:id="809908963">
          <w:marLeft w:val="480"/>
          <w:marRight w:val="0"/>
          <w:marTop w:val="0"/>
          <w:marBottom w:val="0"/>
          <w:divBdr>
            <w:top w:val="none" w:sz="0" w:space="0" w:color="auto"/>
            <w:left w:val="none" w:sz="0" w:space="0" w:color="auto"/>
            <w:bottom w:val="none" w:sz="0" w:space="0" w:color="auto"/>
            <w:right w:val="none" w:sz="0" w:space="0" w:color="auto"/>
          </w:divBdr>
        </w:div>
        <w:div w:id="526988398">
          <w:marLeft w:val="480"/>
          <w:marRight w:val="0"/>
          <w:marTop w:val="0"/>
          <w:marBottom w:val="0"/>
          <w:divBdr>
            <w:top w:val="none" w:sz="0" w:space="0" w:color="auto"/>
            <w:left w:val="none" w:sz="0" w:space="0" w:color="auto"/>
            <w:bottom w:val="none" w:sz="0" w:space="0" w:color="auto"/>
            <w:right w:val="none" w:sz="0" w:space="0" w:color="auto"/>
          </w:divBdr>
        </w:div>
        <w:div w:id="1771504122">
          <w:marLeft w:val="480"/>
          <w:marRight w:val="0"/>
          <w:marTop w:val="0"/>
          <w:marBottom w:val="0"/>
          <w:divBdr>
            <w:top w:val="none" w:sz="0" w:space="0" w:color="auto"/>
            <w:left w:val="none" w:sz="0" w:space="0" w:color="auto"/>
            <w:bottom w:val="none" w:sz="0" w:space="0" w:color="auto"/>
            <w:right w:val="none" w:sz="0" w:space="0" w:color="auto"/>
          </w:divBdr>
        </w:div>
        <w:div w:id="1820880834">
          <w:marLeft w:val="480"/>
          <w:marRight w:val="0"/>
          <w:marTop w:val="0"/>
          <w:marBottom w:val="0"/>
          <w:divBdr>
            <w:top w:val="none" w:sz="0" w:space="0" w:color="auto"/>
            <w:left w:val="none" w:sz="0" w:space="0" w:color="auto"/>
            <w:bottom w:val="none" w:sz="0" w:space="0" w:color="auto"/>
            <w:right w:val="none" w:sz="0" w:space="0" w:color="auto"/>
          </w:divBdr>
        </w:div>
        <w:div w:id="408501052">
          <w:marLeft w:val="480"/>
          <w:marRight w:val="0"/>
          <w:marTop w:val="0"/>
          <w:marBottom w:val="0"/>
          <w:divBdr>
            <w:top w:val="none" w:sz="0" w:space="0" w:color="auto"/>
            <w:left w:val="none" w:sz="0" w:space="0" w:color="auto"/>
            <w:bottom w:val="none" w:sz="0" w:space="0" w:color="auto"/>
            <w:right w:val="none" w:sz="0" w:space="0" w:color="auto"/>
          </w:divBdr>
        </w:div>
        <w:div w:id="2079940969">
          <w:marLeft w:val="480"/>
          <w:marRight w:val="0"/>
          <w:marTop w:val="0"/>
          <w:marBottom w:val="0"/>
          <w:divBdr>
            <w:top w:val="none" w:sz="0" w:space="0" w:color="auto"/>
            <w:left w:val="none" w:sz="0" w:space="0" w:color="auto"/>
            <w:bottom w:val="none" w:sz="0" w:space="0" w:color="auto"/>
            <w:right w:val="none" w:sz="0" w:space="0" w:color="auto"/>
          </w:divBdr>
        </w:div>
        <w:div w:id="707989075">
          <w:marLeft w:val="480"/>
          <w:marRight w:val="0"/>
          <w:marTop w:val="0"/>
          <w:marBottom w:val="0"/>
          <w:divBdr>
            <w:top w:val="none" w:sz="0" w:space="0" w:color="auto"/>
            <w:left w:val="none" w:sz="0" w:space="0" w:color="auto"/>
            <w:bottom w:val="none" w:sz="0" w:space="0" w:color="auto"/>
            <w:right w:val="none" w:sz="0" w:space="0" w:color="auto"/>
          </w:divBdr>
        </w:div>
        <w:div w:id="79448223">
          <w:marLeft w:val="480"/>
          <w:marRight w:val="0"/>
          <w:marTop w:val="0"/>
          <w:marBottom w:val="0"/>
          <w:divBdr>
            <w:top w:val="none" w:sz="0" w:space="0" w:color="auto"/>
            <w:left w:val="none" w:sz="0" w:space="0" w:color="auto"/>
            <w:bottom w:val="none" w:sz="0" w:space="0" w:color="auto"/>
            <w:right w:val="none" w:sz="0" w:space="0" w:color="auto"/>
          </w:divBdr>
        </w:div>
        <w:div w:id="105736209">
          <w:marLeft w:val="480"/>
          <w:marRight w:val="0"/>
          <w:marTop w:val="0"/>
          <w:marBottom w:val="0"/>
          <w:divBdr>
            <w:top w:val="none" w:sz="0" w:space="0" w:color="auto"/>
            <w:left w:val="none" w:sz="0" w:space="0" w:color="auto"/>
            <w:bottom w:val="none" w:sz="0" w:space="0" w:color="auto"/>
            <w:right w:val="none" w:sz="0" w:space="0" w:color="auto"/>
          </w:divBdr>
        </w:div>
        <w:div w:id="167984490">
          <w:marLeft w:val="480"/>
          <w:marRight w:val="0"/>
          <w:marTop w:val="0"/>
          <w:marBottom w:val="0"/>
          <w:divBdr>
            <w:top w:val="none" w:sz="0" w:space="0" w:color="auto"/>
            <w:left w:val="none" w:sz="0" w:space="0" w:color="auto"/>
            <w:bottom w:val="none" w:sz="0" w:space="0" w:color="auto"/>
            <w:right w:val="none" w:sz="0" w:space="0" w:color="auto"/>
          </w:divBdr>
        </w:div>
      </w:divsChild>
    </w:div>
    <w:div w:id="561908701">
      <w:marLeft w:val="0"/>
      <w:marRight w:val="0"/>
      <w:marTop w:val="0"/>
      <w:marBottom w:val="0"/>
      <w:divBdr>
        <w:top w:val="none" w:sz="0" w:space="0" w:color="auto"/>
        <w:left w:val="none" w:sz="0" w:space="0" w:color="auto"/>
        <w:bottom w:val="none" w:sz="0" w:space="0" w:color="auto"/>
        <w:right w:val="none" w:sz="0" w:space="0" w:color="auto"/>
      </w:divBdr>
    </w:div>
    <w:div w:id="562102312">
      <w:bodyDiv w:val="1"/>
      <w:marLeft w:val="0"/>
      <w:marRight w:val="0"/>
      <w:marTop w:val="0"/>
      <w:marBottom w:val="0"/>
      <w:divBdr>
        <w:top w:val="none" w:sz="0" w:space="0" w:color="auto"/>
        <w:left w:val="none" w:sz="0" w:space="0" w:color="auto"/>
        <w:bottom w:val="none" w:sz="0" w:space="0" w:color="auto"/>
        <w:right w:val="none" w:sz="0" w:space="0" w:color="auto"/>
      </w:divBdr>
    </w:div>
    <w:div w:id="562252407">
      <w:bodyDiv w:val="1"/>
      <w:marLeft w:val="0"/>
      <w:marRight w:val="0"/>
      <w:marTop w:val="0"/>
      <w:marBottom w:val="0"/>
      <w:divBdr>
        <w:top w:val="none" w:sz="0" w:space="0" w:color="auto"/>
        <w:left w:val="none" w:sz="0" w:space="0" w:color="auto"/>
        <w:bottom w:val="none" w:sz="0" w:space="0" w:color="auto"/>
        <w:right w:val="none" w:sz="0" w:space="0" w:color="auto"/>
      </w:divBdr>
    </w:div>
    <w:div w:id="562789772">
      <w:bodyDiv w:val="1"/>
      <w:marLeft w:val="0"/>
      <w:marRight w:val="0"/>
      <w:marTop w:val="0"/>
      <w:marBottom w:val="0"/>
      <w:divBdr>
        <w:top w:val="none" w:sz="0" w:space="0" w:color="auto"/>
        <w:left w:val="none" w:sz="0" w:space="0" w:color="auto"/>
        <w:bottom w:val="none" w:sz="0" w:space="0" w:color="auto"/>
        <w:right w:val="none" w:sz="0" w:space="0" w:color="auto"/>
      </w:divBdr>
    </w:div>
    <w:div w:id="565265421">
      <w:bodyDiv w:val="1"/>
      <w:marLeft w:val="0"/>
      <w:marRight w:val="0"/>
      <w:marTop w:val="0"/>
      <w:marBottom w:val="0"/>
      <w:divBdr>
        <w:top w:val="none" w:sz="0" w:space="0" w:color="auto"/>
        <w:left w:val="none" w:sz="0" w:space="0" w:color="auto"/>
        <w:bottom w:val="none" w:sz="0" w:space="0" w:color="auto"/>
        <w:right w:val="none" w:sz="0" w:space="0" w:color="auto"/>
      </w:divBdr>
      <w:divsChild>
        <w:div w:id="815606252">
          <w:marLeft w:val="480"/>
          <w:marRight w:val="0"/>
          <w:marTop w:val="0"/>
          <w:marBottom w:val="0"/>
          <w:divBdr>
            <w:top w:val="none" w:sz="0" w:space="0" w:color="auto"/>
            <w:left w:val="none" w:sz="0" w:space="0" w:color="auto"/>
            <w:bottom w:val="none" w:sz="0" w:space="0" w:color="auto"/>
            <w:right w:val="none" w:sz="0" w:space="0" w:color="auto"/>
          </w:divBdr>
        </w:div>
        <w:div w:id="1569463370">
          <w:marLeft w:val="480"/>
          <w:marRight w:val="0"/>
          <w:marTop w:val="0"/>
          <w:marBottom w:val="0"/>
          <w:divBdr>
            <w:top w:val="none" w:sz="0" w:space="0" w:color="auto"/>
            <w:left w:val="none" w:sz="0" w:space="0" w:color="auto"/>
            <w:bottom w:val="none" w:sz="0" w:space="0" w:color="auto"/>
            <w:right w:val="none" w:sz="0" w:space="0" w:color="auto"/>
          </w:divBdr>
        </w:div>
        <w:div w:id="1422797893">
          <w:marLeft w:val="480"/>
          <w:marRight w:val="0"/>
          <w:marTop w:val="0"/>
          <w:marBottom w:val="0"/>
          <w:divBdr>
            <w:top w:val="none" w:sz="0" w:space="0" w:color="auto"/>
            <w:left w:val="none" w:sz="0" w:space="0" w:color="auto"/>
            <w:bottom w:val="none" w:sz="0" w:space="0" w:color="auto"/>
            <w:right w:val="none" w:sz="0" w:space="0" w:color="auto"/>
          </w:divBdr>
        </w:div>
        <w:div w:id="1559170624">
          <w:marLeft w:val="480"/>
          <w:marRight w:val="0"/>
          <w:marTop w:val="0"/>
          <w:marBottom w:val="0"/>
          <w:divBdr>
            <w:top w:val="none" w:sz="0" w:space="0" w:color="auto"/>
            <w:left w:val="none" w:sz="0" w:space="0" w:color="auto"/>
            <w:bottom w:val="none" w:sz="0" w:space="0" w:color="auto"/>
            <w:right w:val="none" w:sz="0" w:space="0" w:color="auto"/>
          </w:divBdr>
        </w:div>
        <w:div w:id="1177501298">
          <w:marLeft w:val="480"/>
          <w:marRight w:val="0"/>
          <w:marTop w:val="0"/>
          <w:marBottom w:val="0"/>
          <w:divBdr>
            <w:top w:val="none" w:sz="0" w:space="0" w:color="auto"/>
            <w:left w:val="none" w:sz="0" w:space="0" w:color="auto"/>
            <w:bottom w:val="none" w:sz="0" w:space="0" w:color="auto"/>
            <w:right w:val="none" w:sz="0" w:space="0" w:color="auto"/>
          </w:divBdr>
        </w:div>
        <w:div w:id="960919009">
          <w:marLeft w:val="480"/>
          <w:marRight w:val="0"/>
          <w:marTop w:val="0"/>
          <w:marBottom w:val="0"/>
          <w:divBdr>
            <w:top w:val="none" w:sz="0" w:space="0" w:color="auto"/>
            <w:left w:val="none" w:sz="0" w:space="0" w:color="auto"/>
            <w:bottom w:val="none" w:sz="0" w:space="0" w:color="auto"/>
            <w:right w:val="none" w:sz="0" w:space="0" w:color="auto"/>
          </w:divBdr>
        </w:div>
        <w:div w:id="1682199708">
          <w:marLeft w:val="480"/>
          <w:marRight w:val="0"/>
          <w:marTop w:val="0"/>
          <w:marBottom w:val="0"/>
          <w:divBdr>
            <w:top w:val="none" w:sz="0" w:space="0" w:color="auto"/>
            <w:left w:val="none" w:sz="0" w:space="0" w:color="auto"/>
            <w:bottom w:val="none" w:sz="0" w:space="0" w:color="auto"/>
            <w:right w:val="none" w:sz="0" w:space="0" w:color="auto"/>
          </w:divBdr>
        </w:div>
        <w:div w:id="228007179">
          <w:marLeft w:val="480"/>
          <w:marRight w:val="0"/>
          <w:marTop w:val="0"/>
          <w:marBottom w:val="0"/>
          <w:divBdr>
            <w:top w:val="none" w:sz="0" w:space="0" w:color="auto"/>
            <w:left w:val="none" w:sz="0" w:space="0" w:color="auto"/>
            <w:bottom w:val="none" w:sz="0" w:space="0" w:color="auto"/>
            <w:right w:val="none" w:sz="0" w:space="0" w:color="auto"/>
          </w:divBdr>
        </w:div>
        <w:div w:id="1016228187">
          <w:marLeft w:val="480"/>
          <w:marRight w:val="0"/>
          <w:marTop w:val="0"/>
          <w:marBottom w:val="0"/>
          <w:divBdr>
            <w:top w:val="none" w:sz="0" w:space="0" w:color="auto"/>
            <w:left w:val="none" w:sz="0" w:space="0" w:color="auto"/>
            <w:bottom w:val="none" w:sz="0" w:space="0" w:color="auto"/>
            <w:right w:val="none" w:sz="0" w:space="0" w:color="auto"/>
          </w:divBdr>
        </w:div>
        <w:div w:id="2097096063">
          <w:marLeft w:val="480"/>
          <w:marRight w:val="0"/>
          <w:marTop w:val="0"/>
          <w:marBottom w:val="0"/>
          <w:divBdr>
            <w:top w:val="none" w:sz="0" w:space="0" w:color="auto"/>
            <w:left w:val="none" w:sz="0" w:space="0" w:color="auto"/>
            <w:bottom w:val="none" w:sz="0" w:space="0" w:color="auto"/>
            <w:right w:val="none" w:sz="0" w:space="0" w:color="auto"/>
          </w:divBdr>
        </w:div>
        <w:div w:id="233245651">
          <w:marLeft w:val="480"/>
          <w:marRight w:val="0"/>
          <w:marTop w:val="0"/>
          <w:marBottom w:val="0"/>
          <w:divBdr>
            <w:top w:val="none" w:sz="0" w:space="0" w:color="auto"/>
            <w:left w:val="none" w:sz="0" w:space="0" w:color="auto"/>
            <w:bottom w:val="none" w:sz="0" w:space="0" w:color="auto"/>
            <w:right w:val="none" w:sz="0" w:space="0" w:color="auto"/>
          </w:divBdr>
        </w:div>
        <w:div w:id="839387203">
          <w:marLeft w:val="480"/>
          <w:marRight w:val="0"/>
          <w:marTop w:val="0"/>
          <w:marBottom w:val="0"/>
          <w:divBdr>
            <w:top w:val="none" w:sz="0" w:space="0" w:color="auto"/>
            <w:left w:val="none" w:sz="0" w:space="0" w:color="auto"/>
            <w:bottom w:val="none" w:sz="0" w:space="0" w:color="auto"/>
            <w:right w:val="none" w:sz="0" w:space="0" w:color="auto"/>
          </w:divBdr>
        </w:div>
        <w:div w:id="147013971">
          <w:marLeft w:val="480"/>
          <w:marRight w:val="0"/>
          <w:marTop w:val="0"/>
          <w:marBottom w:val="0"/>
          <w:divBdr>
            <w:top w:val="none" w:sz="0" w:space="0" w:color="auto"/>
            <w:left w:val="none" w:sz="0" w:space="0" w:color="auto"/>
            <w:bottom w:val="none" w:sz="0" w:space="0" w:color="auto"/>
            <w:right w:val="none" w:sz="0" w:space="0" w:color="auto"/>
          </w:divBdr>
        </w:div>
        <w:div w:id="946549140">
          <w:marLeft w:val="480"/>
          <w:marRight w:val="0"/>
          <w:marTop w:val="0"/>
          <w:marBottom w:val="0"/>
          <w:divBdr>
            <w:top w:val="none" w:sz="0" w:space="0" w:color="auto"/>
            <w:left w:val="none" w:sz="0" w:space="0" w:color="auto"/>
            <w:bottom w:val="none" w:sz="0" w:space="0" w:color="auto"/>
            <w:right w:val="none" w:sz="0" w:space="0" w:color="auto"/>
          </w:divBdr>
        </w:div>
        <w:div w:id="425418466">
          <w:marLeft w:val="480"/>
          <w:marRight w:val="0"/>
          <w:marTop w:val="0"/>
          <w:marBottom w:val="0"/>
          <w:divBdr>
            <w:top w:val="none" w:sz="0" w:space="0" w:color="auto"/>
            <w:left w:val="none" w:sz="0" w:space="0" w:color="auto"/>
            <w:bottom w:val="none" w:sz="0" w:space="0" w:color="auto"/>
            <w:right w:val="none" w:sz="0" w:space="0" w:color="auto"/>
          </w:divBdr>
        </w:div>
        <w:div w:id="896748295">
          <w:marLeft w:val="480"/>
          <w:marRight w:val="0"/>
          <w:marTop w:val="0"/>
          <w:marBottom w:val="0"/>
          <w:divBdr>
            <w:top w:val="none" w:sz="0" w:space="0" w:color="auto"/>
            <w:left w:val="none" w:sz="0" w:space="0" w:color="auto"/>
            <w:bottom w:val="none" w:sz="0" w:space="0" w:color="auto"/>
            <w:right w:val="none" w:sz="0" w:space="0" w:color="auto"/>
          </w:divBdr>
        </w:div>
        <w:div w:id="1932347576">
          <w:marLeft w:val="480"/>
          <w:marRight w:val="0"/>
          <w:marTop w:val="0"/>
          <w:marBottom w:val="0"/>
          <w:divBdr>
            <w:top w:val="none" w:sz="0" w:space="0" w:color="auto"/>
            <w:left w:val="none" w:sz="0" w:space="0" w:color="auto"/>
            <w:bottom w:val="none" w:sz="0" w:space="0" w:color="auto"/>
            <w:right w:val="none" w:sz="0" w:space="0" w:color="auto"/>
          </w:divBdr>
        </w:div>
        <w:div w:id="1516918848">
          <w:marLeft w:val="480"/>
          <w:marRight w:val="0"/>
          <w:marTop w:val="0"/>
          <w:marBottom w:val="0"/>
          <w:divBdr>
            <w:top w:val="none" w:sz="0" w:space="0" w:color="auto"/>
            <w:left w:val="none" w:sz="0" w:space="0" w:color="auto"/>
            <w:bottom w:val="none" w:sz="0" w:space="0" w:color="auto"/>
            <w:right w:val="none" w:sz="0" w:space="0" w:color="auto"/>
          </w:divBdr>
        </w:div>
        <w:div w:id="906300599">
          <w:marLeft w:val="480"/>
          <w:marRight w:val="0"/>
          <w:marTop w:val="0"/>
          <w:marBottom w:val="0"/>
          <w:divBdr>
            <w:top w:val="none" w:sz="0" w:space="0" w:color="auto"/>
            <w:left w:val="none" w:sz="0" w:space="0" w:color="auto"/>
            <w:bottom w:val="none" w:sz="0" w:space="0" w:color="auto"/>
            <w:right w:val="none" w:sz="0" w:space="0" w:color="auto"/>
          </w:divBdr>
        </w:div>
        <w:div w:id="1659462193">
          <w:marLeft w:val="480"/>
          <w:marRight w:val="0"/>
          <w:marTop w:val="0"/>
          <w:marBottom w:val="0"/>
          <w:divBdr>
            <w:top w:val="none" w:sz="0" w:space="0" w:color="auto"/>
            <w:left w:val="none" w:sz="0" w:space="0" w:color="auto"/>
            <w:bottom w:val="none" w:sz="0" w:space="0" w:color="auto"/>
            <w:right w:val="none" w:sz="0" w:space="0" w:color="auto"/>
          </w:divBdr>
        </w:div>
        <w:div w:id="250625128">
          <w:marLeft w:val="480"/>
          <w:marRight w:val="0"/>
          <w:marTop w:val="0"/>
          <w:marBottom w:val="0"/>
          <w:divBdr>
            <w:top w:val="none" w:sz="0" w:space="0" w:color="auto"/>
            <w:left w:val="none" w:sz="0" w:space="0" w:color="auto"/>
            <w:bottom w:val="none" w:sz="0" w:space="0" w:color="auto"/>
            <w:right w:val="none" w:sz="0" w:space="0" w:color="auto"/>
          </w:divBdr>
        </w:div>
        <w:div w:id="1948847300">
          <w:marLeft w:val="480"/>
          <w:marRight w:val="0"/>
          <w:marTop w:val="0"/>
          <w:marBottom w:val="0"/>
          <w:divBdr>
            <w:top w:val="none" w:sz="0" w:space="0" w:color="auto"/>
            <w:left w:val="none" w:sz="0" w:space="0" w:color="auto"/>
            <w:bottom w:val="none" w:sz="0" w:space="0" w:color="auto"/>
            <w:right w:val="none" w:sz="0" w:space="0" w:color="auto"/>
          </w:divBdr>
        </w:div>
        <w:div w:id="1438018768">
          <w:marLeft w:val="480"/>
          <w:marRight w:val="0"/>
          <w:marTop w:val="0"/>
          <w:marBottom w:val="0"/>
          <w:divBdr>
            <w:top w:val="none" w:sz="0" w:space="0" w:color="auto"/>
            <w:left w:val="none" w:sz="0" w:space="0" w:color="auto"/>
            <w:bottom w:val="none" w:sz="0" w:space="0" w:color="auto"/>
            <w:right w:val="none" w:sz="0" w:space="0" w:color="auto"/>
          </w:divBdr>
        </w:div>
        <w:div w:id="434862731">
          <w:marLeft w:val="480"/>
          <w:marRight w:val="0"/>
          <w:marTop w:val="0"/>
          <w:marBottom w:val="0"/>
          <w:divBdr>
            <w:top w:val="none" w:sz="0" w:space="0" w:color="auto"/>
            <w:left w:val="none" w:sz="0" w:space="0" w:color="auto"/>
            <w:bottom w:val="none" w:sz="0" w:space="0" w:color="auto"/>
            <w:right w:val="none" w:sz="0" w:space="0" w:color="auto"/>
          </w:divBdr>
        </w:div>
        <w:div w:id="1237932967">
          <w:marLeft w:val="480"/>
          <w:marRight w:val="0"/>
          <w:marTop w:val="0"/>
          <w:marBottom w:val="0"/>
          <w:divBdr>
            <w:top w:val="none" w:sz="0" w:space="0" w:color="auto"/>
            <w:left w:val="none" w:sz="0" w:space="0" w:color="auto"/>
            <w:bottom w:val="none" w:sz="0" w:space="0" w:color="auto"/>
            <w:right w:val="none" w:sz="0" w:space="0" w:color="auto"/>
          </w:divBdr>
        </w:div>
        <w:div w:id="867379627">
          <w:marLeft w:val="480"/>
          <w:marRight w:val="0"/>
          <w:marTop w:val="0"/>
          <w:marBottom w:val="0"/>
          <w:divBdr>
            <w:top w:val="none" w:sz="0" w:space="0" w:color="auto"/>
            <w:left w:val="none" w:sz="0" w:space="0" w:color="auto"/>
            <w:bottom w:val="none" w:sz="0" w:space="0" w:color="auto"/>
            <w:right w:val="none" w:sz="0" w:space="0" w:color="auto"/>
          </w:divBdr>
        </w:div>
        <w:div w:id="499464399">
          <w:marLeft w:val="480"/>
          <w:marRight w:val="0"/>
          <w:marTop w:val="0"/>
          <w:marBottom w:val="0"/>
          <w:divBdr>
            <w:top w:val="none" w:sz="0" w:space="0" w:color="auto"/>
            <w:left w:val="none" w:sz="0" w:space="0" w:color="auto"/>
            <w:bottom w:val="none" w:sz="0" w:space="0" w:color="auto"/>
            <w:right w:val="none" w:sz="0" w:space="0" w:color="auto"/>
          </w:divBdr>
        </w:div>
        <w:div w:id="1883245469">
          <w:marLeft w:val="480"/>
          <w:marRight w:val="0"/>
          <w:marTop w:val="0"/>
          <w:marBottom w:val="0"/>
          <w:divBdr>
            <w:top w:val="none" w:sz="0" w:space="0" w:color="auto"/>
            <w:left w:val="none" w:sz="0" w:space="0" w:color="auto"/>
            <w:bottom w:val="none" w:sz="0" w:space="0" w:color="auto"/>
            <w:right w:val="none" w:sz="0" w:space="0" w:color="auto"/>
          </w:divBdr>
        </w:div>
        <w:div w:id="373382978">
          <w:marLeft w:val="480"/>
          <w:marRight w:val="0"/>
          <w:marTop w:val="0"/>
          <w:marBottom w:val="0"/>
          <w:divBdr>
            <w:top w:val="none" w:sz="0" w:space="0" w:color="auto"/>
            <w:left w:val="none" w:sz="0" w:space="0" w:color="auto"/>
            <w:bottom w:val="none" w:sz="0" w:space="0" w:color="auto"/>
            <w:right w:val="none" w:sz="0" w:space="0" w:color="auto"/>
          </w:divBdr>
        </w:div>
        <w:div w:id="137768605">
          <w:marLeft w:val="480"/>
          <w:marRight w:val="0"/>
          <w:marTop w:val="0"/>
          <w:marBottom w:val="0"/>
          <w:divBdr>
            <w:top w:val="none" w:sz="0" w:space="0" w:color="auto"/>
            <w:left w:val="none" w:sz="0" w:space="0" w:color="auto"/>
            <w:bottom w:val="none" w:sz="0" w:space="0" w:color="auto"/>
            <w:right w:val="none" w:sz="0" w:space="0" w:color="auto"/>
          </w:divBdr>
        </w:div>
        <w:div w:id="1455246578">
          <w:marLeft w:val="480"/>
          <w:marRight w:val="0"/>
          <w:marTop w:val="0"/>
          <w:marBottom w:val="0"/>
          <w:divBdr>
            <w:top w:val="none" w:sz="0" w:space="0" w:color="auto"/>
            <w:left w:val="none" w:sz="0" w:space="0" w:color="auto"/>
            <w:bottom w:val="none" w:sz="0" w:space="0" w:color="auto"/>
            <w:right w:val="none" w:sz="0" w:space="0" w:color="auto"/>
          </w:divBdr>
        </w:div>
        <w:div w:id="1957440513">
          <w:marLeft w:val="480"/>
          <w:marRight w:val="0"/>
          <w:marTop w:val="0"/>
          <w:marBottom w:val="0"/>
          <w:divBdr>
            <w:top w:val="none" w:sz="0" w:space="0" w:color="auto"/>
            <w:left w:val="none" w:sz="0" w:space="0" w:color="auto"/>
            <w:bottom w:val="none" w:sz="0" w:space="0" w:color="auto"/>
            <w:right w:val="none" w:sz="0" w:space="0" w:color="auto"/>
          </w:divBdr>
        </w:div>
        <w:div w:id="683241990">
          <w:marLeft w:val="480"/>
          <w:marRight w:val="0"/>
          <w:marTop w:val="0"/>
          <w:marBottom w:val="0"/>
          <w:divBdr>
            <w:top w:val="none" w:sz="0" w:space="0" w:color="auto"/>
            <w:left w:val="none" w:sz="0" w:space="0" w:color="auto"/>
            <w:bottom w:val="none" w:sz="0" w:space="0" w:color="auto"/>
            <w:right w:val="none" w:sz="0" w:space="0" w:color="auto"/>
          </w:divBdr>
        </w:div>
        <w:div w:id="121846079">
          <w:marLeft w:val="480"/>
          <w:marRight w:val="0"/>
          <w:marTop w:val="0"/>
          <w:marBottom w:val="0"/>
          <w:divBdr>
            <w:top w:val="none" w:sz="0" w:space="0" w:color="auto"/>
            <w:left w:val="none" w:sz="0" w:space="0" w:color="auto"/>
            <w:bottom w:val="none" w:sz="0" w:space="0" w:color="auto"/>
            <w:right w:val="none" w:sz="0" w:space="0" w:color="auto"/>
          </w:divBdr>
        </w:div>
        <w:div w:id="910774359">
          <w:marLeft w:val="480"/>
          <w:marRight w:val="0"/>
          <w:marTop w:val="0"/>
          <w:marBottom w:val="0"/>
          <w:divBdr>
            <w:top w:val="none" w:sz="0" w:space="0" w:color="auto"/>
            <w:left w:val="none" w:sz="0" w:space="0" w:color="auto"/>
            <w:bottom w:val="none" w:sz="0" w:space="0" w:color="auto"/>
            <w:right w:val="none" w:sz="0" w:space="0" w:color="auto"/>
          </w:divBdr>
        </w:div>
        <w:div w:id="904528451">
          <w:marLeft w:val="480"/>
          <w:marRight w:val="0"/>
          <w:marTop w:val="0"/>
          <w:marBottom w:val="0"/>
          <w:divBdr>
            <w:top w:val="none" w:sz="0" w:space="0" w:color="auto"/>
            <w:left w:val="none" w:sz="0" w:space="0" w:color="auto"/>
            <w:bottom w:val="none" w:sz="0" w:space="0" w:color="auto"/>
            <w:right w:val="none" w:sz="0" w:space="0" w:color="auto"/>
          </w:divBdr>
        </w:div>
        <w:div w:id="1609000855">
          <w:marLeft w:val="480"/>
          <w:marRight w:val="0"/>
          <w:marTop w:val="0"/>
          <w:marBottom w:val="0"/>
          <w:divBdr>
            <w:top w:val="none" w:sz="0" w:space="0" w:color="auto"/>
            <w:left w:val="none" w:sz="0" w:space="0" w:color="auto"/>
            <w:bottom w:val="none" w:sz="0" w:space="0" w:color="auto"/>
            <w:right w:val="none" w:sz="0" w:space="0" w:color="auto"/>
          </w:divBdr>
        </w:div>
        <w:div w:id="922953570">
          <w:marLeft w:val="480"/>
          <w:marRight w:val="0"/>
          <w:marTop w:val="0"/>
          <w:marBottom w:val="0"/>
          <w:divBdr>
            <w:top w:val="none" w:sz="0" w:space="0" w:color="auto"/>
            <w:left w:val="none" w:sz="0" w:space="0" w:color="auto"/>
            <w:bottom w:val="none" w:sz="0" w:space="0" w:color="auto"/>
            <w:right w:val="none" w:sz="0" w:space="0" w:color="auto"/>
          </w:divBdr>
        </w:div>
        <w:div w:id="2117673791">
          <w:marLeft w:val="480"/>
          <w:marRight w:val="0"/>
          <w:marTop w:val="0"/>
          <w:marBottom w:val="0"/>
          <w:divBdr>
            <w:top w:val="none" w:sz="0" w:space="0" w:color="auto"/>
            <w:left w:val="none" w:sz="0" w:space="0" w:color="auto"/>
            <w:bottom w:val="none" w:sz="0" w:space="0" w:color="auto"/>
            <w:right w:val="none" w:sz="0" w:space="0" w:color="auto"/>
          </w:divBdr>
        </w:div>
        <w:div w:id="661393570">
          <w:marLeft w:val="480"/>
          <w:marRight w:val="0"/>
          <w:marTop w:val="0"/>
          <w:marBottom w:val="0"/>
          <w:divBdr>
            <w:top w:val="none" w:sz="0" w:space="0" w:color="auto"/>
            <w:left w:val="none" w:sz="0" w:space="0" w:color="auto"/>
            <w:bottom w:val="none" w:sz="0" w:space="0" w:color="auto"/>
            <w:right w:val="none" w:sz="0" w:space="0" w:color="auto"/>
          </w:divBdr>
        </w:div>
        <w:div w:id="704326815">
          <w:marLeft w:val="480"/>
          <w:marRight w:val="0"/>
          <w:marTop w:val="0"/>
          <w:marBottom w:val="0"/>
          <w:divBdr>
            <w:top w:val="none" w:sz="0" w:space="0" w:color="auto"/>
            <w:left w:val="none" w:sz="0" w:space="0" w:color="auto"/>
            <w:bottom w:val="none" w:sz="0" w:space="0" w:color="auto"/>
            <w:right w:val="none" w:sz="0" w:space="0" w:color="auto"/>
          </w:divBdr>
        </w:div>
        <w:div w:id="1463160291">
          <w:marLeft w:val="480"/>
          <w:marRight w:val="0"/>
          <w:marTop w:val="0"/>
          <w:marBottom w:val="0"/>
          <w:divBdr>
            <w:top w:val="none" w:sz="0" w:space="0" w:color="auto"/>
            <w:left w:val="none" w:sz="0" w:space="0" w:color="auto"/>
            <w:bottom w:val="none" w:sz="0" w:space="0" w:color="auto"/>
            <w:right w:val="none" w:sz="0" w:space="0" w:color="auto"/>
          </w:divBdr>
        </w:div>
        <w:div w:id="1335766109">
          <w:marLeft w:val="480"/>
          <w:marRight w:val="0"/>
          <w:marTop w:val="0"/>
          <w:marBottom w:val="0"/>
          <w:divBdr>
            <w:top w:val="none" w:sz="0" w:space="0" w:color="auto"/>
            <w:left w:val="none" w:sz="0" w:space="0" w:color="auto"/>
            <w:bottom w:val="none" w:sz="0" w:space="0" w:color="auto"/>
            <w:right w:val="none" w:sz="0" w:space="0" w:color="auto"/>
          </w:divBdr>
        </w:div>
        <w:div w:id="101531645">
          <w:marLeft w:val="480"/>
          <w:marRight w:val="0"/>
          <w:marTop w:val="0"/>
          <w:marBottom w:val="0"/>
          <w:divBdr>
            <w:top w:val="none" w:sz="0" w:space="0" w:color="auto"/>
            <w:left w:val="none" w:sz="0" w:space="0" w:color="auto"/>
            <w:bottom w:val="none" w:sz="0" w:space="0" w:color="auto"/>
            <w:right w:val="none" w:sz="0" w:space="0" w:color="auto"/>
          </w:divBdr>
        </w:div>
        <w:div w:id="1646474008">
          <w:marLeft w:val="480"/>
          <w:marRight w:val="0"/>
          <w:marTop w:val="0"/>
          <w:marBottom w:val="0"/>
          <w:divBdr>
            <w:top w:val="none" w:sz="0" w:space="0" w:color="auto"/>
            <w:left w:val="none" w:sz="0" w:space="0" w:color="auto"/>
            <w:bottom w:val="none" w:sz="0" w:space="0" w:color="auto"/>
            <w:right w:val="none" w:sz="0" w:space="0" w:color="auto"/>
          </w:divBdr>
        </w:div>
        <w:div w:id="646664985">
          <w:marLeft w:val="480"/>
          <w:marRight w:val="0"/>
          <w:marTop w:val="0"/>
          <w:marBottom w:val="0"/>
          <w:divBdr>
            <w:top w:val="none" w:sz="0" w:space="0" w:color="auto"/>
            <w:left w:val="none" w:sz="0" w:space="0" w:color="auto"/>
            <w:bottom w:val="none" w:sz="0" w:space="0" w:color="auto"/>
            <w:right w:val="none" w:sz="0" w:space="0" w:color="auto"/>
          </w:divBdr>
        </w:div>
        <w:div w:id="2067988961">
          <w:marLeft w:val="480"/>
          <w:marRight w:val="0"/>
          <w:marTop w:val="0"/>
          <w:marBottom w:val="0"/>
          <w:divBdr>
            <w:top w:val="none" w:sz="0" w:space="0" w:color="auto"/>
            <w:left w:val="none" w:sz="0" w:space="0" w:color="auto"/>
            <w:bottom w:val="none" w:sz="0" w:space="0" w:color="auto"/>
            <w:right w:val="none" w:sz="0" w:space="0" w:color="auto"/>
          </w:divBdr>
        </w:div>
        <w:div w:id="471795079">
          <w:marLeft w:val="480"/>
          <w:marRight w:val="0"/>
          <w:marTop w:val="0"/>
          <w:marBottom w:val="0"/>
          <w:divBdr>
            <w:top w:val="none" w:sz="0" w:space="0" w:color="auto"/>
            <w:left w:val="none" w:sz="0" w:space="0" w:color="auto"/>
            <w:bottom w:val="none" w:sz="0" w:space="0" w:color="auto"/>
            <w:right w:val="none" w:sz="0" w:space="0" w:color="auto"/>
          </w:divBdr>
        </w:div>
        <w:div w:id="247156460">
          <w:marLeft w:val="480"/>
          <w:marRight w:val="0"/>
          <w:marTop w:val="0"/>
          <w:marBottom w:val="0"/>
          <w:divBdr>
            <w:top w:val="none" w:sz="0" w:space="0" w:color="auto"/>
            <w:left w:val="none" w:sz="0" w:space="0" w:color="auto"/>
            <w:bottom w:val="none" w:sz="0" w:space="0" w:color="auto"/>
            <w:right w:val="none" w:sz="0" w:space="0" w:color="auto"/>
          </w:divBdr>
        </w:div>
        <w:div w:id="1607301859">
          <w:marLeft w:val="480"/>
          <w:marRight w:val="0"/>
          <w:marTop w:val="0"/>
          <w:marBottom w:val="0"/>
          <w:divBdr>
            <w:top w:val="none" w:sz="0" w:space="0" w:color="auto"/>
            <w:left w:val="none" w:sz="0" w:space="0" w:color="auto"/>
            <w:bottom w:val="none" w:sz="0" w:space="0" w:color="auto"/>
            <w:right w:val="none" w:sz="0" w:space="0" w:color="auto"/>
          </w:divBdr>
        </w:div>
        <w:div w:id="2011373316">
          <w:marLeft w:val="480"/>
          <w:marRight w:val="0"/>
          <w:marTop w:val="0"/>
          <w:marBottom w:val="0"/>
          <w:divBdr>
            <w:top w:val="none" w:sz="0" w:space="0" w:color="auto"/>
            <w:left w:val="none" w:sz="0" w:space="0" w:color="auto"/>
            <w:bottom w:val="none" w:sz="0" w:space="0" w:color="auto"/>
            <w:right w:val="none" w:sz="0" w:space="0" w:color="auto"/>
          </w:divBdr>
        </w:div>
        <w:div w:id="1881089456">
          <w:marLeft w:val="480"/>
          <w:marRight w:val="0"/>
          <w:marTop w:val="0"/>
          <w:marBottom w:val="0"/>
          <w:divBdr>
            <w:top w:val="none" w:sz="0" w:space="0" w:color="auto"/>
            <w:left w:val="none" w:sz="0" w:space="0" w:color="auto"/>
            <w:bottom w:val="none" w:sz="0" w:space="0" w:color="auto"/>
            <w:right w:val="none" w:sz="0" w:space="0" w:color="auto"/>
          </w:divBdr>
        </w:div>
        <w:div w:id="1388650313">
          <w:marLeft w:val="480"/>
          <w:marRight w:val="0"/>
          <w:marTop w:val="0"/>
          <w:marBottom w:val="0"/>
          <w:divBdr>
            <w:top w:val="none" w:sz="0" w:space="0" w:color="auto"/>
            <w:left w:val="none" w:sz="0" w:space="0" w:color="auto"/>
            <w:bottom w:val="none" w:sz="0" w:space="0" w:color="auto"/>
            <w:right w:val="none" w:sz="0" w:space="0" w:color="auto"/>
          </w:divBdr>
        </w:div>
        <w:div w:id="1169491698">
          <w:marLeft w:val="480"/>
          <w:marRight w:val="0"/>
          <w:marTop w:val="0"/>
          <w:marBottom w:val="0"/>
          <w:divBdr>
            <w:top w:val="none" w:sz="0" w:space="0" w:color="auto"/>
            <w:left w:val="none" w:sz="0" w:space="0" w:color="auto"/>
            <w:bottom w:val="none" w:sz="0" w:space="0" w:color="auto"/>
            <w:right w:val="none" w:sz="0" w:space="0" w:color="auto"/>
          </w:divBdr>
        </w:div>
        <w:div w:id="2033803281">
          <w:marLeft w:val="480"/>
          <w:marRight w:val="0"/>
          <w:marTop w:val="0"/>
          <w:marBottom w:val="0"/>
          <w:divBdr>
            <w:top w:val="none" w:sz="0" w:space="0" w:color="auto"/>
            <w:left w:val="none" w:sz="0" w:space="0" w:color="auto"/>
            <w:bottom w:val="none" w:sz="0" w:space="0" w:color="auto"/>
            <w:right w:val="none" w:sz="0" w:space="0" w:color="auto"/>
          </w:divBdr>
        </w:div>
        <w:div w:id="555551982">
          <w:marLeft w:val="480"/>
          <w:marRight w:val="0"/>
          <w:marTop w:val="0"/>
          <w:marBottom w:val="0"/>
          <w:divBdr>
            <w:top w:val="none" w:sz="0" w:space="0" w:color="auto"/>
            <w:left w:val="none" w:sz="0" w:space="0" w:color="auto"/>
            <w:bottom w:val="none" w:sz="0" w:space="0" w:color="auto"/>
            <w:right w:val="none" w:sz="0" w:space="0" w:color="auto"/>
          </w:divBdr>
        </w:div>
        <w:div w:id="347754869">
          <w:marLeft w:val="480"/>
          <w:marRight w:val="0"/>
          <w:marTop w:val="0"/>
          <w:marBottom w:val="0"/>
          <w:divBdr>
            <w:top w:val="none" w:sz="0" w:space="0" w:color="auto"/>
            <w:left w:val="none" w:sz="0" w:space="0" w:color="auto"/>
            <w:bottom w:val="none" w:sz="0" w:space="0" w:color="auto"/>
            <w:right w:val="none" w:sz="0" w:space="0" w:color="auto"/>
          </w:divBdr>
        </w:div>
        <w:div w:id="405224047">
          <w:marLeft w:val="480"/>
          <w:marRight w:val="0"/>
          <w:marTop w:val="0"/>
          <w:marBottom w:val="0"/>
          <w:divBdr>
            <w:top w:val="none" w:sz="0" w:space="0" w:color="auto"/>
            <w:left w:val="none" w:sz="0" w:space="0" w:color="auto"/>
            <w:bottom w:val="none" w:sz="0" w:space="0" w:color="auto"/>
            <w:right w:val="none" w:sz="0" w:space="0" w:color="auto"/>
          </w:divBdr>
        </w:div>
        <w:div w:id="1246375772">
          <w:marLeft w:val="480"/>
          <w:marRight w:val="0"/>
          <w:marTop w:val="0"/>
          <w:marBottom w:val="0"/>
          <w:divBdr>
            <w:top w:val="none" w:sz="0" w:space="0" w:color="auto"/>
            <w:left w:val="none" w:sz="0" w:space="0" w:color="auto"/>
            <w:bottom w:val="none" w:sz="0" w:space="0" w:color="auto"/>
            <w:right w:val="none" w:sz="0" w:space="0" w:color="auto"/>
          </w:divBdr>
        </w:div>
        <w:div w:id="1602101394">
          <w:marLeft w:val="480"/>
          <w:marRight w:val="0"/>
          <w:marTop w:val="0"/>
          <w:marBottom w:val="0"/>
          <w:divBdr>
            <w:top w:val="none" w:sz="0" w:space="0" w:color="auto"/>
            <w:left w:val="none" w:sz="0" w:space="0" w:color="auto"/>
            <w:bottom w:val="none" w:sz="0" w:space="0" w:color="auto"/>
            <w:right w:val="none" w:sz="0" w:space="0" w:color="auto"/>
          </w:divBdr>
        </w:div>
        <w:div w:id="165483269">
          <w:marLeft w:val="480"/>
          <w:marRight w:val="0"/>
          <w:marTop w:val="0"/>
          <w:marBottom w:val="0"/>
          <w:divBdr>
            <w:top w:val="none" w:sz="0" w:space="0" w:color="auto"/>
            <w:left w:val="none" w:sz="0" w:space="0" w:color="auto"/>
            <w:bottom w:val="none" w:sz="0" w:space="0" w:color="auto"/>
            <w:right w:val="none" w:sz="0" w:space="0" w:color="auto"/>
          </w:divBdr>
        </w:div>
        <w:div w:id="735906676">
          <w:marLeft w:val="480"/>
          <w:marRight w:val="0"/>
          <w:marTop w:val="0"/>
          <w:marBottom w:val="0"/>
          <w:divBdr>
            <w:top w:val="none" w:sz="0" w:space="0" w:color="auto"/>
            <w:left w:val="none" w:sz="0" w:space="0" w:color="auto"/>
            <w:bottom w:val="none" w:sz="0" w:space="0" w:color="auto"/>
            <w:right w:val="none" w:sz="0" w:space="0" w:color="auto"/>
          </w:divBdr>
        </w:div>
        <w:div w:id="1983609825">
          <w:marLeft w:val="480"/>
          <w:marRight w:val="0"/>
          <w:marTop w:val="0"/>
          <w:marBottom w:val="0"/>
          <w:divBdr>
            <w:top w:val="none" w:sz="0" w:space="0" w:color="auto"/>
            <w:left w:val="none" w:sz="0" w:space="0" w:color="auto"/>
            <w:bottom w:val="none" w:sz="0" w:space="0" w:color="auto"/>
            <w:right w:val="none" w:sz="0" w:space="0" w:color="auto"/>
          </w:divBdr>
        </w:div>
        <w:div w:id="209804332">
          <w:marLeft w:val="480"/>
          <w:marRight w:val="0"/>
          <w:marTop w:val="0"/>
          <w:marBottom w:val="0"/>
          <w:divBdr>
            <w:top w:val="none" w:sz="0" w:space="0" w:color="auto"/>
            <w:left w:val="none" w:sz="0" w:space="0" w:color="auto"/>
            <w:bottom w:val="none" w:sz="0" w:space="0" w:color="auto"/>
            <w:right w:val="none" w:sz="0" w:space="0" w:color="auto"/>
          </w:divBdr>
        </w:div>
        <w:div w:id="505561625">
          <w:marLeft w:val="480"/>
          <w:marRight w:val="0"/>
          <w:marTop w:val="0"/>
          <w:marBottom w:val="0"/>
          <w:divBdr>
            <w:top w:val="none" w:sz="0" w:space="0" w:color="auto"/>
            <w:left w:val="none" w:sz="0" w:space="0" w:color="auto"/>
            <w:bottom w:val="none" w:sz="0" w:space="0" w:color="auto"/>
            <w:right w:val="none" w:sz="0" w:space="0" w:color="auto"/>
          </w:divBdr>
        </w:div>
        <w:div w:id="1483497236">
          <w:marLeft w:val="480"/>
          <w:marRight w:val="0"/>
          <w:marTop w:val="0"/>
          <w:marBottom w:val="0"/>
          <w:divBdr>
            <w:top w:val="none" w:sz="0" w:space="0" w:color="auto"/>
            <w:left w:val="none" w:sz="0" w:space="0" w:color="auto"/>
            <w:bottom w:val="none" w:sz="0" w:space="0" w:color="auto"/>
            <w:right w:val="none" w:sz="0" w:space="0" w:color="auto"/>
          </w:divBdr>
        </w:div>
        <w:div w:id="845482103">
          <w:marLeft w:val="480"/>
          <w:marRight w:val="0"/>
          <w:marTop w:val="0"/>
          <w:marBottom w:val="0"/>
          <w:divBdr>
            <w:top w:val="none" w:sz="0" w:space="0" w:color="auto"/>
            <w:left w:val="none" w:sz="0" w:space="0" w:color="auto"/>
            <w:bottom w:val="none" w:sz="0" w:space="0" w:color="auto"/>
            <w:right w:val="none" w:sz="0" w:space="0" w:color="auto"/>
          </w:divBdr>
        </w:div>
        <w:div w:id="1349067472">
          <w:marLeft w:val="480"/>
          <w:marRight w:val="0"/>
          <w:marTop w:val="0"/>
          <w:marBottom w:val="0"/>
          <w:divBdr>
            <w:top w:val="none" w:sz="0" w:space="0" w:color="auto"/>
            <w:left w:val="none" w:sz="0" w:space="0" w:color="auto"/>
            <w:bottom w:val="none" w:sz="0" w:space="0" w:color="auto"/>
            <w:right w:val="none" w:sz="0" w:space="0" w:color="auto"/>
          </w:divBdr>
        </w:div>
        <w:div w:id="345181529">
          <w:marLeft w:val="480"/>
          <w:marRight w:val="0"/>
          <w:marTop w:val="0"/>
          <w:marBottom w:val="0"/>
          <w:divBdr>
            <w:top w:val="none" w:sz="0" w:space="0" w:color="auto"/>
            <w:left w:val="none" w:sz="0" w:space="0" w:color="auto"/>
            <w:bottom w:val="none" w:sz="0" w:space="0" w:color="auto"/>
            <w:right w:val="none" w:sz="0" w:space="0" w:color="auto"/>
          </w:divBdr>
        </w:div>
        <w:div w:id="714619898">
          <w:marLeft w:val="480"/>
          <w:marRight w:val="0"/>
          <w:marTop w:val="0"/>
          <w:marBottom w:val="0"/>
          <w:divBdr>
            <w:top w:val="none" w:sz="0" w:space="0" w:color="auto"/>
            <w:left w:val="none" w:sz="0" w:space="0" w:color="auto"/>
            <w:bottom w:val="none" w:sz="0" w:space="0" w:color="auto"/>
            <w:right w:val="none" w:sz="0" w:space="0" w:color="auto"/>
          </w:divBdr>
        </w:div>
        <w:div w:id="1980262101">
          <w:marLeft w:val="480"/>
          <w:marRight w:val="0"/>
          <w:marTop w:val="0"/>
          <w:marBottom w:val="0"/>
          <w:divBdr>
            <w:top w:val="none" w:sz="0" w:space="0" w:color="auto"/>
            <w:left w:val="none" w:sz="0" w:space="0" w:color="auto"/>
            <w:bottom w:val="none" w:sz="0" w:space="0" w:color="auto"/>
            <w:right w:val="none" w:sz="0" w:space="0" w:color="auto"/>
          </w:divBdr>
        </w:div>
        <w:div w:id="809975431">
          <w:marLeft w:val="480"/>
          <w:marRight w:val="0"/>
          <w:marTop w:val="0"/>
          <w:marBottom w:val="0"/>
          <w:divBdr>
            <w:top w:val="none" w:sz="0" w:space="0" w:color="auto"/>
            <w:left w:val="none" w:sz="0" w:space="0" w:color="auto"/>
            <w:bottom w:val="none" w:sz="0" w:space="0" w:color="auto"/>
            <w:right w:val="none" w:sz="0" w:space="0" w:color="auto"/>
          </w:divBdr>
        </w:div>
        <w:div w:id="1568609434">
          <w:marLeft w:val="480"/>
          <w:marRight w:val="0"/>
          <w:marTop w:val="0"/>
          <w:marBottom w:val="0"/>
          <w:divBdr>
            <w:top w:val="none" w:sz="0" w:space="0" w:color="auto"/>
            <w:left w:val="none" w:sz="0" w:space="0" w:color="auto"/>
            <w:bottom w:val="none" w:sz="0" w:space="0" w:color="auto"/>
            <w:right w:val="none" w:sz="0" w:space="0" w:color="auto"/>
          </w:divBdr>
        </w:div>
        <w:div w:id="1711953328">
          <w:marLeft w:val="480"/>
          <w:marRight w:val="0"/>
          <w:marTop w:val="0"/>
          <w:marBottom w:val="0"/>
          <w:divBdr>
            <w:top w:val="none" w:sz="0" w:space="0" w:color="auto"/>
            <w:left w:val="none" w:sz="0" w:space="0" w:color="auto"/>
            <w:bottom w:val="none" w:sz="0" w:space="0" w:color="auto"/>
            <w:right w:val="none" w:sz="0" w:space="0" w:color="auto"/>
          </w:divBdr>
        </w:div>
        <w:div w:id="1520466747">
          <w:marLeft w:val="480"/>
          <w:marRight w:val="0"/>
          <w:marTop w:val="0"/>
          <w:marBottom w:val="0"/>
          <w:divBdr>
            <w:top w:val="none" w:sz="0" w:space="0" w:color="auto"/>
            <w:left w:val="none" w:sz="0" w:space="0" w:color="auto"/>
            <w:bottom w:val="none" w:sz="0" w:space="0" w:color="auto"/>
            <w:right w:val="none" w:sz="0" w:space="0" w:color="auto"/>
          </w:divBdr>
        </w:div>
        <w:div w:id="975716175">
          <w:marLeft w:val="480"/>
          <w:marRight w:val="0"/>
          <w:marTop w:val="0"/>
          <w:marBottom w:val="0"/>
          <w:divBdr>
            <w:top w:val="none" w:sz="0" w:space="0" w:color="auto"/>
            <w:left w:val="none" w:sz="0" w:space="0" w:color="auto"/>
            <w:bottom w:val="none" w:sz="0" w:space="0" w:color="auto"/>
            <w:right w:val="none" w:sz="0" w:space="0" w:color="auto"/>
          </w:divBdr>
        </w:div>
        <w:div w:id="1479228321">
          <w:marLeft w:val="480"/>
          <w:marRight w:val="0"/>
          <w:marTop w:val="0"/>
          <w:marBottom w:val="0"/>
          <w:divBdr>
            <w:top w:val="none" w:sz="0" w:space="0" w:color="auto"/>
            <w:left w:val="none" w:sz="0" w:space="0" w:color="auto"/>
            <w:bottom w:val="none" w:sz="0" w:space="0" w:color="auto"/>
            <w:right w:val="none" w:sz="0" w:space="0" w:color="auto"/>
          </w:divBdr>
        </w:div>
      </w:divsChild>
    </w:div>
    <w:div w:id="568275200">
      <w:bodyDiv w:val="1"/>
      <w:marLeft w:val="0"/>
      <w:marRight w:val="0"/>
      <w:marTop w:val="0"/>
      <w:marBottom w:val="0"/>
      <w:divBdr>
        <w:top w:val="none" w:sz="0" w:space="0" w:color="auto"/>
        <w:left w:val="none" w:sz="0" w:space="0" w:color="auto"/>
        <w:bottom w:val="none" w:sz="0" w:space="0" w:color="auto"/>
        <w:right w:val="none" w:sz="0" w:space="0" w:color="auto"/>
      </w:divBdr>
    </w:div>
    <w:div w:id="573055845">
      <w:bodyDiv w:val="1"/>
      <w:marLeft w:val="0"/>
      <w:marRight w:val="0"/>
      <w:marTop w:val="0"/>
      <w:marBottom w:val="0"/>
      <w:divBdr>
        <w:top w:val="none" w:sz="0" w:space="0" w:color="auto"/>
        <w:left w:val="none" w:sz="0" w:space="0" w:color="auto"/>
        <w:bottom w:val="none" w:sz="0" w:space="0" w:color="auto"/>
        <w:right w:val="none" w:sz="0" w:space="0" w:color="auto"/>
      </w:divBdr>
    </w:div>
    <w:div w:id="575365766">
      <w:bodyDiv w:val="1"/>
      <w:marLeft w:val="0"/>
      <w:marRight w:val="0"/>
      <w:marTop w:val="0"/>
      <w:marBottom w:val="0"/>
      <w:divBdr>
        <w:top w:val="none" w:sz="0" w:space="0" w:color="auto"/>
        <w:left w:val="none" w:sz="0" w:space="0" w:color="auto"/>
        <w:bottom w:val="none" w:sz="0" w:space="0" w:color="auto"/>
        <w:right w:val="none" w:sz="0" w:space="0" w:color="auto"/>
      </w:divBdr>
    </w:div>
    <w:div w:id="581374738">
      <w:bodyDiv w:val="1"/>
      <w:marLeft w:val="0"/>
      <w:marRight w:val="0"/>
      <w:marTop w:val="0"/>
      <w:marBottom w:val="0"/>
      <w:divBdr>
        <w:top w:val="none" w:sz="0" w:space="0" w:color="auto"/>
        <w:left w:val="none" w:sz="0" w:space="0" w:color="auto"/>
        <w:bottom w:val="none" w:sz="0" w:space="0" w:color="auto"/>
        <w:right w:val="none" w:sz="0" w:space="0" w:color="auto"/>
      </w:divBdr>
    </w:div>
    <w:div w:id="582376301">
      <w:bodyDiv w:val="1"/>
      <w:marLeft w:val="0"/>
      <w:marRight w:val="0"/>
      <w:marTop w:val="0"/>
      <w:marBottom w:val="0"/>
      <w:divBdr>
        <w:top w:val="none" w:sz="0" w:space="0" w:color="auto"/>
        <w:left w:val="none" w:sz="0" w:space="0" w:color="auto"/>
        <w:bottom w:val="none" w:sz="0" w:space="0" w:color="auto"/>
        <w:right w:val="none" w:sz="0" w:space="0" w:color="auto"/>
      </w:divBdr>
    </w:div>
    <w:div w:id="583610598">
      <w:bodyDiv w:val="1"/>
      <w:marLeft w:val="0"/>
      <w:marRight w:val="0"/>
      <w:marTop w:val="0"/>
      <w:marBottom w:val="0"/>
      <w:divBdr>
        <w:top w:val="none" w:sz="0" w:space="0" w:color="auto"/>
        <w:left w:val="none" w:sz="0" w:space="0" w:color="auto"/>
        <w:bottom w:val="none" w:sz="0" w:space="0" w:color="auto"/>
        <w:right w:val="none" w:sz="0" w:space="0" w:color="auto"/>
      </w:divBdr>
      <w:divsChild>
        <w:div w:id="379287457">
          <w:marLeft w:val="480"/>
          <w:marRight w:val="0"/>
          <w:marTop w:val="0"/>
          <w:marBottom w:val="0"/>
          <w:divBdr>
            <w:top w:val="none" w:sz="0" w:space="0" w:color="auto"/>
            <w:left w:val="none" w:sz="0" w:space="0" w:color="auto"/>
            <w:bottom w:val="none" w:sz="0" w:space="0" w:color="auto"/>
            <w:right w:val="none" w:sz="0" w:space="0" w:color="auto"/>
          </w:divBdr>
        </w:div>
        <w:div w:id="64572142">
          <w:marLeft w:val="480"/>
          <w:marRight w:val="0"/>
          <w:marTop w:val="0"/>
          <w:marBottom w:val="0"/>
          <w:divBdr>
            <w:top w:val="none" w:sz="0" w:space="0" w:color="auto"/>
            <w:left w:val="none" w:sz="0" w:space="0" w:color="auto"/>
            <w:bottom w:val="none" w:sz="0" w:space="0" w:color="auto"/>
            <w:right w:val="none" w:sz="0" w:space="0" w:color="auto"/>
          </w:divBdr>
        </w:div>
        <w:div w:id="498925593">
          <w:marLeft w:val="480"/>
          <w:marRight w:val="0"/>
          <w:marTop w:val="0"/>
          <w:marBottom w:val="0"/>
          <w:divBdr>
            <w:top w:val="none" w:sz="0" w:space="0" w:color="auto"/>
            <w:left w:val="none" w:sz="0" w:space="0" w:color="auto"/>
            <w:bottom w:val="none" w:sz="0" w:space="0" w:color="auto"/>
            <w:right w:val="none" w:sz="0" w:space="0" w:color="auto"/>
          </w:divBdr>
        </w:div>
        <w:div w:id="1033267196">
          <w:marLeft w:val="480"/>
          <w:marRight w:val="0"/>
          <w:marTop w:val="0"/>
          <w:marBottom w:val="0"/>
          <w:divBdr>
            <w:top w:val="none" w:sz="0" w:space="0" w:color="auto"/>
            <w:left w:val="none" w:sz="0" w:space="0" w:color="auto"/>
            <w:bottom w:val="none" w:sz="0" w:space="0" w:color="auto"/>
            <w:right w:val="none" w:sz="0" w:space="0" w:color="auto"/>
          </w:divBdr>
        </w:div>
        <w:div w:id="1683387393">
          <w:marLeft w:val="480"/>
          <w:marRight w:val="0"/>
          <w:marTop w:val="0"/>
          <w:marBottom w:val="0"/>
          <w:divBdr>
            <w:top w:val="none" w:sz="0" w:space="0" w:color="auto"/>
            <w:left w:val="none" w:sz="0" w:space="0" w:color="auto"/>
            <w:bottom w:val="none" w:sz="0" w:space="0" w:color="auto"/>
            <w:right w:val="none" w:sz="0" w:space="0" w:color="auto"/>
          </w:divBdr>
        </w:div>
        <w:div w:id="1722754164">
          <w:marLeft w:val="480"/>
          <w:marRight w:val="0"/>
          <w:marTop w:val="0"/>
          <w:marBottom w:val="0"/>
          <w:divBdr>
            <w:top w:val="none" w:sz="0" w:space="0" w:color="auto"/>
            <w:left w:val="none" w:sz="0" w:space="0" w:color="auto"/>
            <w:bottom w:val="none" w:sz="0" w:space="0" w:color="auto"/>
            <w:right w:val="none" w:sz="0" w:space="0" w:color="auto"/>
          </w:divBdr>
        </w:div>
        <w:div w:id="177932311">
          <w:marLeft w:val="480"/>
          <w:marRight w:val="0"/>
          <w:marTop w:val="0"/>
          <w:marBottom w:val="0"/>
          <w:divBdr>
            <w:top w:val="none" w:sz="0" w:space="0" w:color="auto"/>
            <w:left w:val="none" w:sz="0" w:space="0" w:color="auto"/>
            <w:bottom w:val="none" w:sz="0" w:space="0" w:color="auto"/>
            <w:right w:val="none" w:sz="0" w:space="0" w:color="auto"/>
          </w:divBdr>
        </w:div>
        <w:div w:id="1656454832">
          <w:marLeft w:val="480"/>
          <w:marRight w:val="0"/>
          <w:marTop w:val="0"/>
          <w:marBottom w:val="0"/>
          <w:divBdr>
            <w:top w:val="none" w:sz="0" w:space="0" w:color="auto"/>
            <w:left w:val="none" w:sz="0" w:space="0" w:color="auto"/>
            <w:bottom w:val="none" w:sz="0" w:space="0" w:color="auto"/>
            <w:right w:val="none" w:sz="0" w:space="0" w:color="auto"/>
          </w:divBdr>
        </w:div>
        <w:div w:id="1685789126">
          <w:marLeft w:val="480"/>
          <w:marRight w:val="0"/>
          <w:marTop w:val="0"/>
          <w:marBottom w:val="0"/>
          <w:divBdr>
            <w:top w:val="none" w:sz="0" w:space="0" w:color="auto"/>
            <w:left w:val="none" w:sz="0" w:space="0" w:color="auto"/>
            <w:bottom w:val="none" w:sz="0" w:space="0" w:color="auto"/>
            <w:right w:val="none" w:sz="0" w:space="0" w:color="auto"/>
          </w:divBdr>
        </w:div>
        <w:div w:id="1313943180">
          <w:marLeft w:val="480"/>
          <w:marRight w:val="0"/>
          <w:marTop w:val="0"/>
          <w:marBottom w:val="0"/>
          <w:divBdr>
            <w:top w:val="none" w:sz="0" w:space="0" w:color="auto"/>
            <w:left w:val="none" w:sz="0" w:space="0" w:color="auto"/>
            <w:bottom w:val="none" w:sz="0" w:space="0" w:color="auto"/>
            <w:right w:val="none" w:sz="0" w:space="0" w:color="auto"/>
          </w:divBdr>
        </w:div>
        <w:div w:id="1013917382">
          <w:marLeft w:val="480"/>
          <w:marRight w:val="0"/>
          <w:marTop w:val="0"/>
          <w:marBottom w:val="0"/>
          <w:divBdr>
            <w:top w:val="none" w:sz="0" w:space="0" w:color="auto"/>
            <w:left w:val="none" w:sz="0" w:space="0" w:color="auto"/>
            <w:bottom w:val="none" w:sz="0" w:space="0" w:color="auto"/>
            <w:right w:val="none" w:sz="0" w:space="0" w:color="auto"/>
          </w:divBdr>
        </w:div>
        <w:div w:id="389698570">
          <w:marLeft w:val="480"/>
          <w:marRight w:val="0"/>
          <w:marTop w:val="0"/>
          <w:marBottom w:val="0"/>
          <w:divBdr>
            <w:top w:val="none" w:sz="0" w:space="0" w:color="auto"/>
            <w:left w:val="none" w:sz="0" w:space="0" w:color="auto"/>
            <w:bottom w:val="none" w:sz="0" w:space="0" w:color="auto"/>
            <w:right w:val="none" w:sz="0" w:space="0" w:color="auto"/>
          </w:divBdr>
        </w:div>
        <w:div w:id="688264038">
          <w:marLeft w:val="480"/>
          <w:marRight w:val="0"/>
          <w:marTop w:val="0"/>
          <w:marBottom w:val="0"/>
          <w:divBdr>
            <w:top w:val="none" w:sz="0" w:space="0" w:color="auto"/>
            <w:left w:val="none" w:sz="0" w:space="0" w:color="auto"/>
            <w:bottom w:val="none" w:sz="0" w:space="0" w:color="auto"/>
            <w:right w:val="none" w:sz="0" w:space="0" w:color="auto"/>
          </w:divBdr>
        </w:div>
        <w:div w:id="1096637512">
          <w:marLeft w:val="480"/>
          <w:marRight w:val="0"/>
          <w:marTop w:val="0"/>
          <w:marBottom w:val="0"/>
          <w:divBdr>
            <w:top w:val="none" w:sz="0" w:space="0" w:color="auto"/>
            <w:left w:val="none" w:sz="0" w:space="0" w:color="auto"/>
            <w:bottom w:val="none" w:sz="0" w:space="0" w:color="auto"/>
            <w:right w:val="none" w:sz="0" w:space="0" w:color="auto"/>
          </w:divBdr>
        </w:div>
        <w:div w:id="1690985753">
          <w:marLeft w:val="480"/>
          <w:marRight w:val="0"/>
          <w:marTop w:val="0"/>
          <w:marBottom w:val="0"/>
          <w:divBdr>
            <w:top w:val="none" w:sz="0" w:space="0" w:color="auto"/>
            <w:left w:val="none" w:sz="0" w:space="0" w:color="auto"/>
            <w:bottom w:val="none" w:sz="0" w:space="0" w:color="auto"/>
            <w:right w:val="none" w:sz="0" w:space="0" w:color="auto"/>
          </w:divBdr>
        </w:div>
        <w:div w:id="433793024">
          <w:marLeft w:val="480"/>
          <w:marRight w:val="0"/>
          <w:marTop w:val="0"/>
          <w:marBottom w:val="0"/>
          <w:divBdr>
            <w:top w:val="none" w:sz="0" w:space="0" w:color="auto"/>
            <w:left w:val="none" w:sz="0" w:space="0" w:color="auto"/>
            <w:bottom w:val="none" w:sz="0" w:space="0" w:color="auto"/>
            <w:right w:val="none" w:sz="0" w:space="0" w:color="auto"/>
          </w:divBdr>
        </w:div>
        <w:div w:id="417092648">
          <w:marLeft w:val="480"/>
          <w:marRight w:val="0"/>
          <w:marTop w:val="0"/>
          <w:marBottom w:val="0"/>
          <w:divBdr>
            <w:top w:val="none" w:sz="0" w:space="0" w:color="auto"/>
            <w:left w:val="none" w:sz="0" w:space="0" w:color="auto"/>
            <w:bottom w:val="none" w:sz="0" w:space="0" w:color="auto"/>
            <w:right w:val="none" w:sz="0" w:space="0" w:color="auto"/>
          </w:divBdr>
        </w:div>
        <w:div w:id="622730381">
          <w:marLeft w:val="480"/>
          <w:marRight w:val="0"/>
          <w:marTop w:val="0"/>
          <w:marBottom w:val="0"/>
          <w:divBdr>
            <w:top w:val="none" w:sz="0" w:space="0" w:color="auto"/>
            <w:left w:val="none" w:sz="0" w:space="0" w:color="auto"/>
            <w:bottom w:val="none" w:sz="0" w:space="0" w:color="auto"/>
            <w:right w:val="none" w:sz="0" w:space="0" w:color="auto"/>
          </w:divBdr>
        </w:div>
        <w:div w:id="1750032670">
          <w:marLeft w:val="480"/>
          <w:marRight w:val="0"/>
          <w:marTop w:val="0"/>
          <w:marBottom w:val="0"/>
          <w:divBdr>
            <w:top w:val="none" w:sz="0" w:space="0" w:color="auto"/>
            <w:left w:val="none" w:sz="0" w:space="0" w:color="auto"/>
            <w:bottom w:val="none" w:sz="0" w:space="0" w:color="auto"/>
            <w:right w:val="none" w:sz="0" w:space="0" w:color="auto"/>
          </w:divBdr>
        </w:div>
        <w:div w:id="1898083415">
          <w:marLeft w:val="480"/>
          <w:marRight w:val="0"/>
          <w:marTop w:val="0"/>
          <w:marBottom w:val="0"/>
          <w:divBdr>
            <w:top w:val="none" w:sz="0" w:space="0" w:color="auto"/>
            <w:left w:val="none" w:sz="0" w:space="0" w:color="auto"/>
            <w:bottom w:val="none" w:sz="0" w:space="0" w:color="auto"/>
            <w:right w:val="none" w:sz="0" w:space="0" w:color="auto"/>
          </w:divBdr>
        </w:div>
        <w:div w:id="1254047825">
          <w:marLeft w:val="480"/>
          <w:marRight w:val="0"/>
          <w:marTop w:val="0"/>
          <w:marBottom w:val="0"/>
          <w:divBdr>
            <w:top w:val="none" w:sz="0" w:space="0" w:color="auto"/>
            <w:left w:val="none" w:sz="0" w:space="0" w:color="auto"/>
            <w:bottom w:val="none" w:sz="0" w:space="0" w:color="auto"/>
            <w:right w:val="none" w:sz="0" w:space="0" w:color="auto"/>
          </w:divBdr>
        </w:div>
        <w:div w:id="194126261">
          <w:marLeft w:val="480"/>
          <w:marRight w:val="0"/>
          <w:marTop w:val="0"/>
          <w:marBottom w:val="0"/>
          <w:divBdr>
            <w:top w:val="none" w:sz="0" w:space="0" w:color="auto"/>
            <w:left w:val="none" w:sz="0" w:space="0" w:color="auto"/>
            <w:bottom w:val="none" w:sz="0" w:space="0" w:color="auto"/>
            <w:right w:val="none" w:sz="0" w:space="0" w:color="auto"/>
          </w:divBdr>
        </w:div>
        <w:div w:id="1074011373">
          <w:marLeft w:val="480"/>
          <w:marRight w:val="0"/>
          <w:marTop w:val="0"/>
          <w:marBottom w:val="0"/>
          <w:divBdr>
            <w:top w:val="none" w:sz="0" w:space="0" w:color="auto"/>
            <w:left w:val="none" w:sz="0" w:space="0" w:color="auto"/>
            <w:bottom w:val="none" w:sz="0" w:space="0" w:color="auto"/>
            <w:right w:val="none" w:sz="0" w:space="0" w:color="auto"/>
          </w:divBdr>
        </w:div>
        <w:div w:id="859930578">
          <w:marLeft w:val="480"/>
          <w:marRight w:val="0"/>
          <w:marTop w:val="0"/>
          <w:marBottom w:val="0"/>
          <w:divBdr>
            <w:top w:val="none" w:sz="0" w:space="0" w:color="auto"/>
            <w:left w:val="none" w:sz="0" w:space="0" w:color="auto"/>
            <w:bottom w:val="none" w:sz="0" w:space="0" w:color="auto"/>
            <w:right w:val="none" w:sz="0" w:space="0" w:color="auto"/>
          </w:divBdr>
        </w:div>
        <w:div w:id="1204096894">
          <w:marLeft w:val="480"/>
          <w:marRight w:val="0"/>
          <w:marTop w:val="0"/>
          <w:marBottom w:val="0"/>
          <w:divBdr>
            <w:top w:val="none" w:sz="0" w:space="0" w:color="auto"/>
            <w:left w:val="none" w:sz="0" w:space="0" w:color="auto"/>
            <w:bottom w:val="none" w:sz="0" w:space="0" w:color="auto"/>
            <w:right w:val="none" w:sz="0" w:space="0" w:color="auto"/>
          </w:divBdr>
        </w:div>
        <w:div w:id="1704404911">
          <w:marLeft w:val="480"/>
          <w:marRight w:val="0"/>
          <w:marTop w:val="0"/>
          <w:marBottom w:val="0"/>
          <w:divBdr>
            <w:top w:val="none" w:sz="0" w:space="0" w:color="auto"/>
            <w:left w:val="none" w:sz="0" w:space="0" w:color="auto"/>
            <w:bottom w:val="none" w:sz="0" w:space="0" w:color="auto"/>
            <w:right w:val="none" w:sz="0" w:space="0" w:color="auto"/>
          </w:divBdr>
        </w:div>
        <w:div w:id="1948779437">
          <w:marLeft w:val="480"/>
          <w:marRight w:val="0"/>
          <w:marTop w:val="0"/>
          <w:marBottom w:val="0"/>
          <w:divBdr>
            <w:top w:val="none" w:sz="0" w:space="0" w:color="auto"/>
            <w:left w:val="none" w:sz="0" w:space="0" w:color="auto"/>
            <w:bottom w:val="none" w:sz="0" w:space="0" w:color="auto"/>
            <w:right w:val="none" w:sz="0" w:space="0" w:color="auto"/>
          </w:divBdr>
        </w:div>
        <w:div w:id="104279040">
          <w:marLeft w:val="480"/>
          <w:marRight w:val="0"/>
          <w:marTop w:val="0"/>
          <w:marBottom w:val="0"/>
          <w:divBdr>
            <w:top w:val="none" w:sz="0" w:space="0" w:color="auto"/>
            <w:left w:val="none" w:sz="0" w:space="0" w:color="auto"/>
            <w:bottom w:val="none" w:sz="0" w:space="0" w:color="auto"/>
            <w:right w:val="none" w:sz="0" w:space="0" w:color="auto"/>
          </w:divBdr>
        </w:div>
        <w:div w:id="74011916">
          <w:marLeft w:val="480"/>
          <w:marRight w:val="0"/>
          <w:marTop w:val="0"/>
          <w:marBottom w:val="0"/>
          <w:divBdr>
            <w:top w:val="none" w:sz="0" w:space="0" w:color="auto"/>
            <w:left w:val="none" w:sz="0" w:space="0" w:color="auto"/>
            <w:bottom w:val="none" w:sz="0" w:space="0" w:color="auto"/>
            <w:right w:val="none" w:sz="0" w:space="0" w:color="auto"/>
          </w:divBdr>
        </w:div>
        <w:div w:id="1452437358">
          <w:marLeft w:val="480"/>
          <w:marRight w:val="0"/>
          <w:marTop w:val="0"/>
          <w:marBottom w:val="0"/>
          <w:divBdr>
            <w:top w:val="none" w:sz="0" w:space="0" w:color="auto"/>
            <w:left w:val="none" w:sz="0" w:space="0" w:color="auto"/>
            <w:bottom w:val="none" w:sz="0" w:space="0" w:color="auto"/>
            <w:right w:val="none" w:sz="0" w:space="0" w:color="auto"/>
          </w:divBdr>
        </w:div>
        <w:div w:id="1765686448">
          <w:marLeft w:val="480"/>
          <w:marRight w:val="0"/>
          <w:marTop w:val="0"/>
          <w:marBottom w:val="0"/>
          <w:divBdr>
            <w:top w:val="none" w:sz="0" w:space="0" w:color="auto"/>
            <w:left w:val="none" w:sz="0" w:space="0" w:color="auto"/>
            <w:bottom w:val="none" w:sz="0" w:space="0" w:color="auto"/>
            <w:right w:val="none" w:sz="0" w:space="0" w:color="auto"/>
          </w:divBdr>
        </w:div>
        <w:div w:id="952595377">
          <w:marLeft w:val="480"/>
          <w:marRight w:val="0"/>
          <w:marTop w:val="0"/>
          <w:marBottom w:val="0"/>
          <w:divBdr>
            <w:top w:val="none" w:sz="0" w:space="0" w:color="auto"/>
            <w:left w:val="none" w:sz="0" w:space="0" w:color="auto"/>
            <w:bottom w:val="none" w:sz="0" w:space="0" w:color="auto"/>
            <w:right w:val="none" w:sz="0" w:space="0" w:color="auto"/>
          </w:divBdr>
        </w:div>
        <w:div w:id="1798060639">
          <w:marLeft w:val="480"/>
          <w:marRight w:val="0"/>
          <w:marTop w:val="0"/>
          <w:marBottom w:val="0"/>
          <w:divBdr>
            <w:top w:val="none" w:sz="0" w:space="0" w:color="auto"/>
            <w:left w:val="none" w:sz="0" w:space="0" w:color="auto"/>
            <w:bottom w:val="none" w:sz="0" w:space="0" w:color="auto"/>
            <w:right w:val="none" w:sz="0" w:space="0" w:color="auto"/>
          </w:divBdr>
        </w:div>
        <w:div w:id="1613397076">
          <w:marLeft w:val="480"/>
          <w:marRight w:val="0"/>
          <w:marTop w:val="0"/>
          <w:marBottom w:val="0"/>
          <w:divBdr>
            <w:top w:val="none" w:sz="0" w:space="0" w:color="auto"/>
            <w:left w:val="none" w:sz="0" w:space="0" w:color="auto"/>
            <w:bottom w:val="none" w:sz="0" w:space="0" w:color="auto"/>
            <w:right w:val="none" w:sz="0" w:space="0" w:color="auto"/>
          </w:divBdr>
        </w:div>
        <w:div w:id="1307782349">
          <w:marLeft w:val="480"/>
          <w:marRight w:val="0"/>
          <w:marTop w:val="0"/>
          <w:marBottom w:val="0"/>
          <w:divBdr>
            <w:top w:val="none" w:sz="0" w:space="0" w:color="auto"/>
            <w:left w:val="none" w:sz="0" w:space="0" w:color="auto"/>
            <w:bottom w:val="none" w:sz="0" w:space="0" w:color="auto"/>
            <w:right w:val="none" w:sz="0" w:space="0" w:color="auto"/>
          </w:divBdr>
        </w:div>
        <w:div w:id="1300650516">
          <w:marLeft w:val="480"/>
          <w:marRight w:val="0"/>
          <w:marTop w:val="0"/>
          <w:marBottom w:val="0"/>
          <w:divBdr>
            <w:top w:val="none" w:sz="0" w:space="0" w:color="auto"/>
            <w:left w:val="none" w:sz="0" w:space="0" w:color="auto"/>
            <w:bottom w:val="none" w:sz="0" w:space="0" w:color="auto"/>
            <w:right w:val="none" w:sz="0" w:space="0" w:color="auto"/>
          </w:divBdr>
        </w:div>
        <w:div w:id="1587491618">
          <w:marLeft w:val="480"/>
          <w:marRight w:val="0"/>
          <w:marTop w:val="0"/>
          <w:marBottom w:val="0"/>
          <w:divBdr>
            <w:top w:val="none" w:sz="0" w:space="0" w:color="auto"/>
            <w:left w:val="none" w:sz="0" w:space="0" w:color="auto"/>
            <w:bottom w:val="none" w:sz="0" w:space="0" w:color="auto"/>
            <w:right w:val="none" w:sz="0" w:space="0" w:color="auto"/>
          </w:divBdr>
        </w:div>
        <w:div w:id="1211263521">
          <w:marLeft w:val="480"/>
          <w:marRight w:val="0"/>
          <w:marTop w:val="0"/>
          <w:marBottom w:val="0"/>
          <w:divBdr>
            <w:top w:val="none" w:sz="0" w:space="0" w:color="auto"/>
            <w:left w:val="none" w:sz="0" w:space="0" w:color="auto"/>
            <w:bottom w:val="none" w:sz="0" w:space="0" w:color="auto"/>
            <w:right w:val="none" w:sz="0" w:space="0" w:color="auto"/>
          </w:divBdr>
        </w:div>
        <w:div w:id="353767998">
          <w:marLeft w:val="480"/>
          <w:marRight w:val="0"/>
          <w:marTop w:val="0"/>
          <w:marBottom w:val="0"/>
          <w:divBdr>
            <w:top w:val="none" w:sz="0" w:space="0" w:color="auto"/>
            <w:left w:val="none" w:sz="0" w:space="0" w:color="auto"/>
            <w:bottom w:val="none" w:sz="0" w:space="0" w:color="auto"/>
            <w:right w:val="none" w:sz="0" w:space="0" w:color="auto"/>
          </w:divBdr>
        </w:div>
        <w:div w:id="1832132941">
          <w:marLeft w:val="480"/>
          <w:marRight w:val="0"/>
          <w:marTop w:val="0"/>
          <w:marBottom w:val="0"/>
          <w:divBdr>
            <w:top w:val="none" w:sz="0" w:space="0" w:color="auto"/>
            <w:left w:val="none" w:sz="0" w:space="0" w:color="auto"/>
            <w:bottom w:val="none" w:sz="0" w:space="0" w:color="auto"/>
            <w:right w:val="none" w:sz="0" w:space="0" w:color="auto"/>
          </w:divBdr>
        </w:div>
        <w:div w:id="648753517">
          <w:marLeft w:val="480"/>
          <w:marRight w:val="0"/>
          <w:marTop w:val="0"/>
          <w:marBottom w:val="0"/>
          <w:divBdr>
            <w:top w:val="none" w:sz="0" w:space="0" w:color="auto"/>
            <w:left w:val="none" w:sz="0" w:space="0" w:color="auto"/>
            <w:bottom w:val="none" w:sz="0" w:space="0" w:color="auto"/>
            <w:right w:val="none" w:sz="0" w:space="0" w:color="auto"/>
          </w:divBdr>
        </w:div>
        <w:div w:id="772626732">
          <w:marLeft w:val="480"/>
          <w:marRight w:val="0"/>
          <w:marTop w:val="0"/>
          <w:marBottom w:val="0"/>
          <w:divBdr>
            <w:top w:val="none" w:sz="0" w:space="0" w:color="auto"/>
            <w:left w:val="none" w:sz="0" w:space="0" w:color="auto"/>
            <w:bottom w:val="none" w:sz="0" w:space="0" w:color="auto"/>
            <w:right w:val="none" w:sz="0" w:space="0" w:color="auto"/>
          </w:divBdr>
        </w:div>
        <w:div w:id="327483994">
          <w:marLeft w:val="480"/>
          <w:marRight w:val="0"/>
          <w:marTop w:val="0"/>
          <w:marBottom w:val="0"/>
          <w:divBdr>
            <w:top w:val="none" w:sz="0" w:space="0" w:color="auto"/>
            <w:left w:val="none" w:sz="0" w:space="0" w:color="auto"/>
            <w:bottom w:val="none" w:sz="0" w:space="0" w:color="auto"/>
            <w:right w:val="none" w:sz="0" w:space="0" w:color="auto"/>
          </w:divBdr>
        </w:div>
        <w:div w:id="1292595793">
          <w:marLeft w:val="480"/>
          <w:marRight w:val="0"/>
          <w:marTop w:val="0"/>
          <w:marBottom w:val="0"/>
          <w:divBdr>
            <w:top w:val="none" w:sz="0" w:space="0" w:color="auto"/>
            <w:left w:val="none" w:sz="0" w:space="0" w:color="auto"/>
            <w:bottom w:val="none" w:sz="0" w:space="0" w:color="auto"/>
            <w:right w:val="none" w:sz="0" w:space="0" w:color="auto"/>
          </w:divBdr>
        </w:div>
        <w:div w:id="955524407">
          <w:marLeft w:val="480"/>
          <w:marRight w:val="0"/>
          <w:marTop w:val="0"/>
          <w:marBottom w:val="0"/>
          <w:divBdr>
            <w:top w:val="none" w:sz="0" w:space="0" w:color="auto"/>
            <w:left w:val="none" w:sz="0" w:space="0" w:color="auto"/>
            <w:bottom w:val="none" w:sz="0" w:space="0" w:color="auto"/>
            <w:right w:val="none" w:sz="0" w:space="0" w:color="auto"/>
          </w:divBdr>
        </w:div>
        <w:div w:id="908685748">
          <w:marLeft w:val="480"/>
          <w:marRight w:val="0"/>
          <w:marTop w:val="0"/>
          <w:marBottom w:val="0"/>
          <w:divBdr>
            <w:top w:val="none" w:sz="0" w:space="0" w:color="auto"/>
            <w:left w:val="none" w:sz="0" w:space="0" w:color="auto"/>
            <w:bottom w:val="none" w:sz="0" w:space="0" w:color="auto"/>
            <w:right w:val="none" w:sz="0" w:space="0" w:color="auto"/>
          </w:divBdr>
        </w:div>
        <w:div w:id="552738224">
          <w:marLeft w:val="480"/>
          <w:marRight w:val="0"/>
          <w:marTop w:val="0"/>
          <w:marBottom w:val="0"/>
          <w:divBdr>
            <w:top w:val="none" w:sz="0" w:space="0" w:color="auto"/>
            <w:left w:val="none" w:sz="0" w:space="0" w:color="auto"/>
            <w:bottom w:val="none" w:sz="0" w:space="0" w:color="auto"/>
            <w:right w:val="none" w:sz="0" w:space="0" w:color="auto"/>
          </w:divBdr>
        </w:div>
        <w:div w:id="1768453799">
          <w:marLeft w:val="480"/>
          <w:marRight w:val="0"/>
          <w:marTop w:val="0"/>
          <w:marBottom w:val="0"/>
          <w:divBdr>
            <w:top w:val="none" w:sz="0" w:space="0" w:color="auto"/>
            <w:left w:val="none" w:sz="0" w:space="0" w:color="auto"/>
            <w:bottom w:val="none" w:sz="0" w:space="0" w:color="auto"/>
            <w:right w:val="none" w:sz="0" w:space="0" w:color="auto"/>
          </w:divBdr>
        </w:div>
        <w:div w:id="97870332">
          <w:marLeft w:val="480"/>
          <w:marRight w:val="0"/>
          <w:marTop w:val="0"/>
          <w:marBottom w:val="0"/>
          <w:divBdr>
            <w:top w:val="none" w:sz="0" w:space="0" w:color="auto"/>
            <w:left w:val="none" w:sz="0" w:space="0" w:color="auto"/>
            <w:bottom w:val="none" w:sz="0" w:space="0" w:color="auto"/>
            <w:right w:val="none" w:sz="0" w:space="0" w:color="auto"/>
          </w:divBdr>
        </w:div>
        <w:div w:id="675575401">
          <w:marLeft w:val="480"/>
          <w:marRight w:val="0"/>
          <w:marTop w:val="0"/>
          <w:marBottom w:val="0"/>
          <w:divBdr>
            <w:top w:val="none" w:sz="0" w:space="0" w:color="auto"/>
            <w:left w:val="none" w:sz="0" w:space="0" w:color="auto"/>
            <w:bottom w:val="none" w:sz="0" w:space="0" w:color="auto"/>
            <w:right w:val="none" w:sz="0" w:space="0" w:color="auto"/>
          </w:divBdr>
        </w:div>
        <w:div w:id="1391659168">
          <w:marLeft w:val="480"/>
          <w:marRight w:val="0"/>
          <w:marTop w:val="0"/>
          <w:marBottom w:val="0"/>
          <w:divBdr>
            <w:top w:val="none" w:sz="0" w:space="0" w:color="auto"/>
            <w:left w:val="none" w:sz="0" w:space="0" w:color="auto"/>
            <w:bottom w:val="none" w:sz="0" w:space="0" w:color="auto"/>
            <w:right w:val="none" w:sz="0" w:space="0" w:color="auto"/>
          </w:divBdr>
        </w:div>
        <w:div w:id="2102411931">
          <w:marLeft w:val="480"/>
          <w:marRight w:val="0"/>
          <w:marTop w:val="0"/>
          <w:marBottom w:val="0"/>
          <w:divBdr>
            <w:top w:val="none" w:sz="0" w:space="0" w:color="auto"/>
            <w:left w:val="none" w:sz="0" w:space="0" w:color="auto"/>
            <w:bottom w:val="none" w:sz="0" w:space="0" w:color="auto"/>
            <w:right w:val="none" w:sz="0" w:space="0" w:color="auto"/>
          </w:divBdr>
        </w:div>
        <w:div w:id="1255095540">
          <w:marLeft w:val="480"/>
          <w:marRight w:val="0"/>
          <w:marTop w:val="0"/>
          <w:marBottom w:val="0"/>
          <w:divBdr>
            <w:top w:val="none" w:sz="0" w:space="0" w:color="auto"/>
            <w:left w:val="none" w:sz="0" w:space="0" w:color="auto"/>
            <w:bottom w:val="none" w:sz="0" w:space="0" w:color="auto"/>
            <w:right w:val="none" w:sz="0" w:space="0" w:color="auto"/>
          </w:divBdr>
        </w:div>
        <w:div w:id="2012098378">
          <w:marLeft w:val="480"/>
          <w:marRight w:val="0"/>
          <w:marTop w:val="0"/>
          <w:marBottom w:val="0"/>
          <w:divBdr>
            <w:top w:val="none" w:sz="0" w:space="0" w:color="auto"/>
            <w:left w:val="none" w:sz="0" w:space="0" w:color="auto"/>
            <w:bottom w:val="none" w:sz="0" w:space="0" w:color="auto"/>
            <w:right w:val="none" w:sz="0" w:space="0" w:color="auto"/>
          </w:divBdr>
        </w:div>
        <w:div w:id="1299724371">
          <w:marLeft w:val="480"/>
          <w:marRight w:val="0"/>
          <w:marTop w:val="0"/>
          <w:marBottom w:val="0"/>
          <w:divBdr>
            <w:top w:val="none" w:sz="0" w:space="0" w:color="auto"/>
            <w:left w:val="none" w:sz="0" w:space="0" w:color="auto"/>
            <w:bottom w:val="none" w:sz="0" w:space="0" w:color="auto"/>
            <w:right w:val="none" w:sz="0" w:space="0" w:color="auto"/>
          </w:divBdr>
        </w:div>
        <w:div w:id="1653291413">
          <w:marLeft w:val="480"/>
          <w:marRight w:val="0"/>
          <w:marTop w:val="0"/>
          <w:marBottom w:val="0"/>
          <w:divBdr>
            <w:top w:val="none" w:sz="0" w:space="0" w:color="auto"/>
            <w:left w:val="none" w:sz="0" w:space="0" w:color="auto"/>
            <w:bottom w:val="none" w:sz="0" w:space="0" w:color="auto"/>
            <w:right w:val="none" w:sz="0" w:space="0" w:color="auto"/>
          </w:divBdr>
        </w:div>
        <w:div w:id="861094361">
          <w:marLeft w:val="480"/>
          <w:marRight w:val="0"/>
          <w:marTop w:val="0"/>
          <w:marBottom w:val="0"/>
          <w:divBdr>
            <w:top w:val="none" w:sz="0" w:space="0" w:color="auto"/>
            <w:left w:val="none" w:sz="0" w:space="0" w:color="auto"/>
            <w:bottom w:val="none" w:sz="0" w:space="0" w:color="auto"/>
            <w:right w:val="none" w:sz="0" w:space="0" w:color="auto"/>
          </w:divBdr>
        </w:div>
        <w:div w:id="883367525">
          <w:marLeft w:val="480"/>
          <w:marRight w:val="0"/>
          <w:marTop w:val="0"/>
          <w:marBottom w:val="0"/>
          <w:divBdr>
            <w:top w:val="none" w:sz="0" w:space="0" w:color="auto"/>
            <w:left w:val="none" w:sz="0" w:space="0" w:color="auto"/>
            <w:bottom w:val="none" w:sz="0" w:space="0" w:color="auto"/>
            <w:right w:val="none" w:sz="0" w:space="0" w:color="auto"/>
          </w:divBdr>
        </w:div>
        <w:div w:id="551236396">
          <w:marLeft w:val="480"/>
          <w:marRight w:val="0"/>
          <w:marTop w:val="0"/>
          <w:marBottom w:val="0"/>
          <w:divBdr>
            <w:top w:val="none" w:sz="0" w:space="0" w:color="auto"/>
            <w:left w:val="none" w:sz="0" w:space="0" w:color="auto"/>
            <w:bottom w:val="none" w:sz="0" w:space="0" w:color="auto"/>
            <w:right w:val="none" w:sz="0" w:space="0" w:color="auto"/>
          </w:divBdr>
        </w:div>
        <w:div w:id="901868254">
          <w:marLeft w:val="480"/>
          <w:marRight w:val="0"/>
          <w:marTop w:val="0"/>
          <w:marBottom w:val="0"/>
          <w:divBdr>
            <w:top w:val="none" w:sz="0" w:space="0" w:color="auto"/>
            <w:left w:val="none" w:sz="0" w:space="0" w:color="auto"/>
            <w:bottom w:val="none" w:sz="0" w:space="0" w:color="auto"/>
            <w:right w:val="none" w:sz="0" w:space="0" w:color="auto"/>
          </w:divBdr>
        </w:div>
        <w:div w:id="1634142959">
          <w:marLeft w:val="480"/>
          <w:marRight w:val="0"/>
          <w:marTop w:val="0"/>
          <w:marBottom w:val="0"/>
          <w:divBdr>
            <w:top w:val="none" w:sz="0" w:space="0" w:color="auto"/>
            <w:left w:val="none" w:sz="0" w:space="0" w:color="auto"/>
            <w:bottom w:val="none" w:sz="0" w:space="0" w:color="auto"/>
            <w:right w:val="none" w:sz="0" w:space="0" w:color="auto"/>
          </w:divBdr>
        </w:div>
        <w:div w:id="74135915">
          <w:marLeft w:val="480"/>
          <w:marRight w:val="0"/>
          <w:marTop w:val="0"/>
          <w:marBottom w:val="0"/>
          <w:divBdr>
            <w:top w:val="none" w:sz="0" w:space="0" w:color="auto"/>
            <w:left w:val="none" w:sz="0" w:space="0" w:color="auto"/>
            <w:bottom w:val="none" w:sz="0" w:space="0" w:color="auto"/>
            <w:right w:val="none" w:sz="0" w:space="0" w:color="auto"/>
          </w:divBdr>
        </w:div>
        <w:div w:id="1405293869">
          <w:marLeft w:val="480"/>
          <w:marRight w:val="0"/>
          <w:marTop w:val="0"/>
          <w:marBottom w:val="0"/>
          <w:divBdr>
            <w:top w:val="none" w:sz="0" w:space="0" w:color="auto"/>
            <w:left w:val="none" w:sz="0" w:space="0" w:color="auto"/>
            <w:bottom w:val="none" w:sz="0" w:space="0" w:color="auto"/>
            <w:right w:val="none" w:sz="0" w:space="0" w:color="auto"/>
          </w:divBdr>
        </w:div>
        <w:div w:id="1631981521">
          <w:marLeft w:val="480"/>
          <w:marRight w:val="0"/>
          <w:marTop w:val="0"/>
          <w:marBottom w:val="0"/>
          <w:divBdr>
            <w:top w:val="none" w:sz="0" w:space="0" w:color="auto"/>
            <w:left w:val="none" w:sz="0" w:space="0" w:color="auto"/>
            <w:bottom w:val="none" w:sz="0" w:space="0" w:color="auto"/>
            <w:right w:val="none" w:sz="0" w:space="0" w:color="auto"/>
          </w:divBdr>
        </w:div>
        <w:div w:id="1105149450">
          <w:marLeft w:val="480"/>
          <w:marRight w:val="0"/>
          <w:marTop w:val="0"/>
          <w:marBottom w:val="0"/>
          <w:divBdr>
            <w:top w:val="none" w:sz="0" w:space="0" w:color="auto"/>
            <w:left w:val="none" w:sz="0" w:space="0" w:color="auto"/>
            <w:bottom w:val="none" w:sz="0" w:space="0" w:color="auto"/>
            <w:right w:val="none" w:sz="0" w:space="0" w:color="auto"/>
          </w:divBdr>
        </w:div>
        <w:div w:id="561252300">
          <w:marLeft w:val="480"/>
          <w:marRight w:val="0"/>
          <w:marTop w:val="0"/>
          <w:marBottom w:val="0"/>
          <w:divBdr>
            <w:top w:val="none" w:sz="0" w:space="0" w:color="auto"/>
            <w:left w:val="none" w:sz="0" w:space="0" w:color="auto"/>
            <w:bottom w:val="none" w:sz="0" w:space="0" w:color="auto"/>
            <w:right w:val="none" w:sz="0" w:space="0" w:color="auto"/>
          </w:divBdr>
        </w:div>
        <w:div w:id="366029663">
          <w:marLeft w:val="480"/>
          <w:marRight w:val="0"/>
          <w:marTop w:val="0"/>
          <w:marBottom w:val="0"/>
          <w:divBdr>
            <w:top w:val="none" w:sz="0" w:space="0" w:color="auto"/>
            <w:left w:val="none" w:sz="0" w:space="0" w:color="auto"/>
            <w:bottom w:val="none" w:sz="0" w:space="0" w:color="auto"/>
            <w:right w:val="none" w:sz="0" w:space="0" w:color="auto"/>
          </w:divBdr>
        </w:div>
        <w:div w:id="2063865161">
          <w:marLeft w:val="480"/>
          <w:marRight w:val="0"/>
          <w:marTop w:val="0"/>
          <w:marBottom w:val="0"/>
          <w:divBdr>
            <w:top w:val="none" w:sz="0" w:space="0" w:color="auto"/>
            <w:left w:val="none" w:sz="0" w:space="0" w:color="auto"/>
            <w:bottom w:val="none" w:sz="0" w:space="0" w:color="auto"/>
            <w:right w:val="none" w:sz="0" w:space="0" w:color="auto"/>
          </w:divBdr>
        </w:div>
        <w:div w:id="338193421">
          <w:marLeft w:val="480"/>
          <w:marRight w:val="0"/>
          <w:marTop w:val="0"/>
          <w:marBottom w:val="0"/>
          <w:divBdr>
            <w:top w:val="none" w:sz="0" w:space="0" w:color="auto"/>
            <w:left w:val="none" w:sz="0" w:space="0" w:color="auto"/>
            <w:bottom w:val="none" w:sz="0" w:space="0" w:color="auto"/>
            <w:right w:val="none" w:sz="0" w:space="0" w:color="auto"/>
          </w:divBdr>
        </w:div>
        <w:div w:id="1676956062">
          <w:marLeft w:val="480"/>
          <w:marRight w:val="0"/>
          <w:marTop w:val="0"/>
          <w:marBottom w:val="0"/>
          <w:divBdr>
            <w:top w:val="none" w:sz="0" w:space="0" w:color="auto"/>
            <w:left w:val="none" w:sz="0" w:space="0" w:color="auto"/>
            <w:bottom w:val="none" w:sz="0" w:space="0" w:color="auto"/>
            <w:right w:val="none" w:sz="0" w:space="0" w:color="auto"/>
          </w:divBdr>
        </w:div>
        <w:div w:id="820314150">
          <w:marLeft w:val="480"/>
          <w:marRight w:val="0"/>
          <w:marTop w:val="0"/>
          <w:marBottom w:val="0"/>
          <w:divBdr>
            <w:top w:val="none" w:sz="0" w:space="0" w:color="auto"/>
            <w:left w:val="none" w:sz="0" w:space="0" w:color="auto"/>
            <w:bottom w:val="none" w:sz="0" w:space="0" w:color="auto"/>
            <w:right w:val="none" w:sz="0" w:space="0" w:color="auto"/>
          </w:divBdr>
        </w:div>
        <w:div w:id="1053194494">
          <w:marLeft w:val="480"/>
          <w:marRight w:val="0"/>
          <w:marTop w:val="0"/>
          <w:marBottom w:val="0"/>
          <w:divBdr>
            <w:top w:val="none" w:sz="0" w:space="0" w:color="auto"/>
            <w:left w:val="none" w:sz="0" w:space="0" w:color="auto"/>
            <w:bottom w:val="none" w:sz="0" w:space="0" w:color="auto"/>
            <w:right w:val="none" w:sz="0" w:space="0" w:color="auto"/>
          </w:divBdr>
        </w:div>
        <w:div w:id="1593321959">
          <w:marLeft w:val="480"/>
          <w:marRight w:val="0"/>
          <w:marTop w:val="0"/>
          <w:marBottom w:val="0"/>
          <w:divBdr>
            <w:top w:val="none" w:sz="0" w:space="0" w:color="auto"/>
            <w:left w:val="none" w:sz="0" w:space="0" w:color="auto"/>
            <w:bottom w:val="none" w:sz="0" w:space="0" w:color="auto"/>
            <w:right w:val="none" w:sz="0" w:space="0" w:color="auto"/>
          </w:divBdr>
        </w:div>
        <w:div w:id="210659104">
          <w:marLeft w:val="480"/>
          <w:marRight w:val="0"/>
          <w:marTop w:val="0"/>
          <w:marBottom w:val="0"/>
          <w:divBdr>
            <w:top w:val="none" w:sz="0" w:space="0" w:color="auto"/>
            <w:left w:val="none" w:sz="0" w:space="0" w:color="auto"/>
            <w:bottom w:val="none" w:sz="0" w:space="0" w:color="auto"/>
            <w:right w:val="none" w:sz="0" w:space="0" w:color="auto"/>
          </w:divBdr>
        </w:div>
        <w:div w:id="1629819520">
          <w:marLeft w:val="480"/>
          <w:marRight w:val="0"/>
          <w:marTop w:val="0"/>
          <w:marBottom w:val="0"/>
          <w:divBdr>
            <w:top w:val="none" w:sz="0" w:space="0" w:color="auto"/>
            <w:left w:val="none" w:sz="0" w:space="0" w:color="auto"/>
            <w:bottom w:val="none" w:sz="0" w:space="0" w:color="auto"/>
            <w:right w:val="none" w:sz="0" w:space="0" w:color="auto"/>
          </w:divBdr>
        </w:div>
        <w:div w:id="1035887141">
          <w:marLeft w:val="480"/>
          <w:marRight w:val="0"/>
          <w:marTop w:val="0"/>
          <w:marBottom w:val="0"/>
          <w:divBdr>
            <w:top w:val="none" w:sz="0" w:space="0" w:color="auto"/>
            <w:left w:val="none" w:sz="0" w:space="0" w:color="auto"/>
            <w:bottom w:val="none" w:sz="0" w:space="0" w:color="auto"/>
            <w:right w:val="none" w:sz="0" w:space="0" w:color="auto"/>
          </w:divBdr>
        </w:div>
        <w:div w:id="954483864">
          <w:marLeft w:val="480"/>
          <w:marRight w:val="0"/>
          <w:marTop w:val="0"/>
          <w:marBottom w:val="0"/>
          <w:divBdr>
            <w:top w:val="none" w:sz="0" w:space="0" w:color="auto"/>
            <w:left w:val="none" w:sz="0" w:space="0" w:color="auto"/>
            <w:bottom w:val="none" w:sz="0" w:space="0" w:color="auto"/>
            <w:right w:val="none" w:sz="0" w:space="0" w:color="auto"/>
          </w:divBdr>
        </w:div>
        <w:div w:id="394818289">
          <w:marLeft w:val="480"/>
          <w:marRight w:val="0"/>
          <w:marTop w:val="0"/>
          <w:marBottom w:val="0"/>
          <w:divBdr>
            <w:top w:val="none" w:sz="0" w:space="0" w:color="auto"/>
            <w:left w:val="none" w:sz="0" w:space="0" w:color="auto"/>
            <w:bottom w:val="none" w:sz="0" w:space="0" w:color="auto"/>
            <w:right w:val="none" w:sz="0" w:space="0" w:color="auto"/>
          </w:divBdr>
        </w:div>
      </w:divsChild>
    </w:div>
    <w:div w:id="586232309">
      <w:bodyDiv w:val="1"/>
      <w:marLeft w:val="0"/>
      <w:marRight w:val="0"/>
      <w:marTop w:val="0"/>
      <w:marBottom w:val="0"/>
      <w:divBdr>
        <w:top w:val="none" w:sz="0" w:space="0" w:color="auto"/>
        <w:left w:val="none" w:sz="0" w:space="0" w:color="auto"/>
        <w:bottom w:val="none" w:sz="0" w:space="0" w:color="auto"/>
        <w:right w:val="none" w:sz="0" w:space="0" w:color="auto"/>
      </w:divBdr>
      <w:divsChild>
        <w:div w:id="1290476748">
          <w:marLeft w:val="480"/>
          <w:marRight w:val="0"/>
          <w:marTop w:val="0"/>
          <w:marBottom w:val="0"/>
          <w:divBdr>
            <w:top w:val="none" w:sz="0" w:space="0" w:color="auto"/>
            <w:left w:val="none" w:sz="0" w:space="0" w:color="auto"/>
            <w:bottom w:val="none" w:sz="0" w:space="0" w:color="auto"/>
            <w:right w:val="none" w:sz="0" w:space="0" w:color="auto"/>
          </w:divBdr>
        </w:div>
        <w:div w:id="1357806784">
          <w:marLeft w:val="480"/>
          <w:marRight w:val="0"/>
          <w:marTop w:val="0"/>
          <w:marBottom w:val="0"/>
          <w:divBdr>
            <w:top w:val="none" w:sz="0" w:space="0" w:color="auto"/>
            <w:left w:val="none" w:sz="0" w:space="0" w:color="auto"/>
            <w:bottom w:val="none" w:sz="0" w:space="0" w:color="auto"/>
            <w:right w:val="none" w:sz="0" w:space="0" w:color="auto"/>
          </w:divBdr>
        </w:div>
        <w:div w:id="1918398001">
          <w:marLeft w:val="480"/>
          <w:marRight w:val="0"/>
          <w:marTop w:val="0"/>
          <w:marBottom w:val="0"/>
          <w:divBdr>
            <w:top w:val="none" w:sz="0" w:space="0" w:color="auto"/>
            <w:left w:val="none" w:sz="0" w:space="0" w:color="auto"/>
            <w:bottom w:val="none" w:sz="0" w:space="0" w:color="auto"/>
            <w:right w:val="none" w:sz="0" w:space="0" w:color="auto"/>
          </w:divBdr>
        </w:div>
        <w:div w:id="1905986229">
          <w:marLeft w:val="480"/>
          <w:marRight w:val="0"/>
          <w:marTop w:val="0"/>
          <w:marBottom w:val="0"/>
          <w:divBdr>
            <w:top w:val="none" w:sz="0" w:space="0" w:color="auto"/>
            <w:left w:val="none" w:sz="0" w:space="0" w:color="auto"/>
            <w:bottom w:val="none" w:sz="0" w:space="0" w:color="auto"/>
            <w:right w:val="none" w:sz="0" w:space="0" w:color="auto"/>
          </w:divBdr>
        </w:div>
        <w:div w:id="1455489475">
          <w:marLeft w:val="480"/>
          <w:marRight w:val="0"/>
          <w:marTop w:val="0"/>
          <w:marBottom w:val="0"/>
          <w:divBdr>
            <w:top w:val="none" w:sz="0" w:space="0" w:color="auto"/>
            <w:left w:val="none" w:sz="0" w:space="0" w:color="auto"/>
            <w:bottom w:val="none" w:sz="0" w:space="0" w:color="auto"/>
            <w:right w:val="none" w:sz="0" w:space="0" w:color="auto"/>
          </w:divBdr>
        </w:div>
        <w:div w:id="468402362">
          <w:marLeft w:val="480"/>
          <w:marRight w:val="0"/>
          <w:marTop w:val="0"/>
          <w:marBottom w:val="0"/>
          <w:divBdr>
            <w:top w:val="none" w:sz="0" w:space="0" w:color="auto"/>
            <w:left w:val="none" w:sz="0" w:space="0" w:color="auto"/>
            <w:bottom w:val="none" w:sz="0" w:space="0" w:color="auto"/>
            <w:right w:val="none" w:sz="0" w:space="0" w:color="auto"/>
          </w:divBdr>
        </w:div>
        <w:div w:id="869730905">
          <w:marLeft w:val="480"/>
          <w:marRight w:val="0"/>
          <w:marTop w:val="0"/>
          <w:marBottom w:val="0"/>
          <w:divBdr>
            <w:top w:val="none" w:sz="0" w:space="0" w:color="auto"/>
            <w:left w:val="none" w:sz="0" w:space="0" w:color="auto"/>
            <w:bottom w:val="none" w:sz="0" w:space="0" w:color="auto"/>
            <w:right w:val="none" w:sz="0" w:space="0" w:color="auto"/>
          </w:divBdr>
        </w:div>
        <w:div w:id="259260646">
          <w:marLeft w:val="480"/>
          <w:marRight w:val="0"/>
          <w:marTop w:val="0"/>
          <w:marBottom w:val="0"/>
          <w:divBdr>
            <w:top w:val="none" w:sz="0" w:space="0" w:color="auto"/>
            <w:left w:val="none" w:sz="0" w:space="0" w:color="auto"/>
            <w:bottom w:val="none" w:sz="0" w:space="0" w:color="auto"/>
            <w:right w:val="none" w:sz="0" w:space="0" w:color="auto"/>
          </w:divBdr>
        </w:div>
        <w:div w:id="1872374889">
          <w:marLeft w:val="480"/>
          <w:marRight w:val="0"/>
          <w:marTop w:val="0"/>
          <w:marBottom w:val="0"/>
          <w:divBdr>
            <w:top w:val="none" w:sz="0" w:space="0" w:color="auto"/>
            <w:left w:val="none" w:sz="0" w:space="0" w:color="auto"/>
            <w:bottom w:val="none" w:sz="0" w:space="0" w:color="auto"/>
            <w:right w:val="none" w:sz="0" w:space="0" w:color="auto"/>
          </w:divBdr>
        </w:div>
        <w:div w:id="1378748163">
          <w:marLeft w:val="480"/>
          <w:marRight w:val="0"/>
          <w:marTop w:val="0"/>
          <w:marBottom w:val="0"/>
          <w:divBdr>
            <w:top w:val="none" w:sz="0" w:space="0" w:color="auto"/>
            <w:left w:val="none" w:sz="0" w:space="0" w:color="auto"/>
            <w:bottom w:val="none" w:sz="0" w:space="0" w:color="auto"/>
            <w:right w:val="none" w:sz="0" w:space="0" w:color="auto"/>
          </w:divBdr>
        </w:div>
        <w:div w:id="174654586">
          <w:marLeft w:val="480"/>
          <w:marRight w:val="0"/>
          <w:marTop w:val="0"/>
          <w:marBottom w:val="0"/>
          <w:divBdr>
            <w:top w:val="none" w:sz="0" w:space="0" w:color="auto"/>
            <w:left w:val="none" w:sz="0" w:space="0" w:color="auto"/>
            <w:bottom w:val="none" w:sz="0" w:space="0" w:color="auto"/>
            <w:right w:val="none" w:sz="0" w:space="0" w:color="auto"/>
          </w:divBdr>
        </w:div>
        <w:div w:id="1197889201">
          <w:marLeft w:val="480"/>
          <w:marRight w:val="0"/>
          <w:marTop w:val="0"/>
          <w:marBottom w:val="0"/>
          <w:divBdr>
            <w:top w:val="none" w:sz="0" w:space="0" w:color="auto"/>
            <w:left w:val="none" w:sz="0" w:space="0" w:color="auto"/>
            <w:bottom w:val="none" w:sz="0" w:space="0" w:color="auto"/>
            <w:right w:val="none" w:sz="0" w:space="0" w:color="auto"/>
          </w:divBdr>
        </w:div>
        <w:div w:id="1552502084">
          <w:marLeft w:val="480"/>
          <w:marRight w:val="0"/>
          <w:marTop w:val="0"/>
          <w:marBottom w:val="0"/>
          <w:divBdr>
            <w:top w:val="none" w:sz="0" w:space="0" w:color="auto"/>
            <w:left w:val="none" w:sz="0" w:space="0" w:color="auto"/>
            <w:bottom w:val="none" w:sz="0" w:space="0" w:color="auto"/>
            <w:right w:val="none" w:sz="0" w:space="0" w:color="auto"/>
          </w:divBdr>
        </w:div>
        <w:div w:id="1472670144">
          <w:marLeft w:val="480"/>
          <w:marRight w:val="0"/>
          <w:marTop w:val="0"/>
          <w:marBottom w:val="0"/>
          <w:divBdr>
            <w:top w:val="none" w:sz="0" w:space="0" w:color="auto"/>
            <w:left w:val="none" w:sz="0" w:space="0" w:color="auto"/>
            <w:bottom w:val="none" w:sz="0" w:space="0" w:color="auto"/>
            <w:right w:val="none" w:sz="0" w:space="0" w:color="auto"/>
          </w:divBdr>
        </w:div>
        <w:div w:id="857432651">
          <w:marLeft w:val="480"/>
          <w:marRight w:val="0"/>
          <w:marTop w:val="0"/>
          <w:marBottom w:val="0"/>
          <w:divBdr>
            <w:top w:val="none" w:sz="0" w:space="0" w:color="auto"/>
            <w:left w:val="none" w:sz="0" w:space="0" w:color="auto"/>
            <w:bottom w:val="none" w:sz="0" w:space="0" w:color="auto"/>
            <w:right w:val="none" w:sz="0" w:space="0" w:color="auto"/>
          </w:divBdr>
        </w:div>
        <w:div w:id="167409896">
          <w:marLeft w:val="480"/>
          <w:marRight w:val="0"/>
          <w:marTop w:val="0"/>
          <w:marBottom w:val="0"/>
          <w:divBdr>
            <w:top w:val="none" w:sz="0" w:space="0" w:color="auto"/>
            <w:left w:val="none" w:sz="0" w:space="0" w:color="auto"/>
            <w:bottom w:val="none" w:sz="0" w:space="0" w:color="auto"/>
            <w:right w:val="none" w:sz="0" w:space="0" w:color="auto"/>
          </w:divBdr>
        </w:div>
        <w:div w:id="239340618">
          <w:marLeft w:val="480"/>
          <w:marRight w:val="0"/>
          <w:marTop w:val="0"/>
          <w:marBottom w:val="0"/>
          <w:divBdr>
            <w:top w:val="none" w:sz="0" w:space="0" w:color="auto"/>
            <w:left w:val="none" w:sz="0" w:space="0" w:color="auto"/>
            <w:bottom w:val="none" w:sz="0" w:space="0" w:color="auto"/>
            <w:right w:val="none" w:sz="0" w:space="0" w:color="auto"/>
          </w:divBdr>
        </w:div>
        <w:div w:id="2143692997">
          <w:marLeft w:val="480"/>
          <w:marRight w:val="0"/>
          <w:marTop w:val="0"/>
          <w:marBottom w:val="0"/>
          <w:divBdr>
            <w:top w:val="none" w:sz="0" w:space="0" w:color="auto"/>
            <w:left w:val="none" w:sz="0" w:space="0" w:color="auto"/>
            <w:bottom w:val="none" w:sz="0" w:space="0" w:color="auto"/>
            <w:right w:val="none" w:sz="0" w:space="0" w:color="auto"/>
          </w:divBdr>
        </w:div>
        <w:div w:id="614482401">
          <w:marLeft w:val="480"/>
          <w:marRight w:val="0"/>
          <w:marTop w:val="0"/>
          <w:marBottom w:val="0"/>
          <w:divBdr>
            <w:top w:val="none" w:sz="0" w:space="0" w:color="auto"/>
            <w:left w:val="none" w:sz="0" w:space="0" w:color="auto"/>
            <w:bottom w:val="none" w:sz="0" w:space="0" w:color="auto"/>
            <w:right w:val="none" w:sz="0" w:space="0" w:color="auto"/>
          </w:divBdr>
        </w:div>
        <w:div w:id="29646914">
          <w:marLeft w:val="480"/>
          <w:marRight w:val="0"/>
          <w:marTop w:val="0"/>
          <w:marBottom w:val="0"/>
          <w:divBdr>
            <w:top w:val="none" w:sz="0" w:space="0" w:color="auto"/>
            <w:left w:val="none" w:sz="0" w:space="0" w:color="auto"/>
            <w:bottom w:val="none" w:sz="0" w:space="0" w:color="auto"/>
            <w:right w:val="none" w:sz="0" w:space="0" w:color="auto"/>
          </w:divBdr>
        </w:div>
        <w:div w:id="1547453910">
          <w:marLeft w:val="480"/>
          <w:marRight w:val="0"/>
          <w:marTop w:val="0"/>
          <w:marBottom w:val="0"/>
          <w:divBdr>
            <w:top w:val="none" w:sz="0" w:space="0" w:color="auto"/>
            <w:left w:val="none" w:sz="0" w:space="0" w:color="auto"/>
            <w:bottom w:val="none" w:sz="0" w:space="0" w:color="auto"/>
            <w:right w:val="none" w:sz="0" w:space="0" w:color="auto"/>
          </w:divBdr>
        </w:div>
        <w:div w:id="1271862007">
          <w:marLeft w:val="480"/>
          <w:marRight w:val="0"/>
          <w:marTop w:val="0"/>
          <w:marBottom w:val="0"/>
          <w:divBdr>
            <w:top w:val="none" w:sz="0" w:space="0" w:color="auto"/>
            <w:left w:val="none" w:sz="0" w:space="0" w:color="auto"/>
            <w:bottom w:val="none" w:sz="0" w:space="0" w:color="auto"/>
            <w:right w:val="none" w:sz="0" w:space="0" w:color="auto"/>
          </w:divBdr>
        </w:div>
        <w:div w:id="549002116">
          <w:marLeft w:val="480"/>
          <w:marRight w:val="0"/>
          <w:marTop w:val="0"/>
          <w:marBottom w:val="0"/>
          <w:divBdr>
            <w:top w:val="none" w:sz="0" w:space="0" w:color="auto"/>
            <w:left w:val="none" w:sz="0" w:space="0" w:color="auto"/>
            <w:bottom w:val="none" w:sz="0" w:space="0" w:color="auto"/>
            <w:right w:val="none" w:sz="0" w:space="0" w:color="auto"/>
          </w:divBdr>
        </w:div>
        <w:div w:id="645821974">
          <w:marLeft w:val="480"/>
          <w:marRight w:val="0"/>
          <w:marTop w:val="0"/>
          <w:marBottom w:val="0"/>
          <w:divBdr>
            <w:top w:val="none" w:sz="0" w:space="0" w:color="auto"/>
            <w:left w:val="none" w:sz="0" w:space="0" w:color="auto"/>
            <w:bottom w:val="none" w:sz="0" w:space="0" w:color="auto"/>
            <w:right w:val="none" w:sz="0" w:space="0" w:color="auto"/>
          </w:divBdr>
        </w:div>
        <w:div w:id="1190295622">
          <w:marLeft w:val="480"/>
          <w:marRight w:val="0"/>
          <w:marTop w:val="0"/>
          <w:marBottom w:val="0"/>
          <w:divBdr>
            <w:top w:val="none" w:sz="0" w:space="0" w:color="auto"/>
            <w:left w:val="none" w:sz="0" w:space="0" w:color="auto"/>
            <w:bottom w:val="none" w:sz="0" w:space="0" w:color="auto"/>
            <w:right w:val="none" w:sz="0" w:space="0" w:color="auto"/>
          </w:divBdr>
        </w:div>
        <w:div w:id="1283264243">
          <w:marLeft w:val="480"/>
          <w:marRight w:val="0"/>
          <w:marTop w:val="0"/>
          <w:marBottom w:val="0"/>
          <w:divBdr>
            <w:top w:val="none" w:sz="0" w:space="0" w:color="auto"/>
            <w:left w:val="none" w:sz="0" w:space="0" w:color="auto"/>
            <w:bottom w:val="none" w:sz="0" w:space="0" w:color="auto"/>
            <w:right w:val="none" w:sz="0" w:space="0" w:color="auto"/>
          </w:divBdr>
        </w:div>
        <w:div w:id="503711287">
          <w:marLeft w:val="480"/>
          <w:marRight w:val="0"/>
          <w:marTop w:val="0"/>
          <w:marBottom w:val="0"/>
          <w:divBdr>
            <w:top w:val="none" w:sz="0" w:space="0" w:color="auto"/>
            <w:left w:val="none" w:sz="0" w:space="0" w:color="auto"/>
            <w:bottom w:val="none" w:sz="0" w:space="0" w:color="auto"/>
            <w:right w:val="none" w:sz="0" w:space="0" w:color="auto"/>
          </w:divBdr>
        </w:div>
        <w:div w:id="58141413">
          <w:marLeft w:val="480"/>
          <w:marRight w:val="0"/>
          <w:marTop w:val="0"/>
          <w:marBottom w:val="0"/>
          <w:divBdr>
            <w:top w:val="none" w:sz="0" w:space="0" w:color="auto"/>
            <w:left w:val="none" w:sz="0" w:space="0" w:color="auto"/>
            <w:bottom w:val="none" w:sz="0" w:space="0" w:color="auto"/>
            <w:right w:val="none" w:sz="0" w:space="0" w:color="auto"/>
          </w:divBdr>
        </w:div>
        <w:div w:id="916938689">
          <w:marLeft w:val="480"/>
          <w:marRight w:val="0"/>
          <w:marTop w:val="0"/>
          <w:marBottom w:val="0"/>
          <w:divBdr>
            <w:top w:val="none" w:sz="0" w:space="0" w:color="auto"/>
            <w:left w:val="none" w:sz="0" w:space="0" w:color="auto"/>
            <w:bottom w:val="none" w:sz="0" w:space="0" w:color="auto"/>
            <w:right w:val="none" w:sz="0" w:space="0" w:color="auto"/>
          </w:divBdr>
        </w:div>
        <w:div w:id="317656103">
          <w:marLeft w:val="480"/>
          <w:marRight w:val="0"/>
          <w:marTop w:val="0"/>
          <w:marBottom w:val="0"/>
          <w:divBdr>
            <w:top w:val="none" w:sz="0" w:space="0" w:color="auto"/>
            <w:left w:val="none" w:sz="0" w:space="0" w:color="auto"/>
            <w:bottom w:val="none" w:sz="0" w:space="0" w:color="auto"/>
            <w:right w:val="none" w:sz="0" w:space="0" w:color="auto"/>
          </w:divBdr>
        </w:div>
        <w:div w:id="1088425783">
          <w:marLeft w:val="480"/>
          <w:marRight w:val="0"/>
          <w:marTop w:val="0"/>
          <w:marBottom w:val="0"/>
          <w:divBdr>
            <w:top w:val="none" w:sz="0" w:space="0" w:color="auto"/>
            <w:left w:val="none" w:sz="0" w:space="0" w:color="auto"/>
            <w:bottom w:val="none" w:sz="0" w:space="0" w:color="auto"/>
            <w:right w:val="none" w:sz="0" w:space="0" w:color="auto"/>
          </w:divBdr>
        </w:div>
        <w:div w:id="971515426">
          <w:marLeft w:val="480"/>
          <w:marRight w:val="0"/>
          <w:marTop w:val="0"/>
          <w:marBottom w:val="0"/>
          <w:divBdr>
            <w:top w:val="none" w:sz="0" w:space="0" w:color="auto"/>
            <w:left w:val="none" w:sz="0" w:space="0" w:color="auto"/>
            <w:bottom w:val="none" w:sz="0" w:space="0" w:color="auto"/>
            <w:right w:val="none" w:sz="0" w:space="0" w:color="auto"/>
          </w:divBdr>
        </w:div>
        <w:div w:id="2045666370">
          <w:marLeft w:val="480"/>
          <w:marRight w:val="0"/>
          <w:marTop w:val="0"/>
          <w:marBottom w:val="0"/>
          <w:divBdr>
            <w:top w:val="none" w:sz="0" w:space="0" w:color="auto"/>
            <w:left w:val="none" w:sz="0" w:space="0" w:color="auto"/>
            <w:bottom w:val="none" w:sz="0" w:space="0" w:color="auto"/>
            <w:right w:val="none" w:sz="0" w:space="0" w:color="auto"/>
          </w:divBdr>
        </w:div>
        <w:div w:id="1836140552">
          <w:marLeft w:val="480"/>
          <w:marRight w:val="0"/>
          <w:marTop w:val="0"/>
          <w:marBottom w:val="0"/>
          <w:divBdr>
            <w:top w:val="none" w:sz="0" w:space="0" w:color="auto"/>
            <w:left w:val="none" w:sz="0" w:space="0" w:color="auto"/>
            <w:bottom w:val="none" w:sz="0" w:space="0" w:color="auto"/>
            <w:right w:val="none" w:sz="0" w:space="0" w:color="auto"/>
          </w:divBdr>
        </w:div>
        <w:div w:id="166793701">
          <w:marLeft w:val="480"/>
          <w:marRight w:val="0"/>
          <w:marTop w:val="0"/>
          <w:marBottom w:val="0"/>
          <w:divBdr>
            <w:top w:val="none" w:sz="0" w:space="0" w:color="auto"/>
            <w:left w:val="none" w:sz="0" w:space="0" w:color="auto"/>
            <w:bottom w:val="none" w:sz="0" w:space="0" w:color="auto"/>
            <w:right w:val="none" w:sz="0" w:space="0" w:color="auto"/>
          </w:divBdr>
        </w:div>
        <w:div w:id="428477287">
          <w:marLeft w:val="480"/>
          <w:marRight w:val="0"/>
          <w:marTop w:val="0"/>
          <w:marBottom w:val="0"/>
          <w:divBdr>
            <w:top w:val="none" w:sz="0" w:space="0" w:color="auto"/>
            <w:left w:val="none" w:sz="0" w:space="0" w:color="auto"/>
            <w:bottom w:val="none" w:sz="0" w:space="0" w:color="auto"/>
            <w:right w:val="none" w:sz="0" w:space="0" w:color="auto"/>
          </w:divBdr>
        </w:div>
        <w:div w:id="2082831842">
          <w:marLeft w:val="480"/>
          <w:marRight w:val="0"/>
          <w:marTop w:val="0"/>
          <w:marBottom w:val="0"/>
          <w:divBdr>
            <w:top w:val="none" w:sz="0" w:space="0" w:color="auto"/>
            <w:left w:val="none" w:sz="0" w:space="0" w:color="auto"/>
            <w:bottom w:val="none" w:sz="0" w:space="0" w:color="auto"/>
            <w:right w:val="none" w:sz="0" w:space="0" w:color="auto"/>
          </w:divBdr>
        </w:div>
        <w:div w:id="2026979037">
          <w:marLeft w:val="480"/>
          <w:marRight w:val="0"/>
          <w:marTop w:val="0"/>
          <w:marBottom w:val="0"/>
          <w:divBdr>
            <w:top w:val="none" w:sz="0" w:space="0" w:color="auto"/>
            <w:left w:val="none" w:sz="0" w:space="0" w:color="auto"/>
            <w:bottom w:val="none" w:sz="0" w:space="0" w:color="auto"/>
            <w:right w:val="none" w:sz="0" w:space="0" w:color="auto"/>
          </w:divBdr>
        </w:div>
        <w:div w:id="1245332757">
          <w:marLeft w:val="480"/>
          <w:marRight w:val="0"/>
          <w:marTop w:val="0"/>
          <w:marBottom w:val="0"/>
          <w:divBdr>
            <w:top w:val="none" w:sz="0" w:space="0" w:color="auto"/>
            <w:left w:val="none" w:sz="0" w:space="0" w:color="auto"/>
            <w:bottom w:val="none" w:sz="0" w:space="0" w:color="auto"/>
            <w:right w:val="none" w:sz="0" w:space="0" w:color="auto"/>
          </w:divBdr>
        </w:div>
        <w:div w:id="1373460817">
          <w:marLeft w:val="480"/>
          <w:marRight w:val="0"/>
          <w:marTop w:val="0"/>
          <w:marBottom w:val="0"/>
          <w:divBdr>
            <w:top w:val="none" w:sz="0" w:space="0" w:color="auto"/>
            <w:left w:val="none" w:sz="0" w:space="0" w:color="auto"/>
            <w:bottom w:val="none" w:sz="0" w:space="0" w:color="auto"/>
            <w:right w:val="none" w:sz="0" w:space="0" w:color="auto"/>
          </w:divBdr>
        </w:div>
        <w:div w:id="614676754">
          <w:marLeft w:val="480"/>
          <w:marRight w:val="0"/>
          <w:marTop w:val="0"/>
          <w:marBottom w:val="0"/>
          <w:divBdr>
            <w:top w:val="none" w:sz="0" w:space="0" w:color="auto"/>
            <w:left w:val="none" w:sz="0" w:space="0" w:color="auto"/>
            <w:bottom w:val="none" w:sz="0" w:space="0" w:color="auto"/>
            <w:right w:val="none" w:sz="0" w:space="0" w:color="auto"/>
          </w:divBdr>
        </w:div>
        <w:div w:id="55980215">
          <w:marLeft w:val="480"/>
          <w:marRight w:val="0"/>
          <w:marTop w:val="0"/>
          <w:marBottom w:val="0"/>
          <w:divBdr>
            <w:top w:val="none" w:sz="0" w:space="0" w:color="auto"/>
            <w:left w:val="none" w:sz="0" w:space="0" w:color="auto"/>
            <w:bottom w:val="none" w:sz="0" w:space="0" w:color="auto"/>
            <w:right w:val="none" w:sz="0" w:space="0" w:color="auto"/>
          </w:divBdr>
        </w:div>
        <w:div w:id="1660425687">
          <w:marLeft w:val="480"/>
          <w:marRight w:val="0"/>
          <w:marTop w:val="0"/>
          <w:marBottom w:val="0"/>
          <w:divBdr>
            <w:top w:val="none" w:sz="0" w:space="0" w:color="auto"/>
            <w:left w:val="none" w:sz="0" w:space="0" w:color="auto"/>
            <w:bottom w:val="none" w:sz="0" w:space="0" w:color="auto"/>
            <w:right w:val="none" w:sz="0" w:space="0" w:color="auto"/>
          </w:divBdr>
        </w:div>
        <w:div w:id="1492721639">
          <w:marLeft w:val="480"/>
          <w:marRight w:val="0"/>
          <w:marTop w:val="0"/>
          <w:marBottom w:val="0"/>
          <w:divBdr>
            <w:top w:val="none" w:sz="0" w:space="0" w:color="auto"/>
            <w:left w:val="none" w:sz="0" w:space="0" w:color="auto"/>
            <w:bottom w:val="none" w:sz="0" w:space="0" w:color="auto"/>
            <w:right w:val="none" w:sz="0" w:space="0" w:color="auto"/>
          </w:divBdr>
        </w:div>
        <w:div w:id="1659648304">
          <w:marLeft w:val="480"/>
          <w:marRight w:val="0"/>
          <w:marTop w:val="0"/>
          <w:marBottom w:val="0"/>
          <w:divBdr>
            <w:top w:val="none" w:sz="0" w:space="0" w:color="auto"/>
            <w:left w:val="none" w:sz="0" w:space="0" w:color="auto"/>
            <w:bottom w:val="none" w:sz="0" w:space="0" w:color="auto"/>
            <w:right w:val="none" w:sz="0" w:space="0" w:color="auto"/>
          </w:divBdr>
        </w:div>
        <w:div w:id="3820916">
          <w:marLeft w:val="480"/>
          <w:marRight w:val="0"/>
          <w:marTop w:val="0"/>
          <w:marBottom w:val="0"/>
          <w:divBdr>
            <w:top w:val="none" w:sz="0" w:space="0" w:color="auto"/>
            <w:left w:val="none" w:sz="0" w:space="0" w:color="auto"/>
            <w:bottom w:val="none" w:sz="0" w:space="0" w:color="auto"/>
            <w:right w:val="none" w:sz="0" w:space="0" w:color="auto"/>
          </w:divBdr>
        </w:div>
        <w:div w:id="1853765302">
          <w:marLeft w:val="480"/>
          <w:marRight w:val="0"/>
          <w:marTop w:val="0"/>
          <w:marBottom w:val="0"/>
          <w:divBdr>
            <w:top w:val="none" w:sz="0" w:space="0" w:color="auto"/>
            <w:left w:val="none" w:sz="0" w:space="0" w:color="auto"/>
            <w:bottom w:val="none" w:sz="0" w:space="0" w:color="auto"/>
            <w:right w:val="none" w:sz="0" w:space="0" w:color="auto"/>
          </w:divBdr>
        </w:div>
        <w:div w:id="19208608">
          <w:marLeft w:val="480"/>
          <w:marRight w:val="0"/>
          <w:marTop w:val="0"/>
          <w:marBottom w:val="0"/>
          <w:divBdr>
            <w:top w:val="none" w:sz="0" w:space="0" w:color="auto"/>
            <w:left w:val="none" w:sz="0" w:space="0" w:color="auto"/>
            <w:bottom w:val="none" w:sz="0" w:space="0" w:color="auto"/>
            <w:right w:val="none" w:sz="0" w:space="0" w:color="auto"/>
          </w:divBdr>
        </w:div>
        <w:div w:id="233593061">
          <w:marLeft w:val="480"/>
          <w:marRight w:val="0"/>
          <w:marTop w:val="0"/>
          <w:marBottom w:val="0"/>
          <w:divBdr>
            <w:top w:val="none" w:sz="0" w:space="0" w:color="auto"/>
            <w:left w:val="none" w:sz="0" w:space="0" w:color="auto"/>
            <w:bottom w:val="none" w:sz="0" w:space="0" w:color="auto"/>
            <w:right w:val="none" w:sz="0" w:space="0" w:color="auto"/>
          </w:divBdr>
        </w:div>
        <w:div w:id="1535265976">
          <w:marLeft w:val="480"/>
          <w:marRight w:val="0"/>
          <w:marTop w:val="0"/>
          <w:marBottom w:val="0"/>
          <w:divBdr>
            <w:top w:val="none" w:sz="0" w:space="0" w:color="auto"/>
            <w:left w:val="none" w:sz="0" w:space="0" w:color="auto"/>
            <w:bottom w:val="none" w:sz="0" w:space="0" w:color="auto"/>
            <w:right w:val="none" w:sz="0" w:space="0" w:color="auto"/>
          </w:divBdr>
        </w:div>
        <w:div w:id="1063720729">
          <w:marLeft w:val="480"/>
          <w:marRight w:val="0"/>
          <w:marTop w:val="0"/>
          <w:marBottom w:val="0"/>
          <w:divBdr>
            <w:top w:val="none" w:sz="0" w:space="0" w:color="auto"/>
            <w:left w:val="none" w:sz="0" w:space="0" w:color="auto"/>
            <w:bottom w:val="none" w:sz="0" w:space="0" w:color="auto"/>
            <w:right w:val="none" w:sz="0" w:space="0" w:color="auto"/>
          </w:divBdr>
        </w:div>
        <w:div w:id="417336766">
          <w:marLeft w:val="480"/>
          <w:marRight w:val="0"/>
          <w:marTop w:val="0"/>
          <w:marBottom w:val="0"/>
          <w:divBdr>
            <w:top w:val="none" w:sz="0" w:space="0" w:color="auto"/>
            <w:left w:val="none" w:sz="0" w:space="0" w:color="auto"/>
            <w:bottom w:val="none" w:sz="0" w:space="0" w:color="auto"/>
            <w:right w:val="none" w:sz="0" w:space="0" w:color="auto"/>
          </w:divBdr>
        </w:div>
        <w:div w:id="1199198311">
          <w:marLeft w:val="480"/>
          <w:marRight w:val="0"/>
          <w:marTop w:val="0"/>
          <w:marBottom w:val="0"/>
          <w:divBdr>
            <w:top w:val="none" w:sz="0" w:space="0" w:color="auto"/>
            <w:left w:val="none" w:sz="0" w:space="0" w:color="auto"/>
            <w:bottom w:val="none" w:sz="0" w:space="0" w:color="auto"/>
            <w:right w:val="none" w:sz="0" w:space="0" w:color="auto"/>
          </w:divBdr>
        </w:div>
        <w:div w:id="722751763">
          <w:marLeft w:val="480"/>
          <w:marRight w:val="0"/>
          <w:marTop w:val="0"/>
          <w:marBottom w:val="0"/>
          <w:divBdr>
            <w:top w:val="none" w:sz="0" w:space="0" w:color="auto"/>
            <w:left w:val="none" w:sz="0" w:space="0" w:color="auto"/>
            <w:bottom w:val="none" w:sz="0" w:space="0" w:color="auto"/>
            <w:right w:val="none" w:sz="0" w:space="0" w:color="auto"/>
          </w:divBdr>
        </w:div>
        <w:div w:id="1859394922">
          <w:marLeft w:val="480"/>
          <w:marRight w:val="0"/>
          <w:marTop w:val="0"/>
          <w:marBottom w:val="0"/>
          <w:divBdr>
            <w:top w:val="none" w:sz="0" w:space="0" w:color="auto"/>
            <w:left w:val="none" w:sz="0" w:space="0" w:color="auto"/>
            <w:bottom w:val="none" w:sz="0" w:space="0" w:color="auto"/>
            <w:right w:val="none" w:sz="0" w:space="0" w:color="auto"/>
          </w:divBdr>
        </w:div>
        <w:div w:id="217858088">
          <w:marLeft w:val="480"/>
          <w:marRight w:val="0"/>
          <w:marTop w:val="0"/>
          <w:marBottom w:val="0"/>
          <w:divBdr>
            <w:top w:val="none" w:sz="0" w:space="0" w:color="auto"/>
            <w:left w:val="none" w:sz="0" w:space="0" w:color="auto"/>
            <w:bottom w:val="none" w:sz="0" w:space="0" w:color="auto"/>
            <w:right w:val="none" w:sz="0" w:space="0" w:color="auto"/>
          </w:divBdr>
        </w:div>
        <w:div w:id="1567566773">
          <w:marLeft w:val="480"/>
          <w:marRight w:val="0"/>
          <w:marTop w:val="0"/>
          <w:marBottom w:val="0"/>
          <w:divBdr>
            <w:top w:val="none" w:sz="0" w:space="0" w:color="auto"/>
            <w:left w:val="none" w:sz="0" w:space="0" w:color="auto"/>
            <w:bottom w:val="none" w:sz="0" w:space="0" w:color="auto"/>
            <w:right w:val="none" w:sz="0" w:space="0" w:color="auto"/>
          </w:divBdr>
        </w:div>
        <w:div w:id="1411344148">
          <w:marLeft w:val="480"/>
          <w:marRight w:val="0"/>
          <w:marTop w:val="0"/>
          <w:marBottom w:val="0"/>
          <w:divBdr>
            <w:top w:val="none" w:sz="0" w:space="0" w:color="auto"/>
            <w:left w:val="none" w:sz="0" w:space="0" w:color="auto"/>
            <w:bottom w:val="none" w:sz="0" w:space="0" w:color="auto"/>
            <w:right w:val="none" w:sz="0" w:space="0" w:color="auto"/>
          </w:divBdr>
        </w:div>
        <w:div w:id="6758786">
          <w:marLeft w:val="480"/>
          <w:marRight w:val="0"/>
          <w:marTop w:val="0"/>
          <w:marBottom w:val="0"/>
          <w:divBdr>
            <w:top w:val="none" w:sz="0" w:space="0" w:color="auto"/>
            <w:left w:val="none" w:sz="0" w:space="0" w:color="auto"/>
            <w:bottom w:val="none" w:sz="0" w:space="0" w:color="auto"/>
            <w:right w:val="none" w:sz="0" w:space="0" w:color="auto"/>
          </w:divBdr>
        </w:div>
        <w:div w:id="406072118">
          <w:marLeft w:val="480"/>
          <w:marRight w:val="0"/>
          <w:marTop w:val="0"/>
          <w:marBottom w:val="0"/>
          <w:divBdr>
            <w:top w:val="none" w:sz="0" w:space="0" w:color="auto"/>
            <w:left w:val="none" w:sz="0" w:space="0" w:color="auto"/>
            <w:bottom w:val="none" w:sz="0" w:space="0" w:color="auto"/>
            <w:right w:val="none" w:sz="0" w:space="0" w:color="auto"/>
          </w:divBdr>
        </w:div>
        <w:div w:id="1107577532">
          <w:marLeft w:val="480"/>
          <w:marRight w:val="0"/>
          <w:marTop w:val="0"/>
          <w:marBottom w:val="0"/>
          <w:divBdr>
            <w:top w:val="none" w:sz="0" w:space="0" w:color="auto"/>
            <w:left w:val="none" w:sz="0" w:space="0" w:color="auto"/>
            <w:bottom w:val="none" w:sz="0" w:space="0" w:color="auto"/>
            <w:right w:val="none" w:sz="0" w:space="0" w:color="auto"/>
          </w:divBdr>
        </w:div>
        <w:div w:id="794061064">
          <w:marLeft w:val="480"/>
          <w:marRight w:val="0"/>
          <w:marTop w:val="0"/>
          <w:marBottom w:val="0"/>
          <w:divBdr>
            <w:top w:val="none" w:sz="0" w:space="0" w:color="auto"/>
            <w:left w:val="none" w:sz="0" w:space="0" w:color="auto"/>
            <w:bottom w:val="none" w:sz="0" w:space="0" w:color="auto"/>
            <w:right w:val="none" w:sz="0" w:space="0" w:color="auto"/>
          </w:divBdr>
        </w:div>
        <w:div w:id="1911502572">
          <w:marLeft w:val="480"/>
          <w:marRight w:val="0"/>
          <w:marTop w:val="0"/>
          <w:marBottom w:val="0"/>
          <w:divBdr>
            <w:top w:val="none" w:sz="0" w:space="0" w:color="auto"/>
            <w:left w:val="none" w:sz="0" w:space="0" w:color="auto"/>
            <w:bottom w:val="none" w:sz="0" w:space="0" w:color="auto"/>
            <w:right w:val="none" w:sz="0" w:space="0" w:color="auto"/>
          </w:divBdr>
        </w:div>
        <w:div w:id="563830154">
          <w:marLeft w:val="480"/>
          <w:marRight w:val="0"/>
          <w:marTop w:val="0"/>
          <w:marBottom w:val="0"/>
          <w:divBdr>
            <w:top w:val="none" w:sz="0" w:space="0" w:color="auto"/>
            <w:left w:val="none" w:sz="0" w:space="0" w:color="auto"/>
            <w:bottom w:val="none" w:sz="0" w:space="0" w:color="auto"/>
            <w:right w:val="none" w:sz="0" w:space="0" w:color="auto"/>
          </w:divBdr>
        </w:div>
        <w:div w:id="371266837">
          <w:marLeft w:val="480"/>
          <w:marRight w:val="0"/>
          <w:marTop w:val="0"/>
          <w:marBottom w:val="0"/>
          <w:divBdr>
            <w:top w:val="none" w:sz="0" w:space="0" w:color="auto"/>
            <w:left w:val="none" w:sz="0" w:space="0" w:color="auto"/>
            <w:bottom w:val="none" w:sz="0" w:space="0" w:color="auto"/>
            <w:right w:val="none" w:sz="0" w:space="0" w:color="auto"/>
          </w:divBdr>
        </w:div>
        <w:div w:id="1417242934">
          <w:marLeft w:val="480"/>
          <w:marRight w:val="0"/>
          <w:marTop w:val="0"/>
          <w:marBottom w:val="0"/>
          <w:divBdr>
            <w:top w:val="none" w:sz="0" w:space="0" w:color="auto"/>
            <w:left w:val="none" w:sz="0" w:space="0" w:color="auto"/>
            <w:bottom w:val="none" w:sz="0" w:space="0" w:color="auto"/>
            <w:right w:val="none" w:sz="0" w:space="0" w:color="auto"/>
          </w:divBdr>
        </w:div>
        <w:div w:id="1402751023">
          <w:marLeft w:val="480"/>
          <w:marRight w:val="0"/>
          <w:marTop w:val="0"/>
          <w:marBottom w:val="0"/>
          <w:divBdr>
            <w:top w:val="none" w:sz="0" w:space="0" w:color="auto"/>
            <w:left w:val="none" w:sz="0" w:space="0" w:color="auto"/>
            <w:bottom w:val="none" w:sz="0" w:space="0" w:color="auto"/>
            <w:right w:val="none" w:sz="0" w:space="0" w:color="auto"/>
          </w:divBdr>
        </w:div>
        <w:div w:id="1623805434">
          <w:marLeft w:val="480"/>
          <w:marRight w:val="0"/>
          <w:marTop w:val="0"/>
          <w:marBottom w:val="0"/>
          <w:divBdr>
            <w:top w:val="none" w:sz="0" w:space="0" w:color="auto"/>
            <w:left w:val="none" w:sz="0" w:space="0" w:color="auto"/>
            <w:bottom w:val="none" w:sz="0" w:space="0" w:color="auto"/>
            <w:right w:val="none" w:sz="0" w:space="0" w:color="auto"/>
          </w:divBdr>
        </w:div>
        <w:div w:id="309753168">
          <w:marLeft w:val="480"/>
          <w:marRight w:val="0"/>
          <w:marTop w:val="0"/>
          <w:marBottom w:val="0"/>
          <w:divBdr>
            <w:top w:val="none" w:sz="0" w:space="0" w:color="auto"/>
            <w:left w:val="none" w:sz="0" w:space="0" w:color="auto"/>
            <w:bottom w:val="none" w:sz="0" w:space="0" w:color="auto"/>
            <w:right w:val="none" w:sz="0" w:space="0" w:color="auto"/>
          </w:divBdr>
        </w:div>
        <w:div w:id="583151271">
          <w:marLeft w:val="480"/>
          <w:marRight w:val="0"/>
          <w:marTop w:val="0"/>
          <w:marBottom w:val="0"/>
          <w:divBdr>
            <w:top w:val="none" w:sz="0" w:space="0" w:color="auto"/>
            <w:left w:val="none" w:sz="0" w:space="0" w:color="auto"/>
            <w:bottom w:val="none" w:sz="0" w:space="0" w:color="auto"/>
            <w:right w:val="none" w:sz="0" w:space="0" w:color="auto"/>
          </w:divBdr>
        </w:div>
        <w:div w:id="1388262670">
          <w:marLeft w:val="480"/>
          <w:marRight w:val="0"/>
          <w:marTop w:val="0"/>
          <w:marBottom w:val="0"/>
          <w:divBdr>
            <w:top w:val="none" w:sz="0" w:space="0" w:color="auto"/>
            <w:left w:val="none" w:sz="0" w:space="0" w:color="auto"/>
            <w:bottom w:val="none" w:sz="0" w:space="0" w:color="auto"/>
            <w:right w:val="none" w:sz="0" w:space="0" w:color="auto"/>
          </w:divBdr>
        </w:div>
        <w:div w:id="2121291782">
          <w:marLeft w:val="480"/>
          <w:marRight w:val="0"/>
          <w:marTop w:val="0"/>
          <w:marBottom w:val="0"/>
          <w:divBdr>
            <w:top w:val="none" w:sz="0" w:space="0" w:color="auto"/>
            <w:left w:val="none" w:sz="0" w:space="0" w:color="auto"/>
            <w:bottom w:val="none" w:sz="0" w:space="0" w:color="auto"/>
            <w:right w:val="none" w:sz="0" w:space="0" w:color="auto"/>
          </w:divBdr>
        </w:div>
        <w:div w:id="86311274">
          <w:marLeft w:val="480"/>
          <w:marRight w:val="0"/>
          <w:marTop w:val="0"/>
          <w:marBottom w:val="0"/>
          <w:divBdr>
            <w:top w:val="none" w:sz="0" w:space="0" w:color="auto"/>
            <w:left w:val="none" w:sz="0" w:space="0" w:color="auto"/>
            <w:bottom w:val="none" w:sz="0" w:space="0" w:color="auto"/>
            <w:right w:val="none" w:sz="0" w:space="0" w:color="auto"/>
          </w:divBdr>
        </w:div>
        <w:div w:id="1442533258">
          <w:marLeft w:val="480"/>
          <w:marRight w:val="0"/>
          <w:marTop w:val="0"/>
          <w:marBottom w:val="0"/>
          <w:divBdr>
            <w:top w:val="none" w:sz="0" w:space="0" w:color="auto"/>
            <w:left w:val="none" w:sz="0" w:space="0" w:color="auto"/>
            <w:bottom w:val="none" w:sz="0" w:space="0" w:color="auto"/>
            <w:right w:val="none" w:sz="0" w:space="0" w:color="auto"/>
          </w:divBdr>
        </w:div>
        <w:div w:id="1945769682">
          <w:marLeft w:val="480"/>
          <w:marRight w:val="0"/>
          <w:marTop w:val="0"/>
          <w:marBottom w:val="0"/>
          <w:divBdr>
            <w:top w:val="none" w:sz="0" w:space="0" w:color="auto"/>
            <w:left w:val="none" w:sz="0" w:space="0" w:color="auto"/>
            <w:bottom w:val="none" w:sz="0" w:space="0" w:color="auto"/>
            <w:right w:val="none" w:sz="0" w:space="0" w:color="auto"/>
          </w:divBdr>
        </w:div>
        <w:div w:id="2127459610">
          <w:marLeft w:val="480"/>
          <w:marRight w:val="0"/>
          <w:marTop w:val="0"/>
          <w:marBottom w:val="0"/>
          <w:divBdr>
            <w:top w:val="none" w:sz="0" w:space="0" w:color="auto"/>
            <w:left w:val="none" w:sz="0" w:space="0" w:color="auto"/>
            <w:bottom w:val="none" w:sz="0" w:space="0" w:color="auto"/>
            <w:right w:val="none" w:sz="0" w:space="0" w:color="auto"/>
          </w:divBdr>
        </w:div>
        <w:div w:id="67852076">
          <w:marLeft w:val="480"/>
          <w:marRight w:val="0"/>
          <w:marTop w:val="0"/>
          <w:marBottom w:val="0"/>
          <w:divBdr>
            <w:top w:val="none" w:sz="0" w:space="0" w:color="auto"/>
            <w:left w:val="none" w:sz="0" w:space="0" w:color="auto"/>
            <w:bottom w:val="none" w:sz="0" w:space="0" w:color="auto"/>
            <w:right w:val="none" w:sz="0" w:space="0" w:color="auto"/>
          </w:divBdr>
        </w:div>
        <w:div w:id="1456482308">
          <w:marLeft w:val="480"/>
          <w:marRight w:val="0"/>
          <w:marTop w:val="0"/>
          <w:marBottom w:val="0"/>
          <w:divBdr>
            <w:top w:val="none" w:sz="0" w:space="0" w:color="auto"/>
            <w:left w:val="none" w:sz="0" w:space="0" w:color="auto"/>
            <w:bottom w:val="none" w:sz="0" w:space="0" w:color="auto"/>
            <w:right w:val="none" w:sz="0" w:space="0" w:color="auto"/>
          </w:divBdr>
        </w:div>
      </w:divsChild>
    </w:div>
    <w:div w:id="586306229">
      <w:bodyDiv w:val="1"/>
      <w:marLeft w:val="0"/>
      <w:marRight w:val="0"/>
      <w:marTop w:val="0"/>
      <w:marBottom w:val="0"/>
      <w:divBdr>
        <w:top w:val="none" w:sz="0" w:space="0" w:color="auto"/>
        <w:left w:val="none" w:sz="0" w:space="0" w:color="auto"/>
        <w:bottom w:val="none" w:sz="0" w:space="0" w:color="auto"/>
        <w:right w:val="none" w:sz="0" w:space="0" w:color="auto"/>
      </w:divBdr>
    </w:div>
    <w:div w:id="590506800">
      <w:bodyDiv w:val="1"/>
      <w:marLeft w:val="0"/>
      <w:marRight w:val="0"/>
      <w:marTop w:val="0"/>
      <w:marBottom w:val="0"/>
      <w:divBdr>
        <w:top w:val="none" w:sz="0" w:space="0" w:color="auto"/>
        <w:left w:val="none" w:sz="0" w:space="0" w:color="auto"/>
        <w:bottom w:val="none" w:sz="0" w:space="0" w:color="auto"/>
        <w:right w:val="none" w:sz="0" w:space="0" w:color="auto"/>
      </w:divBdr>
    </w:div>
    <w:div w:id="591201209">
      <w:bodyDiv w:val="1"/>
      <w:marLeft w:val="0"/>
      <w:marRight w:val="0"/>
      <w:marTop w:val="0"/>
      <w:marBottom w:val="0"/>
      <w:divBdr>
        <w:top w:val="none" w:sz="0" w:space="0" w:color="auto"/>
        <w:left w:val="none" w:sz="0" w:space="0" w:color="auto"/>
        <w:bottom w:val="none" w:sz="0" w:space="0" w:color="auto"/>
        <w:right w:val="none" w:sz="0" w:space="0" w:color="auto"/>
      </w:divBdr>
    </w:div>
    <w:div w:id="594167539">
      <w:bodyDiv w:val="1"/>
      <w:marLeft w:val="0"/>
      <w:marRight w:val="0"/>
      <w:marTop w:val="0"/>
      <w:marBottom w:val="0"/>
      <w:divBdr>
        <w:top w:val="none" w:sz="0" w:space="0" w:color="auto"/>
        <w:left w:val="none" w:sz="0" w:space="0" w:color="auto"/>
        <w:bottom w:val="none" w:sz="0" w:space="0" w:color="auto"/>
        <w:right w:val="none" w:sz="0" w:space="0" w:color="auto"/>
      </w:divBdr>
    </w:div>
    <w:div w:id="595018783">
      <w:bodyDiv w:val="1"/>
      <w:marLeft w:val="0"/>
      <w:marRight w:val="0"/>
      <w:marTop w:val="0"/>
      <w:marBottom w:val="0"/>
      <w:divBdr>
        <w:top w:val="none" w:sz="0" w:space="0" w:color="auto"/>
        <w:left w:val="none" w:sz="0" w:space="0" w:color="auto"/>
        <w:bottom w:val="none" w:sz="0" w:space="0" w:color="auto"/>
        <w:right w:val="none" w:sz="0" w:space="0" w:color="auto"/>
      </w:divBdr>
    </w:div>
    <w:div w:id="596793048">
      <w:bodyDiv w:val="1"/>
      <w:marLeft w:val="0"/>
      <w:marRight w:val="0"/>
      <w:marTop w:val="0"/>
      <w:marBottom w:val="0"/>
      <w:divBdr>
        <w:top w:val="none" w:sz="0" w:space="0" w:color="auto"/>
        <w:left w:val="none" w:sz="0" w:space="0" w:color="auto"/>
        <w:bottom w:val="none" w:sz="0" w:space="0" w:color="auto"/>
        <w:right w:val="none" w:sz="0" w:space="0" w:color="auto"/>
      </w:divBdr>
    </w:div>
    <w:div w:id="596987157">
      <w:bodyDiv w:val="1"/>
      <w:marLeft w:val="0"/>
      <w:marRight w:val="0"/>
      <w:marTop w:val="0"/>
      <w:marBottom w:val="0"/>
      <w:divBdr>
        <w:top w:val="none" w:sz="0" w:space="0" w:color="auto"/>
        <w:left w:val="none" w:sz="0" w:space="0" w:color="auto"/>
        <w:bottom w:val="none" w:sz="0" w:space="0" w:color="auto"/>
        <w:right w:val="none" w:sz="0" w:space="0" w:color="auto"/>
      </w:divBdr>
    </w:div>
    <w:div w:id="598877620">
      <w:bodyDiv w:val="1"/>
      <w:marLeft w:val="0"/>
      <w:marRight w:val="0"/>
      <w:marTop w:val="0"/>
      <w:marBottom w:val="0"/>
      <w:divBdr>
        <w:top w:val="none" w:sz="0" w:space="0" w:color="auto"/>
        <w:left w:val="none" w:sz="0" w:space="0" w:color="auto"/>
        <w:bottom w:val="none" w:sz="0" w:space="0" w:color="auto"/>
        <w:right w:val="none" w:sz="0" w:space="0" w:color="auto"/>
      </w:divBdr>
      <w:divsChild>
        <w:div w:id="1503666479">
          <w:marLeft w:val="480"/>
          <w:marRight w:val="0"/>
          <w:marTop w:val="0"/>
          <w:marBottom w:val="0"/>
          <w:divBdr>
            <w:top w:val="none" w:sz="0" w:space="0" w:color="auto"/>
            <w:left w:val="none" w:sz="0" w:space="0" w:color="auto"/>
            <w:bottom w:val="none" w:sz="0" w:space="0" w:color="auto"/>
            <w:right w:val="none" w:sz="0" w:space="0" w:color="auto"/>
          </w:divBdr>
        </w:div>
        <w:div w:id="290405973">
          <w:marLeft w:val="480"/>
          <w:marRight w:val="0"/>
          <w:marTop w:val="0"/>
          <w:marBottom w:val="0"/>
          <w:divBdr>
            <w:top w:val="none" w:sz="0" w:space="0" w:color="auto"/>
            <w:left w:val="none" w:sz="0" w:space="0" w:color="auto"/>
            <w:bottom w:val="none" w:sz="0" w:space="0" w:color="auto"/>
            <w:right w:val="none" w:sz="0" w:space="0" w:color="auto"/>
          </w:divBdr>
        </w:div>
        <w:div w:id="1869642480">
          <w:marLeft w:val="480"/>
          <w:marRight w:val="0"/>
          <w:marTop w:val="0"/>
          <w:marBottom w:val="0"/>
          <w:divBdr>
            <w:top w:val="none" w:sz="0" w:space="0" w:color="auto"/>
            <w:left w:val="none" w:sz="0" w:space="0" w:color="auto"/>
            <w:bottom w:val="none" w:sz="0" w:space="0" w:color="auto"/>
            <w:right w:val="none" w:sz="0" w:space="0" w:color="auto"/>
          </w:divBdr>
        </w:div>
        <w:div w:id="1928492542">
          <w:marLeft w:val="480"/>
          <w:marRight w:val="0"/>
          <w:marTop w:val="0"/>
          <w:marBottom w:val="0"/>
          <w:divBdr>
            <w:top w:val="none" w:sz="0" w:space="0" w:color="auto"/>
            <w:left w:val="none" w:sz="0" w:space="0" w:color="auto"/>
            <w:bottom w:val="none" w:sz="0" w:space="0" w:color="auto"/>
            <w:right w:val="none" w:sz="0" w:space="0" w:color="auto"/>
          </w:divBdr>
        </w:div>
        <w:div w:id="1203709268">
          <w:marLeft w:val="480"/>
          <w:marRight w:val="0"/>
          <w:marTop w:val="0"/>
          <w:marBottom w:val="0"/>
          <w:divBdr>
            <w:top w:val="none" w:sz="0" w:space="0" w:color="auto"/>
            <w:left w:val="none" w:sz="0" w:space="0" w:color="auto"/>
            <w:bottom w:val="none" w:sz="0" w:space="0" w:color="auto"/>
            <w:right w:val="none" w:sz="0" w:space="0" w:color="auto"/>
          </w:divBdr>
        </w:div>
        <w:div w:id="702949333">
          <w:marLeft w:val="480"/>
          <w:marRight w:val="0"/>
          <w:marTop w:val="0"/>
          <w:marBottom w:val="0"/>
          <w:divBdr>
            <w:top w:val="none" w:sz="0" w:space="0" w:color="auto"/>
            <w:left w:val="none" w:sz="0" w:space="0" w:color="auto"/>
            <w:bottom w:val="none" w:sz="0" w:space="0" w:color="auto"/>
            <w:right w:val="none" w:sz="0" w:space="0" w:color="auto"/>
          </w:divBdr>
        </w:div>
        <w:div w:id="427040213">
          <w:marLeft w:val="480"/>
          <w:marRight w:val="0"/>
          <w:marTop w:val="0"/>
          <w:marBottom w:val="0"/>
          <w:divBdr>
            <w:top w:val="none" w:sz="0" w:space="0" w:color="auto"/>
            <w:left w:val="none" w:sz="0" w:space="0" w:color="auto"/>
            <w:bottom w:val="none" w:sz="0" w:space="0" w:color="auto"/>
            <w:right w:val="none" w:sz="0" w:space="0" w:color="auto"/>
          </w:divBdr>
        </w:div>
        <w:div w:id="16542203">
          <w:marLeft w:val="480"/>
          <w:marRight w:val="0"/>
          <w:marTop w:val="0"/>
          <w:marBottom w:val="0"/>
          <w:divBdr>
            <w:top w:val="none" w:sz="0" w:space="0" w:color="auto"/>
            <w:left w:val="none" w:sz="0" w:space="0" w:color="auto"/>
            <w:bottom w:val="none" w:sz="0" w:space="0" w:color="auto"/>
            <w:right w:val="none" w:sz="0" w:space="0" w:color="auto"/>
          </w:divBdr>
        </w:div>
        <w:div w:id="1536118076">
          <w:marLeft w:val="480"/>
          <w:marRight w:val="0"/>
          <w:marTop w:val="0"/>
          <w:marBottom w:val="0"/>
          <w:divBdr>
            <w:top w:val="none" w:sz="0" w:space="0" w:color="auto"/>
            <w:left w:val="none" w:sz="0" w:space="0" w:color="auto"/>
            <w:bottom w:val="none" w:sz="0" w:space="0" w:color="auto"/>
            <w:right w:val="none" w:sz="0" w:space="0" w:color="auto"/>
          </w:divBdr>
        </w:div>
        <w:div w:id="678848812">
          <w:marLeft w:val="480"/>
          <w:marRight w:val="0"/>
          <w:marTop w:val="0"/>
          <w:marBottom w:val="0"/>
          <w:divBdr>
            <w:top w:val="none" w:sz="0" w:space="0" w:color="auto"/>
            <w:left w:val="none" w:sz="0" w:space="0" w:color="auto"/>
            <w:bottom w:val="none" w:sz="0" w:space="0" w:color="auto"/>
            <w:right w:val="none" w:sz="0" w:space="0" w:color="auto"/>
          </w:divBdr>
        </w:div>
        <w:div w:id="1978753428">
          <w:marLeft w:val="480"/>
          <w:marRight w:val="0"/>
          <w:marTop w:val="0"/>
          <w:marBottom w:val="0"/>
          <w:divBdr>
            <w:top w:val="none" w:sz="0" w:space="0" w:color="auto"/>
            <w:left w:val="none" w:sz="0" w:space="0" w:color="auto"/>
            <w:bottom w:val="none" w:sz="0" w:space="0" w:color="auto"/>
            <w:right w:val="none" w:sz="0" w:space="0" w:color="auto"/>
          </w:divBdr>
        </w:div>
        <w:div w:id="319041768">
          <w:marLeft w:val="480"/>
          <w:marRight w:val="0"/>
          <w:marTop w:val="0"/>
          <w:marBottom w:val="0"/>
          <w:divBdr>
            <w:top w:val="none" w:sz="0" w:space="0" w:color="auto"/>
            <w:left w:val="none" w:sz="0" w:space="0" w:color="auto"/>
            <w:bottom w:val="none" w:sz="0" w:space="0" w:color="auto"/>
            <w:right w:val="none" w:sz="0" w:space="0" w:color="auto"/>
          </w:divBdr>
        </w:div>
        <w:div w:id="1338535079">
          <w:marLeft w:val="480"/>
          <w:marRight w:val="0"/>
          <w:marTop w:val="0"/>
          <w:marBottom w:val="0"/>
          <w:divBdr>
            <w:top w:val="none" w:sz="0" w:space="0" w:color="auto"/>
            <w:left w:val="none" w:sz="0" w:space="0" w:color="auto"/>
            <w:bottom w:val="none" w:sz="0" w:space="0" w:color="auto"/>
            <w:right w:val="none" w:sz="0" w:space="0" w:color="auto"/>
          </w:divBdr>
        </w:div>
        <w:div w:id="2001032252">
          <w:marLeft w:val="480"/>
          <w:marRight w:val="0"/>
          <w:marTop w:val="0"/>
          <w:marBottom w:val="0"/>
          <w:divBdr>
            <w:top w:val="none" w:sz="0" w:space="0" w:color="auto"/>
            <w:left w:val="none" w:sz="0" w:space="0" w:color="auto"/>
            <w:bottom w:val="none" w:sz="0" w:space="0" w:color="auto"/>
            <w:right w:val="none" w:sz="0" w:space="0" w:color="auto"/>
          </w:divBdr>
        </w:div>
        <w:div w:id="559828123">
          <w:marLeft w:val="480"/>
          <w:marRight w:val="0"/>
          <w:marTop w:val="0"/>
          <w:marBottom w:val="0"/>
          <w:divBdr>
            <w:top w:val="none" w:sz="0" w:space="0" w:color="auto"/>
            <w:left w:val="none" w:sz="0" w:space="0" w:color="auto"/>
            <w:bottom w:val="none" w:sz="0" w:space="0" w:color="auto"/>
            <w:right w:val="none" w:sz="0" w:space="0" w:color="auto"/>
          </w:divBdr>
        </w:div>
        <w:div w:id="2074428012">
          <w:marLeft w:val="480"/>
          <w:marRight w:val="0"/>
          <w:marTop w:val="0"/>
          <w:marBottom w:val="0"/>
          <w:divBdr>
            <w:top w:val="none" w:sz="0" w:space="0" w:color="auto"/>
            <w:left w:val="none" w:sz="0" w:space="0" w:color="auto"/>
            <w:bottom w:val="none" w:sz="0" w:space="0" w:color="auto"/>
            <w:right w:val="none" w:sz="0" w:space="0" w:color="auto"/>
          </w:divBdr>
        </w:div>
        <w:div w:id="1151022126">
          <w:marLeft w:val="480"/>
          <w:marRight w:val="0"/>
          <w:marTop w:val="0"/>
          <w:marBottom w:val="0"/>
          <w:divBdr>
            <w:top w:val="none" w:sz="0" w:space="0" w:color="auto"/>
            <w:left w:val="none" w:sz="0" w:space="0" w:color="auto"/>
            <w:bottom w:val="none" w:sz="0" w:space="0" w:color="auto"/>
            <w:right w:val="none" w:sz="0" w:space="0" w:color="auto"/>
          </w:divBdr>
        </w:div>
        <w:div w:id="1451509333">
          <w:marLeft w:val="480"/>
          <w:marRight w:val="0"/>
          <w:marTop w:val="0"/>
          <w:marBottom w:val="0"/>
          <w:divBdr>
            <w:top w:val="none" w:sz="0" w:space="0" w:color="auto"/>
            <w:left w:val="none" w:sz="0" w:space="0" w:color="auto"/>
            <w:bottom w:val="none" w:sz="0" w:space="0" w:color="auto"/>
            <w:right w:val="none" w:sz="0" w:space="0" w:color="auto"/>
          </w:divBdr>
        </w:div>
        <w:div w:id="1194804080">
          <w:marLeft w:val="480"/>
          <w:marRight w:val="0"/>
          <w:marTop w:val="0"/>
          <w:marBottom w:val="0"/>
          <w:divBdr>
            <w:top w:val="none" w:sz="0" w:space="0" w:color="auto"/>
            <w:left w:val="none" w:sz="0" w:space="0" w:color="auto"/>
            <w:bottom w:val="none" w:sz="0" w:space="0" w:color="auto"/>
            <w:right w:val="none" w:sz="0" w:space="0" w:color="auto"/>
          </w:divBdr>
        </w:div>
        <w:div w:id="1209024835">
          <w:marLeft w:val="480"/>
          <w:marRight w:val="0"/>
          <w:marTop w:val="0"/>
          <w:marBottom w:val="0"/>
          <w:divBdr>
            <w:top w:val="none" w:sz="0" w:space="0" w:color="auto"/>
            <w:left w:val="none" w:sz="0" w:space="0" w:color="auto"/>
            <w:bottom w:val="none" w:sz="0" w:space="0" w:color="auto"/>
            <w:right w:val="none" w:sz="0" w:space="0" w:color="auto"/>
          </w:divBdr>
        </w:div>
        <w:div w:id="1046367820">
          <w:marLeft w:val="480"/>
          <w:marRight w:val="0"/>
          <w:marTop w:val="0"/>
          <w:marBottom w:val="0"/>
          <w:divBdr>
            <w:top w:val="none" w:sz="0" w:space="0" w:color="auto"/>
            <w:left w:val="none" w:sz="0" w:space="0" w:color="auto"/>
            <w:bottom w:val="none" w:sz="0" w:space="0" w:color="auto"/>
            <w:right w:val="none" w:sz="0" w:space="0" w:color="auto"/>
          </w:divBdr>
        </w:div>
        <w:div w:id="1323046544">
          <w:marLeft w:val="480"/>
          <w:marRight w:val="0"/>
          <w:marTop w:val="0"/>
          <w:marBottom w:val="0"/>
          <w:divBdr>
            <w:top w:val="none" w:sz="0" w:space="0" w:color="auto"/>
            <w:left w:val="none" w:sz="0" w:space="0" w:color="auto"/>
            <w:bottom w:val="none" w:sz="0" w:space="0" w:color="auto"/>
            <w:right w:val="none" w:sz="0" w:space="0" w:color="auto"/>
          </w:divBdr>
        </w:div>
        <w:div w:id="706218656">
          <w:marLeft w:val="480"/>
          <w:marRight w:val="0"/>
          <w:marTop w:val="0"/>
          <w:marBottom w:val="0"/>
          <w:divBdr>
            <w:top w:val="none" w:sz="0" w:space="0" w:color="auto"/>
            <w:left w:val="none" w:sz="0" w:space="0" w:color="auto"/>
            <w:bottom w:val="none" w:sz="0" w:space="0" w:color="auto"/>
            <w:right w:val="none" w:sz="0" w:space="0" w:color="auto"/>
          </w:divBdr>
        </w:div>
        <w:div w:id="496262488">
          <w:marLeft w:val="480"/>
          <w:marRight w:val="0"/>
          <w:marTop w:val="0"/>
          <w:marBottom w:val="0"/>
          <w:divBdr>
            <w:top w:val="none" w:sz="0" w:space="0" w:color="auto"/>
            <w:left w:val="none" w:sz="0" w:space="0" w:color="auto"/>
            <w:bottom w:val="none" w:sz="0" w:space="0" w:color="auto"/>
            <w:right w:val="none" w:sz="0" w:space="0" w:color="auto"/>
          </w:divBdr>
        </w:div>
        <w:div w:id="523447226">
          <w:marLeft w:val="480"/>
          <w:marRight w:val="0"/>
          <w:marTop w:val="0"/>
          <w:marBottom w:val="0"/>
          <w:divBdr>
            <w:top w:val="none" w:sz="0" w:space="0" w:color="auto"/>
            <w:left w:val="none" w:sz="0" w:space="0" w:color="auto"/>
            <w:bottom w:val="none" w:sz="0" w:space="0" w:color="auto"/>
            <w:right w:val="none" w:sz="0" w:space="0" w:color="auto"/>
          </w:divBdr>
        </w:div>
        <w:div w:id="84235105">
          <w:marLeft w:val="480"/>
          <w:marRight w:val="0"/>
          <w:marTop w:val="0"/>
          <w:marBottom w:val="0"/>
          <w:divBdr>
            <w:top w:val="none" w:sz="0" w:space="0" w:color="auto"/>
            <w:left w:val="none" w:sz="0" w:space="0" w:color="auto"/>
            <w:bottom w:val="none" w:sz="0" w:space="0" w:color="auto"/>
            <w:right w:val="none" w:sz="0" w:space="0" w:color="auto"/>
          </w:divBdr>
        </w:div>
        <w:div w:id="1253125242">
          <w:marLeft w:val="480"/>
          <w:marRight w:val="0"/>
          <w:marTop w:val="0"/>
          <w:marBottom w:val="0"/>
          <w:divBdr>
            <w:top w:val="none" w:sz="0" w:space="0" w:color="auto"/>
            <w:left w:val="none" w:sz="0" w:space="0" w:color="auto"/>
            <w:bottom w:val="none" w:sz="0" w:space="0" w:color="auto"/>
            <w:right w:val="none" w:sz="0" w:space="0" w:color="auto"/>
          </w:divBdr>
        </w:div>
        <w:div w:id="1496993924">
          <w:marLeft w:val="480"/>
          <w:marRight w:val="0"/>
          <w:marTop w:val="0"/>
          <w:marBottom w:val="0"/>
          <w:divBdr>
            <w:top w:val="none" w:sz="0" w:space="0" w:color="auto"/>
            <w:left w:val="none" w:sz="0" w:space="0" w:color="auto"/>
            <w:bottom w:val="none" w:sz="0" w:space="0" w:color="auto"/>
            <w:right w:val="none" w:sz="0" w:space="0" w:color="auto"/>
          </w:divBdr>
        </w:div>
        <w:div w:id="2071726461">
          <w:marLeft w:val="480"/>
          <w:marRight w:val="0"/>
          <w:marTop w:val="0"/>
          <w:marBottom w:val="0"/>
          <w:divBdr>
            <w:top w:val="none" w:sz="0" w:space="0" w:color="auto"/>
            <w:left w:val="none" w:sz="0" w:space="0" w:color="auto"/>
            <w:bottom w:val="none" w:sz="0" w:space="0" w:color="auto"/>
            <w:right w:val="none" w:sz="0" w:space="0" w:color="auto"/>
          </w:divBdr>
        </w:div>
        <w:div w:id="505637531">
          <w:marLeft w:val="480"/>
          <w:marRight w:val="0"/>
          <w:marTop w:val="0"/>
          <w:marBottom w:val="0"/>
          <w:divBdr>
            <w:top w:val="none" w:sz="0" w:space="0" w:color="auto"/>
            <w:left w:val="none" w:sz="0" w:space="0" w:color="auto"/>
            <w:bottom w:val="none" w:sz="0" w:space="0" w:color="auto"/>
            <w:right w:val="none" w:sz="0" w:space="0" w:color="auto"/>
          </w:divBdr>
        </w:div>
        <w:div w:id="1709261038">
          <w:marLeft w:val="480"/>
          <w:marRight w:val="0"/>
          <w:marTop w:val="0"/>
          <w:marBottom w:val="0"/>
          <w:divBdr>
            <w:top w:val="none" w:sz="0" w:space="0" w:color="auto"/>
            <w:left w:val="none" w:sz="0" w:space="0" w:color="auto"/>
            <w:bottom w:val="none" w:sz="0" w:space="0" w:color="auto"/>
            <w:right w:val="none" w:sz="0" w:space="0" w:color="auto"/>
          </w:divBdr>
        </w:div>
        <w:div w:id="148790556">
          <w:marLeft w:val="480"/>
          <w:marRight w:val="0"/>
          <w:marTop w:val="0"/>
          <w:marBottom w:val="0"/>
          <w:divBdr>
            <w:top w:val="none" w:sz="0" w:space="0" w:color="auto"/>
            <w:left w:val="none" w:sz="0" w:space="0" w:color="auto"/>
            <w:bottom w:val="none" w:sz="0" w:space="0" w:color="auto"/>
            <w:right w:val="none" w:sz="0" w:space="0" w:color="auto"/>
          </w:divBdr>
        </w:div>
        <w:div w:id="707219090">
          <w:marLeft w:val="480"/>
          <w:marRight w:val="0"/>
          <w:marTop w:val="0"/>
          <w:marBottom w:val="0"/>
          <w:divBdr>
            <w:top w:val="none" w:sz="0" w:space="0" w:color="auto"/>
            <w:left w:val="none" w:sz="0" w:space="0" w:color="auto"/>
            <w:bottom w:val="none" w:sz="0" w:space="0" w:color="auto"/>
            <w:right w:val="none" w:sz="0" w:space="0" w:color="auto"/>
          </w:divBdr>
        </w:div>
        <w:div w:id="1180393014">
          <w:marLeft w:val="480"/>
          <w:marRight w:val="0"/>
          <w:marTop w:val="0"/>
          <w:marBottom w:val="0"/>
          <w:divBdr>
            <w:top w:val="none" w:sz="0" w:space="0" w:color="auto"/>
            <w:left w:val="none" w:sz="0" w:space="0" w:color="auto"/>
            <w:bottom w:val="none" w:sz="0" w:space="0" w:color="auto"/>
            <w:right w:val="none" w:sz="0" w:space="0" w:color="auto"/>
          </w:divBdr>
        </w:div>
        <w:div w:id="1647586739">
          <w:marLeft w:val="480"/>
          <w:marRight w:val="0"/>
          <w:marTop w:val="0"/>
          <w:marBottom w:val="0"/>
          <w:divBdr>
            <w:top w:val="none" w:sz="0" w:space="0" w:color="auto"/>
            <w:left w:val="none" w:sz="0" w:space="0" w:color="auto"/>
            <w:bottom w:val="none" w:sz="0" w:space="0" w:color="auto"/>
            <w:right w:val="none" w:sz="0" w:space="0" w:color="auto"/>
          </w:divBdr>
        </w:div>
        <w:div w:id="1288706332">
          <w:marLeft w:val="480"/>
          <w:marRight w:val="0"/>
          <w:marTop w:val="0"/>
          <w:marBottom w:val="0"/>
          <w:divBdr>
            <w:top w:val="none" w:sz="0" w:space="0" w:color="auto"/>
            <w:left w:val="none" w:sz="0" w:space="0" w:color="auto"/>
            <w:bottom w:val="none" w:sz="0" w:space="0" w:color="auto"/>
            <w:right w:val="none" w:sz="0" w:space="0" w:color="auto"/>
          </w:divBdr>
        </w:div>
        <w:div w:id="1583416768">
          <w:marLeft w:val="480"/>
          <w:marRight w:val="0"/>
          <w:marTop w:val="0"/>
          <w:marBottom w:val="0"/>
          <w:divBdr>
            <w:top w:val="none" w:sz="0" w:space="0" w:color="auto"/>
            <w:left w:val="none" w:sz="0" w:space="0" w:color="auto"/>
            <w:bottom w:val="none" w:sz="0" w:space="0" w:color="auto"/>
            <w:right w:val="none" w:sz="0" w:space="0" w:color="auto"/>
          </w:divBdr>
        </w:div>
        <w:div w:id="556866398">
          <w:marLeft w:val="480"/>
          <w:marRight w:val="0"/>
          <w:marTop w:val="0"/>
          <w:marBottom w:val="0"/>
          <w:divBdr>
            <w:top w:val="none" w:sz="0" w:space="0" w:color="auto"/>
            <w:left w:val="none" w:sz="0" w:space="0" w:color="auto"/>
            <w:bottom w:val="none" w:sz="0" w:space="0" w:color="auto"/>
            <w:right w:val="none" w:sz="0" w:space="0" w:color="auto"/>
          </w:divBdr>
        </w:div>
        <w:div w:id="1885096126">
          <w:marLeft w:val="480"/>
          <w:marRight w:val="0"/>
          <w:marTop w:val="0"/>
          <w:marBottom w:val="0"/>
          <w:divBdr>
            <w:top w:val="none" w:sz="0" w:space="0" w:color="auto"/>
            <w:left w:val="none" w:sz="0" w:space="0" w:color="auto"/>
            <w:bottom w:val="none" w:sz="0" w:space="0" w:color="auto"/>
            <w:right w:val="none" w:sz="0" w:space="0" w:color="auto"/>
          </w:divBdr>
        </w:div>
        <w:div w:id="957831324">
          <w:marLeft w:val="480"/>
          <w:marRight w:val="0"/>
          <w:marTop w:val="0"/>
          <w:marBottom w:val="0"/>
          <w:divBdr>
            <w:top w:val="none" w:sz="0" w:space="0" w:color="auto"/>
            <w:left w:val="none" w:sz="0" w:space="0" w:color="auto"/>
            <w:bottom w:val="none" w:sz="0" w:space="0" w:color="auto"/>
            <w:right w:val="none" w:sz="0" w:space="0" w:color="auto"/>
          </w:divBdr>
        </w:div>
        <w:div w:id="1796217879">
          <w:marLeft w:val="480"/>
          <w:marRight w:val="0"/>
          <w:marTop w:val="0"/>
          <w:marBottom w:val="0"/>
          <w:divBdr>
            <w:top w:val="none" w:sz="0" w:space="0" w:color="auto"/>
            <w:left w:val="none" w:sz="0" w:space="0" w:color="auto"/>
            <w:bottom w:val="none" w:sz="0" w:space="0" w:color="auto"/>
            <w:right w:val="none" w:sz="0" w:space="0" w:color="auto"/>
          </w:divBdr>
        </w:div>
        <w:div w:id="760295392">
          <w:marLeft w:val="480"/>
          <w:marRight w:val="0"/>
          <w:marTop w:val="0"/>
          <w:marBottom w:val="0"/>
          <w:divBdr>
            <w:top w:val="none" w:sz="0" w:space="0" w:color="auto"/>
            <w:left w:val="none" w:sz="0" w:space="0" w:color="auto"/>
            <w:bottom w:val="none" w:sz="0" w:space="0" w:color="auto"/>
            <w:right w:val="none" w:sz="0" w:space="0" w:color="auto"/>
          </w:divBdr>
        </w:div>
        <w:div w:id="723482045">
          <w:marLeft w:val="480"/>
          <w:marRight w:val="0"/>
          <w:marTop w:val="0"/>
          <w:marBottom w:val="0"/>
          <w:divBdr>
            <w:top w:val="none" w:sz="0" w:space="0" w:color="auto"/>
            <w:left w:val="none" w:sz="0" w:space="0" w:color="auto"/>
            <w:bottom w:val="none" w:sz="0" w:space="0" w:color="auto"/>
            <w:right w:val="none" w:sz="0" w:space="0" w:color="auto"/>
          </w:divBdr>
        </w:div>
        <w:div w:id="1907295418">
          <w:marLeft w:val="480"/>
          <w:marRight w:val="0"/>
          <w:marTop w:val="0"/>
          <w:marBottom w:val="0"/>
          <w:divBdr>
            <w:top w:val="none" w:sz="0" w:space="0" w:color="auto"/>
            <w:left w:val="none" w:sz="0" w:space="0" w:color="auto"/>
            <w:bottom w:val="none" w:sz="0" w:space="0" w:color="auto"/>
            <w:right w:val="none" w:sz="0" w:space="0" w:color="auto"/>
          </w:divBdr>
        </w:div>
        <w:div w:id="1245459125">
          <w:marLeft w:val="480"/>
          <w:marRight w:val="0"/>
          <w:marTop w:val="0"/>
          <w:marBottom w:val="0"/>
          <w:divBdr>
            <w:top w:val="none" w:sz="0" w:space="0" w:color="auto"/>
            <w:left w:val="none" w:sz="0" w:space="0" w:color="auto"/>
            <w:bottom w:val="none" w:sz="0" w:space="0" w:color="auto"/>
            <w:right w:val="none" w:sz="0" w:space="0" w:color="auto"/>
          </w:divBdr>
        </w:div>
        <w:div w:id="1849520596">
          <w:marLeft w:val="480"/>
          <w:marRight w:val="0"/>
          <w:marTop w:val="0"/>
          <w:marBottom w:val="0"/>
          <w:divBdr>
            <w:top w:val="none" w:sz="0" w:space="0" w:color="auto"/>
            <w:left w:val="none" w:sz="0" w:space="0" w:color="auto"/>
            <w:bottom w:val="none" w:sz="0" w:space="0" w:color="auto"/>
            <w:right w:val="none" w:sz="0" w:space="0" w:color="auto"/>
          </w:divBdr>
        </w:div>
        <w:div w:id="233786307">
          <w:marLeft w:val="480"/>
          <w:marRight w:val="0"/>
          <w:marTop w:val="0"/>
          <w:marBottom w:val="0"/>
          <w:divBdr>
            <w:top w:val="none" w:sz="0" w:space="0" w:color="auto"/>
            <w:left w:val="none" w:sz="0" w:space="0" w:color="auto"/>
            <w:bottom w:val="none" w:sz="0" w:space="0" w:color="auto"/>
            <w:right w:val="none" w:sz="0" w:space="0" w:color="auto"/>
          </w:divBdr>
        </w:div>
        <w:div w:id="535050399">
          <w:marLeft w:val="480"/>
          <w:marRight w:val="0"/>
          <w:marTop w:val="0"/>
          <w:marBottom w:val="0"/>
          <w:divBdr>
            <w:top w:val="none" w:sz="0" w:space="0" w:color="auto"/>
            <w:left w:val="none" w:sz="0" w:space="0" w:color="auto"/>
            <w:bottom w:val="none" w:sz="0" w:space="0" w:color="auto"/>
            <w:right w:val="none" w:sz="0" w:space="0" w:color="auto"/>
          </w:divBdr>
        </w:div>
        <w:div w:id="851796875">
          <w:marLeft w:val="480"/>
          <w:marRight w:val="0"/>
          <w:marTop w:val="0"/>
          <w:marBottom w:val="0"/>
          <w:divBdr>
            <w:top w:val="none" w:sz="0" w:space="0" w:color="auto"/>
            <w:left w:val="none" w:sz="0" w:space="0" w:color="auto"/>
            <w:bottom w:val="none" w:sz="0" w:space="0" w:color="auto"/>
            <w:right w:val="none" w:sz="0" w:space="0" w:color="auto"/>
          </w:divBdr>
        </w:div>
        <w:div w:id="2008973190">
          <w:marLeft w:val="480"/>
          <w:marRight w:val="0"/>
          <w:marTop w:val="0"/>
          <w:marBottom w:val="0"/>
          <w:divBdr>
            <w:top w:val="none" w:sz="0" w:space="0" w:color="auto"/>
            <w:left w:val="none" w:sz="0" w:space="0" w:color="auto"/>
            <w:bottom w:val="none" w:sz="0" w:space="0" w:color="auto"/>
            <w:right w:val="none" w:sz="0" w:space="0" w:color="auto"/>
          </w:divBdr>
        </w:div>
        <w:div w:id="1533808893">
          <w:marLeft w:val="480"/>
          <w:marRight w:val="0"/>
          <w:marTop w:val="0"/>
          <w:marBottom w:val="0"/>
          <w:divBdr>
            <w:top w:val="none" w:sz="0" w:space="0" w:color="auto"/>
            <w:left w:val="none" w:sz="0" w:space="0" w:color="auto"/>
            <w:bottom w:val="none" w:sz="0" w:space="0" w:color="auto"/>
            <w:right w:val="none" w:sz="0" w:space="0" w:color="auto"/>
          </w:divBdr>
        </w:div>
        <w:div w:id="1436562707">
          <w:marLeft w:val="480"/>
          <w:marRight w:val="0"/>
          <w:marTop w:val="0"/>
          <w:marBottom w:val="0"/>
          <w:divBdr>
            <w:top w:val="none" w:sz="0" w:space="0" w:color="auto"/>
            <w:left w:val="none" w:sz="0" w:space="0" w:color="auto"/>
            <w:bottom w:val="none" w:sz="0" w:space="0" w:color="auto"/>
            <w:right w:val="none" w:sz="0" w:space="0" w:color="auto"/>
          </w:divBdr>
        </w:div>
        <w:div w:id="720323685">
          <w:marLeft w:val="480"/>
          <w:marRight w:val="0"/>
          <w:marTop w:val="0"/>
          <w:marBottom w:val="0"/>
          <w:divBdr>
            <w:top w:val="none" w:sz="0" w:space="0" w:color="auto"/>
            <w:left w:val="none" w:sz="0" w:space="0" w:color="auto"/>
            <w:bottom w:val="none" w:sz="0" w:space="0" w:color="auto"/>
            <w:right w:val="none" w:sz="0" w:space="0" w:color="auto"/>
          </w:divBdr>
        </w:div>
        <w:div w:id="1845589861">
          <w:marLeft w:val="480"/>
          <w:marRight w:val="0"/>
          <w:marTop w:val="0"/>
          <w:marBottom w:val="0"/>
          <w:divBdr>
            <w:top w:val="none" w:sz="0" w:space="0" w:color="auto"/>
            <w:left w:val="none" w:sz="0" w:space="0" w:color="auto"/>
            <w:bottom w:val="none" w:sz="0" w:space="0" w:color="auto"/>
            <w:right w:val="none" w:sz="0" w:space="0" w:color="auto"/>
          </w:divBdr>
        </w:div>
        <w:div w:id="127169824">
          <w:marLeft w:val="480"/>
          <w:marRight w:val="0"/>
          <w:marTop w:val="0"/>
          <w:marBottom w:val="0"/>
          <w:divBdr>
            <w:top w:val="none" w:sz="0" w:space="0" w:color="auto"/>
            <w:left w:val="none" w:sz="0" w:space="0" w:color="auto"/>
            <w:bottom w:val="none" w:sz="0" w:space="0" w:color="auto"/>
            <w:right w:val="none" w:sz="0" w:space="0" w:color="auto"/>
          </w:divBdr>
        </w:div>
        <w:div w:id="1922330282">
          <w:marLeft w:val="480"/>
          <w:marRight w:val="0"/>
          <w:marTop w:val="0"/>
          <w:marBottom w:val="0"/>
          <w:divBdr>
            <w:top w:val="none" w:sz="0" w:space="0" w:color="auto"/>
            <w:left w:val="none" w:sz="0" w:space="0" w:color="auto"/>
            <w:bottom w:val="none" w:sz="0" w:space="0" w:color="auto"/>
            <w:right w:val="none" w:sz="0" w:space="0" w:color="auto"/>
          </w:divBdr>
        </w:div>
        <w:div w:id="369842008">
          <w:marLeft w:val="480"/>
          <w:marRight w:val="0"/>
          <w:marTop w:val="0"/>
          <w:marBottom w:val="0"/>
          <w:divBdr>
            <w:top w:val="none" w:sz="0" w:space="0" w:color="auto"/>
            <w:left w:val="none" w:sz="0" w:space="0" w:color="auto"/>
            <w:bottom w:val="none" w:sz="0" w:space="0" w:color="auto"/>
            <w:right w:val="none" w:sz="0" w:space="0" w:color="auto"/>
          </w:divBdr>
        </w:div>
        <w:div w:id="2070301469">
          <w:marLeft w:val="480"/>
          <w:marRight w:val="0"/>
          <w:marTop w:val="0"/>
          <w:marBottom w:val="0"/>
          <w:divBdr>
            <w:top w:val="none" w:sz="0" w:space="0" w:color="auto"/>
            <w:left w:val="none" w:sz="0" w:space="0" w:color="auto"/>
            <w:bottom w:val="none" w:sz="0" w:space="0" w:color="auto"/>
            <w:right w:val="none" w:sz="0" w:space="0" w:color="auto"/>
          </w:divBdr>
        </w:div>
        <w:div w:id="749350869">
          <w:marLeft w:val="480"/>
          <w:marRight w:val="0"/>
          <w:marTop w:val="0"/>
          <w:marBottom w:val="0"/>
          <w:divBdr>
            <w:top w:val="none" w:sz="0" w:space="0" w:color="auto"/>
            <w:left w:val="none" w:sz="0" w:space="0" w:color="auto"/>
            <w:bottom w:val="none" w:sz="0" w:space="0" w:color="auto"/>
            <w:right w:val="none" w:sz="0" w:space="0" w:color="auto"/>
          </w:divBdr>
        </w:div>
        <w:div w:id="153767036">
          <w:marLeft w:val="480"/>
          <w:marRight w:val="0"/>
          <w:marTop w:val="0"/>
          <w:marBottom w:val="0"/>
          <w:divBdr>
            <w:top w:val="none" w:sz="0" w:space="0" w:color="auto"/>
            <w:left w:val="none" w:sz="0" w:space="0" w:color="auto"/>
            <w:bottom w:val="none" w:sz="0" w:space="0" w:color="auto"/>
            <w:right w:val="none" w:sz="0" w:space="0" w:color="auto"/>
          </w:divBdr>
        </w:div>
        <w:div w:id="1060909829">
          <w:marLeft w:val="480"/>
          <w:marRight w:val="0"/>
          <w:marTop w:val="0"/>
          <w:marBottom w:val="0"/>
          <w:divBdr>
            <w:top w:val="none" w:sz="0" w:space="0" w:color="auto"/>
            <w:left w:val="none" w:sz="0" w:space="0" w:color="auto"/>
            <w:bottom w:val="none" w:sz="0" w:space="0" w:color="auto"/>
            <w:right w:val="none" w:sz="0" w:space="0" w:color="auto"/>
          </w:divBdr>
        </w:div>
        <w:div w:id="1695423059">
          <w:marLeft w:val="480"/>
          <w:marRight w:val="0"/>
          <w:marTop w:val="0"/>
          <w:marBottom w:val="0"/>
          <w:divBdr>
            <w:top w:val="none" w:sz="0" w:space="0" w:color="auto"/>
            <w:left w:val="none" w:sz="0" w:space="0" w:color="auto"/>
            <w:bottom w:val="none" w:sz="0" w:space="0" w:color="auto"/>
            <w:right w:val="none" w:sz="0" w:space="0" w:color="auto"/>
          </w:divBdr>
        </w:div>
        <w:div w:id="1976791316">
          <w:marLeft w:val="480"/>
          <w:marRight w:val="0"/>
          <w:marTop w:val="0"/>
          <w:marBottom w:val="0"/>
          <w:divBdr>
            <w:top w:val="none" w:sz="0" w:space="0" w:color="auto"/>
            <w:left w:val="none" w:sz="0" w:space="0" w:color="auto"/>
            <w:bottom w:val="none" w:sz="0" w:space="0" w:color="auto"/>
            <w:right w:val="none" w:sz="0" w:space="0" w:color="auto"/>
          </w:divBdr>
        </w:div>
        <w:div w:id="866598628">
          <w:marLeft w:val="480"/>
          <w:marRight w:val="0"/>
          <w:marTop w:val="0"/>
          <w:marBottom w:val="0"/>
          <w:divBdr>
            <w:top w:val="none" w:sz="0" w:space="0" w:color="auto"/>
            <w:left w:val="none" w:sz="0" w:space="0" w:color="auto"/>
            <w:bottom w:val="none" w:sz="0" w:space="0" w:color="auto"/>
            <w:right w:val="none" w:sz="0" w:space="0" w:color="auto"/>
          </w:divBdr>
        </w:div>
        <w:div w:id="1544827351">
          <w:marLeft w:val="480"/>
          <w:marRight w:val="0"/>
          <w:marTop w:val="0"/>
          <w:marBottom w:val="0"/>
          <w:divBdr>
            <w:top w:val="none" w:sz="0" w:space="0" w:color="auto"/>
            <w:left w:val="none" w:sz="0" w:space="0" w:color="auto"/>
            <w:bottom w:val="none" w:sz="0" w:space="0" w:color="auto"/>
            <w:right w:val="none" w:sz="0" w:space="0" w:color="auto"/>
          </w:divBdr>
        </w:div>
        <w:div w:id="267323204">
          <w:marLeft w:val="480"/>
          <w:marRight w:val="0"/>
          <w:marTop w:val="0"/>
          <w:marBottom w:val="0"/>
          <w:divBdr>
            <w:top w:val="none" w:sz="0" w:space="0" w:color="auto"/>
            <w:left w:val="none" w:sz="0" w:space="0" w:color="auto"/>
            <w:bottom w:val="none" w:sz="0" w:space="0" w:color="auto"/>
            <w:right w:val="none" w:sz="0" w:space="0" w:color="auto"/>
          </w:divBdr>
        </w:div>
        <w:div w:id="959453819">
          <w:marLeft w:val="480"/>
          <w:marRight w:val="0"/>
          <w:marTop w:val="0"/>
          <w:marBottom w:val="0"/>
          <w:divBdr>
            <w:top w:val="none" w:sz="0" w:space="0" w:color="auto"/>
            <w:left w:val="none" w:sz="0" w:space="0" w:color="auto"/>
            <w:bottom w:val="none" w:sz="0" w:space="0" w:color="auto"/>
            <w:right w:val="none" w:sz="0" w:space="0" w:color="auto"/>
          </w:divBdr>
        </w:div>
        <w:div w:id="1864784337">
          <w:marLeft w:val="480"/>
          <w:marRight w:val="0"/>
          <w:marTop w:val="0"/>
          <w:marBottom w:val="0"/>
          <w:divBdr>
            <w:top w:val="none" w:sz="0" w:space="0" w:color="auto"/>
            <w:left w:val="none" w:sz="0" w:space="0" w:color="auto"/>
            <w:bottom w:val="none" w:sz="0" w:space="0" w:color="auto"/>
            <w:right w:val="none" w:sz="0" w:space="0" w:color="auto"/>
          </w:divBdr>
        </w:div>
        <w:div w:id="1130710004">
          <w:marLeft w:val="480"/>
          <w:marRight w:val="0"/>
          <w:marTop w:val="0"/>
          <w:marBottom w:val="0"/>
          <w:divBdr>
            <w:top w:val="none" w:sz="0" w:space="0" w:color="auto"/>
            <w:left w:val="none" w:sz="0" w:space="0" w:color="auto"/>
            <w:bottom w:val="none" w:sz="0" w:space="0" w:color="auto"/>
            <w:right w:val="none" w:sz="0" w:space="0" w:color="auto"/>
          </w:divBdr>
        </w:div>
        <w:div w:id="336347537">
          <w:marLeft w:val="480"/>
          <w:marRight w:val="0"/>
          <w:marTop w:val="0"/>
          <w:marBottom w:val="0"/>
          <w:divBdr>
            <w:top w:val="none" w:sz="0" w:space="0" w:color="auto"/>
            <w:left w:val="none" w:sz="0" w:space="0" w:color="auto"/>
            <w:bottom w:val="none" w:sz="0" w:space="0" w:color="auto"/>
            <w:right w:val="none" w:sz="0" w:space="0" w:color="auto"/>
          </w:divBdr>
        </w:div>
        <w:div w:id="2097744520">
          <w:marLeft w:val="480"/>
          <w:marRight w:val="0"/>
          <w:marTop w:val="0"/>
          <w:marBottom w:val="0"/>
          <w:divBdr>
            <w:top w:val="none" w:sz="0" w:space="0" w:color="auto"/>
            <w:left w:val="none" w:sz="0" w:space="0" w:color="auto"/>
            <w:bottom w:val="none" w:sz="0" w:space="0" w:color="auto"/>
            <w:right w:val="none" w:sz="0" w:space="0" w:color="auto"/>
          </w:divBdr>
        </w:div>
        <w:div w:id="303170248">
          <w:marLeft w:val="480"/>
          <w:marRight w:val="0"/>
          <w:marTop w:val="0"/>
          <w:marBottom w:val="0"/>
          <w:divBdr>
            <w:top w:val="none" w:sz="0" w:space="0" w:color="auto"/>
            <w:left w:val="none" w:sz="0" w:space="0" w:color="auto"/>
            <w:bottom w:val="none" w:sz="0" w:space="0" w:color="auto"/>
            <w:right w:val="none" w:sz="0" w:space="0" w:color="auto"/>
          </w:divBdr>
        </w:div>
        <w:div w:id="853762324">
          <w:marLeft w:val="480"/>
          <w:marRight w:val="0"/>
          <w:marTop w:val="0"/>
          <w:marBottom w:val="0"/>
          <w:divBdr>
            <w:top w:val="none" w:sz="0" w:space="0" w:color="auto"/>
            <w:left w:val="none" w:sz="0" w:space="0" w:color="auto"/>
            <w:bottom w:val="none" w:sz="0" w:space="0" w:color="auto"/>
            <w:right w:val="none" w:sz="0" w:space="0" w:color="auto"/>
          </w:divBdr>
        </w:div>
        <w:div w:id="1778020794">
          <w:marLeft w:val="480"/>
          <w:marRight w:val="0"/>
          <w:marTop w:val="0"/>
          <w:marBottom w:val="0"/>
          <w:divBdr>
            <w:top w:val="none" w:sz="0" w:space="0" w:color="auto"/>
            <w:left w:val="none" w:sz="0" w:space="0" w:color="auto"/>
            <w:bottom w:val="none" w:sz="0" w:space="0" w:color="auto"/>
            <w:right w:val="none" w:sz="0" w:space="0" w:color="auto"/>
          </w:divBdr>
        </w:div>
        <w:div w:id="456221899">
          <w:marLeft w:val="480"/>
          <w:marRight w:val="0"/>
          <w:marTop w:val="0"/>
          <w:marBottom w:val="0"/>
          <w:divBdr>
            <w:top w:val="none" w:sz="0" w:space="0" w:color="auto"/>
            <w:left w:val="none" w:sz="0" w:space="0" w:color="auto"/>
            <w:bottom w:val="none" w:sz="0" w:space="0" w:color="auto"/>
            <w:right w:val="none" w:sz="0" w:space="0" w:color="auto"/>
          </w:divBdr>
        </w:div>
        <w:div w:id="1638677576">
          <w:marLeft w:val="480"/>
          <w:marRight w:val="0"/>
          <w:marTop w:val="0"/>
          <w:marBottom w:val="0"/>
          <w:divBdr>
            <w:top w:val="none" w:sz="0" w:space="0" w:color="auto"/>
            <w:left w:val="none" w:sz="0" w:space="0" w:color="auto"/>
            <w:bottom w:val="none" w:sz="0" w:space="0" w:color="auto"/>
            <w:right w:val="none" w:sz="0" w:space="0" w:color="auto"/>
          </w:divBdr>
        </w:div>
      </w:divsChild>
    </w:div>
    <w:div w:id="598947409">
      <w:bodyDiv w:val="1"/>
      <w:marLeft w:val="0"/>
      <w:marRight w:val="0"/>
      <w:marTop w:val="0"/>
      <w:marBottom w:val="0"/>
      <w:divBdr>
        <w:top w:val="none" w:sz="0" w:space="0" w:color="auto"/>
        <w:left w:val="none" w:sz="0" w:space="0" w:color="auto"/>
        <w:bottom w:val="none" w:sz="0" w:space="0" w:color="auto"/>
        <w:right w:val="none" w:sz="0" w:space="0" w:color="auto"/>
      </w:divBdr>
    </w:div>
    <w:div w:id="602304266">
      <w:bodyDiv w:val="1"/>
      <w:marLeft w:val="0"/>
      <w:marRight w:val="0"/>
      <w:marTop w:val="0"/>
      <w:marBottom w:val="0"/>
      <w:divBdr>
        <w:top w:val="none" w:sz="0" w:space="0" w:color="auto"/>
        <w:left w:val="none" w:sz="0" w:space="0" w:color="auto"/>
        <w:bottom w:val="none" w:sz="0" w:space="0" w:color="auto"/>
        <w:right w:val="none" w:sz="0" w:space="0" w:color="auto"/>
      </w:divBdr>
      <w:divsChild>
        <w:div w:id="807933965">
          <w:marLeft w:val="480"/>
          <w:marRight w:val="0"/>
          <w:marTop w:val="0"/>
          <w:marBottom w:val="0"/>
          <w:divBdr>
            <w:top w:val="none" w:sz="0" w:space="0" w:color="auto"/>
            <w:left w:val="none" w:sz="0" w:space="0" w:color="auto"/>
            <w:bottom w:val="none" w:sz="0" w:space="0" w:color="auto"/>
            <w:right w:val="none" w:sz="0" w:space="0" w:color="auto"/>
          </w:divBdr>
        </w:div>
        <w:div w:id="681930420">
          <w:marLeft w:val="480"/>
          <w:marRight w:val="0"/>
          <w:marTop w:val="0"/>
          <w:marBottom w:val="0"/>
          <w:divBdr>
            <w:top w:val="none" w:sz="0" w:space="0" w:color="auto"/>
            <w:left w:val="none" w:sz="0" w:space="0" w:color="auto"/>
            <w:bottom w:val="none" w:sz="0" w:space="0" w:color="auto"/>
            <w:right w:val="none" w:sz="0" w:space="0" w:color="auto"/>
          </w:divBdr>
        </w:div>
        <w:div w:id="376664815">
          <w:marLeft w:val="480"/>
          <w:marRight w:val="0"/>
          <w:marTop w:val="0"/>
          <w:marBottom w:val="0"/>
          <w:divBdr>
            <w:top w:val="none" w:sz="0" w:space="0" w:color="auto"/>
            <w:left w:val="none" w:sz="0" w:space="0" w:color="auto"/>
            <w:bottom w:val="none" w:sz="0" w:space="0" w:color="auto"/>
            <w:right w:val="none" w:sz="0" w:space="0" w:color="auto"/>
          </w:divBdr>
        </w:div>
        <w:div w:id="1472287579">
          <w:marLeft w:val="480"/>
          <w:marRight w:val="0"/>
          <w:marTop w:val="0"/>
          <w:marBottom w:val="0"/>
          <w:divBdr>
            <w:top w:val="none" w:sz="0" w:space="0" w:color="auto"/>
            <w:left w:val="none" w:sz="0" w:space="0" w:color="auto"/>
            <w:bottom w:val="none" w:sz="0" w:space="0" w:color="auto"/>
            <w:right w:val="none" w:sz="0" w:space="0" w:color="auto"/>
          </w:divBdr>
        </w:div>
        <w:div w:id="1581477961">
          <w:marLeft w:val="480"/>
          <w:marRight w:val="0"/>
          <w:marTop w:val="0"/>
          <w:marBottom w:val="0"/>
          <w:divBdr>
            <w:top w:val="none" w:sz="0" w:space="0" w:color="auto"/>
            <w:left w:val="none" w:sz="0" w:space="0" w:color="auto"/>
            <w:bottom w:val="none" w:sz="0" w:space="0" w:color="auto"/>
            <w:right w:val="none" w:sz="0" w:space="0" w:color="auto"/>
          </w:divBdr>
        </w:div>
        <w:div w:id="1480539974">
          <w:marLeft w:val="480"/>
          <w:marRight w:val="0"/>
          <w:marTop w:val="0"/>
          <w:marBottom w:val="0"/>
          <w:divBdr>
            <w:top w:val="none" w:sz="0" w:space="0" w:color="auto"/>
            <w:left w:val="none" w:sz="0" w:space="0" w:color="auto"/>
            <w:bottom w:val="none" w:sz="0" w:space="0" w:color="auto"/>
            <w:right w:val="none" w:sz="0" w:space="0" w:color="auto"/>
          </w:divBdr>
        </w:div>
        <w:div w:id="108665583">
          <w:marLeft w:val="480"/>
          <w:marRight w:val="0"/>
          <w:marTop w:val="0"/>
          <w:marBottom w:val="0"/>
          <w:divBdr>
            <w:top w:val="none" w:sz="0" w:space="0" w:color="auto"/>
            <w:left w:val="none" w:sz="0" w:space="0" w:color="auto"/>
            <w:bottom w:val="none" w:sz="0" w:space="0" w:color="auto"/>
            <w:right w:val="none" w:sz="0" w:space="0" w:color="auto"/>
          </w:divBdr>
        </w:div>
        <w:div w:id="1659109998">
          <w:marLeft w:val="480"/>
          <w:marRight w:val="0"/>
          <w:marTop w:val="0"/>
          <w:marBottom w:val="0"/>
          <w:divBdr>
            <w:top w:val="none" w:sz="0" w:space="0" w:color="auto"/>
            <w:left w:val="none" w:sz="0" w:space="0" w:color="auto"/>
            <w:bottom w:val="none" w:sz="0" w:space="0" w:color="auto"/>
            <w:right w:val="none" w:sz="0" w:space="0" w:color="auto"/>
          </w:divBdr>
        </w:div>
        <w:div w:id="879976450">
          <w:marLeft w:val="480"/>
          <w:marRight w:val="0"/>
          <w:marTop w:val="0"/>
          <w:marBottom w:val="0"/>
          <w:divBdr>
            <w:top w:val="none" w:sz="0" w:space="0" w:color="auto"/>
            <w:left w:val="none" w:sz="0" w:space="0" w:color="auto"/>
            <w:bottom w:val="none" w:sz="0" w:space="0" w:color="auto"/>
            <w:right w:val="none" w:sz="0" w:space="0" w:color="auto"/>
          </w:divBdr>
        </w:div>
        <w:div w:id="1553537717">
          <w:marLeft w:val="480"/>
          <w:marRight w:val="0"/>
          <w:marTop w:val="0"/>
          <w:marBottom w:val="0"/>
          <w:divBdr>
            <w:top w:val="none" w:sz="0" w:space="0" w:color="auto"/>
            <w:left w:val="none" w:sz="0" w:space="0" w:color="auto"/>
            <w:bottom w:val="none" w:sz="0" w:space="0" w:color="auto"/>
            <w:right w:val="none" w:sz="0" w:space="0" w:color="auto"/>
          </w:divBdr>
        </w:div>
        <w:div w:id="651833401">
          <w:marLeft w:val="480"/>
          <w:marRight w:val="0"/>
          <w:marTop w:val="0"/>
          <w:marBottom w:val="0"/>
          <w:divBdr>
            <w:top w:val="none" w:sz="0" w:space="0" w:color="auto"/>
            <w:left w:val="none" w:sz="0" w:space="0" w:color="auto"/>
            <w:bottom w:val="none" w:sz="0" w:space="0" w:color="auto"/>
            <w:right w:val="none" w:sz="0" w:space="0" w:color="auto"/>
          </w:divBdr>
        </w:div>
        <w:div w:id="378556123">
          <w:marLeft w:val="480"/>
          <w:marRight w:val="0"/>
          <w:marTop w:val="0"/>
          <w:marBottom w:val="0"/>
          <w:divBdr>
            <w:top w:val="none" w:sz="0" w:space="0" w:color="auto"/>
            <w:left w:val="none" w:sz="0" w:space="0" w:color="auto"/>
            <w:bottom w:val="none" w:sz="0" w:space="0" w:color="auto"/>
            <w:right w:val="none" w:sz="0" w:space="0" w:color="auto"/>
          </w:divBdr>
        </w:div>
        <w:div w:id="1472022071">
          <w:marLeft w:val="480"/>
          <w:marRight w:val="0"/>
          <w:marTop w:val="0"/>
          <w:marBottom w:val="0"/>
          <w:divBdr>
            <w:top w:val="none" w:sz="0" w:space="0" w:color="auto"/>
            <w:left w:val="none" w:sz="0" w:space="0" w:color="auto"/>
            <w:bottom w:val="none" w:sz="0" w:space="0" w:color="auto"/>
            <w:right w:val="none" w:sz="0" w:space="0" w:color="auto"/>
          </w:divBdr>
        </w:div>
        <w:div w:id="990327465">
          <w:marLeft w:val="480"/>
          <w:marRight w:val="0"/>
          <w:marTop w:val="0"/>
          <w:marBottom w:val="0"/>
          <w:divBdr>
            <w:top w:val="none" w:sz="0" w:space="0" w:color="auto"/>
            <w:left w:val="none" w:sz="0" w:space="0" w:color="auto"/>
            <w:bottom w:val="none" w:sz="0" w:space="0" w:color="auto"/>
            <w:right w:val="none" w:sz="0" w:space="0" w:color="auto"/>
          </w:divBdr>
        </w:div>
        <w:div w:id="303123952">
          <w:marLeft w:val="480"/>
          <w:marRight w:val="0"/>
          <w:marTop w:val="0"/>
          <w:marBottom w:val="0"/>
          <w:divBdr>
            <w:top w:val="none" w:sz="0" w:space="0" w:color="auto"/>
            <w:left w:val="none" w:sz="0" w:space="0" w:color="auto"/>
            <w:bottom w:val="none" w:sz="0" w:space="0" w:color="auto"/>
            <w:right w:val="none" w:sz="0" w:space="0" w:color="auto"/>
          </w:divBdr>
        </w:div>
        <w:div w:id="266735044">
          <w:marLeft w:val="480"/>
          <w:marRight w:val="0"/>
          <w:marTop w:val="0"/>
          <w:marBottom w:val="0"/>
          <w:divBdr>
            <w:top w:val="none" w:sz="0" w:space="0" w:color="auto"/>
            <w:left w:val="none" w:sz="0" w:space="0" w:color="auto"/>
            <w:bottom w:val="none" w:sz="0" w:space="0" w:color="auto"/>
            <w:right w:val="none" w:sz="0" w:space="0" w:color="auto"/>
          </w:divBdr>
        </w:div>
        <w:div w:id="302128410">
          <w:marLeft w:val="480"/>
          <w:marRight w:val="0"/>
          <w:marTop w:val="0"/>
          <w:marBottom w:val="0"/>
          <w:divBdr>
            <w:top w:val="none" w:sz="0" w:space="0" w:color="auto"/>
            <w:left w:val="none" w:sz="0" w:space="0" w:color="auto"/>
            <w:bottom w:val="none" w:sz="0" w:space="0" w:color="auto"/>
            <w:right w:val="none" w:sz="0" w:space="0" w:color="auto"/>
          </w:divBdr>
        </w:div>
        <w:div w:id="1894804381">
          <w:marLeft w:val="480"/>
          <w:marRight w:val="0"/>
          <w:marTop w:val="0"/>
          <w:marBottom w:val="0"/>
          <w:divBdr>
            <w:top w:val="none" w:sz="0" w:space="0" w:color="auto"/>
            <w:left w:val="none" w:sz="0" w:space="0" w:color="auto"/>
            <w:bottom w:val="none" w:sz="0" w:space="0" w:color="auto"/>
            <w:right w:val="none" w:sz="0" w:space="0" w:color="auto"/>
          </w:divBdr>
        </w:div>
        <w:div w:id="393939623">
          <w:marLeft w:val="480"/>
          <w:marRight w:val="0"/>
          <w:marTop w:val="0"/>
          <w:marBottom w:val="0"/>
          <w:divBdr>
            <w:top w:val="none" w:sz="0" w:space="0" w:color="auto"/>
            <w:left w:val="none" w:sz="0" w:space="0" w:color="auto"/>
            <w:bottom w:val="none" w:sz="0" w:space="0" w:color="auto"/>
            <w:right w:val="none" w:sz="0" w:space="0" w:color="auto"/>
          </w:divBdr>
        </w:div>
        <w:div w:id="991954463">
          <w:marLeft w:val="480"/>
          <w:marRight w:val="0"/>
          <w:marTop w:val="0"/>
          <w:marBottom w:val="0"/>
          <w:divBdr>
            <w:top w:val="none" w:sz="0" w:space="0" w:color="auto"/>
            <w:left w:val="none" w:sz="0" w:space="0" w:color="auto"/>
            <w:bottom w:val="none" w:sz="0" w:space="0" w:color="auto"/>
            <w:right w:val="none" w:sz="0" w:space="0" w:color="auto"/>
          </w:divBdr>
        </w:div>
        <w:div w:id="1688484946">
          <w:marLeft w:val="480"/>
          <w:marRight w:val="0"/>
          <w:marTop w:val="0"/>
          <w:marBottom w:val="0"/>
          <w:divBdr>
            <w:top w:val="none" w:sz="0" w:space="0" w:color="auto"/>
            <w:left w:val="none" w:sz="0" w:space="0" w:color="auto"/>
            <w:bottom w:val="none" w:sz="0" w:space="0" w:color="auto"/>
            <w:right w:val="none" w:sz="0" w:space="0" w:color="auto"/>
          </w:divBdr>
        </w:div>
        <w:div w:id="1113280288">
          <w:marLeft w:val="480"/>
          <w:marRight w:val="0"/>
          <w:marTop w:val="0"/>
          <w:marBottom w:val="0"/>
          <w:divBdr>
            <w:top w:val="none" w:sz="0" w:space="0" w:color="auto"/>
            <w:left w:val="none" w:sz="0" w:space="0" w:color="auto"/>
            <w:bottom w:val="none" w:sz="0" w:space="0" w:color="auto"/>
            <w:right w:val="none" w:sz="0" w:space="0" w:color="auto"/>
          </w:divBdr>
        </w:div>
        <w:div w:id="327372008">
          <w:marLeft w:val="480"/>
          <w:marRight w:val="0"/>
          <w:marTop w:val="0"/>
          <w:marBottom w:val="0"/>
          <w:divBdr>
            <w:top w:val="none" w:sz="0" w:space="0" w:color="auto"/>
            <w:left w:val="none" w:sz="0" w:space="0" w:color="auto"/>
            <w:bottom w:val="none" w:sz="0" w:space="0" w:color="auto"/>
            <w:right w:val="none" w:sz="0" w:space="0" w:color="auto"/>
          </w:divBdr>
        </w:div>
        <w:div w:id="1909489364">
          <w:marLeft w:val="480"/>
          <w:marRight w:val="0"/>
          <w:marTop w:val="0"/>
          <w:marBottom w:val="0"/>
          <w:divBdr>
            <w:top w:val="none" w:sz="0" w:space="0" w:color="auto"/>
            <w:left w:val="none" w:sz="0" w:space="0" w:color="auto"/>
            <w:bottom w:val="none" w:sz="0" w:space="0" w:color="auto"/>
            <w:right w:val="none" w:sz="0" w:space="0" w:color="auto"/>
          </w:divBdr>
        </w:div>
        <w:div w:id="667026114">
          <w:marLeft w:val="480"/>
          <w:marRight w:val="0"/>
          <w:marTop w:val="0"/>
          <w:marBottom w:val="0"/>
          <w:divBdr>
            <w:top w:val="none" w:sz="0" w:space="0" w:color="auto"/>
            <w:left w:val="none" w:sz="0" w:space="0" w:color="auto"/>
            <w:bottom w:val="none" w:sz="0" w:space="0" w:color="auto"/>
            <w:right w:val="none" w:sz="0" w:space="0" w:color="auto"/>
          </w:divBdr>
        </w:div>
        <w:div w:id="1162350552">
          <w:marLeft w:val="480"/>
          <w:marRight w:val="0"/>
          <w:marTop w:val="0"/>
          <w:marBottom w:val="0"/>
          <w:divBdr>
            <w:top w:val="none" w:sz="0" w:space="0" w:color="auto"/>
            <w:left w:val="none" w:sz="0" w:space="0" w:color="auto"/>
            <w:bottom w:val="none" w:sz="0" w:space="0" w:color="auto"/>
            <w:right w:val="none" w:sz="0" w:space="0" w:color="auto"/>
          </w:divBdr>
        </w:div>
        <w:div w:id="1264193488">
          <w:marLeft w:val="480"/>
          <w:marRight w:val="0"/>
          <w:marTop w:val="0"/>
          <w:marBottom w:val="0"/>
          <w:divBdr>
            <w:top w:val="none" w:sz="0" w:space="0" w:color="auto"/>
            <w:left w:val="none" w:sz="0" w:space="0" w:color="auto"/>
            <w:bottom w:val="none" w:sz="0" w:space="0" w:color="auto"/>
            <w:right w:val="none" w:sz="0" w:space="0" w:color="auto"/>
          </w:divBdr>
        </w:div>
        <w:div w:id="787432577">
          <w:marLeft w:val="480"/>
          <w:marRight w:val="0"/>
          <w:marTop w:val="0"/>
          <w:marBottom w:val="0"/>
          <w:divBdr>
            <w:top w:val="none" w:sz="0" w:space="0" w:color="auto"/>
            <w:left w:val="none" w:sz="0" w:space="0" w:color="auto"/>
            <w:bottom w:val="none" w:sz="0" w:space="0" w:color="auto"/>
            <w:right w:val="none" w:sz="0" w:space="0" w:color="auto"/>
          </w:divBdr>
        </w:div>
        <w:div w:id="554968912">
          <w:marLeft w:val="480"/>
          <w:marRight w:val="0"/>
          <w:marTop w:val="0"/>
          <w:marBottom w:val="0"/>
          <w:divBdr>
            <w:top w:val="none" w:sz="0" w:space="0" w:color="auto"/>
            <w:left w:val="none" w:sz="0" w:space="0" w:color="auto"/>
            <w:bottom w:val="none" w:sz="0" w:space="0" w:color="auto"/>
            <w:right w:val="none" w:sz="0" w:space="0" w:color="auto"/>
          </w:divBdr>
        </w:div>
        <w:div w:id="943070952">
          <w:marLeft w:val="480"/>
          <w:marRight w:val="0"/>
          <w:marTop w:val="0"/>
          <w:marBottom w:val="0"/>
          <w:divBdr>
            <w:top w:val="none" w:sz="0" w:space="0" w:color="auto"/>
            <w:left w:val="none" w:sz="0" w:space="0" w:color="auto"/>
            <w:bottom w:val="none" w:sz="0" w:space="0" w:color="auto"/>
            <w:right w:val="none" w:sz="0" w:space="0" w:color="auto"/>
          </w:divBdr>
        </w:div>
        <w:div w:id="812605209">
          <w:marLeft w:val="480"/>
          <w:marRight w:val="0"/>
          <w:marTop w:val="0"/>
          <w:marBottom w:val="0"/>
          <w:divBdr>
            <w:top w:val="none" w:sz="0" w:space="0" w:color="auto"/>
            <w:left w:val="none" w:sz="0" w:space="0" w:color="auto"/>
            <w:bottom w:val="none" w:sz="0" w:space="0" w:color="auto"/>
            <w:right w:val="none" w:sz="0" w:space="0" w:color="auto"/>
          </w:divBdr>
        </w:div>
        <w:div w:id="2013407583">
          <w:marLeft w:val="480"/>
          <w:marRight w:val="0"/>
          <w:marTop w:val="0"/>
          <w:marBottom w:val="0"/>
          <w:divBdr>
            <w:top w:val="none" w:sz="0" w:space="0" w:color="auto"/>
            <w:left w:val="none" w:sz="0" w:space="0" w:color="auto"/>
            <w:bottom w:val="none" w:sz="0" w:space="0" w:color="auto"/>
            <w:right w:val="none" w:sz="0" w:space="0" w:color="auto"/>
          </w:divBdr>
        </w:div>
        <w:div w:id="947662686">
          <w:marLeft w:val="480"/>
          <w:marRight w:val="0"/>
          <w:marTop w:val="0"/>
          <w:marBottom w:val="0"/>
          <w:divBdr>
            <w:top w:val="none" w:sz="0" w:space="0" w:color="auto"/>
            <w:left w:val="none" w:sz="0" w:space="0" w:color="auto"/>
            <w:bottom w:val="none" w:sz="0" w:space="0" w:color="auto"/>
            <w:right w:val="none" w:sz="0" w:space="0" w:color="auto"/>
          </w:divBdr>
        </w:div>
        <w:div w:id="1327705094">
          <w:marLeft w:val="480"/>
          <w:marRight w:val="0"/>
          <w:marTop w:val="0"/>
          <w:marBottom w:val="0"/>
          <w:divBdr>
            <w:top w:val="none" w:sz="0" w:space="0" w:color="auto"/>
            <w:left w:val="none" w:sz="0" w:space="0" w:color="auto"/>
            <w:bottom w:val="none" w:sz="0" w:space="0" w:color="auto"/>
            <w:right w:val="none" w:sz="0" w:space="0" w:color="auto"/>
          </w:divBdr>
        </w:div>
        <w:div w:id="1888375214">
          <w:marLeft w:val="480"/>
          <w:marRight w:val="0"/>
          <w:marTop w:val="0"/>
          <w:marBottom w:val="0"/>
          <w:divBdr>
            <w:top w:val="none" w:sz="0" w:space="0" w:color="auto"/>
            <w:left w:val="none" w:sz="0" w:space="0" w:color="auto"/>
            <w:bottom w:val="none" w:sz="0" w:space="0" w:color="auto"/>
            <w:right w:val="none" w:sz="0" w:space="0" w:color="auto"/>
          </w:divBdr>
        </w:div>
        <w:div w:id="863598153">
          <w:marLeft w:val="480"/>
          <w:marRight w:val="0"/>
          <w:marTop w:val="0"/>
          <w:marBottom w:val="0"/>
          <w:divBdr>
            <w:top w:val="none" w:sz="0" w:space="0" w:color="auto"/>
            <w:left w:val="none" w:sz="0" w:space="0" w:color="auto"/>
            <w:bottom w:val="none" w:sz="0" w:space="0" w:color="auto"/>
            <w:right w:val="none" w:sz="0" w:space="0" w:color="auto"/>
          </w:divBdr>
        </w:div>
        <w:div w:id="1855994407">
          <w:marLeft w:val="480"/>
          <w:marRight w:val="0"/>
          <w:marTop w:val="0"/>
          <w:marBottom w:val="0"/>
          <w:divBdr>
            <w:top w:val="none" w:sz="0" w:space="0" w:color="auto"/>
            <w:left w:val="none" w:sz="0" w:space="0" w:color="auto"/>
            <w:bottom w:val="none" w:sz="0" w:space="0" w:color="auto"/>
            <w:right w:val="none" w:sz="0" w:space="0" w:color="auto"/>
          </w:divBdr>
        </w:div>
        <w:div w:id="288097949">
          <w:marLeft w:val="480"/>
          <w:marRight w:val="0"/>
          <w:marTop w:val="0"/>
          <w:marBottom w:val="0"/>
          <w:divBdr>
            <w:top w:val="none" w:sz="0" w:space="0" w:color="auto"/>
            <w:left w:val="none" w:sz="0" w:space="0" w:color="auto"/>
            <w:bottom w:val="none" w:sz="0" w:space="0" w:color="auto"/>
            <w:right w:val="none" w:sz="0" w:space="0" w:color="auto"/>
          </w:divBdr>
        </w:div>
        <w:div w:id="1074282258">
          <w:marLeft w:val="480"/>
          <w:marRight w:val="0"/>
          <w:marTop w:val="0"/>
          <w:marBottom w:val="0"/>
          <w:divBdr>
            <w:top w:val="none" w:sz="0" w:space="0" w:color="auto"/>
            <w:left w:val="none" w:sz="0" w:space="0" w:color="auto"/>
            <w:bottom w:val="none" w:sz="0" w:space="0" w:color="auto"/>
            <w:right w:val="none" w:sz="0" w:space="0" w:color="auto"/>
          </w:divBdr>
        </w:div>
        <w:div w:id="972174755">
          <w:marLeft w:val="480"/>
          <w:marRight w:val="0"/>
          <w:marTop w:val="0"/>
          <w:marBottom w:val="0"/>
          <w:divBdr>
            <w:top w:val="none" w:sz="0" w:space="0" w:color="auto"/>
            <w:left w:val="none" w:sz="0" w:space="0" w:color="auto"/>
            <w:bottom w:val="none" w:sz="0" w:space="0" w:color="auto"/>
            <w:right w:val="none" w:sz="0" w:space="0" w:color="auto"/>
          </w:divBdr>
        </w:div>
        <w:div w:id="1286540689">
          <w:marLeft w:val="480"/>
          <w:marRight w:val="0"/>
          <w:marTop w:val="0"/>
          <w:marBottom w:val="0"/>
          <w:divBdr>
            <w:top w:val="none" w:sz="0" w:space="0" w:color="auto"/>
            <w:left w:val="none" w:sz="0" w:space="0" w:color="auto"/>
            <w:bottom w:val="none" w:sz="0" w:space="0" w:color="auto"/>
            <w:right w:val="none" w:sz="0" w:space="0" w:color="auto"/>
          </w:divBdr>
        </w:div>
        <w:div w:id="2114474223">
          <w:marLeft w:val="480"/>
          <w:marRight w:val="0"/>
          <w:marTop w:val="0"/>
          <w:marBottom w:val="0"/>
          <w:divBdr>
            <w:top w:val="none" w:sz="0" w:space="0" w:color="auto"/>
            <w:left w:val="none" w:sz="0" w:space="0" w:color="auto"/>
            <w:bottom w:val="none" w:sz="0" w:space="0" w:color="auto"/>
            <w:right w:val="none" w:sz="0" w:space="0" w:color="auto"/>
          </w:divBdr>
        </w:div>
        <w:div w:id="2093313105">
          <w:marLeft w:val="480"/>
          <w:marRight w:val="0"/>
          <w:marTop w:val="0"/>
          <w:marBottom w:val="0"/>
          <w:divBdr>
            <w:top w:val="none" w:sz="0" w:space="0" w:color="auto"/>
            <w:left w:val="none" w:sz="0" w:space="0" w:color="auto"/>
            <w:bottom w:val="none" w:sz="0" w:space="0" w:color="auto"/>
            <w:right w:val="none" w:sz="0" w:space="0" w:color="auto"/>
          </w:divBdr>
        </w:div>
        <w:div w:id="225263592">
          <w:marLeft w:val="480"/>
          <w:marRight w:val="0"/>
          <w:marTop w:val="0"/>
          <w:marBottom w:val="0"/>
          <w:divBdr>
            <w:top w:val="none" w:sz="0" w:space="0" w:color="auto"/>
            <w:left w:val="none" w:sz="0" w:space="0" w:color="auto"/>
            <w:bottom w:val="none" w:sz="0" w:space="0" w:color="auto"/>
            <w:right w:val="none" w:sz="0" w:space="0" w:color="auto"/>
          </w:divBdr>
        </w:div>
        <w:div w:id="1311328790">
          <w:marLeft w:val="480"/>
          <w:marRight w:val="0"/>
          <w:marTop w:val="0"/>
          <w:marBottom w:val="0"/>
          <w:divBdr>
            <w:top w:val="none" w:sz="0" w:space="0" w:color="auto"/>
            <w:left w:val="none" w:sz="0" w:space="0" w:color="auto"/>
            <w:bottom w:val="none" w:sz="0" w:space="0" w:color="auto"/>
            <w:right w:val="none" w:sz="0" w:space="0" w:color="auto"/>
          </w:divBdr>
        </w:div>
        <w:div w:id="1597513805">
          <w:marLeft w:val="480"/>
          <w:marRight w:val="0"/>
          <w:marTop w:val="0"/>
          <w:marBottom w:val="0"/>
          <w:divBdr>
            <w:top w:val="none" w:sz="0" w:space="0" w:color="auto"/>
            <w:left w:val="none" w:sz="0" w:space="0" w:color="auto"/>
            <w:bottom w:val="none" w:sz="0" w:space="0" w:color="auto"/>
            <w:right w:val="none" w:sz="0" w:space="0" w:color="auto"/>
          </w:divBdr>
        </w:div>
        <w:div w:id="1265452760">
          <w:marLeft w:val="480"/>
          <w:marRight w:val="0"/>
          <w:marTop w:val="0"/>
          <w:marBottom w:val="0"/>
          <w:divBdr>
            <w:top w:val="none" w:sz="0" w:space="0" w:color="auto"/>
            <w:left w:val="none" w:sz="0" w:space="0" w:color="auto"/>
            <w:bottom w:val="none" w:sz="0" w:space="0" w:color="auto"/>
            <w:right w:val="none" w:sz="0" w:space="0" w:color="auto"/>
          </w:divBdr>
        </w:div>
        <w:div w:id="1600290385">
          <w:marLeft w:val="480"/>
          <w:marRight w:val="0"/>
          <w:marTop w:val="0"/>
          <w:marBottom w:val="0"/>
          <w:divBdr>
            <w:top w:val="none" w:sz="0" w:space="0" w:color="auto"/>
            <w:left w:val="none" w:sz="0" w:space="0" w:color="auto"/>
            <w:bottom w:val="none" w:sz="0" w:space="0" w:color="auto"/>
            <w:right w:val="none" w:sz="0" w:space="0" w:color="auto"/>
          </w:divBdr>
        </w:div>
        <w:div w:id="426921446">
          <w:marLeft w:val="480"/>
          <w:marRight w:val="0"/>
          <w:marTop w:val="0"/>
          <w:marBottom w:val="0"/>
          <w:divBdr>
            <w:top w:val="none" w:sz="0" w:space="0" w:color="auto"/>
            <w:left w:val="none" w:sz="0" w:space="0" w:color="auto"/>
            <w:bottom w:val="none" w:sz="0" w:space="0" w:color="auto"/>
            <w:right w:val="none" w:sz="0" w:space="0" w:color="auto"/>
          </w:divBdr>
        </w:div>
        <w:div w:id="12072129">
          <w:marLeft w:val="480"/>
          <w:marRight w:val="0"/>
          <w:marTop w:val="0"/>
          <w:marBottom w:val="0"/>
          <w:divBdr>
            <w:top w:val="none" w:sz="0" w:space="0" w:color="auto"/>
            <w:left w:val="none" w:sz="0" w:space="0" w:color="auto"/>
            <w:bottom w:val="none" w:sz="0" w:space="0" w:color="auto"/>
            <w:right w:val="none" w:sz="0" w:space="0" w:color="auto"/>
          </w:divBdr>
        </w:div>
        <w:div w:id="1655140696">
          <w:marLeft w:val="480"/>
          <w:marRight w:val="0"/>
          <w:marTop w:val="0"/>
          <w:marBottom w:val="0"/>
          <w:divBdr>
            <w:top w:val="none" w:sz="0" w:space="0" w:color="auto"/>
            <w:left w:val="none" w:sz="0" w:space="0" w:color="auto"/>
            <w:bottom w:val="none" w:sz="0" w:space="0" w:color="auto"/>
            <w:right w:val="none" w:sz="0" w:space="0" w:color="auto"/>
          </w:divBdr>
        </w:div>
        <w:div w:id="1517845629">
          <w:marLeft w:val="480"/>
          <w:marRight w:val="0"/>
          <w:marTop w:val="0"/>
          <w:marBottom w:val="0"/>
          <w:divBdr>
            <w:top w:val="none" w:sz="0" w:space="0" w:color="auto"/>
            <w:left w:val="none" w:sz="0" w:space="0" w:color="auto"/>
            <w:bottom w:val="none" w:sz="0" w:space="0" w:color="auto"/>
            <w:right w:val="none" w:sz="0" w:space="0" w:color="auto"/>
          </w:divBdr>
        </w:div>
        <w:div w:id="1785028658">
          <w:marLeft w:val="480"/>
          <w:marRight w:val="0"/>
          <w:marTop w:val="0"/>
          <w:marBottom w:val="0"/>
          <w:divBdr>
            <w:top w:val="none" w:sz="0" w:space="0" w:color="auto"/>
            <w:left w:val="none" w:sz="0" w:space="0" w:color="auto"/>
            <w:bottom w:val="none" w:sz="0" w:space="0" w:color="auto"/>
            <w:right w:val="none" w:sz="0" w:space="0" w:color="auto"/>
          </w:divBdr>
        </w:div>
        <w:div w:id="67575243">
          <w:marLeft w:val="480"/>
          <w:marRight w:val="0"/>
          <w:marTop w:val="0"/>
          <w:marBottom w:val="0"/>
          <w:divBdr>
            <w:top w:val="none" w:sz="0" w:space="0" w:color="auto"/>
            <w:left w:val="none" w:sz="0" w:space="0" w:color="auto"/>
            <w:bottom w:val="none" w:sz="0" w:space="0" w:color="auto"/>
            <w:right w:val="none" w:sz="0" w:space="0" w:color="auto"/>
          </w:divBdr>
        </w:div>
        <w:div w:id="318970584">
          <w:marLeft w:val="480"/>
          <w:marRight w:val="0"/>
          <w:marTop w:val="0"/>
          <w:marBottom w:val="0"/>
          <w:divBdr>
            <w:top w:val="none" w:sz="0" w:space="0" w:color="auto"/>
            <w:left w:val="none" w:sz="0" w:space="0" w:color="auto"/>
            <w:bottom w:val="none" w:sz="0" w:space="0" w:color="auto"/>
            <w:right w:val="none" w:sz="0" w:space="0" w:color="auto"/>
          </w:divBdr>
        </w:div>
        <w:div w:id="1351688187">
          <w:marLeft w:val="480"/>
          <w:marRight w:val="0"/>
          <w:marTop w:val="0"/>
          <w:marBottom w:val="0"/>
          <w:divBdr>
            <w:top w:val="none" w:sz="0" w:space="0" w:color="auto"/>
            <w:left w:val="none" w:sz="0" w:space="0" w:color="auto"/>
            <w:bottom w:val="none" w:sz="0" w:space="0" w:color="auto"/>
            <w:right w:val="none" w:sz="0" w:space="0" w:color="auto"/>
          </w:divBdr>
        </w:div>
        <w:div w:id="2057584339">
          <w:marLeft w:val="480"/>
          <w:marRight w:val="0"/>
          <w:marTop w:val="0"/>
          <w:marBottom w:val="0"/>
          <w:divBdr>
            <w:top w:val="none" w:sz="0" w:space="0" w:color="auto"/>
            <w:left w:val="none" w:sz="0" w:space="0" w:color="auto"/>
            <w:bottom w:val="none" w:sz="0" w:space="0" w:color="auto"/>
            <w:right w:val="none" w:sz="0" w:space="0" w:color="auto"/>
          </w:divBdr>
        </w:div>
        <w:div w:id="773325080">
          <w:marLeft w:val="480"/>
          <w:marRight w:val="0"/>
          <w:marTop w:val="0"/>
          <w:marBottom w:val="0"/>
          <w:divBdr>
            <w:top w:val="none" w:sz="0" w:space="0" w:color="auto"/>
            <w:left w:val="none" w:sz="0" w:space="0" w:color="auto"/>
            <w:bottom w:val="none" w:sz="0" w:space="0" w:color="auto"/>
            <w:right w:val="none" w:sz="0" w:space="0" w:color="auto"/>
          </w:divBdr>
        </w:div>
        <w:div w:id="2010714665">
          <w:marLeft w:val="480"/>
          <w:marRight w:val="0"/>
          <w:marTop w:val="0"/>
          <w:marBottom w:val="0"/>
          <w:divBdr>
            <w:top w:val="none" w:sz="0" w:space="0" w:color="auto"/>
            <w:left w:val="none" w:sz="0" w:space="0" w:color="auto"/>
            <w:bottom w:val="none" w:sz="0" w:space="0" w:color="auto"/>
            <w:right w:val="none" w:sz="0" w:space="0" w:color="auto"/>
          </w:divBdr>
        </w:div>
        <w:div w:id="1064256683">
          <w:marLeft w:val="480"/>
          <w:marRight w:val="0"/>
          <w:marTop w:val="0"/>
          <w:marBottom w:val="0"/>
          <w:divBdr>
            <w:top w:val="none" w:sz="0" w:space="0" w:color="auto"/>
            <w:left w:val="none" w:sz="0" w:space="0" w:color="auto"/>
            <w:bottom w:val="none" w:sz="0" w:space="0" w:color="auto"/>
            <w:right w:val="none" w:sz="0" w:space="0" w:color="auto"/>
          </w:divBdr>
        </w:div>
        <w:div w:id="1790050811">
          <w:marLeft w:val="480"/>
          <w:marRight w:val="0"/>
          <w:marTop w:val="0"/>
          <w:marBottom w:val="0"/>
          <w:divBdr>
            <w:top w:val="none" w:sz="0" w:space="0" w:color="auto"/>
            <w:left w:val="none" w:sz="0" w:space="0" w:color="auto"/>
            <w:bottom w:val="none" w:sz="0" w:space="0" w:color="auto"/>
            <w:right w:val="none" w:sz="0" w:space="0" w:color="auto"/>
          </w:divBdr>
        </w:div>
        <w:div w:id="1906528959">
          <w:marLeft w:val="480"/>
          <w:marRight w:val="0"/>
          <w:marTop w:val="0"/>
          <w:marBottom w:val="0"/>
          <w:divBdr>
            <w:top w:val="none" w:sz="0" w:space="0" w:color="auto"/>
            <w:left w:val="none" w:sz="0" w:space="0" w:color="auto"/>
            <w:bottom w:val="none" w:sz="0" w:space="0" w:color="auto"/>
            <w:right w:val="none" w:sz="0" w:space="0" w:color="auto"/>
          </w:divBdr>
        </w:div>
        <w:div w:id="455488380">
          <w:marLeft w:val="480"/>
          <w:marRight w:val="0"/>
          <w:marTop w:val="0"/>
          <w:marBottom w:val="0"/>
          <w:divBdr>
            <w:top w:val="none" w:sz="0" w:space="0" w:color="auto"/>
            <w:left w:val="none" w:sz="0" w:space="0" w:color="auto"/>
            <w:bottom w:val="none" w:sz="0" w:space="0" w:color="auto"/>
            <w:right w:val="none" w:sz="0" w:space="0" w:color="auto"/>
          </w:divBdr>
        </w:div>
        <w:div w:id="675376761">
          <w:marLeft w:val="480"/>
          <w:marRight w:val="0"/>
          <w:marTop w:val="0"/>
          <w:marBottom w:val="0"/>
          <w:divBdr>
            <w:top w:val="none" w:sz="0" w:space="0" w:color="auto"/>
            <w:left w:val="none" w:sz="0" w:space="0" w:color="auto"/>
            <w:bottom w:val="none" w:sz="0" w:space="0" w:color="auto"/>
            <w:right w:val="none" w:sz="0" w:space="0" w:color="auto"/>
          </w:divBdr>
        </w:div>
        <w:div w:id="1192837023">
          <w:marLeft w:val="480"/>
          <w:marRight w:val="0"/>
          <w:marTop w:val="0"/>
          <w:marBottom w:val="0"/>
          <w:divBdr>
            <w:top w:val="none" w:sz="0" w:space="0" w:color="auto"/>
            <w:left w:val="none" w:sz="0" w:space="0" w:color="auto"/>
            <w:bottom w:val="none" w:sz="0" w:space="0" w:color="auto"/>
            <w:right w:val="none" w:sz="0" w:space="0" w:color="auto"/>
          </w:divBdr>
        </w:div>
        <w:div w:id="1454596735">
          <w:marLeft w:val="480"/>
          <w:marRight w:val="0"/>
          <w:marTop w:val="0"/>
          <w:marBottom w:val="0"/>
          <w:divBdr>
            <w:top w:val="none" w:sz="0" w:space="0" w:color="auto"/>
            <w:left w:val="none" w:sz="0" w:space="0" w:color="auto"/>
            <w:bottom w:val="none" w:sz="0" w:space="0" w:color="auto"/>
            <w:right w:val="none" w:sz="0" w:space="0" w:color="auto"/>
          </w:divBdr>
        </w:div>
        <w:div w:id="1392927562">
          <w:marLeft w:val="480"/>
          <w:marRight w:val="0"/>
          <w:marTop w:val="0"/>
          <w:marBottom w:val="0"/>
          <w:divBdr>
            <w:top w:val="none" w:sz="0" w:space="0" w:color="auto"/>
            <w:left w:val="none" w:sz="0" w:space="0" w:color="auto"/>
            <w:bottom w:val="none" w:sz="0" w:space="0" w:color="auto"/>
            <w:right w:val="none" w:sz="0" w:space="0" w:color="auto"/>
          </w:divBdr>
        </w:div>
        <w:div w:id="697659738">
          <w:marLeft w:val="480"/>
          <w:marRight w:val="0"/>
          <w:marTop w:val="0"/>
          <w:marBottom w:val="0"/>
          <w:divBdr>
            <w:top w:val="none" w:sz="0" w:space="0" w:color="auto"/>
            <w:left w:val="none" w:sz="0" w:space="0" w:color="auto"/>
            <w:bottom w:val="none" w:sz="0" w:space="0" w:color="auto"/>
            <w:right w:val="none" w:sz="0" w:space="0" w:color="auto"/>
          </w:divBdr>
        </w:div>
        <w:div w:id="558705907">
          <w:marLeft w:val="480"/>
          <w:marRight w:val="0"/>
          <w:marTop w:val="0"/>
          <w:marBottom w:val="0"/>
          <w:divBdr>
            <w:top w:val="none" w:sz="0" w:space="0" w:color="auto"/>
            <w:left w:val="none" w:sz="0" w:space="0" w:color="auto"/>
            <w:bottom w:val="none" w:sz="0" w:space="0" w:color="auto"/>
            <w:right w:val="none" w:sz="0" w:space="0" w:color="auto"/>
          </w:divBdr>
        </w:div>
        <w:div w:id="230890994">
          <w:marLeft w:val="480"/>
          <w:marRight w:val="0"/>
          <w:marTop w:val="0"/>
          <w:marBottom w:val="0"/>
          <w:divBdr>
            <w:top w:val="none" w:sz="0" w:space="0" w:color="auto"/>
            <w:left w:val="none" w:sz="0" w:space="0" w:color="auto"/>
            <w:bottom w:val="none" w:sz="0" w:space="0" w:color="auto"/>
            <w:right w:val="none" w:sz="0" w:space="0" w:color="auto"/>
          </w:divBdr>
        </w:div>
        <w:div w:id="1504471244">
          <w:marLeft w:val="480"/>
          <w:marRight w:val="0"/>
          <w:marTop w:val="0"/>
          <w:marBottom w:val="0"/>
          <w:divBdr>
            <w:top w:val="none" w:sz="0" w:space="0" w:color="auto"/>
            <w:left w:val="none" w:sz="0" w:space="0" w:color="auto"/>
            <w:bottom w:val="none" w:sz="0" w:space="0" w:color="auto"/>
            <w:right w:val="none" w:sz="0" w:space="0" w:color="auto"/>
          </w:divBdr>
        </w:div>
        <w:div w:id="2057851648">
          <w:marLeft w:val="480"/>
          <w:marRight w:val="0"/>
          <w:marTop w:val="0"/>
          <w:marBottom w:val="0"/>
          <w:divBdr>
            <w:top w:val="none" w:sz="0" w:space="0" w:color="auto"/>
            <w:left w:val="none" w:sz="0" w:space="0" w:color="auto"/>
            <w:bottom w:val="none" w:sz="0" w:space="0" w:color="auto"/>
            <w:right w:val="none" w:sz="0" w:space="0" w:color="auto"/>
          </w:divBdr>
        </w:div>
        <w:div w:id="916133349">
          <w:marLeft w:val="480"/>
          <w:marRight w:val="0"/>
          <w:marTop w:val="0"/>
          <w:marBottom w:val="0"/>
          <w:divBdr>
            <w:top w:val="none" w:sz="0" w:space="0" w:color="auto"/>
            <w:left w:val="none" w:sz="0" w:space="0" w:color="auto"/>
            <w:bottom w:val="none" w:sz="0" w:space="0" w:color="auto"/>
            <w:right w:val="none" w:sz="0" w:space="0" w:color="auto"/>
          </w:divBdr>
        </w:div>
        <w:div w:id="206335504">
          <w:marLeft w:val="480"/>
          <w:marRight w:val="0"/>
          <w:marTop w:val="0"/>
          <w:marBottom w:val="0"/>
          <w:divBdr>
            <w:top w:val="none" w:sz="0" w:space="0" w:color="auto"/>
            <w:left w:val="none" w:sz="0" w:space="0" w:color="auto"/>
            <w:bottom w:val="none" w:sz="0" w:space="0" w:color="auto"/>
            <w:right w:val="none" w:sz="0" w:space="0" w:color="auto"/>
          </w:divBdr>
        </w:div>
        <w:div w:id="1949585529">
          <w:marLeft w:val="480"/>
          <w:marRight w:val="0"/>
          <w:marTop w:val="0"/>
          <w:marBottom w:val="0"/>
          <w:divBdr>
            <w:top w:val="none" w:sz="0" w:space="0" w:color="auto"/>
            <w:left w:val="none" w:sz="0" w:space="0" w:color="auto"/>
            <w:bottom w:val="none" w:sz="0" w:space="0" w:color="auto"/>
            <w:right w:val="none" w:sz="0" w:space="0" w:color="auto"/>
          </w:divBdr>
        </w:div>
        <w:div w:id="1351636889">
          <w:marLeft w:val="480"/>
          <w:marRight w:val="0"/>
          <w:marTop w:val="0"/>
          <w:marBottom w:val="0"/>
          <w:divBdr>
            <w:top w:val="none" w:sz="0" w:space="0" w:color="auto"/>
            <w:left w:val="none" w:sz="0" w:space="0" w:color="auto"/>
            <w:bottom w:val="none" w:sz="0" w:space="0" w:color="auto"/>
            <w:right w:val="none" w:sz="0" w:space="0" w:color="auto"/>
          </w:divBdr>
        </w:div>
        <w:div w:id="672924594">
          <w:marLeft w:val="480"/>
          <w:marRight w:val="0"/>
          <w:marTop w:val="0"/>
          <w:marBottom w:val="0"/>
          <w:divBdr>
            <w:top w:val="none" w:sz="0" w:space="0" w:color="auto"/>
            <w:left w:val="none" w:sz="0" w:space="0" w:color="auto"/>
            <w:bottom w:val="none" w:sz="0" w:space="0" w:color="auto"/>
            <w:right w:val="none" w:sz="0" w:space="0" w:color="auto"/>
          </w:divBdr>
        </w:div>
        <w:div w:id="1287465851">
          <w:marLeft w:val="480"/>
          <w:marRight w:val="0"/>
          <w:marTop w:val="0"/>
          <w:marBottom w:val="0"/>
          <w:divBdr>
            <w:top w:val="none" w:sz="0" w:space="0" w:color="auto"/>
            <w:left w:val="none" w:sz="0" w:space="0" w:color="auto"/>
            <w:bottom w:val="none" w:sz="0" w:space="0" w:color="auto"/>
            <w:right w:val="none" w:sz="0" w:space="0" w:color="auto"/>
          </w:divBdr>
        </w:div>
      </w:divsChild>
    </w:div>
    <w:div w:id="607813592">
      <w:bodyDiv w:val="1"/>
      <w:marLeft w:val="0"/>
      <w:marRight w:val="0"/>
      <w:marTop w:val="0"/>
      <w:marBottom w:val="0"/>
      <w:divBdr>
        <w:top w:val="none" w:sz="0" w:space="0" w:color="auto"/>
        <w:left w:val="none" w:sz="0" w:space="0" w:color="auto"/>
        <w:bottom w:val="none" w:sz="0" w:space="0" w:color="auto"/>
        <w:right w:val="none" w:sz="0" w:space="0" w:color="auto"/>
      </w:divBdr>
    </w:div>
    <w:div w:id="607859040">
      <w:bodyDiv w:val="1"/>
      <w:marLeft w:val="0"/>
      <w:marRight w:val="0"/>
      <w:marTop w:val="0"/>
      <w:marBottom w:val="0"/>
      <w:divBdr>
        <w:top w:val="none" w:sz="0" w:space="0" w:color="auto"/>
        <w:left w:val="none" w:sz="0" w:space="0" w:color="auto"/>
        <w:bottom w:val="none" w:sz="0" w:space="0" w:color="auto"/>
        <w:right w:val="none" w:sz="0" w:space="0" w:color="auto"/>
      </w:divBdr>
    </w:div>
    <w:div w:id="612323024">
      <w:marLeft w:val="0"/>
      <w:marRight w:val="0"/>
      <w:marTop w:val="0"/>
      <w:marBottom w:val="0"/>
      <w:divBdr>
        <w:top w:val="none" w:sz="0" w:space="0" w:color="auto"/>
        <w:left w:val="none" w:sz="0" w:space="0" w:color="auto"/>
        <w:bottom w:val="none" w:sz="0" w:space="0" w:color="auto"/>
        <w:right w:val="none" w:sz="0" w:space="0" w:color="auto"/>
      </w:divBdr>
    </w:div>
    <w:div w:id="613751668">
      <w:bodyDiv w:val="1"/>
      <w:marLeft w:val="0"/>
      <w:marRight w:val="0"/>
      <w:marTop w:val="0"/>
      <w:marBottom w:val="0"/>
      <w:divBdr>
        <w:top w:val="none" w:sz="0" w:space="0" w:color="auto"/>
        <w:left w:val="none" w:sz="0" w:space="0" w:color="auto"/>
        <w:bottom w:val="none" w:sz="0" w:space="0" w:color="auto"/>
        <w:right w:val="none" w:sz="0" w:space="0" w:color="auto"/>
      </w:divBdr>
    </w:div>
    <w:div w:id="621156079">
      <w:bodyDiv w:val="1"/>
      <w:marLeft w:val="0"/>
      <w:marRight w:val="0"/>
      <w:marTop w:val="0"/>
      <w:marBottom w:val="0"/>
      <w:divBdr>
        <w:top w:val="none" w:sz="0" w:space="0" w:color="auto"/>
        <w:left w:val="none" w:sz="0" w:space="0" w:color="auto"/>
        <w:bottom w:val="none" w:sz="0" w:space="0" w:color="auto"/>
        <w:right w:val="none" w:sz="0" w:space="0" w:color="auto"/>
      </w:divBdr>
      <w:divsChild>
        <w:div w:id="1369451100">
          <w:marLeft w:val="480"/>
          <w:marRight w:val="0"/>
          <w:marTop w:val="0"/>
          <w:marBottom w:val="0"/>
          <w:divBdr>
            <w:top w:val="none" w:sz="0" w:space="0" w:color="auto"/>
            <w:left w:val="none" w:sz="0" w:space="0" w:color="auto"/>
            <w:bottom w:val="none" w:sz="0" w:space="0" w:color="auto"/>
            <w:right w:val="none" w:sz="0" w:space="0" w:color="auto"/>
          </w:divBdr>
        </w:div>
        <w:div w:id="470438579">
          <w:marLeft w:val="480"/>
          <w:marRight w:val="0"/>
          <w:marTop w:val="0"/>
          <w:marBottom w:val="0"/>
          <w:divBdr>
            <w:top w:val="none" w:sz="0" w:space="0" w:color="auto"/>
            <w:left w:val="none" w:sz="0" w:space="0" w:color="auto"/>
            <w:bottom w:val="none" w:sz="0" w:space="0" w:color="auto"/>
            <w:right w:val="none" w:sz="0" w:space="0" w:color="auto"/>
          </w:divBdr>
        </w:div>
        <w:div w:id="1073234896">
          <w:marLeft w:val="480"/>
          <w:marRight w:val="0"/>
          <w:marTop w:val="0"/>
          <w:marBottom w:val="0"/>
          <w:divBdr>
            <w:top w:val="none" w:sz="0" w:space="0" w:color="auto"/>
            <w:left w:val="none" w:sz="0" w:space="0" w:color="auto"/>
            <w:bottom w:val="none" w:sz="0" w:space="0" w:color="auto"/>
            <w:right w:val="none" w:sz="0" w:space="0" w:color="auto"/>
          </w:divBdr>
        </w:div>
        <w:div w:id="244264932">
          <w:marLeft w:val="480"/>
          <w:marRight w:val="0"/>
          <w:marTop w:val="0"/>
          <w:marBottom w:val="0"/>
          <w:divBdr>
            <w:top w:val="none" w:sz="0" w:space="0" w:color="auto"/>
            <w:left w:val="none" w:sz="0" w:space="0" w:color="auto"/>
            <w:bottom w:val="none" w:sz="0" w:space="0" w:color="auto"/>
            <w:right w:val="none" w:sz="0" w:space="0" w:color="auto"/>
          </w:divBdr>
        </w:div>
        <w:div w:id="1709179352">
          <w:marLeft w:val="480"/>
          <w:marRight w:val="0"/>
          <w:marTop w:val="0"/>
          <w:marBottom w:val="0"/>
          <w:divBdr>
            <w:top w:val="none" w:sz="0" w:space="0" w:color="auto"/>
            <w:left w:val="none" w:sz="0" w:space="0" w:color="auto"/>
            <w:bottom w:val="none" w:sz="0" w:space="0" w:color="auto"/>
            <w:right w:val="none" w:sz="0" w:space="0" w:color="auto"/>
          </w:divBdr>
        </w:div>
        <w:div w:id="1347250022">
          <w:marLeft w:val="480"/>
          <w:marRight w:val="0"/>
          <w:marTop w:val="0"/>
          <w:marBottom w:val="0"/>
          <w:divBdr>
            <w:top w:val="none" w:sz="0" w:space="0" w:color="auto"/>
            <w:left w:val="none" w:sz="0" w:space="0" w:color="auto"/>
            <w:bottom w:val="none" w:sz="0" w:space="0" w:color="auto"/>
            <w:right w:val="none" w:sz="0" w:space="0" w:color="auto"/>
          </w:divBdr>
        </w:div>
        <w:div w:id="1411459735">
          <w:marLeft w:val="480"/>
          <w:marRight w:val="0"/>
          <w:marTop w:val="0"/>
          <w:marBottom w:val="0"/>
          <w:divBdr>
            <w:top w:val="none" w:sz="0" w:space="0" w:color="auto"/>
            <w:left w:val="none" w:sz="0" w:space="0" w:color="auto"/>
            <w:bottom w:val="none" w:sz="0" w:space="0" w:color="auto"/>
            <w:right w:val="none" w:sz="0" w:space="0" w:color="auto"/>
          </w:divBdr>
        </w:div>
        <w:div w:id="98919499">
          <w:marLeft w:val="480"/>
          <w:marRight w:val="0"/>
          <w:marTop w:val="0"/>
          <w:marBottom w:val="0"/>
          <w:divBdr>
            <w:top w:val="none" w:sz="0" w:space="0" w:color="auto"/>
            <w:left w:val="none" w:sz="0" w:space="0" w:color="auto"/>
            <w:bottom w:val="none" w:sz="0" w:space="0" w:color="auto"/>
            <w:right w:val="none" w:sz="0" w:space="0" w:color="auto"/>
          </w:divBdr>
        </w:div>
        <w:div w:id="949430378">
          <w:marLeft w:val="480"/>
          <w:marRight w:val="0"/>
          <w:marTop w:val="0"/>
          <w:marBottom w:val="0"/>
          <w:divBdr>
            <w:top w:val="none" w:sz="0" w:space="0" w:color="auto"/>
            <w:left w:val="none" w:sz="0" w:space="0" w:color="auto"/>
            <w:bottom w:val="none" w:sz="0" w:space="0" w:color="auto"/>
            <w:right w:val="none" w:sz="0" w:space="0" w:color="auto"/>
          </w:divBdr>
        </w:div>
        <w:div w:id="1858534">
          <w:marLeft w:val="480"/>
          <w:marRight w:val="0"/>
          <w:marTop w:val="0"/>
          <w:marBottom w:val="0"/>
          <w:divBdr>
            <w:top w:val="none" w:sz="0" w:space="0" w:color="auto"/>
            <w:left w:val="none" w:sz="0" w:space="0" w:color="auto"/>
            <w:bottom w:val="none" w:sz="0" w:space="0" w:color="auto"/>
            <w:right w:val="none" w:sz="0" w:space="0" w:color="auto"/>
          </w:divBdr>
        </w:div>
        <w:div w:id="783235338">
          <w:marLeft w:val="480"/>
          <w:marRight w:val="0"/>
          <w:marTop w:val="0"/>
          <w:marBottom w:val="0"/>
          <w:divBdr>
            <w:top w:val="none" w:sz="0" w:space="0" w:color="auto"/>
            <w:left w:val="none" w:sz="0" w:space="0" w:color="auto"/>
            <w:bottom w:val="none" w:sz="0" w:space="0" w:color="auto"/>
            <w:right w:val="none" w:sz="0" w:space="0" w:color="auto"/>
          </w:divBdr>
        </w:div>
        <w:div w:id="1545022065">
          <w:marLeft w:val="480"/>
          <w:marRight w:val="0"/>
          <w:marTop w:val="0"/>
          <w:marBottom w:val="0"/>
          <w:divBdr>
            <w:top w:val="none" w:sz="0" w:space="0" w:color="auto"/>
            <w:left w:val="none" w:sz="0" w:space="0" w:color="auto"/>
            <w:bottom w:val="none" w:sz="0" w:space="0" w:color="auto"/>
            <w:right w:val="none" w:sz="0" w:space="0" w:color="auto"/>
          </w:divBdr>
        </w:div>
        <w:div w:id="1129126971">
          <w:marLeft w:val="480"/>
          <w:marRight w:val="0"/>
          <w:marTop w:val="0"/>
          <w:marBottom w:val="0"/>
          <w:divBdr>
            <w:top w:val="none" w:sz="0" w:space="0" w:color="auto"/>
            <w:left w:val="none" w:sz="0" w:space="0" w:color="auto"/>
            <w:bottom w:val="none" w:sz="0" w:space="0" w:color="auto"/>
            <w:right w:val="none" w:sz="0" w:space="0" w:color="auto"/>
          </w:divBdr>
        </w:div>
        <w:div w:id="322466164">
          <w:marLeft w:val="480"/>
          <w:marRight w:val="0"/>
          <w:marTop w:val="0"/>
          <w:marBottom w:val="0"/>
          <w:divBdr>
            <w:top w:val="none" w:sz="0" w:space="0" w:color="auto"/>
            <w:left w:val="none" w:sz="0" w:space="0" w:color="auto"/>
            <w:bottom w:val="none" w:sz="0" w:space="0" w:color="auto"/>
            <w:right w:val="none" w:sz="0" w:space="0" w:color="auto"/>
          </w:divBdr>
        </w:div>
        <w:div w:id="499665486">
          <w:marLeft w:val="480"/>
          <w:marRight w:val="0"/>
          <w:marTop w:val="0"/>
          <w:marBottom w:val="0"/>
          <w:divBdr>
            <w:top w:val="none" w:sz="0" w:space="0" w:color="auto"/>
            <w:left w:val="none" w:sz="0" w:space="0" w:color="auto"/>
            <w:bottom w:val="none" w:sz="0" w:space="0" w:color="auto"/>
            <w:right w:val="none" w:sz="0" w:space="0" w:color="auto"/>
          </w:divBdr>
        </w:div>
        <w:div w:id="806430835">
          <w:marLeft w:val="480"/>
          <w:marRight w:val="0"/>
          <w:marTop w:val="0"/>
          <w:marBottom w:val="0"/>
          <w:divBdr>
            <w:top w:val="none" w:sz="0" w:space="0" w:color="auto"/>
            <w:left w:val="none" w:sz="0" w:space="0" w:color="auto"/>
            <w:bottom w:val="none" w:sz="0" w:space="0" w:color="auto"/>
            <w:right w:val="none" w:sz="0" w:space="0" w:color="auto"/>
          </w:divBdr>
        </w:div>
        <w:div w:id="1546019302">
          <w:marLeft w:val="480"/>
          <w:marRight w:val="0"/>
          <w:marTop w:val="0"/>
          <w:marBottom w:val="0"/>
          <w:divBdr>
            <w:top w:val="none" w:sz="0" w:space="0" w:color="auto"/>
            <w:left w:val="none" w:sz="0" w:space="0" w:color="auto"/>
            <w:bottom w:val="none" w:sz="0" w:space="0" w:color="auto"/>
            <w:right w:val="none" w:sz="0" w:space="0" w:color="auto"/>
          </w:divBdr>
        </w:div>
        <w:div w:id="1769307880">
          <w:marLeft w:val="480"/>
          <w:marRight w:val="0"/>
          <w:marTop w:val="0"/>
          <w:marBottom w:val="0"/>
          <w:divBdr>
            <w:top w:val="none" w:sz="0" w:space="0" w:color="auto"/>
            <w:left w:val="none" w:sz="0" w:space="0" w:color="auto"/>
            <w:bottom w:val="none" w:sz="0" w:space="0" w:color="auto"/>
            <w:right w:val="none" w:sz="0" w:space="0" w:color="auto"/>
          </w:divBdr>
        </w:div>
        <w:div w:id="726414466">
          <w:marLeft w:val="480"/>
          <w:marRight w:val="0"/>
          <w:marTop w:val="0"/>
          <w:marBottom w:val="0"/>
          <w:divBdr>
            <w:top w:val="none" w:sz="0" w:space="0" w:color="auto"/>
            <w:left w:val="none" w:sz="0" w:space="0" w:color="auto"/>
            <w:bottom w:val="none" w:sz="0" w:space="0" w:color="auto"/>
            <w:right w:val="none" w:sz="0" w:space="0" w:color="auto"/>
          </w:divBdr>
        </w:div>
        <w:div w:id="138957423">
          <w:marLeft w:val="480"/>
          <w:marRight w:val="0"/>
          <w:marTop w:val="0"/>
          <w:marBottom w:val="0"/>
          <w:divBdr>
            <w:top w:val="none" w:sz="0" w:space="0" w:color="auto"/>
            <w:left w:val="none" w:sz="0" w:space="0" w:color="auto"/>
            <w:bottom w:val="none" w:sz="0" w:space="0" w:color="auto"/>
            <w:right w:val="none" w:sz="0" w:space="0" w:color="auto"/>
          </w:divBdr>
        </w:div>
        <w:div w:id="1132107">
          <w:marLeft w:val="480"/>
          <w:marRight w:val="0"/>
          <w:marTop w:val="0"/>
          <w:marBottom w:val="0"/>
          <w:divBdr>
            <w:top w:val="none" w:sz="0" w:space="0" w:color="auto"/>
            <w:left w:val="none" w:sz="0" w:space="0" w:color="auto"/>
            <w:bottom w:val="none" w:sz="0" w:space="0" w:color="auto"/>
            <w:right w:val="none" w:sz="0" w:space="0" w:color="auto"/>
          </w:divBdr>
        </w:div>
        <w:div w:id="1454399661">
          <w:marLeft w:val="480"/>
          <w:marRight w:val="0"/>
          <w:marTop w:val="0"/>
          <w:marBottom w:val="0"/>
          <w:divBdr>
            <w:top w:val="none" w:sz="0" w:space="0" w:color="auto"/>
            <w:left w:val="none" w:sz="0" w:space="0" w:color="auto"/>
            <w:bottom w:val="none" w:sz="0" w:space="0" w:color="auto"/>
            <w:right w:val="none" w:sz="0" w:space="0" w:color="auto"/>
          </w:divBdr>
        </w:div>
        <w:div w:id="1890604384">
          <w:marLeft w:val="480"/>
          <w:marRight w:val="0"/>
          <w:marTop w:val="0"/>
          <w:marBottom w:val="0"/>
          <w:divBdr>
            <w:top w:val="none" w:sz="0" w:space="0" w:color="auto"/>
            <w:left w:val="none" w:sz="0" w:space="0" w:color="auto"/>
            <w:bottom w:val="none" w:sz="0" w:space="0" w:color="auto"/>
            <w:right w:val="none" w:sz="0" w:space="0" w:color="auto"/>
          </w:divBdr>
        </w:div>
        <w:div w:id="1490512950">
          <w:marLeft w:val="480"/>
          <w:marRight w:val="0"/>
          <w:marTop w:val="0"/>
          <w:marBottom w:val="0"/>
          <w:divBdr>
            <w:top w:val="none" w:sz="0" w:space="0" w:color="auto"/>
            <w:left w:val="none" w:sz="0" w:space="0" w:color="auto"/>
            <w:bottom w:val="none" w:sz="0" w:space="0" w:color="auto"/>
            <w:right w:val="none" w:sz="0" w:space="0" w:color="auto"/>
          </w:divBdr>
        </w:div>
        <w:div w:id="15811547">
          <w:marLeft w:val="480"/>
          <w:marRight w:val="0"/>
          <w:marTop w:val="0"/>
          <w:marBottom w:val="0"/>
          <w:divBdr>
            <w:top w:val="none" w:sz="0" w:space="0" w:color="auto"/>
            <w:left w:val="none" w:sz="0" w:space="0" w:color="auto"/>
            <w:bottom w:val="none" w:sz="0" w:space="0" w:color="auto"/>
            <w:right w:val="none" w:sz="0" w:space="0" w:color="auto"/>
          </w:divBdr>
        </w:div>
        <w:div w:id="1070420238">
          <w:marLeft w:val="480"/>
          <w:marRight w:val="0"/>
          <w:marTop w:val="0"/>
          <w:marBottom w:val="0"/>
          <w:divBdr>
            <w:top w:val="none" w:sz="0" w:space="0" w:color="auto"/>
            <w:left w:val="none" w:sz="0" w:space="0" w:color="auto"/>
            <w:bottom w:val="none" w:sz="0" w:space="0" w:color="auto"/>
            <w:right w:val="none" w:sz="0" w:space="0" w:color="auto"/>
          </w:divBdr>
        </w:div>
        <w:div w:id="835461529">
          <w:marLeft w:val="480"/>
          <w:marRight w:val="0"/>
          <w:marTop w:val="0"/>
          <w:marBottom w:val="0"/>
          <w:divBdr>
            <w:top w:val="none" w:sz="0" w:space="0" w:color="auto"/>
            <w:left w:val="none" w:sz="0" w:space="0" w:color="auto"/>
            <w:bottom w:val="none" w:sz="0" w:space="0" w:color="auto"/>
            <w:right w:val="none" w:sz="0" w:space="0" w:color="auto"/>
          </w:divBdr>
        </w:div>
        <w:div w:id="2060782402">
          <w:marLeft w:val="480"/>
          <w:marRight w:val="0"/>
          <w:marTop w:val="0"/>
          <w:marBottom w:val="0"/>
          <w:divBdr>
            <w:top w:val="none" w:sz="0" w:space="0" w:color="auto"/>
            <w:left w:val="none" w:sz="0" w:space="0" w:color="auto"/>
            <w:bottom w:val="none" w:sz="0" w:space="0" w:color="auto"/>
            <w:right w:val="none" w:sz="0" w:space="0" w:color="auto"/>
          </w:divBdr>
        </w:div>
        <w:div w:id="1923292276">
          <w:marLeft w:val="480"/>
          <w:marRight w:val="0"/>
          <w:marTop w:val="0"/>
          <w:marBottom w:val="0"/>
          <w:divBdr>
            <w:top w:val="none" w:sz="0" w:space="0" w:color="auto"/>
            <w:left w:val="none" w:sz="0" w:space="0" w:color="auto"/>
            <w:bottom w:val="none" w:sz="0" w:space="0" w:color="auto"/>
            <w:right w:val="none" w:sz="0" w:space="0" w:color="auto"/>
          </w:divBdr>
        </w:div>
        <w:div w:id="830828014">
          <w:marLeft w:val="480"/>
          <w:marRight w:val="0"/>
          <w:marTop w:val="0"/>
          <w:marBottom w:val="0"/>
          <w:divBdr>
            <w:top w:val="none" w:sz="0" w:space="0" w:color="auto"/>
            <w:left w:val="none" w:sz="0" w:space="0" w:color="auto"/>
            <w:bottom w:val="none" w:sz="0" w:space="0" w:color="auto"/>
            <w:right w:val="none" w:sz="0" w:space="0" w:color="auto"/>
          </w:divBdr>
        </w:div>
        <w:div w:id="2055813335">
          <w:marLeft w:val="480"/>
          <w:marRight w:val="0"/>
          <w:marTop w:val="0"/>
          <w:marBottom w:val="0"/>
          <w:divBdr>
            <w:top w:val="none" w:sz="0" w:space="0" w:color="auto"/>
            <w:left w:val="none" w:sz="0" w:space="0" w:color="auto"/>
            <w:bottom w:val="none" w:sz="0" w:space="0" w:color="auto"/>
            <w:right w:val="none" w:sz="0" w:space="0" w:color="auto"/>
          </w:divBdr>
        </w:div>
        <w:div w:id="732048008">
          <w:marLeft w:val="480"/>
          <w:marRight w:val="0"/>
          <w:marTop w:val="0"/>
          <w:marBottom w:val="0"/>
          <w:divBdr>
            <w:top w:val="none" w:sz="0" w:space="0" w:color="auto"/>
            <w:left w:val="none" w:sz="0" w:space="0" w:color="auto"/>
            <w:bottom w:val="none" w:sz="0" w:space="0" w:color="auto"/>
            <w:right w:val="none" w:sz="0" w:space="0" w:color="auto"/>
          </w:divBdr>
        </w:div>
        <w:div w:id="995380854">
          <w:marLeft w:val="480"/>
          <w:marRight w:val="0"/>
          <w:marTop w:val="0"/>
          <w:marBottom w:val="0"/>
          <w:divBdr>
            <w:top w:val="none" w:sz="0" w:space="0" w:color="auto"/>
            <w:left w:val="none" w:sz="0" w:space="0" w:color="auto"/>
            <w:bottom w:val="none" w:sz="0" w:space="0" w:color="auto"/>
            <w:right w:val="none" w:sz="0" w:space="0" w:color="auto"/>
          </w:divBdr>
        </w:div>
        <w:div w:id="902449441">
          <w:marLeft w:val="480"/>
          <w:marRight w:val="0"/>
          <w:marTop w:val="0"/>
          <w:marBottom w:val="0"/>
          <w:divBdr>
            <w:top w:val="none" w:sz="0" w:space="0" w:color="auto"/>
            <w:left w:val="none" w:sz="0" w:space="0" w:color="auto"/>
            <w:bottom w:val="none" w:sz="0" w:space="0" w:color="auto"/>
            <w:right w:val="none" w:sz="0" w:space="0" w:color="auto"/>
          </w:divBdr>
        </w:div>
        <w:div w:id="450127442">
          <w:marLeft w:val="480"/>
          <w:marRight w:val="0"/>
          <w:marTop w:val="0"/>
          <w:marBottom w:val="0"/>
          <w:divBdr>
            <w:top w:val="none" w:sz="0" w:space="0" w:color="auto"/>
            <w:left w:val="none" w:sz="0" w:space="0" w:color="auto"/>
            <w:bottom w:val="none" w:sz="0" w:space="0" w:color="auto"/>
            <w:right w:val="none" w:sz="0" w:space="0" w:color="auto"/>
          </w:divBdr>
        </w:div>
        <w:div w:id="2063170138">
          <w:marLeft w:val="480"/>
          <w:marRight w:val="0"/>
          <w:marTop w:val="0"/>
          <w:marBottom w:val="0"/>
          <w:divBdr>
            <w:top w:val="none" w:sz="0" w:space="0" w:color="auto"/>
            <w:left w:val="none" w:sz="0" w:space="0" w:color="auto"/>
            <w:bottom w:val="none" w:sz="0" w:space="0" w:color="auto"/>
            <w:right w:val="none" w:sz="0" w:space="0" w:color="auto"/>
          </w:divBdr>
        </w:div>
        <w:div w:id="1840466061">
          <w:marLeft w:val="480"/>
          <w:marRight w:val="0"/>
          <w:marTop w:val="0"/>
          <w:marBottom w:val="0"/>
          <w:divBdr>
            <w:top w:val="none" w:sz="0" w:space="0" w:color="auto"/>
            <w:left w:val="none" w:sz="0" w:space="0" w:color="auto"/>
            <w:bottom w:val="none" w:sz="0" w:space="0" w:color="auto"/>
            <w:right w:val="none" w:sz="0" w:space="0" w:color="auto"/>
          </w:divBdr>
        </w:div>
        <w:div w:id="1978413039">
          <w:marLeft w:val="480"/>
          <w:marRight w:val="0"/>
          <w:marTop w:val="0"/>
          <w:marBottom w:val="0"/>
          <w:divBdr>
            <w:top w:val="none" w:sz="0" w:space="0" w:color="auto"/>
            <w:left w:val="none" w:sz="0" w:space="0" w:color="auto"/>
            <w:bottom w:val="none" w:sz="0" w:space="0" w:color="auto"/>
            <w:right w:val="none" w:sz="0" w:space="0" w:color="auto"/>
          </w:divBdr>
        </w:div>
        <w:div w:id="1890340882">
          <w:marLeft w:val="480"/>
          <w:marRight w:val="0"/>
          <w:marTop w:val="0"/>
          <w:marBottom w:val="0"/>
          <w:divBdr>
            <w:top w:val="none" w:sz="0" w:space="0" w:color="auto"/>
            <w:left w:val="none" w:sz="0" w:space="0" w:color="auto"/>
            <w:bottom w:val="none" w:sz="0" w:space="0" w:color="auto"/>
            <w:right w:val="none" w:sz="0" w:space="0" w:color="auto"/>
          </w:divBdr>
        </w:div>
        <w:div w:id="1903642008">
          <w:marLeft w:val="480"/>
          <w:marRight w:val="0"/>
          <w:marTop w:val="0"/>
          <w:marBottom w:val="0"/>
          <w:divBdr>
            <w:top w:val="none" w:sz="0" w:space="0" w:color="auto"/>
            <w:left w:val="none" w:sz="0" w:space="0" w:color="auto"/>
            <w:bottom w:val="none" w:sz="0" w:space="0" w:color="auto"/>
            <w:right w:val="none" w:sz="0" w:space="0" w:color="auto"/>
          </w:divBdr>
        </w:div>
        <w:div w:id="1930844431">
          <w:marLeft w:val="480"/>
          <w:marRight w:val="0"/>
          <w:marTop w:val="0"/>
          <w:marBottom w:val="0"/>
          <w:divBdr>
            <w:top w:val="none" w:sz="0" w:space="0" w:color="auto"/>
            <w:left w:val="none" w:sz="0" w:space="0" w:color="auto"/>
            <w:bottom w:val="none" w:sz="0" w:space="0" w:color="auto"/>
            <w:right w:val="none" w:sz="0" w:space="0" w:color="auto"/>
          </w:divBdr>
        </w:div>
        <w:div w:id="667755004">
          <w:marLeft w:val="480"/>
          <w:marRight w:val="0"/>
          <w:marTop w:val="0"/>
          <w:marBottom w:val="0"/>
          <w:divBdr>
            <w:top w:val="none" w:sz="0" w:space="0" w:color="auto"/>
            <w:left w:val="none" w:sz="0" w:space="0" w:color="auto"/>
            <w:bottom w:val="none" w:sz="0" w:space="0" w:color="auto"/>
            <w:right w:val="none" w:sz="0" w:space="0" w:color="auto"/>
          </w:divBdr>
        </w:div>
        <w:div w:id="1185482349">
          <w:marLeft w:val="480"/>
          <w:marRight w:val="0"/>
          <w:marTop w:val="0"/>
          <w:marBottom w:val="0"/>
          <w:divBdr>
            <w:top w:val="none" w:sz="0" w:space="0" w:color="auto"/>
            <w:left w:val="none" w:sz="0" w:space="0" w:color="auto"/>
            <w:bottom w:val="none" w:sz="0" w:space="0" w:color="auto"/>
            <w:right w:val="none" w:sz="0" w:space="0" w:color="auto"/>
          </w:divBdr>
        </w:div>
        <w:div w:id="69544491">
          <w:marLeft w:val="480"/>
          <w:marRight w:val="0"/>
          <w:marTop w:val="0"/>
          <w:marBottom w:val="0"/>
          <w:divBdr>
            <w:top w:val="none" w:sz="0" w:space="0" w:color="auto"/>
            <w:left w:val="none" w:sz="0" w:space="0" w:color="auto"/>
            <w:bottom w:val="none" w:sz="0" w:space="0" w:color="auto"/>
            <w:right w:val="none" w:sz="0" w:space="0" w:color="auto"/>
          </w:divBdr>
        </w:div>
        <w:div w:id="1182013639">
          <w:marLeft w:val="480"/>
          <w:marRight w:val="0"/>
          <w:marTop w:val="0"/>
          <w:marBottom w:val="0"/>
          <w:divBdr>
            <w:top w:val="none" w:sz="0" w:space="0" w:color="auto"/>
            <w:left w:val="none" w:sz="0" w:space="0" w:color="auto"/>
            <w:bottom w:val="none" w:sz="0" w:space="0" w:color="auto"/>
            <w:right w:val="none" w:sz="0" w:space="0" w:color="auto"/>
          </w:divBdr>
        </w:div>
        <w:div w:id="501704368">
          <w:marLeft w:val="480"/>
          <w:marRight w:val="0"/>
          <w:marTop w:val="0"/>
          <w:marBottom w:val="0"/>
          <w:divBdr>
            <w:top w:val="none" w:sz="0" w:space="0" w:color="auto"/>
            <w:left w:val="none" w:sz="0" w:space="0" w:color="auto"/>
            <w:bottom w:val="none" w:sz="0" w:space="0" w:color="auto"/>
            <w:right w:val="none" w:sz="0" w:space="0" w:color="auto"/>
          </w:divBdr>
        </w:div>
        <w:div w:id="460923166">
          <w:marLeft w:val="480"/>
          <w:marRight w:val="0"/>
          <w:marTop w:val="0"/>
          <w:marBottom w:val="0"/>
          <w:divBdr>
            <w:top w:val="none" w:sz="0" w:space="0" w:color="auto"/>
            <w:left w:val="none" w:sz="0" w:space="0" w:color="auto"/>
            <w:bottom w:val="none" w:sz="0" w:space="0" w:color="auto"/>
            <w:right w:val="none" w:sz="0" w:space="0" w:color="auto"/>
          </w:divBdr>
        </w:div>
        <w:div w:id="65416230">
          <w:marLeft w:val="480"/>
          <w:marRight w:val="0"/>
          <w:marTop w:val="0"/>
          <w:marBottom w:val="0"/>
          <w:divBdr>
            <w:top w:val="none" w:sz="0" w:space="0" w:color="auto"/>
            <w:left w:val="none" w:sz="0" w:space="0" w:color="auto"/>
            <w:bottom w:val="none" w:sz="0" w:space="0" w:color="auto"/>
            <w:right w:val="none" w:sz="0" w:space="0" w:color="auto"/>
          </w:divBdr>
        </w:div>
        <w:div w:id="1336572416">
          <w:marLeft w:val="480"/>
          <w:marRight w:val="0"/>
          <w:marTop w:val="0"/>
          <w:marBottom w:val="0"/>
          <w:divBdr>
            <w:top w:val="none" w:sz="0" w:space="0" w:color="auto"/>
            <w:left w:val="none" w:sz="0" w:space="0" w:color="auto"/>
            <w:bottom w:val="none" w:sz="0" w:space="0" w:color="auto"/>
            <w:right w:val="none" w:sz="0" w:space="0" w:color="auto"/>
          </w:divBdr>
        </w:div>
        <w:div w:id="129249705">
          <w:marLeft w:val="480"/>
          <w:marRight w:val="0"/>
          <w:marTop w:val="0"/>
          <w:marBottom w:val="0"/>
          <w:divBdr>
            <w:top w:val="none" w:sz="0" w:space="0" w:color="auto"/>
            <w:left w:val="none" w:sz="0" w:space="0" w:color="auto"/>
            <w:bottom w:val="none" w:sz="0" w:space="0" w:color="auto"/>
            <w:right w:val="none" w:sz="0" w:space="0" w:color="auto"/>
          </w:divBdr>
        </w:div>
        <w:div w:id="886259461">
          <w:marLeft w:val="480"/>
          <w:marRight w:val="0"/>
          <w:marTop w:val="0"/>
          <w:marBottom w:val="0"/>
          <w:divBdr>
            <w:top w:val="none" w:sz="0" w:space="0" w:color="auto"/>
            <w:left w:val="none" w:sz="0" w:space="0" w:color="auto"/>
            <w:bottom w:val="none" w:sz="0" w:space="0" w:color="auto"/>
            <w:right w:val="none" w:sz="0" w:space="0" w:color="auto"/>
          </w:divBdr>
        </w:div>
        <w:div w:id="1231649795">
          <w:marLeft w:val="480"/>
          <w:marRight w:val="0"/>
          <w:marTop w:val="0"/>
          <w:marBottom w:val="0"/>
          <w:divBdr>
            <w:top w:val="none" w:sz="0" w:space="0" w:color="auto"/>
            <w:left w:val="none" w:sz="0" w:space="0" w:color="auto"/>
            <w:bottom w:val="none" w:sz="0" w:space="0" w:color="auto"/>
            <w:right w:val="none" w:sz="0" w:space="0" w:color="auto"/>
          </w:divBdr>
        </w:div>
        <w:div w:id="593168129">
          <w:marLeft w:val="480"/>
          <w:marRight w:val="0"/>
          <w:marTop w:val="0"/>
          <w:marBottom w:val="0"/>
          <w:divBdr>
            <w:top w:val="none" w:sz="0" w:space="0" w:color="auto"/>
            <w:left w:val="none" w:sz="0" w:space="0" w:color="auto"/>
            <w:bottom w:val="none" w:sz="0" w:space="0" w:color="auto"/>
            <w:right w:val="none" w:sz="0" w:space="0" w:color="auto"/>
          </w:divBdr>
        </w:div>
        <w:div w:id="838233212">
          <w:marLeft w:val="480"/>
          <w:marRight w:val="0"/>
          <w:marTop w:val="0"/>
          <w:marBottom w:val="0"/>
          <w:divBdr>
            <w:top w:val="none" w:sz="0" w:space="0" w:color="auto"/>
            <w:left w:val="none" w:sz="0" w:space="0" w:color="auto"/>
            <w:bottom w:val="none" w:sz="0" w:space="0" w:color="auto"/>
            <w:right w:val="none" w:sz="0" w:space="0" w:color="auto"/>
          </w:divBdr>
        </w:div>
        <w:div w:id="1762405351">
          <w:marLeft w:val="480"/>
          <w:marRight w:val="0"/>
          <w:marTop w:val="0"/>
          <w:marBottom w:val="0"/>
          <w:divBdr>
            <w:top w:val="none" w:sz="0" w:space="0" w:color="auto"/>
            <w:left w:val="none" w:sz="0" w:space="0" w:color="auto"/>
            <w:bottom w:val="none" w:sz="0" w:space="0" w:color="auto"/>
            <w:right w:val="none" w:sz="0" w:space="0" w:color="auto"/>
          </w:divBdr>
        </w:div>
        <w:div w:id="1201281935">
          <w:marLeft w:val="480"/>
          <w:marRight w:val="0"/>
          <w:marTop w:val="0"/>
          <w:marBottom w:val="0"/>
          <w:divBdr>
            <w:top w:val="none" w:sz="0" w:space="0" w:color="auto"/>
            <w:left w:val="none" w:sz="0" w:space="0" w:color="auto"/>
            <w:bottom w:val="none" w:sz="0" w:space="0" w:color="auto"/>
            <w:right w:val="none" w:sz="0" w:space="0" w:color="auto"/>
          </w:divBdr>
        </w:div>
        <w:div w:id="1571765872">
          <w:marLeft w:val="480"/>
          <w:marRight w:val="0"/>
          <w:marTop w:val="0"/>
          <w:marBottom w:val="0"/>
          <w:divBdr>
            <w:top w:val="none" w:sz="0" w:space="0" w:color="auto"/>
            <w:left w:val="none" w:sz="0" w:space="0" w:color="auto"/>
            <w:bottom w:val="none" w:sz="0" w:space="0" w:color="auto"/>
            <w:right w:val="none" w:sz="0" w:space="0" w:color="auto"/>
          </w:divBdr>
        </w:div>
        <w:div w:id="1573462368">
          <w:marLeft w:val="480"/>
          <w:marRight w:val="0"/>
          <w:marTop w:val="0"/>
          <w:marBottom w:val="0"/>
          <w:divBdr>
            <w:top w:val="none" w:sz="0" w:space="0" w:color="auto"/>
            <w:left w:val="none" w:sz="0" w:space="0" w:color="auto"/>
            <w:bottom w:val="none" w:sz="0" w:space="0" w:color="auto"/>
            <w:right w:val="none" w:sz="0" w:space="0" w:color="auto"/>
          </w:divBdr>
        </w:div>
        <w:div w:id="1689136167">
          <w:marLeft w:val="480"/>
          <w:marRight w:val="0"/>
          <w:marTop w:val="0"/>
          <w:marBottom w:val="0"/>
          <w:divBdr>
            <w:top w:val="none" w:sz="0" w:space="0" w:color="auto"/>
            <w:left w:val="none" w:sz="0" w:space="0" w:color="auto"/>
            <w:bottom w:val="none" w:sz="0" w:space="0" w:color="auto"/>
            <w:right w:val="none" w:sz="0" w:space="0" w:color="auto"/>
          </w:divBdr>
        </w:div>
        <w:div w:id="1638412587">
          <w:marLeft w:val="480"/>
          <w:marRight w:val="0"/>
          <w:marTop w:val="0"/>
          <w:marBottom w:val="0"/>
          <w:divBdr>
            <w:top w:val="none" w:sz="0" w:space="0" w:color="auto"/>
            <w:left w:val="none" w:sz="0" w:space="0" w:color="auto"/>
            <w:bottom w:val="none" w:sz="0" w:space="0" w:color="auto"/>
            <w:right w:val="none" w:sz="0" w:space="0" w:color="auto"/>
          </w:divBdr>
        </w:div>
        <w:div w:id="1124813268">
          <w:marLeft w:val="480"/>
          <w:marRight w:val="0"/>
          <w:marTop w:val="0"/>
          <w:marBottom w:val="0"/>
          <w:divBdr>
            <w:top w:val="none" w:sz="0" w:space="0" w:color="auto"/>
            <w:left w:val="none" w:sz="0" w:space="0" w:color="auto"/>
            <w:bottom w:val="none" w:sz="0" w:space="0" w:color="auto"/>
            <w:right w:val="none" w:sz="0" w:space="0" w:color="auto"/>
          </w:divBdr>
        </w:div>
        <w:div w:id="1656302831">
          <w:marLeft w:val="480"/>
          <w:marRight w:val="0"/>
          <w:marTop w:val="0"/>
          <w:marBottom w:val="0"/>
          <w:divBdr>
            <w:top w:val="none" w:sz="0" w:space="0" w:color="auto"/>
            <w:left w:val="none" w:sz="0" w:space="0" w:color="auto"/>
            <w:bottom w:val="none" w:sz="0" w:space="0" w:color="auto"/>
            <w:right w:val="none" w:sz="0" w:space="0" w:color="auto"/>
          </w:divBdr>
        </w:div>
        <w:div w:id="1752434691">
          <w:marLeft w:val="480"/>
          <w:marRight w:val="0"/>
          <w:marTop w:val="0"/>
          <w:marBottom w:val="0"/>
          <w:divBdr>
            <w:top w:val="none" w:sz="0" w:space="0" w:color="auto"/>
            <w:left w:val="none" w:sz="0" w:space="0" w:color="auto"/>
            <w:bottom w:val="none" w:sz="0" w:space="0" w:color="auto"/>
            <w:right w:val="none" w:sz="0" w:space="0" w:color="auto"/>
          </w:divBdr>
        </w:div>
        <w:div w:id="1682314344">
          <w:marLeft w:val="480"/>
          <w:marRight w:val="0"/>
          <w:marTop w:val="0"/>
          <w:marBottom w:val="0"/>
          <w:divBdr>
            <w:top w:val="none" w:sz="0" w:space="0" w:color="auto"/>
            <w:left w:val="none" w:sz="0" w:space="0" w:color="auto"/>
            <w:bottom w:val="none" w:sz="0" w:space="0" w:color="auto"/>
            <w:right w:val="none" w:sz="0" w:space="0" w:color="auto"/>
          </w:divBdr>
        </w:div>
        <w:div w:id="1731073062">
          <w:marLeft w:val="480"/>
          <w:marRight w:val="0"/>
          <w:marTop w:val="0"/>
          <w:marBottom w:val="0"/>
          <w:divBdr>
            <w:top w:val="none" w:sz="0" w:space="0" w:color="auto"/>
            <w:left w:val="none" w:sz="0" w:space="0" w:color="auto"/>
            <w:bottom w:val="none" w:sz="0" w:space="0" w:color="auto"/>
            <w:right w:val="none" w:sz="0" w:space="0" w:color="auto"/>
          </w:divBdr>
        </w:div>
        <w:div w:id="269554471">
          <w:marLeft w:val="480"/>
          <w:marRight w:val="0"/>
          <w:marTop w:val="0"/>
          <w:marBottom w:val="0"/>
          <w:divBdr>
            <w:top w:val="none" w:sz="0" w:space="0" w:color="auto"/>
            <w:left w:val="none" w:sz="0" w:space="0" w:color="auto"/>
            <w:bottom w:val="none" w:sz="0" w:space="0" w:color="auto"/>
            <w:right w:val="none" w:sz="0" w:space="0" w:color="auto"/>
          </w:divBdr>
        </w:div>
        <w:div w:id="1277132075">
          <w:marLeft w:val="480"/>
          <w:marRight w:val="0"/>
          <w:marTop w:val="0"/>
          <w:marBottom w:val="0"/>
          <w:divBdr>
            <w:top w:val="none" w:sz="0" w:space="0" w:color="auto"/>
            <w:left w:val="none" w:sz="0" w:space="0" w:color="auto"/>
            <w:bottom w:val="none" w:sz="0" w:space="0" w:color="auto"/>
            <w:right w:val="none" w:sz="0" w:space="0" w:color="auto"/>
          </w:divBdr>
        </w:div>
        <w:div w:id="230044783">
          <w:marLeft w:val="480"/>
          <w:marRight w:val="0"/>
          <w:marTop w:val="0"/>
          <w:marBottom w:val="0"/>
          <w:divBdr>
            <w:top w:val="none" w:sz="0" w:space="0" w:color="auto"/>
            <w:left w:val="none" w:sz="0" w:space="0" w:color="auto"/>
            <w:bottom w:val="none" w:sz="0" w:space="0" w:color="auto"/>
            <w:right w:val="none" w:sz="0" w:space="0" w:color="auto"/>
          </w:divBdr>
        </w:div>
        <w:div w:id="419371246">
          <w:marLeft w:val="480"/>
          <w:marRight w:val="0"/>
          <w:marTop w:val="0"/>
          <w:marBottom w:val="0"/>
          <w:divBdr>
            <w:top w:val="none" w:sz="0" w:space="0" w:color="auto"/>
            <w:left w:val="none" w:sz="0" w:space="0" w:color="auto"/>
            <w:bottom w:val="none" w:sz="0" w:space="0" w:color="auto"/>
            <w:right w:val="none" w:sz="0" w:space="0" w:color="auto"/>
          </w:divBdr>
        </w:div>
        <w:div w:id="1984701380">
          <w:marLeft w:val="480"/>
          <w:marRight w:val="0"/>
          <w:marTop w:val="0"/>
          <w:marBottom w:val="0"/>
          <w:divBdr>
            <w:top w:val="none" w:sz="0" w:space="0" w:color="auto"/>
            <w:left w:val="none" w:sz="0" w:space="0" w:color="auto"/>
            <w:bottom w:val="none" w:sz="0" w:space="0" w:color="auto"/>
            <w:right w:val="none" w:sz="0" w:space="0" w:color="auto"/>
          </w:divBdr>
        </w:div>
        <w:div w:id="634674661">
          <w:marLeft w:val="480"/>
          <w:marRight w:val="0"/>
          <w:marTop w:val="0"/>
          <w:marBottom w:val="0"/>
          <w:divBdr>
            <w:top w:val="none" w:sz="0" w:space="0" w:color="auto"/>
            <w:left w:val="none" w:sz="0" w:space="0" w:color="auto"/>
            <w:bottom w:val="none" w:sz="0" w:space="0" w:color="auto"/>
            <w:right w:val="none" w:sz="0" w:space="0" w:color="auto"/>
          </w:divBdr>
        </w:div>
        <w:div w:id="1261332550">
          <w:marLeft w:val="480"/>
          <w:marRight w:val="0"/>
          <w:marTop w:val="0"/>
          <w:marBottom w:val="0"/>
          <w:divBdr>
            <w:top w:val="none" w:sz="0" w:space="0" w:color="auto"/>
            <w:left w:val="none" w:sz="0" w:space="0" w:color="auto"/>
            <w:bottom w:val="none" w:sz="0" w:space="0" w:color="auto"/>
            <w:right w:val="none" w:sz="0" w:space="0" w:color="auto"/>
          </w:divBdr>
        </w:div>
        <w:div w:id="1815218025">
          <w:marLeft w:val="480"/>
          <w:marRight w:val="0"/>
          <w:marTop w:val="0"/>
          <w:marBottom w:val="0"/>
          <w:divBdr>
            <w:top w:val="none" w:sz="0" w:space="0" w:color="auto"/>
            <w:left w:val="none" w:sz="0" w:space="0" w:color="auto"/>
            <w:bottom w:val="none" w:sz="0" w:space="0" w:color="auto"/>
            <w:right w:val="none" w:sz="0" w:space="0" w:color="auto"/>
          </w:divBdr>
        </w:div>
        <w:div w:id="1386491461">
          <w:marLeft w:val="480"/>
          <w:marRight w:val="0"/>
          <w:marTop w:val="0"/>
          <w:marBottom w:val="0"/>
          <w:divBdr>
            <w:top w:val="none" w:sz="0" w:space="0" w:color="auto"/>
            <w:left w:val="none" w:sz="0" w:space="0" w:color="auto"/>
            <w:bottom w:val="none" w:sz="0" w:space="0" w:color="auto"/>
            <w:right w:val="none" w:sz="0" w:space="0" w:color="auto"/>
          </w:divBdr>
        </w:div>
        <w:div w:id="745686624">
          <w:marLeft w:val="480"/>
          <w:marRight w:val="0"/>
          <w:marTop w:val="0"/>
          <w:marBottom w:val="0"/>
          <w:divBdr>
            <w:top w:val="none" w:sz="0" w:space="0" w:color="auto"/>
            <w:left w:val="none" w:sz="0" w:space="0" w:color="auto"/>
            <w:bottom w:val="none" w:sz="0" w:space="0" w:color="auto"/>
            <w:right w:val="none" w:sz="0" w:space="0" w:color="auto"/>
          </w:divBdr>
        </w:div>
        <w:div w:id="1678337950">
          <w:marLeft w:val="480"/>
          <w:marRight w:val="0"/>
          <w:marTop w:val="0"/>
          <w:marBottom w:val="0"/>
          <w:divBdr>
            <w:top w:val="none" w:sz="0" w:space="0" w:color="auto"/>
            <w:left w:val="none" w:sz="0" w:space="0" w:color="auto"/>
            <w:bottom w:val="none" w:sz="0" w:space="0" w:color="auto"/>
            <w:right w:val="none" w:sz="0" w:space="0" w:color="auto"/>
          </w:divBdr>
        </w:div>
        <w:div w:id="1001735256">
          <w:marLeft w:val="480"/>
          <w:marRight w:val="0"/>
          <w:marTop w:val="0"/>
          <w:marBottom w:val="0"/>
          <w:divBdr>
            <w:top w:val="none" w:sz="0" w:space="0" w:color="auto"/>
            <w:left w:val="none" w:sz="0" w:space="0" w:color="auto"/>
            <w:bottom w:val="none" w:sz="0" w:space="0" w:color="auto"/>
            <w:right w:val="none" w:sz="0" w:space="0" w:color="auto"/>
          </w:divBdr>
        </w:div>
        <w:div w:id="2076121177">
          <w:marLeft w:val="480"/>
          <w:marRight w:val="0"/>
          <w:marTop w:val="0"/>
          <w:marBottom w:val="0"/>
          <w:divBdr>
            <w:top w:val="none" w:sz="0" w:space="0" w:color="auto"/>
            <w:left w:val="none" w:sz="0" w:space="0" w:color="auto"/>
            <w:bottom w:val="none" w:sz="0" w:space="0" w:color="auto"/>
            <w:right w:val="none" w:sz="0" w:space="0" w:color="auto"/>
          </w:divBdr>
        </w:div>
      </w:divsChild>
    </w:div>
    <w:div w:id="621687562">
      <w:bodyDiv w:val="1"/>
      <w:marLeft w:val="0"/>
      <w:marRight w:val="0"/>
      <w:marTop w:val="0"/>
      <w:marBottom w:val="0"/>
      <w:divBdr>
        <w:top w:val="none" w:sz="0" w:space="0" w:color="auto"/>
        <w:left w:val="none" w:sz="0" w:space="0" w:color="auto"/>
        <w:bottom w:val="none" w:sz="0" w:space="0" w:color="auto"/>
        <w:right w:val="none" w:sz="0" w:space="0" w:color="auto"/>
      </w:divBdr>
    </w:div>
    <w:div w:id="622078081">
      <w:bodyDiv w:val="1"/>
      <w:marLeft w:val="0"/>
      <w:marRight w:val="0"/>
      <w:marTop w:val="0"/>
      <w:marBottom w:val="0"/>
      <w:divBdr>
        <w:top w:val="none" w:sz="0" w:space="0" w:color="auto"/>
        <w:left w:val="none" w:sz="0" w:space="0" w:color="auto"/>
        <w:bottom w:val="none" w:sz="0" w:space="0" w:color="auto"/>
        <w:right w:val="none" w:sz="0" w:space="0" w:color="auto"/>
      </w:divBdr>
    </w:div>
    <w:div w:id="625234187">
      <w:marLeft w:val="0"/>
      <w:marRight w:val="0"/>
      <w:marTop w:val="0"/>
      <w:marBottom w:val="0"/>
      <w:divBdr>
        <w:top w:val="none" w:sz="0" w:space="0" w:color="auto"/>
        <w:left w:val="none" w:sz="0" w:space="0" w:color="auto"/>
        <w:bottom w:val="none" w:sz="0" w:space="0" w:color="auto"/>
        <w:right w:val="none" w:sz="0" w:space="0" w:color="auto"/>
      </w:divBdr>
    </w:div>
    <w:div w:id="625700744">
      <w:bodyDiv w:val="1"/>
      <w:marLeft w:val="0"/>
      <w:marRight w:val="0"/>
      <w:marTop w:val="0"/>
      <w:marBottom w:val="0"/>
      <w:divBdr>
        <w:top w:val="none" w:sz="0" w:space="0" w:color="auto"/>
        <w:left w:val="none" w:sz="0" w:space="0" w:color="auto"/>
        <w:bottom w:val="none" w:sz="0" w:space="0" w:color="auto"/>
        <w:right w:val="none" w:sz="0" w:space="0" w:color="auto"/>
      </w:divBdr>
    </w:div>
    <w:div w:id="626012644">
      <w:bodyDiv w:val="1"/>
      <w:marLeft w:val="0"/>
      <w:marRight w:val="0"/>
      <w:marTop w:val="0"/>
      <w:marBottom w:val="0"/>
      <w:divBdr>
        <w:top w:val="none" w:sz="0" w:space="0" w:color="auto"/>
        <w:left w:val="none" w:sz="0" w:space="0" w:color="auto"/>
        <w:bottom w:val="none" w:sz="0" w:space="0" w:color="auto"/>
        <w:right w:val="none" w:sz="0" w:space="0" w:color="auto"/>
      </w:divBdr>
    </w:div>
    <w:div w:id="628123404">
      <w:bodyDiv w:val="1"/>
      <w:marLeft w:val="0"/>
      <w:marRight w:val="0"/>
      <w:marTop w:val="0"/>
      <w:marBottom w:val="0"/>
      <w:divBdr>
        <w:top w:val="none" w:sz="0" w:space="0" w:color="auto"/>
        <w:left w:val="none" w:sz="0" w:space="0" w:color="auto"/>
        <w:bottom w:val="none" w:sz="0" w:space="0" w:color="auto"/>
        <w:right w:val="none" w:sz="0" w:space="0" w:color="auto"/>
      </w:divBdr>
    </w:div>
    <w:div w:id="630210864">
      <w:bodyDiv w:val="1"/>
      <w:marLeft w:val="0"/>
      <w:marRight w:val="0"/>
      <w:marTop w:val="0"/>
      <w:marBottom w:val="0"/>
      <w:divBdr>
        <w:top w:val="none" w:sz="0" w:space="0" w:color="auto"/>
        <w:left w:val="none" w:sz="0" w:space="0" w:color="auto"/>
        <w:bottom w:val="none" w:sz="0" w:space="0" w:color="auto"/>
        <w:right w:val="none" w:sz="0" w:space="0" w:color="auto"/>
      </w:divBdr>
    </w:div>
    <w:div w:id="630863185">
      <w:bodyDiv w:val="1"/>
      <w:marLeft w:val="0"/>
      <w:marRight w:val="0"/>
      <w:marTop w:val="0"/>
      <w:marBottom w:val="0"/>
      <w:divBdr>
        <w:top w:val="none" w:sz="0" w:space="0" w:color="auto"/>
        <w:left w:val="none" w:sz="0" w:space="0" w:color="auto"/>
        <w:bottom w:val="none" w:sz="0" w:space="0" w:color="auto"/>
        <w:right w:val="none" w:sz="0" w:space="0" w:color="auto"/>
      </w:divBdr>
    </w:div>
    <w:div w:id="632439947">
      <w:bodyDiv w:val="1"/>
      <w:marLeft w:val="0"/>
      <w:marRight w:val="0"/>
      <w:marTop w:val="0"/>
      <w:marBottom w:val="0"/>
      <w:divBdr>
        <w:top w:val="none" w:sz="0" w:space="0" w:color="auto"/>
        <w:left w:val="none" w:sz="0" w:space="0" w:color="auto"/>
        <w:bottom w:val="none" w:sz="0" w:space="0" w:color="auto"/>
        <w:right w:val="none" w:sz="0" w:space="0" w:color="auto"/>
      </w:divBdr>
    </w:div>
    <w:div w:id="637149628">
      <w:bodyDiv w:val="1"/>
      <w:marLeft w:val="0"/>
      <w:marRight w:val="0"/>
      <w:marTop w:val="0"/>
      <w:marBottom w:val="0"/>
      <w:divBdr>
        <w:top w:val="none" w:sz="0" w:space="0" w:color="auto"/>
        <w:left w:val="none" w:sz="0" w:space="0" w:color="auto"/>
        <w:bottom w:val="none" w:sz="0" w:space="0" w:color="auto"/>
        <w:right w:val="none" w:sz="0" w:space="0" w:color="auto"/>
      </w:divBdr>
    </w:div>
    <w:div w:id="637686602">
      <w:bodyDiv w:val="1"/>
      <w:marLeft w:val="0"/>
      <w:marRight w:val="0"/>
      <w:marTop w:val="0"/>
      <w:marBottom w:val="0"/>
      <w:divBdr>
        <w:top w:val="none" w:sz="0" w:space="0" w:color="auto"/>
        <w:left w:val="none" w:sz="0" w:space="0" w:color="auto"/>
        <w:bottom w:val="none" w:sz="0" w:space="0" w:color="auto"/>
        <w:right w:val="none" w:sz="0" w:space="0" w:color="auto"/>
      </w:divBdr>
    </w:div>
    <w:div w:id="638270770">
      <w:bodyDiv w:val="1"/>
      <w:marLeft w:val="0"/>
      <w:marRight w:val="0"/>
      <w:marTop w:val="0"/>
      <w:marBottom w:val="0"/>
      <w:divBdr>
        <w:top w:val="none" w:sz="0" w:space="0" w:color="auto"/>
        <w:left w:val="none" w:sz="0" w:space="0" w:color="auto"/>
        <w:bottom w:val="none" w:sz="0" w:space="0" w:color="auto"/>
        <w:right w:val="none" w:sz="0" w:space="0" w:color="auto"/>
      </w:divBdr>
    </w:div>
    <w:div w:id="641541383">
      <w:bodyDiv w:val="1"/>
      <w:marLeft w:val="0"/>
      <w:marRight w:val="0"/>
      <w:marTop w:val="0"/>
      <w:marBottom w:val="0"/>
      <w:divBdr>
        <w:top w:val="none" w:sz="0" w:space="0" w:color="auto"/>
        <w:left w:val="none" w:sz="0" w:space="0" w:color="auto"/>
        <w:bottom w:val="none" w:sz="0" w:space="0" w:color="auto"/>
        <w:right w:val="none" w:sz="0" w:space="0" w:color="auto"/>
      </w:divBdr>
    </w:div>
    <w:div w:id="642345254">
      <w:bodyDiv w:val="1"/>
      <w:marLeft w:val="0"/>
      <w:marRight w:val="0"/>
      <w:marTop w:val="0"/>
      <w:marBottom w:val="0"/>
      <w:divBdr>
        <w:top w:val="none" w:sz="0" w:space="0" w:color="auto"/>
        <w:left w:val="none" w:sz="0" w:space="0" w:color="auto"/>
        <w:bottom w:val="none" w:sz="0" w:space="0" w:color="auto"/>
        <w:right w:val="none" w:sz="0" w:space="0" w:color="auto"/>
      </w:divBdr>
    </w:div>
    <w:div w:id="643465079">
      <w:bodyDiv w:val="1"/>
      <w:marLeft w:val="0"/>
      <w:marRight w:val="0"/>
      <w:marTop w:val="0"/>
      <w:marBottom w:val="0"/>
      <w:divBdr>
        <w:top w:val="none" w:sz="0" w:space="0" w:color="auto"/>
        <w:left w:val="none" w:sz="0" w:space="0" w:color="auto"/>
        <w:bottom w:val="none" w:sz="0" w:space="0" w:color="auto"/>
        <w:right w:val="none" w:sz="0" w:space="0" w:color="auto"/>
      </w:divBdr>
    </w:div>
    <w:div w:id="645086412">
      <w:bodyDiv w:val="1"/>
      <w:marLeft w:val="0"/>
      <w:marRight w:val="0"/>
      <w:marTop w:val="0"/>
      <w:marBottom w:val="0"/>
      <w:divBdr>
        <w:top w:val="none" w:sz="0" w:space="0" w:color="auto"/>
        <w:left w:val="none" w:sz="0" w:space="0" w:color="auto"/>
        <w:bottom w:val="none" w:sz="0" w:space="0" w:color="auto"/>
        <w:right w:val="none" w:sz="0" w:space="0" w:color="auto"/>
      </w:divBdr>
    </w:div>
    <w:div w:id="646323952">
      <w:bodyDiv w:val="1"/>
      <w:marLeft w:val="0"/>
      <w:marRight w:val="0"/>
      <w:marTop w:val="0"/>
      <w:marBottom w:val="0"/>
      <w:divBdr>
        <w:top w:val="none" w:sz="0" w:space="0" w:color="auto"/>
        <w:left w:val="none" w:sz="0" w:space="0" w:color="auto"/>
        <w:bottom w:val="none" w:sz="0" w:space="0" w:color="auto"/>
        <w:right w:val="none" w:sz="0" w:space="0" w:color="auto"/>
      </w:divBdr>
    </w:div>
    <w:div w:id="651564569">
      <w:bodyDiv w:val="1"/>
      <w:marLeft w:val="0"/>
      <w:marRight w:val="0"/>
      <w:marTop w:val="0"/>
      <w:marBottom w:val="0"/>
      <w:divBdr>
        <w:top w:val="none" w:sz="0" w:space="0" w:color="auto"/>
        <w:left w:val="none" w:sz="0" w:space="0" w:color="auto"/>
        <w:bottom w:val="none" w:sz="0" w:space="0" w:color="auto"/>
        <w:right w:val="none" w:sz="0" w:space="0" w:color="auto"/>
      </w:divBdr>
    </w:div>
    <w:div w:id="653336929">
      <w:bodyDiv w:val="1"/>
      <w:marLeft w:val="0"/>
      <w:marRight w:val="0"/>
      <w:marTop w:val="0"/>
      <w:marBottom w:val="0"/>
      <w:divBdr>
        <w:top w:val="none" w:sz="0" w:space="0" w:color="auto"/>
        <w:left w:val="none" w:sz="0" w:space="0" w:color="auto"/>
        <w:bottom w:val="none" w:sz="0" w:space="0" w:color="auto"/>
        <w:right w:val="none" w:sz="0" w:space="0" w:color="auto"/>
      </w:divBdr>
    </w:div>
    <w:div w:id="653460644">
      <w:bodyDiv w:val="1"/>
      <w:marLeft w:val="0"/>
      <w:marRight w:val="0"/>
      <w:marTop w:val="0"/>
      <w:marBottom w:val="0"/>
      <w:divBdr>
        <w:top w:val="none" w:sz="0" w:space="0" w:color="auto"/>
        <w:left w:val="none" w:sz="0" w:space="0" w:color="auto"/>
        <w:bottom w:val="none" w:sz="0" w:space="0" w:color="auto"/>
        <w:right w:val="none" w:sz="0" w:space="0" w:color="auto"/>
      </w:divBdr>
    </w:div>
    <w:div w:id="656373665">
      <w:bodyDiv w:val="1"/>
      <w:marLeft w:val="0"/>
      <w:marRight w:val="0"/>
      <w:marTop w:val="0"/>
      <w:marBottom w:val="0"/>
      <w:divBdr>
        <w:top w:val="none" w:sz="0" w:space="0" w:color="auto"/>
        <w:left w:val="none" w:sz="0" w:space="0" w:color="auto"/>
        <w:bottom w:val="none" w:sz="0" w:space="0" w:color="auto"/>
        <w:right w:val="none" w:sz="0" w:space="0" w:color="auto"/>
      </w:divBdr>
      <w:divsChild>
        <w:div w:id="1627932919">
          <w:marLeft w:val="480"/>
          <w:marRight w:val="0"/>
          <w:marTop w:val="0"/>
          <w:marBottom w:val="0"/>
          <w:divBdr>
            <w:top w:val="none" w:sz="0" w:space="0" w:color="auto"/>
            <w:left w:val="none" w:sz="0" w:space="0" w:color="auto"/>
            <w:bottom w:val="none" w:sz="0" w:space="0" w:color="auto"/>
            <w:right w:val="none" w:sz="0" w:space="0" w:color="auto"/>
          </w:divBdr>
        </w:div>
        <w:div w:id="1385983056">
          <w:marLeft w:val="480"/>
          <w:marRight w:val="0"/>
          <w:marTop w:val="0"/>
          <w:marBottom w:val="0"/>
          <w:divBdr>
            <w:top w:val="none" w:sz="0" w:space="0" w:color="auto"/>
            <w:left w:val="none" w:sz="0" w:space="0" w:color="auto"/>
            <w:bottom w:val="none" w:sz="0" w:space="0" w:color="auto"/>
            <w:right w:val="none" w:sz="0" w:space="0" w:color="auto"/>
          </w:divBdr>
        </w:div>
        <w:div w:id="1451557311">
          <w:marLeft w:val="480"/>
          <w:marRight w:val="0"/>
          <w:marTop w:val="0"/>
          <w:marBottom w:val="0"/>
          <w:divBdr>
            <w:top w:val="none" w:sz="0" w:space="0" w:color="auto"/>
            <w:left w:val="none" w:sz="0" w:space="0" w:color="auto"/>
            <w:bottom w:val="none" w:sz="0" w:space="0" w:color="auto"/>
            <w:right w:val="none" w:sz="0" w:space="0" w:color="auto"/>
          </w:divBdr>
        </w:div>
        <w:div w:id="1912302959">
          <w:marLeft w:val="480"/>
          <w:marRight w:val="0"/>
          <w:marTop w:val="0"/>
          <w:marBottom w:val="0"/>
          <w:divBdr>
            <w:top w:val="none" w:sz="0" w:space="0" w:color="auto"/>
            <w:left w:val="none" w:sz="0" w:space="0" w:color="auto"/>
            <w:bottom w:val="none" w:sz="0" w:space="0" w:color="auto"/>
            <w:right w:val="none" w:sz="0" w:space="0" w:color="auto"/>
          </w:divBdr>
        </w:div>
        <w:div w:id="1930656747">
          <w:marLeft w:val="480"/>
          <w:marRight w:val="0"/>
          <w:marTop w:val="0"/>
          <w:marBottom w:val="0"/>
          <w:divBdr>
            <w:top w:val="none" w:sz="0" w:space="0" w:color="auto"/>
            <w:left w:val="none" w:sz="0" w:space="0" w:color="auto"/>
            <w:bottom w:val="none" w:sz="0" w:space="0" w:color="auto"/>
            <w:right w:val="none" w:sz="0" w:space="0" w:color="auto"/>
          </w:divBdr>
        </w:div>
        <w:div w:id="379522718">
          <w:marLeft w:val="480"/>
          <w:marRight w:val="0"/>
          <w:marTop w:val="0"/>
          <w:marBottom w:val="0"/>
          <w:divBdr>
            <w:top w:val="none" w:sz="0" w:space="0" w:color="auto"/>
            <w:left w:val="none" w:sz="0" w:space="0" w:color="auto"/>
            <w:bottom w:val="none" w:sz="0" w:space="0" w:color="auto"/>
            <w:right w:val="none" w:sz="0" w:space="0" w:color="auto"/>
          </w:divBdr>
        </w:div>
        <w:div w:id="1498112093">
          <w:marLeft w:val="480"/>
          <w:marRight w:val="0"/>
          <w:marTop w:val="0"/>
          <w:marBottom w:val="0"/>
          <w:divBdr>
            <w:top w:val="none" w:sz="0" w:space="0" w:color="auto"/>
            <w:left w:val="none" w:sz="0" w:space="0" w:color="auto"/>
            <w:bottom w:val="none" w:sz="0" w:space="0" w:color="auto"/>
            <w:right w:val="none" w:sz="0" w:space="0" w:color="auto"/>
          </w:divBdr>
        </w:div>
        <w:div w:id="2116753397">
          <w:marLeft w:val="480"/>
          <w:marRight w:val="0"/>
          <w:marTop w:val="0"/>
          <w:marBottom w:val="0"/>
          <w:divBdr>
            <w:top w:val="none" w:sz="0" w:space="0" w:color="auto"/>
            <w:left w:val="none" w:sz="0" w:space="0" w:color="auto"/>
            <w:bottom w:val="none" w:sz="0" w:space="0" w:color="auto"/>
            <w:right w:val="none" w:sz="0" w:space="0" w:color="auto"/>
          </w:divBdr>
        </w:div>
        <w:div w:id="865142422">
          <w:marLeft w:val="480"/>
          <w:marRight w:val="0"/>
          <w:marTop w:val="0"/>
          <w:marBottom w:val="0"/>
          <w:divBdr>
            <w:top w:val="none" w:sz="0" w:space="0" w:color="auto"/>
            <w:left w:val="none" w:sz="0" w:space="0" w:color="auto"/>
            <w:bottom w:val="none" w:sz="0" w:space="0" w:color="auto"/>
            <w:right w:val="none" w:sz="0" w:space="0" w:color="auto"/>
          </w:divBdr>
        </w:div>
        <w:div w:id="969287818">
          <w:marLeft w:val="480"/>
          <w:marRight w:val="0"/>
          <w:marTop w:val="0"/>
          <w:marBottom w:val="0"/>
          <w:divBdr>
            <w:top w:val="none" w:sz="0" w:space="0" w:color="auto"/>
            <w:left w:val="none" w:sz="0" w:space="0" w:color="auto"/>
            <w:bottom w:val="none" w:sz="0" w:space="0" w:color="auto"/>
            <w:right w:val="none" w:sz="0" w:space="0" w:color="auto"/>
          </w:divBdr>
        </w:div>
        <w:div w:id="925963109">
          <w:marLeft w:val="480"/>
          <w:marRight w:val="0"/>
          <w:marTop w:val="0"/>
          <w:marBottom w:val="0"/>
          <w:divBdr>
            <w:top w:val="none" w:sz="0" w:space="0" w:color="auto"/>
            <w:left w:val="none" w:sz="0" w:space="0" w:color="auto"/>
            <w:bottom w:val="none" w:sz="0" w:space="0" w:color="auto"/>
            <w:right w:val="none" w:sz="0" w:space="0" w:color="auto"/>
          </w:divBdr>
        </w:div>
        <w:div w:id="260334955">
          <w:marLeft w:val="480"/>
          <w:marRight w:val="0"/>
          <w:marTop w:val="0"/>
          <w:marBottom w:val="0"/>
          <w:divBdr>
            <w:top w:val="none" w:sz="0" w:space="0" w:color="auto"/>
            <w:left w:val="none" w:sz="0" w:space="0" w:color="auto"/>
            <w:bottom w:val="none" w:sz="0" w:space="0" w:color="auto"/>
            <w:right w:val="none" w:sz="0" w:space="0" w:color="auto"/>
          </w:divBdr>
        </w:div>
        <w:div w:id="1732266205">
          <w:marLeft w:val="480"/>
          <w:marRight w:val="0"/>
          <w:marTop w:val="0"/>
          <w:marBottom w:val="0"/>
          <w:divBdr>
            <w:top w:val="none" w:sz="0" w:space="0" w:color="auto"/>
            <w:left w:val="none" w:sz="0" w:space="0" w:color="auto"/>
            <w:bottom w:val="none" w:sz="0" w:space="0" w:color="auto"/>
            <w:right w:val="none" w:sz="0" w:space="0" w:color="auto"/>
          </w:divBdr>
        </w:div>
        <w:div w:id="1975941284">
          <w:marLeft w:val="480"/>
          <w:marRight w:val="0"/>
          <w:marTop w:val="0"/>
          <w:marBottom w:val="0"/>
          <w:divBdr>
            <w:top w:val="none" w:sz="0" w:space="0" w:color="auto"/>
            <w:left w:val="none" w:sz="0" w:space="0" w:color="auto"/>
            <w:bottom w:val="none" w:sz="0" w:space="0" w:color="auto"/>
            <w:right w:val="none" w:sz="0" w:space="0" w:color="auto"/>
          </w:divBdr>
        </w:div>
        <w:div w:id="1195272606">
          <w:marLeft w:val="480"/>
          <w:marRight w:val="0"/>
          <w:marTop w:val="0"/>
          <w:marBottom w:val="0"/>
          <w:divBdr>
            <w:top w:val="none" w:sz="0" w:space="0" w:color="auto"/>
            <w:left w:val="none" w:sz="0" w:space="0" w:color="auto"/>
            <w:bottom w:val="none" w:sz="0" w:space="0" w:color="auto"/>
            <w:right w:val="none" w:sz="0" w:space="0" w:color="auto"/>
          </w:divBdr>
        </w:div>
        <w:div w:id="52630616">
          <w:marLeft w:val="480"/>
          <w:marRight w:val="0"/>
          <w:marTop w:val="0"/>
          <w:marBottom w:val="0"/>
          <w:divBdr>
            <w:top w:val="none" w:sz="0" w:space="0" w:color="auto"/>
            <w:left w:val="none" w:sz="0" w:space="0" w:color="auto"/>
            <w:bottom w:val="none" w:sz="0" w:space="0" w:color="auto"/>
            <w:right w:val="none" w:sz="0" w:space="0" w:color="auto"/>
          </w:divBdr>
        </w:div>
        <w:div w:id="194848479">
          <w:marLeft w:val="480"/>
          <w:marRight w:val="0"/>
          <w:marTop w:val="0"/>
          <w:marBottom w:val="0"/>
          <w:divBdr>
            <w:top w:val="none" w:sz="0" w:space="0" w:color="auto"/>
            <w:left w:val="none" w:sz="0" w:space="0" w:color="auto"/>
            <w:bottom w:val="none" w:sz="0" w:space="0" w:color="auto"/>
            <w:right w:val="none" w:sz="0" w:space="0" w:color="auto"/>
          </w:divBdr>
        </w:div>
        <w:div w:id="1336566801">
          <w:marLeft w:val="480"/>
          <w:marRight w:val="0"/>
          <w:marTop w:val="0"/>
          <w:marBottom w:val="0"/>
          <w:divBdr>
            <w:top w:val="none" w:sz="0" w:space="0" w:color="auto"/>
            <w:left w:val="none" w:sz="0" w:space="0" w:color="auto"/>
            <w:bottom w:val="none" w:sz="0" w:space="0" w:color="auto"/>
            <w:right w:val="none" w:sz="0" w:space="0" w:color="auto"/>
          </w:divBdr>
        </w:div>
        <w:div w:id="2107383662">
          <w:marLeft w:val="480"/>
          <w:marRight w:val="0"/>
          <w:marTop w:val="0"/>
          <w:marBottom w:val="0"/>
          <w:divBdr>
            <w:top w:val="none" w:sz="0" w:space="0" w:color="auto"/>
            <w:left w:val="none" w:sz="0" w:space="0" w:color="auto"/>
            <w:bottom w:val="none" w:sz="0" w:space="0" w:color="auto"/>
            <w:right w:val="none" w:sz="0" w:space="0" w:color="auto"/>
          </w:divBdr>
        </w:div>
        <w:div w:id="1583755947">
          <w:marLeft w:val="480"/>
          <w:marRight w:val="0"/>
          <w:marTop w:val="0"/>
          <w:marBottom w:val="0"/>
          <w:divBdr>
            <w:top w:val="none" w:sz="0" w:space="0" w:color="auto"/>
            <w:left w:val="none" w:sz="0" w:space="0" w:color="auto"/>
            <w:bottom w:val="none" w:sz="0" w:space="0" w:color="auto"/>
            <w:right w:val="none" w:sz="0" w:space="0" w:color="auto"/>
          </w:divBdr>
        </w:div>
        <w:div w:id="1694259552">
          <w:marLeft w:val="480"/>
          <w:marRight w:val="0"/>
          <w:marTop w:val="0"/>
          <w:marBottom w:val="0"/>
          <w:divBdr>
            <w:top w:val="none" w:sz="0" w:space="0" w:color="auto"/>
            <w:left w:val="none" w:sz="0" w:space="0" w:color="auto"/>
            <w:bottom w:val="none" w:sz="0" w:space="0" w:color="auto"/>
            <w:right w:val="none" w:sz="0" w:space="0" w:color="auto"/>
          </w:divBdr>
        </w:div>
        <w:div w:id="1369338492">
          <w:marLeft w:val="480"/>
          <w:marRight w:val="0"/>
          <w:marTop w:val="0"/>
          <w:marBottom w:val="0"/>
          <w:divBdr>
            <w:top w:val="none" w:sz="0" w:space="0" w:color="auto"/>
            <w:left w:val="none" w:sz="0" w:space="0" w:color="auto"/>
            <w:bottom w:val="none" w:sz="0" w:space="0" w:color="auto"/>
            <w:right w:val="none" w:sz="0" w:space="0" w:color="auto"/>
          </w:divBdr>
        </w:div>
        <w:div w:id="486284067">
          <w:marLeft w:val="480"/>
          <w:marRight w:val="0"/>
          <w:marTop w:val="0"/>
          <w:marBottom w:val="0"/>
          <w:divBdr>
            <w:top w:val="none" w:sz="0" w:space="0" w:color="auto"/>
            <w:left w:val="none" w:sz="0" w:space="0" w:color="auto"/>
            <w:bottom w:val="none" w:sz="0" w:space="0" w:color="auto"/>
            <w:right w:val="none" w:sz="0" w:space="0" w:color="auto"/>
          </w:divBdr>
        </w:div>
        <w:div w:id="753744455">
          <w:marLeft w:val="480"/>
          <w:marRight w:val="0"/>
          <w:marTop w:val="0"/>
          <w:marBottom w:val="0"/>
          <w:divBdr>
            <w:top w:val="none" w:sz="0" w:space="0" w:color="auto"/>
            <w:left w:val="none" w:sz="0" w:space="0" w:color="auto"/>
            <w:bottom w:val="none" w:sz="0" w:space="0" w:color="auto"/>
            <w:right w:val="none" w:sz="0" w:space="0" w:color="auto"/>
          </w:divBdr>
        </w:div>
        <w:div w:id="1293442967">
          <w:marLeft w:val="480"/>
          <w:marRight w:val="0"/>
          <w:marTop w:val="0"/>
          <w:marBottom w:val="0"/>
          <w:divBdr>
            <w:top w:val="none" w:sz="0" w:space="0" w:color="auto"/>
            <w:left w:val="none" w:sz="0" w:space="0" w:color="auto"/>
            <w:bottom w:val="none" w:sz="0" w:space="0" w:color="auto"/>
            <w:right w:val="none" w:sz="0" w:space="0" w:color="auto"/>
          </w:divBdr>
        </w:div>
        <w:div w:id="995457469">
          <w:marLeft w:val="480"/>
          <w:marRight w:val="0"/>
          <w:marTop w:val="0"/>
          <w:marBottom w:val="0"/>
          <w:divBdr>
            <w:top w:val="none" w:sz="0" w:space="0" w:color="auto"/>
            <w:left w:val="none" w:sz="0" w:space="0" w:color="auto"/>
            <w:bottom w:val="none" w:sz="0" w:space="0" w:color="auto"/>
            <w:right w:val="none" w:sz="0" w:space="0" w:color="auto"/>
          </w:divBdr>
        </w:div>
        <w:div w:id="1648123276">
          <w:marLeft w:val="480"/>
          <w:marRight w:val="0"/>
          <w:marTop w:val="0"/>
          <w:marBottom w:val="0"/>
          <w:divBdr>
            <w:top w:val="none" w:sz="0" w:space="0" w:color="auto"/>
            <w:left w:val="none" w:sz="0" w:space="0" w:color="auto"/>
            <w:bottom w:val="none" w:sz="0" w:space="0" w:color="auto"/>
            <w:right w:val="none" w:sz="0" w:space="0" w:color="auto"/>
          </w:divBdr>
        </w:div>
        <w:div w:id="1842501131">
          <w:marLeft w:val="480"/>
          <w:marRight w:val="0"/>
          <w:marTop w:val="0"/>
          <w:marBottom w:val="0"/>
          <w:divBdr>
            <w:top w:val="none" w:sz="0" w:space="0" w:color="auto"/>
            <w:left w:val="none" w:sz="0" w:space="0" w:color="auto"/>
            <w:bottom w:val="none" w:sz="0" w:space="0" w:color="auto"/>
            <w:right w:val="none" w:sz="0" w:space="0" w:color="auto"/>
          </w:divBdr>
        </w:div>
        <w:div w:id="136841806">
          <w:marLeft w:val="480"/>
          <w:marRight w:val="0"/>
          <w:marTop w:val="0"/>
          <w:marBottom w:val="0"/>
          <w:divBdr>
            <w:top w:val="none" w:sz="0" w:space="0" w:color="auto"/>
            <w:left w:val="none" w:sz="0" w:space="0" w:color="auto"/>
            <w:bottom w:val="none" w:sz="0" w:space="0" w:color="auto"/>
            <w:right w:val="none" w:sz="0" w:space="0" w:color="auto"/>
          </w:divBdr>
        </w:div>
        <w:div w:id="1480806118">
          <w:marLeft w:val="480"/>
          <w:marRight w:val="0"/>
          <w:marTop w:val="0"/>
          <w:marBottom w:val="0"/>
          <w:divBdr>
            <w:top w:val="none" w:sz="0" w:space="0" w:color="auto"/>
            <w:left w:val="none" w:sz="0" w:space="0" w:color="auto"/>
            <w:bottom w:val="none" w:sz="0" w:space="0" w:color="auto"/>
            <w:right w:val="none" w:sz="0" w:space="0" w:color="auto"/>
          </w:divBdr>
        </w:div>
        <w:div w:id="2120559060">
          <w:marLeft w:val="480"/>
          <w:marRight w:val="0"/>
          <w:marTop w:val="0"/>
          <w:marBottom w:val="0"/>
          <w:divBdr>
            <w:top w:val="none" w:sz="0" w:space="0" w:color="auto"/>
            <w:left w:val="none" w:sz="0" w:space="0" w:color="auto"/>
            <w:bottom w:val="none" w:sz="0" w:space="0" w:color="auto"/>
            <w:right w:val="none" w:sz="0" w:space="0" w:color="auto"/>
          </w:divBdr>
        </w:div>
        <w:div w:id="1189224151">
          <w:marLeft w:val="480"/>
          <w:marRight w:val="0"/>
          <w:marTop w:val="0"/>
          <w:marBottom w:val="0"/>
          <w:divBdr>
            <w:top w:val="none" w:sz="0" w:space="0" w:color="auto"/>
            <w:left w:val="none" w:sz="0" w:space="0" w:color="auto"/>
            <w:bottom w:val="none" w:sz="0" w:space="0" w:color="auto"/>
            <w:right w:val="none" w:sz="0" w:space="0" w:color="auto"/>
          </w:divBdr>
        </w:div>
        <w:div w:id="971519853">
          <w:marLeft w:val="480"/>
          <w:marRight w:val="0"/>
          <w:marTop w:val="0"/>
          <w:marBottom w:val="0"/>
          <w:divBdr>
            <w:top w:val="none" w:sz="0" w:space="0" w:color="auto"/>
            <w:left w:val="none" w:sz="0" w:space="0" w:color="auto"/>
            <w:bottom w:val="none" w:sz="0" w:space="0" w:color="auto"/>
            <w:right w:val="none" w:sz="0" w:space="0" w:color="auto"/>
          </w:divBdr>
        </w:div>
        <w:div w:id="1737048288">
          <w:marLeft w:val="480"/>
          <w:marRight w:val="0"/>
          <w:marTop w:val="0"/>
          <w:marBottom w:val="0"/>
          <w:divBdr>
            <w:top w:val="none" w:sz="0" w:space="0" w:color="auto"/>
            <w:left w:val="none" w:sz="0" w:space="0" w:color="auto"/>
            <w:bottom w:val="none" w:sz="0" w:space="0" w:color="auto"/>
            <w:right w:val="none" w:sz="0" w:space="0" w:color="auto"/>
          </w:divBdr>
        </w:div>
        <w:div w:id="1683236331">
          <w:marLeft w:val="480"/>
          <w:marRight w:val="0"/>
          <w:marTop w:val="0"/>
          <w:marBottom w:val="0"/>
          <w:divBdr>
            <w:top w:val="none" w:sz="0" w:space="0" w:color="auto"/>
            <w:left w:val="none" w:sz="0" w:space="0" w:color="auto"/>
            <w:bottom w:val="none" w:sz="0" w:space="0" w:color="auto"/>
            <w:right w:val="none" w:sz="0" w:space="0" w:color="auto"/>
          </w:divBdr>
        </w:div>
        <w:div w:id="1063917859">
          <w:marLeft w:val="480"/>
          <w:marRight w:val="0"/>
          <w:marTop w:val="0"/>
          <w:marBottom w:val="0"/>
          <w:divBdr>
            <w:top w:val="none" w:sz="0" w:space="0" w:color="auto"/>
            <w:left w:val="none" w:sz="0" w:space="0" w:color="auto"/>
            <w:bottom w:val="none" w:sz="0" w:space="0" w:color="auto"/>
            <w:right w:val="none" w:sz="0" w:space="0" w:color="auto"/>
          </w:divBdr>
        </w:div>
        <w:div w:id="1496995447">
          <w:marLeft w:val="480"/>
          <w:marRight w:val="0"/>
          <w:marTop w:val="0"/>
          <w:marBottom w:val="0"/>
          <w:divBdr>
            <w:top w:val="none" w:sz="0" w:space="0" w:color="auto"/>
            <w:left w:val="none" w:sz="0" w:space="0" w:color="auto"/>
            <w:bottom w:val="none" w:sz="0" w:space="0" w:color="auto"/>
            <w:right w:val="none" w:sz="0" w:space="0" w:color="auto"/>
          </w:divBdr>
        </w:div>
        <w:div w:id="1163204919">
          <w:marLeft w:val="480"/>
          <w:marRight w:val="0"/>
          <w:marTop w:val="0"/>
          <w:marBottom w:val="0"/>
          <w:divBdr>
            <w:top w:val="none" w:sz="0" w:space="0" w:color="auto"/>
            <w:left w:val="none" w:sz="0" w:space="0" w:color="auto"/>
            <w:bottom w:val="none" w:sz="0" w:space="0" w:color="auto"/>
            <w:right w:val="none" w:sz="0" w:space="0" w:color="auto"/>
          </w:divBdr>
        </w:div>
        <w:div w:id="1422605926">
          <w:marLeft w:val="480"/>
          <w:marRight w:val="0"/>
          <w:marTop w:val="0"/>
          <w:marBottom w:val="0"/>
          <w:divBdr>
            <w:top w:val="none" w:sz="0" w:space="0" w:color="auto"/>
            <w:left w:val="none" w:sz="0" w:space="0" w:color="auto"/>
            <w:bottom w:val="none" w:sz="0" w:space="0" w:color="auto"/>
            <w:right w:val="none" w:sz="0" w:space="0" w:color="auto"/>
          </w:divBdr>
        </w:div>
        <w:div w:id="1585142379">
          <w:marLeft w:val="480"/>
          <w:marRight w:val="0"/>
          <w:marTop w:val="0"/>
          <w:marBottom w:val="0"/>
          <w:divBdr>
            <w:top w:val="none" w:sz="0" w:space="0" w:color="auto"/>
            <w:left w:val="none" w:sz="0" w:space="0" w:color="auto"/>
            <w:bottom w:val="none" w:sz="0" w:space="0" w:color="auto"/>
            <w:right w:val="none" w:sz="0" w:space="0" w:color="auto"/>
          </w:divBdr>
        </w:div>
        <w:div w:id="1283537499">
          <w:marLeft w:val="480"/>
          <w:marRight w:val="0"/>
          <w:marTop w:val="0"/>
          <w:marBottom w:val="0"/>
          <w:divBdr>
            <w:top w:val="none" w:sz="0" w:space="0" w:color="auto"/>
            <w:left w:val="none" w:sz="0" w:space="0" w:color="auto"/>
            <w:bottom w:val="none" w:sz="0" w:space="0" w:color="auto"/>
            <w:right w:val="none" w:sz="0" w:space="0" w:color="auto"/>
          </w:divBdr>
        </w:div>
        <w:div w:id="1439326965">
          <w:marLeft w:val="480"/>
          <w:marRight w:val="0"/>
          <w:marTop w:val="0"/>
          <w:marBottom w:val="0"/>
          <w:divBdr>
            <w:top w:val="none" w:sz="0" w:space="0" w:color="auto"/>
            <w:left w:val="none" w:sz="0" w:space="0" w:color="auto"/>
            <w:bottom w:val="none" w:sz="0" w:space="0" w:color="auto"/>
            <w:right w:val="none" w:sz="0" w:space="0" w:color="auto"/>
          </w:divBdr>
        </w:div>
        <w:div w:id="2139301733">
          <w:marLeft w:val="480"/>
          <w:marRight w:val="0"/>
          <w:marTop w:val="0"/>
          <w:marBottom w:val="0"/>
          <w:divBdr>
            <w:top w:val="none" w:sz="0" w:space="0" w:color="auto"/>
            <w:left w:val="none" w:sz="0" w:space="0" w:color="auto"/>
            <w:bottom w:val="none" w:sz="0" w:space="0" w:color="auto"/>
            <w:right w:val="none" w:sz="0" w:space="0" w:color="auto"/>
          </w:divBdr>
        </w:div>
        <w:div w:id="1726294704">
          <w:marLeft w:val="480"/>
          <w:marRight w:val="0"/>
          <w:marTop w:val="0"/>
          <w:marBottom w:val="0"/>
          <w:divBdr>
            <w:top w:val="none" w:sz="0" w:space="0" w:color="auto"/>
            <w:left w:val="none" w:sz="0" w:space="0" w:color="auto"/>
            <w:bottom w:val="none" w:sz="0" w:space="0" w:color="auto"/>
            <w:right w:val="none" w:sz="0" w:space="0" w:color="auto"/>
          </w:divBdr>
        </w:div>
        <w:div w:id="1234898727">
          <w:marLeft w:val="480"/>
          <w:marRight w:val="0"/>
          <w:marTop w:val="0"/>
          <w:marBottom w:val="0"/>
          <w:divBdr>
            <w:top w:val="none" w:sz="0" w:space="0" w:color="auto"/>
            <w:left w:val="none" w:sz="0" w:space="0" w:color="auto"/>
            <w:bottom w:val="none" w:sz="0" w:space="0" w:color="auto"/>
            <w:right w:val="none" w:sz="0" w:space="0" w:color="auto"/>
          </w:divBdr>
        </w:div>
        <w:div w:id="1407804838">
          <w:marLeft w:val="480"/>
          <w:marRight w:val="0"/>
          <w:marTop w:val="0"/>
          <w:marBottom w:val="0"/>
          <w:divBdr>
            <w:top w:val="none" w:sz="0" w:space="0" w:color="auto"/>
            <w:left w:val="none" w:sz="0" w:space="0" w:color="auto"/>
            <w:bottom w:val="none" w:sz="0" w:space="0" w:color="auto"/>
            <w:right w:val="none" w:sz="0" w:space="0" w:color="auto"/>
          </w:divBdr>
        </w:div>
        <w:div w:id="1252854519">
          <w:marLeft w:val="480"/>
          <w:marRight w:val="0"/>
          <w:marTop w:val="0"/>
          <w:marBottom w:val="0"/>
          <w:divBdr>
            <w:top w:val="none" w:sz="0" w:space="0" w:color="auto"/>
            <w:left w:val="none" w:sz="0" w:space="0" w:color="auto"/>
            <w:bottom w:val="none" w:sz="0" w:space="0" w:color="auto"/>
            <w:right w:val="none" w:sz="0" w:space="0" w:color="auto"/>
          </w:divBdr>
        </w:div>
        <w:div w:id="893468247">
          <w:marLeft w:val="480"/>
          <w:marRight w:val="0"/>
          <w:marTop w:val="0"/>
          <w:marBottom w:val="0"/>
          <w:divBdr>
            <w:top w:val="none" w:sz="0" w:space="0" w:color="auto"/>
            <w:left w:val="none" w:sz="0" w:space="0" w:color="auto"/>
            <w:bottom w:val="none" w:sz="0" w:space="0" w:color="auto"/>
            <w:right w:val="none" w:sz="0" w:space="0" w:color="auto"/>
          </w:divBdr>
        </w:div>
        <w:div w:id="635181661">
          <w:marLeft w:val="480"/>
          <w:marRight w:val="0"/>
          <w:marTop w:val="0"/>
          <w:marBottom w:val="0"/>
          <w:divBdr>
            <w:top w:val="none" w:sz="0" w:space="0" w:color="auto"/>
            <w:left w:val="none" w:sz="0" w:space="0" w:color="auto"/>
            <w:bottom w:val="none" w:sz="0" w:space="0" w:color="auto"/>
            <w:right w:val="none" w:sz="0" w:space="0" w:color="auto"/>
          </w:divBdr>
        </w:div>
        <w:div w:id="1693916966">
          <w:marLeft w:val="480"/>
          <w:marRight w:val="0"/>
          <w:marTop w:val="0"/>
          <w:marBottom w:val="0"/>
          <w:divBdr>
            <w:top w:val="none" w:sz="0" w:space="0" w:color="auto"/>
            <w:left w:val="none" w:sz="0" w:space="0" w:color="auto"/>
            <w:bottom w:val="none" w:sz="0" w:space="0" w:color="auto"/>
            <w:right w:val="none" w:sz="0" w:space="0" w:color="auto"/>
          </w:divBdr>
        </w:div>
        <w:div w:id="378020861">
          <w:marLeft w:val="480"/>
          <w:marRight w:val="0"/>
          <w:marTop w:val="0"/>
          <w:marBottom w:val="0"/>
          <w:divBdr>
            <w:top w:val="none" w:sz="0" w:space="0" w:color="auto"/>
            <w:left w:val="none" w:sz="0" w:space="0" w:color="auto"/>
            <w:bottom w:val="none" w:sz="0" w:space="0" w:color="auto"/>
            <w:right w:val="none" w:sz="0" w:space="0" w:color="auto"/>
          </w:divBdr>
        </w:div>
        <w:div w:id="856887854">
          <w:marLeft w:val="480"/>
          <w:marRight w:val="0"/>
          <w:marTop w:val="0"/>
          <w:marBottom w:val="0"/>
          <w:divBdr>
            <w:top w:val="none" w:sz="0" w:space="0" w:color="auto"/>
            <w:left w:val="none" w:sz="0" w:space="0" w:color="auto"/>
            <w:bottom w:val="none" w:sz="0" w:space="0" w:color="auto"/>
            <w:right w:val="none" w:sz="0" w:space="0" w:color="auto"/>
          </w:divBdr>
        </w:div>
        <w:div w:id="2122798253">
          <w:marLeft w:val="480"/>
          <w:marRight w:val="0"/>
          <w:marTop w:val="0"/>
          <w:marBottom w:val="0"/>
          <w:divBdr>
            <w:top w:val="none" w:sz="0" w:space="0" w:color="auto"/>
            <w:left w:val="none" w:sz="0" w:space="0" w:color="auto"/>
            <w:bottom w:val="none" w:sz="0" w:space="0" w:color="auto"/>
            <w:right w:val="none" w:sz="0" w:space="0" w:color="auto"/>
          </w:divBdr>
        </w:div>
        <w:div w:id="379598878">
          <w:marLeft w:val="480"/>
          <w:marRight w:val="0"/>
          <w:marTop w:val="0"/>
          <w:marBottom w:val="0"/>
          <w:divBdr>
            <w:top w:val="none" w:sz="0" w:space="0" w:color="auto"/>
            <w:left w:val="none" w:sz="0" w:space="0" w:color="auto"/>
            <w:bottom w:val="none" w:sz="0" w:space="0" w:color="auto"/>
            <w:right w:val="none" w:sz="0" w:space="0" w:color="auto"/>
          </w:divBdr>
        </w:div>
        <w:div w:id="863995">
          <w:marLeft w:val="480"/>
          <w:marRight w:val="0"/>
          <w:marTop w:val="0"/>
          <w:marBottom w:val="0"/>
          <w:divBdr>
            <w:top w:val="none" w:sz="0" w:space="0" w:color="auto"/>
            <w:left w:val="none" w:sz="0" w:space="0" w:color="auto"/>
            <w:bottom w:val="none" w:sz="0" w:space="0" w:color="auto"/>
            <w:right w:val="none" w:sz="0" w:space="0" w:color="auto"/>
          </w:divBdr>
        </w:div>
        <w:div w:id="1865941665">
          <w:marLeft w:val="480"/>
          <w:marRight w:val="0"/>
          <w:marTop w:val="0"/>
          <w:marBottom w:val="0"/>
          <w:divBdr>
            <w:top w:val="none" w:sz="0" w:space="0" w:color="auto"/>
            <w:left w:val="none" w:sz="0" w:space="0" w:color="auto"/>
            <w:bottom w:val="none" w:sz="0" w:space="0" w:color="auto"/>
            <w:right w:val="none" w:sz="0" w:space="0" w:color="auto"/>
          </w:divBdr>
        </w:div>
        <w:div w:id="1357538345">
          <w:marLeft w:val="480"/>
          <w:marRight w:val="0"/>
          <w:marTop w:val="0"/>
          <w:marBottom w:val="0"/>
          <w:divBdr>
            <w:top w:val="none" w:sz="0" w:space="0" w:color="auto"/>
            <w:left w:val="none" w:sz="0" w:space="0" w:color="auto"/>
            <w:bottom w:val="none" w:sz="0" w:space="0" w:color="auto"/>
            <w:right w:val="none" w:sz="0" w:space="0" w:color="auto"/>
          </w:divBdr>
        </w:div>
        <w:div w:id="489559545">
          <w:marLeft w:val="480"/>
          <w:marRight w:val="0"/>
          <w:marTop w:val="0"/>
          <w:marBottom w:val="0"/>
          <w:divBdr>
            <w:top w:val="none" w:sz="0" w:space="0" w:color="auto"/>
            <w:left w:val="none" w:sz="0" w:space="0" w:color="auto"/>
            <w:bottom w:val="none" w:sz="0" w:space="0" w:color="auto"/>
            <w:right w:val="none" w:sz="0" w:space="0" w:color="auto"/>
          </w:divBdr>
        </w:div>
        <w:div w:id="2125928211">
          <w:marLeft w:val="480"/>
          <w:marRight w:val="0"/>
          <w:marTop w:val="0"/>
          <w:marBottom w:val="0"/>
          <w:divBdr>
            <w:top w:val="none" w:sz="0" w:space="0" w:color="auto"/>
            <w:left w:val="none" w:sz="0" w:space="0" w:color="auto"/>
            <w:bottom w:val="none" w:sz="0" w:space="0" w:color="auto"/>
            <w:right w:val="none" w:sz="0" w:space="0" w:color="auto"/>
          </w:divBdr>
        </w:div>
        <w:div w:id="950434749">
          <w:marLeft w:val="480"/>
          <w:marRight w:val="0"/>
          <w:marTop w:val="0"/>
          <w:marBottom w:val="0"/>
          <w:divBdr>
            <w:top w:val="none" w:sz="0" w:space="0" w:color="auto"/>
            <w:left w:val="none" w:sz="0" w:space="0" w:color="auto"/>
            <w:bottom w:val="none" w:sz="0" w:space="0" w:color="auto"/>
            <w:right w:val="none" w:sz="0" w:space="0" w:color="auto"/>
          </w:divBdr>
        </w:div>
        <w:div w:id="790057751">
          <w:marLeft w:val="480"/>
          <w:marRight w:val="0"/>
          <w:marTop w:val="0"/>
          <w:marBottom w:val="0"/>
          <w:divBdr>
            <w:top w:val="none" w:sz="0" w:space="0" w:color="auto"/>
            <w:left w:val="none" w:sz="0" w:space="0" w:color="auto"/>
            <w:bottom w:val="none" w:sz="0" w:space="0" w:color="auto"/>
            <w:right w:val="none" w:sz="0" w:space="0" w:color="auto"/>
          </w:divBdr>
        </w:div>
        <w:div w:id="1216938295">
          <w:marLeft w:val="480"/>
          <w:marRight w:val="0"/>
          <w:marTop w:val="0"/>
          <w:marBottom w:val="0"/>
          <w:divBdr>
            <w:top w:val="none" w:sz="0" w:space="0" w:color="auto"/>
            <w:left w:val="none" w:sz="0" w:space="0" w:color="auto"/>
            <w:bottom w:val="none" w:sz="0" w:space="0" w:color="auto"/>
            <w:right w:val="none" w:sz="0" w:space="0" w:color="auto"/>
          </w:divBdr>
        </w:div>
        <w:div w:id="415324629">
          <w:marLeft w:val="480"/>
          <w:marRight w:val="0"/>
          <w:marTop w:val="0"/>
          <w:marBottom w:val="0"/>
          <w:divBdr>
            <w:top w:val="none" w:sz="0" w:space="0" w:color="auto"/>
            <w:left w:val="none" w:sz="0" w:space="0" w:color="auto"/>
            <w:bottom w:val="none" w:sz="0" w:space="0" w:color="auto"/>
            <w:right w:val="none" w:sz="0" w:space="0" w:color="auto"/>
          </w:divBdr>
        </w:div>
        <w:div w:id="1934776925">
          <w:marLeft w:val="480"/>
          <w:marRight w:val="0"/>
          <w:marTop w:val="0"/>
          <w:marBottom w:val="0"/>
          <w:divBdr>
            <w:top w:val="none" w:sz="0" w:space="0" w:color="auto"/>
            <w:left w:val="none" w:sz="0" w:space="0" w:color="auto"/>
            <w:bottom w:val="none" w:sz="0" w:space="0" w:color="auto"/>
            <w:right w:val="none" w:sz="0" w:space="0" w:color="auto"/>
          </w:divBdr>
        </w:div>
        <w:div w:id="1194225148">
          <w:marLeft w:val="480"/>
          <w:marRight w:val="0"/>
          <w:marTop w:val="0"/>
          <w:marBottom w:val="0"/>
          <w:divBdr>
            <w:top w:val="none" w:sz="0" w:space="0" w:color="auto"/>
            <w:left w:val="none" w:sz="0" w:space="0" w:color="auto"/>
            <w:bottom w:val="none" w:sz="0" w:space="0" w:color="auto"/>
            <w:right w:val="none" w:sz="0" w:space="0" w:color="auto"/>
          </w:divBdr>
        </w:div>
        <w:div w:id="2066024073">
          <w:marLeft w:val="480"/>
          <w:marRight w:val="0"/>
          <w:marTop w:val="0"/>
          <w:marBottom w:val="0"/>
          <w:divBdr>
            <w:top w:val="none" w:sz="0" w:space="0" w:color="auto"/>
            <w:left w:val="none" w:sz="0" w:space="0" w:color="auto"/>
            <w:bottom w:val="none" w:sz="0" w:space="0" w:color="auto"/>
            <w:right w:val="none" w:sz="0" w:space="0" w:color="auto"/>
          </w:divBdr>
        </w:div>
        <w:div w:id="1003826309">
          <w:marLeft w:val="480"/>
          <w:marRight w:val="0"/>
          <w:marTop w:val="0"/>
          <w:marBottom w:val="0"/>
          <w:divBdr>
            <w:top w:val="none" w:sz="0" w:space="0" w:color="auto"/>
            <w:left w:val="none" w:sz="0" w:space="0" w:color="auto"/>
            <w:bottom w:val="none" w:sz="0" w:space="0" w:color="auto"/>
            <w:right w:val="none" w:sz="0" w:space="0" w:color="auto"/>
          </w:divBdr>
        </w:div>
        <w:div w:id="191189018">
          <w:marLeft w:val="480"/>
          <w:marRight w:val="0"/>
          <w:marTop w:val="0"/>
          <w:marBottom w:val="0"/>
          <w:divBdr>
            <w:top w:val="none" w:sz="0" w:space="0" w:color="auto"/>
            <w:left w:val="none" w:sz="0" w:space="0" w:color="auto"/>
            <w:bottom w:val="none" w:sz="0" w:space="0" w:color="auto"/>
            <w:right w:val="none" w:sz="0" w:space="0" w:color="auto"/>
          </w:divBdr>
        </w:div>
        <w:div w:id="618561220">
          <w:marLeft w:val="480"/>
          <w:marRight w:val="0"/>
          <w:marTop w:val="0"/>
          <w:marBottom w:val="0"/>
          <w:divBdr>
            <w:top w:val="none" w:sz="0" w:space="0" w:color="auto"/>
            <w:left w:val="none" w:sz="0" w:space="0" w:color="auto"/>
            <w:bottom w:val="none" w:sz="0" w:space="0" w:color="auto"/>
            <w:right w:val="none" w:sz="0" w:space="0" w:color="auto"/>
          </w:divBdr>
        </w:div>
        <w:div w:id="1592423216">
          <w:marLeft w:val="480"/>
          <w:marRight w:val="0"/>
          <w:marTop w:val="0"/>
          <w:marBottom w:val="0"/>
          <w:divBdr>
            <w:top w:val="none" w:sz="0" w:space="0" w:color="auto"/>
            <w:left w:val="none" w:sz="0" w:space="0" w:color="auto"/>
            <w:bottom w:val="none" w:sz="0" w:space="0" w:color="auto"/>
            <w:right w:val="none" w:sz="0" w:space="0" w:color="auto"/>
          </w:divBdr>
        </w:div>
        <w:div w:id="510609401">
          <w:marLeft w:val="480"/>
          <w:marRight w:val="0"/>
          <w:marTop w:val="0"/>
          <w:marBottom w:val="0"/>
          <w:divBdr>
            <w:top w:val="none" w:sz="0" w:space="0" w:color="auto"/>
            <w:left w:val="none" w:sz="0" w:space="0" w:color="auto"/>
            <w:bottom w:val="none" w:sz="0" w:space="0" w:color="auto"/>
            <w:right w:val="none" w:sz="0" w:space="0" w:color="auto"/>
          </w:divBdr>
        </w:div>
        <w:div w:id="1141650555">
          <w:marLeft w:val="480"/>
          <w:marRight w:val="0"/>
          <w:marTop w:val="0"/>
          <w:marBottom w:val="0"/>
          <w:divBdr>
            <w:top w:val="none" w:sz="0" w:space="0" w:color="auto"/>
            <w:left w:val="none" w:sz="0" w:space="0" w:color="auto"/>
            <w:bottom w:val="none" w:sz="0" w:space="0" w:color="auto"/>
            <w:right w:val="none" w:sz="0" w:space="0" w:color="auto"/>
          </w:divBdr>
        </w:div>
        <w:div w:id="2040550059">
          <w:marLeft w:val="480"/>
          <w:marRight w:val="0"/>
          <w:marTop w:val="0"/>
          <w:marBottom w:val="0"/>
          <w:divBdr>
            <w:top w:val="none" w:sz="0" w:space="0" w:color="auto"/>
            <w:left w:val="none" w:sz="0" w:space="0" w:color="auto"/>
            <w:bottom w:val="none" w:sz="0" w:space="0" w:color="auto"/>
            <w:right w:val="none" w:sz="0" w:space="0" w:color="auto"/>
          </w:divBdr>
        </w:div>
        <w:div w:id="277614426">
          <w:marLeft w:val="480"/>
          <w:marRight w:val="0"/>
          <w:marTop w:val="0"/>
          <w:marBottom w:val="0"/>
          <w:divBdr>
            <w:top w:val="none" w:sz="0" w:space="0" w:color="auto"/>
            <w:left w:val="none" w:sz="0" w:space="0" w:color="auto"/>
            <w:bottom w:val="none" w:sz="0" w:space="0" w:color="auto"/>
            <w:right w:val="none" w:sz="0" w:space="0" w:color="auto"/>
          </w:divBdr>
        </w:div>
        <w:div w:id="1780755740">
          <w:marLeft w:val="480"/>
          <w:marRight w:val="0"/>
          <w:marTop w:val="0"/>
          <w:marBottom w:val="0"/>
          <w:divBdr>
            <w:top w:val="none" w:sz="0" w:space="0" w:color="auto"/>
            <w:left w:val="none" w:sz="0" w:space="0" w:color="auto"/>
            <w:bottom w:val="none" w:sz="0" w:space="0" w:color="auto"/>
            <w:right w:val="none" w:sz="0" w:space="0" w:color="auto"/>
          </w:divBdr>
        </w:div>
        <w:div w:id="520317810">
          <w:marLeft w:val="480"/>
          <w:marRight w:val="0"/>
          <w:marTop w:val="0"/>
          <w:marBottom w:val="0"/>
          <w:divBdr>
            <w:top w:val="none" w:sz="0" w:space="0" w:color="auto"/>
            <w:left w:val="none" w:sz="0" w:space="0" w:color="auto"/>
            <w:bottom w:val="none" w:sz="0" w:space="0" w:color="auto"/>
            <w:right w:val="none" w:sz="0" w:space="0" w:color="auto"/>
          </w:divBdr>
        </w:div>
      </w:divsChild>
    </w:div>
    <w:div w:id="661004335">
      <w:bodyDiv w:val="1"/>
      <w:marLeft w:val="0"/>
      <w:marRight w:val="0"/>
      <w:marTop w:val="0"/>
      <w:marBottom w:val="0"/>
      <w:divBdr>
        <w:top w:val="none" w:sz="0" w:space="0" w:color="auto"/>
        <w:left w:val="none" w:sz="0" w:space="0" w:color="auto"/>
        <w:bottom w:val="none" w:sz="0" w:space="0" w:color="auto"/>
        <w:right w:val="none" w:sz="0" w:space="0" w:color="auto"/>
      </w:divBdr>
    </w:div>
    <w:div w:id="662662213">
      <w:bodyDiv w:val="1"/>
      <w:marLeft w:val="0"/>
      <w:marRight w:val="0"/>
      <w:marTop w:val="0"/>
      <w:marBottom w:val="0"/>
      <w:divBdr>
        <w:top w:val="none" w:sz="0" w:space="0" w:color="auto"/>
        <w:left w:val="none" w:sz="0" w:space="0" w:color="auto"/>
        <w:bottom w:val="none" w:sz="0" w:space="0" w:color="auto"/>
        <w:right w:val="none" w:sz="0" w:space="0" w:color="auto"/>
      </w:divBdr>
    </w:div>
    <w:div w:id="662704544">
      <w:bodyDiv w:val="1"/>
      <w:marLeft w:val="0"/>
      <w:marRight w:val="0"/>
      <w:marTop w:val="0"/>
      <w:marBottom w:val="0"/>
      <w:divBdr>
        <w:top w:val="none" w:sz="0" w:space="0" w:color="auto"/>
        <w:left w:val="none" w:sz="0" w:space="0" w:color="auto"/>
        <w:bottom w:val="none" w:sz="0" w:space="0" w:color="auto"/>
        <w:right w:val="none" w:sz="0" w:space="0" w:color="auto"/>
      </w:divBdr>
      <w:divsChild>
        <w:div w:id="1236666017">
          <w:marLeft w:val="480"/>
          <w:marRight w:val="0"/>
          <w:marTop w:val="0"/>
          <w:marBottom w:val="0"/>
          <w:divBdr>
            <w:top w:val="none" w:sz="0" w:space="0" w:color="auto"/>
            <w:left w:val="none" w:sz="0" w:space="0" w:color="auto"/>
            <w:bottom w:val="none" w:sz="0" w:space="0" w:color="auto"/>
            <w:right w:val="none" w:sz="0" w:space="0" w:color="auto"/>
          </w:divBdr>
        </w:div>
        <w:div w:id="1744336052">
          <w:marLeft w:val="480"/>
          <w:marRight w:val="0"/>
          <w:marTop w:val="0"/>
          <w:marBottom w:val="0"/>
          <w:divBdr>
            <w:top w:val="none" w:sz="0" w:space="0" w:color="auto"/>
            <w:left w:val="none" w:sz="0" w:space="0" w:color="auto"/>
            <w:bottom w:val="none" w:sz="0" w:space="0" w:color="auto"/>
            <w:right w:val="none" w:sz="0" w:space="0" w:color="auto"/>
          </w:divBdr>
        </w:div>
        <w:div w:id="1351301002">
          <w:marLeft w:val="480"/>
          <w:marRight w:val="0"/>
          <w:marTop w:val="0"/>
          <w:marBottom w:val="0"/>
          <w:divBdr>
            <w:top w:val="none" w:sz="0" w:space="0" w:color="auto"/>
            <w:left w:val="none" w:sz="0" w:space="0" w:color="auto"/>
            <w:bottom w:val="none" w:sz="0" w:space="0" w:color="auto"/>
            <w:right w:val="none" w:sz="0" w:space="0" w:color="auto"/>
          </w:divBdr>
        </w:div>
        <w:div w:id="952713328">
          <w:marLeft w:val="480"/>
          <w:marRight w:val="0"/>
          <w:marTop w:val="0"/>
          <w:marBottom w:val="0"/>
          <w:divBdr>
            <w:top w:val="none" w:sz="0" w:space="0" w:color="auto"/>
            <w:left w:val="none" w:sz="0" w:space="0" w:color="auto"/>
            <w:bottom w:val="none" w:sz="0" w:space="0" w:color="auto"/>
            <w:right w:val="none" w:sz="0" w:space="0" w:color="auto"/>
          </w:divBdr>
        </w:div>
        <w:div w:id="667832237">
          <w:marLeft w:val="480"/>
          <w:marRight w:val="0"/>
          <w:marTop w:val="0"/>
          <w:marBottom w:val="0"/>
          <w:divBdr>
            <w:top w:val="none" w:sz="0" w:space="0" w:color="auto"/>
            <w:left w:val="none" w:sz="0" w:space="0" w:color="auto"/>
            <w:bottom w:val="none" w:sz="0" w:space="0" w:color="auto"/>
            <w:right w:val="none" w:sz="0" w:space="0" w:color="auto"/>
          </w:divBdr>
        </w:div>
        <w:div w:id="860506208">
          <w:marLeft w:val="480"/>
          <w:marRight w:val="0"/>
          <w:marTop w:val="0"/>
          <w:marBottom w:val="0"/>
          <w:divBdr>
            <w:top w:val="none" w:sz="0" w:space="0" w:color="auto"/>
            <w:left w:val="none" w:sz="0" w:space="0" w:color="auto"/>
            <w:bottom w:val="none" w:sz="0" w:space="0" w:color="auto"/>
            <w:right w:val="none" w:sz="0" w:space="0" w:color="auto"/>
          </w:divBdr>
        </w:div>
        <w:div w:id="495999515">
          <w:marLeft w:val="480"/>
          <w:marRight w:val="0"/>
          <w:marTop w:val="0"/>
          <w:marBottom w:val="0"/>
          <w:divBdr>
            <w:top w:val="none" w:sz="0" w:space="0" w:color="auto"/>
            <w:left w:val="none" w:sz="0" w:space="0" w:color="auto"/>
            <w:bottom w:val="none" w:sz="0" w:space="0" w:color="auto"/>
            <w:right w:val="none" w:sz="0" w:space="0" w:color="auto"/>
          </w:divBdr>
        </w:div>
        <w:div w:id="1378626971">
          <w:marLeft w:val="480"/>
          <w:marRight w:val="0"/>
          <w:marTop w:val="0"/>
          <w:marBottom w:val="0"/>
          <w:divBdr>
            <w:top w:val="none" w:sz="0" w:space="0" w:color="auto"/>
            <w:left w:val="none" w:sz="0" w:space="0" w:color="auto"/>
            <w:bottom w:val="none" w:sz="0" w:space="0" w:color="auto"/>
            <w:right w:val="none" w:sz="0" w:space="0" w:color="auto"/>
          </w:divBdr>
        </w:div>
        <w:div w:id="428086714">
          <w:marLeft w:val="480"/>
          <w:marRight w:val="0"/>
          <w:marTop w:val="0"/>
          <w:marBottom w:val="0"/>
          <w:divBdr>
            <w:top w:val="none" w:sz="0" w:space="0" w:color="auto"/>
            <w:left w:val="none" w:sz="0" w:space="0" w:color="auto"/>
            <w:bottom w:val="none" w:sz="0" w:space="0" w:color="auto"/>
            <w:right w:val="none" w:sz="0" w:space="0" w:color="auto"/>
          </w:divBdr>
        </w:div>
        <w:div w:id="503084865">
          <w:marLeft w:val="480"/>
          <w:marRight w:val="0"/>
          <w:marTop w:val="0"/>
          <w:marBottom w:val="0"/>
          <w:divBdr>
            <w:top w:val="none" w:sz="0" w:space="0" w:color="auto"/>
            <w:left w:val="none" w:sz="0" w:space="0" w:color="auto"/>
            <w:bottom w:val="none" w:sz="0" w:space="0" w:color="auto"/>
            <w:right w:val="none" w:sz="0" w:space="0" w:color="auto"/>
          </w:divBdr>
        </w:div>
        <w:div w:id="526991945">
          <w:marLeft w:val="480"/>
          <w:marRight w:val="0"/>
          <w:marTop w:val="0"/>
          <w:marBottom w:val="0"/>
          <w:divBdr>
            <w:top w:val="none" w:sz="0" w:space="0" w:color="auto"/>
            <w:left w:val="none" w:sz="0" w:space="0" w:color="auto"/>
            <w:bottom w:val="none" w:sz="0" w:space="0" w:color="auto"/>
            <w:right w:val="none" w:sz="0" w:space="0" w:color="auto"/>
          </w:divBdr>
        </w:div>
        <w:div w:id="168259791">
          <w:marLeft w:val="480"/>
          <w:marRight w:val="0"/>
          <w:marTop w:val="0"/>
          <w:marBottom w:val="0"/>
          <w:divBdr>
            <w:top w:val="none" w:sz="0" w:space="0" w:color="auto"/>
            <w:left w:val="none" w:sz="0" w:space="0" w:color="auto"/>
            <w:bottom w:val="none" w:sz="0" w:space="0" w:color="auto"/>
            <w:right w:val="none" w:sz="0" w:space="0" w:color="auto"/>
          </w:divBdr>
        </w:div>
        <w:div w:id="1740713261">
          <w:marLeft w:val="480"/>
          <w:marRight w:val="0"/>
          <w:marTop w:val="0"/>
          <w:marBottom w:val="0"/>
          <w:divBdr>
            <w:top w:val="none" w:sz="0" w:space="0" w:color="auto"/>
            <w:left w:val="none" w:sz="0" w:space="0" w:color="auto"/>
            <w:bottom w:val="none" w:sz="0" w:space="0" w:color="auto"/>
            <w:right w:val="none" w:sz="0" w:space="0" w:color="auto"/>
          </w:divBdr>
        </w:div>
        <w:div w:id="536045626">
          <w:marLeft w:val="480"/>
          <w:marRight w:val="0"/>
          <w:marTop w:val="0"/>
          <w:marBottom w:val="0"/>
          <w:divBdr>
            <w:top w:val="none" w:sz="0" w:space="0" w:color="auto"/>
            <w:left w:val="none" w:sz="0" w:space="0" w:color="auto"/>
            <w:bottom w:val="none" w:sz="0" w:space="0" w:color="auto"/>
            <w:right w:val="none" w:sz="0" w:space="0" w:color="auto"/>
          </w:divBdr>
        </w:div>
        <w:div w:id="774250048">
          <w:marLeft w:val="480"/>
          <w:marRight w:val="0"/>
          <w:marTop w:val="0"/>
          <w:marBottom w:val="0"/>
          <w:divBdr>
            <w:top w:val="none" w:sz="0" w:space="0" w:color="auto"/>
            <w:left w:val="none" w:sz="0" w:space="0" w:color="auto"/>
            <w:bottom w:val="none" w:sz="0" w:space="0" w:color="auto"/>
            <w:right w:val="none" w:sz="0" w:space="0" w:color="auto"/>
          </w:divBdr>
        </w:div>
        <w:div w:id="52854053">
          <w:marLeft w:val="480"/>
          <w:marRight w:val="0"/>
          <w:marTop w:val="0"/>
          <w:marBottom w:val="0"/>
          <w:divBdr>
            <w:top w:val="none" w:sz="0" w:space="0" w:color="auto"/>
            <w:left w:val="none" w:sz="0" w:space="0" w:color="auto"/>
            <w:bottom w:val="none" w:sz="0" w:space="0" w:color="auto"/>
            <w:right w:val="none" w:sz="0" w:space="0" w:color="auto"/>
          </w:divBdr>
        </w:div>
        <w:div w:id="816343313">
          <w:marLeft w:val="480"/>
          <w:marRight w:val="0"/>
          <w:marTop w:val="0"/>
          <w:marBottom w:val="0"/>
          <w:divBdr>
            <w:top w:val="none" w:sz="0" w:space="0" w:color="auto"/>
            <w:left w:val="none" w:sz="0" w:space="0" w:color="auto"/>
            <w:bottom w:val="none" w:sz="0" w:space="0" w:color="auto"/>
            <w:right w:val="none" w:sz="0" w:space="0" w:color="auto"/>
          </w:divBdr>
        </w:div>
        <w:div w:id="1712531228">
          <w:marLeft w:val="480"/>
          <w:marRight w:val="0"/>
          <w:marTop w:val="0"/>
          <w:marBottom w:val="0"/>
          <w:divBdr>
            <w:top w:val="none" w:sz="0" w:space="0" w:color="auto"/>
            <w:left w:val="none" w:sz="0" w:space="0" w:color="auto"/>
            <w:bottom w:val="none" w:sz="0" w:space="0" w:color="auto"/>
            <w:right w:val="none" w:sz="0" w:space="0" w:color="auto"/>
          </w:divBdr>
        </w:div>
        <w:div w:id="2116754591">
          <w:marLeft w:val="480"/>
          <w:marRight w:val="0"/>
          <w:marTop w:val="0"/>
          <w:marBottom w:val="0"/>
          <w:divBdr>
            <w:top w:val="none" w:sz="0" w:space="0" w:color="auto"/>
            <w:left w:val="none" w:sz="0" w:space="0" w:color="auto"/>
            <w:bottom w:val="none" w:sz="0" w:space="0" w:color="auto"/>
            <w:right w:val="none" w:sz="0" w:space="0" w:color="auto"/>
          </w:divBdr>
        </w:div>
        <w:div w:id="575937824">
          <w:marLeft w:val="480"/>
          <w:marRight w:val="0"/>
          <w:marTop w:val="0"/>
          <w:marBottom w:val="0"/>
          <w:divBdr>
            <w:top w:val="none" w:sz="0" w:space="0" w:color="auto"/>
            <w:left w:val="none" w:sz="0" w:space="0" w:color="auto"/>
            <w:bottom w:val="none" w:sz="0" w:space="0" w:color="auto"/>
            <w:right w:val="none" w:sz="0" w:space="0" w:color="auto"/>
          </w:divBdr>
        </w:div>
        <w:div w:id="1556891816">
          <w:marLeft w:val="480"/>
          <w:marRight w:val="0"/>
          <w:marTop w:val="0"/>
          <w:marBottom w:val="0"/>
          <w:divBdr>
            <w:top w:val="none" w:sz="0" w:space="0" w:color="auto"/>
            <w:left w:val="none" w:sz="0" w:space="0" w:color="auto"/>
            <w:bottom w:val="none" w:sz="0" w:space="0" w:color="auto"/>
            <w:right w:val="none" w:sz="0" w:space="0" w:color="auto"/>
          </w:divBdr>
        </w:div>
        <w:div w:id="29841002">
          <w:marLeft w:val="480"/>
          <w:marRight w:val="0"/>
          <w:marTop w:val="0"/>
          <w:marBottom w:val="0"/>
          <w:divBdr>
            <w:top w:val="none" w:sz="0" w:space="0" w:color="auto"/>
            <w:left w:val="none" w:sz="0" w:space="0" w:color="auto"/>
            <w:bottom w:val="none" w:sz="0" w:space="0" w:color="auto"/>
            <w:right w:val="none" w:sz="0" w:space="0" w:color="auto"/>
          </w:divBdr>
        </w:div>
        <w:div w:id="1199321055">
          <w:marLeft w:val="480"/>
          <w:marRight w:val="0"/>
          <w:marTop w:val="0"/>
          <w:marBottom w:val="0"/>
          <w:divBdr>
            <w:top w:val="none" w:sz="0" w:space="0" w:color="auto"/>
            <w:left w:val="none" w:sz="0" w:space="0" w:color="auto"/>
            <w:bottom w:val="none" w:sz="0" w:space="0" w:color="auto"/>
            <w:right w:val="none" w:sz="0" w:space="0" w:color="auto"/>
          </w:divBdr>
        </w:div>
        <w:div w:id="172568750">
          <w:marLeft w:val="480"/>
          <w:marRight w:val="0"/>
          <w:marTop w:val="0"/>
          <w:marBottom w:val="0"/>
          <w:divBdr>
            <w:top w:val="none" w:sz="0" w:space="0" w:color="auto"/>
            <w:left w:val="none" w:sz="0" w:space="0" w:color="auto"/>
            <w:bottom w:val="none" w:sz="0" w:space="0" w:color="auto"/>
            <w:right w:val="none" w:sz="0" w:space="0" w:color="auto"/>
          </w:divBdr>
        </w:div>
        <w:div w:id="210576008">
          <w:marLeft w:val="480"/>
          <w:marRight w:val="0"/>
          <w:marTop w:val="0"/>
          <w:marBottom w:val="0"/>
          <w:divBdr>
            <w:top w:val="none" w:sz="0" w:space="0" w:color="auto"/>
            <w:left w:val="none" w:sz="0" w:space="0" w:color="auto"/>
            <w:bottom w:val="none" w:sz="0" w:space="0" w:color="auto"/>
            <w:right w:val="none" w:sz="0" w:space="0" w:color="auto"/>
          </w:divBdr>
        </w:div>
        <w:div w:id="1572157069">
          <w:marLeft w:val="480"/>
          <w:marRight w:val="0"/>
          <w:marTop w:val="0"/>
          <w:marBottom w:val="0"/>
          <w:divBdr>
            <w:top w:val="none" w:sz="0" w:space="0" w:color="auto"/>
            <w:left w:val="none" w:sz="0" w:space="0" w:color="auto"/>
            <w:bottom w:val="none" w:sz="0" w:space="0" w:color="auto"/>
            <w:right w:val="none" w:sz="0" w:space="0" w:color="auto"/>
          </w:divBdr>
        </w:div>
        <w:div w:id="1519275025">
          <w:marLeft w:val="480"/>
          <w:marRight w:val="0"/>
          <w:marTop w:val="0"/>
          <w:marBottom w:val="0"/>
          <w:divBdr>
            <w:top w:val="none" w:sz="0" w:space="0" w:color="auto"/>
            <w:left w:val="none" w:sz="0" w:space="0" w:color="auto"/>
            <w:bottom w:val="none" w:sz="0" w:space="0" w:color="auto"/>
            <w:right w:val="none" w:sz="0" w:space="0" w:color="auto"/>
          </w:divBdr>
        </w:div>
        <w:div w:id="949168434">
          <w:marLeft w:val="480"/>
          <w:marRight w:val="0"/>
          <w:marTop w:val="0"/>
          <w:marBottom w:val="0"/>
          <w:divBdr>
            <w:top w:val="none" w:sz="0" w:space="0" w:color="auto"/>
            <w:left w:val="none" w:sz="0" w:space="0" w:color="auto"/>
            <w:bottom w:val="none" w:sz="0" w:space="0" w:color="auto"/>
            <w:right w:val="none" w:sz="0" w:space="0" w:color="auto"/>
          </w:divBdr>
        </w:div>
        <w:div w:id="2068644700">
          <w:marLeft w:val="480"/>
          <w:marRight w:val="0"/>
          <w:marTop w:val="0"/>
          <w:marBottom w:val="0"/>
          <w:divBdr>
            <w:top w:val="none" w:sz="0" w:space="0" w:color="auto"/>
            <w:left w:val="none" w:sz="0" w:space="0" w:color="auto"/>
            <w:bottom w:val="none" w:sz="0" w:space="0" w:color="auto"/>
            <w:right w:val="none" w:sz="0" w:space="0" w:color="auto"/>
          </w:divBdr>
        </w:div>
        <w:div w:id="1717971386">
          <w:marLeft w:val="480"/>
          <w:marRight w:val="0"/>
          <w:marTop w:val="0"/>
          <w:marBottom w:val="0"/>
          <w:divBdr>
            <w:top w:val="none" w:sz="0" w:space="0" w:color="auto"/>
            <w:left w:val="none" w:sz="0" w:space="0" w:color="auto"/>
            <w:bottom w:val="none" w:sz="0" w:space="0" w:color="auto"/>
            <w:right w:val="none" w:sz="0" w:space="0" w:color="auto"/>
          </w:divBdr>
        </w:div>
        <w:div w:id="1511021255">
          <w:marLeft w:val="480"/>
          <w:marRight w:val="0"/>
          <w:marTop w:val="0"/>
          <w:marBottom w:val="0"/>
          <w:divBdr>
            <w:top w:val="none" w:sz="0" w:space="0" w:color="auto"/>
            <w:left w:val="none" w:sz="0" w:space="0" w:color="auto"/>
            <w:bottom w:val="none" w:sz="0" w:space="0" w:color="auto"/>
            <w:right w:val="none" w:sz="0" w:space="0" w:color="auto"/>
          </w:divBdr>
        </w:div>
        <w:div w:id="949582043">
          <w:marLeft w:val="480"/>
          <w:marRight w:val="0"/>
          <w:marTop w:val="0"/>
          <w:marBottom w:val="0"/>
          <w:divBdr>
            <w:top w:val="none" w:sz="0" w:space="0" w:color="auto"/>
            <w:left w:val="none" w:sz="0" w:space="0" w:color="auto"/>
            <w:bottom w:val="none" w:sz="0" w:space="0" w:color="auto"/>
            <w:right w:val="none" w:sz="0" w:space="0" w:color="auto"/>
          </w:divBdr>
        </w:div>
        <w:div w:id="375474748">
          <w:marLeft w:val="480"/>
          <w:marRight w:val="0"/>
          <w:marTop w:val="0"/>
          <w:marBottom w:val="0"/>
          <w:divBdr>
            <w:top w:val="none" w:sz="0" w:space="0" w:color="auto"/>
            <w:left w:val="none" w:sz="0" w:space="0" w:color="auto"/>
            <w:bottom w:val="none" w:sz="0" w:space="0" w:color="auto"/>
            <w:right w:val="none" w:sz="0" w:space="0" w:color="auto"/>
          </w:divBdr>
        </w:div>
        <w:div w:id="243878411">
          <w:marLeft w:val="480"/>
          <w:marRight w:val="0"/>
          <w:marTop w:val="0"/>
          <w:marBottom w:val="0"/>
          <w:divBdr>
            <w:top w:val="none" w:sz="0" w:space="0" w:color="auto"/>
            <w:left w:val="none" w:sz="0" w:space="0" w:color="auto"/>
            <w:bottom w:val="none" w:sz="0" w:space="0" w:color="auto"/>
            <w:right w:val="none" w:sz="0" w:space="0" w:color="auto"/>
          </w:divBdr>
        </w:div>
        <w:div w:id="714504331">
          <w:marLeft w:val="480"/>
          <w:marRight w:val="0"/>
          <w:marTop w:val="0"/>
          <w:marBottom w:val="0"/>
          <w:divBdr>
            <w:top w:val="none" w:sz="0" w:space="0" w:color="auto"/>
            <w:left w:val="none" w:sz="0" w:space="0" w:color="auto"/>
            <w:bottom w:val="none" w:sz="0" w:space="0" w:color="auto"/>
            <w:right w:val="none" w:sz="0" w:space="0" w:color="auto"/>
          </w:divBdr>
        </w:div>
        <w:div w:id="179512254">
          <w:marLeft w:val="480"/>
          <w:marRight w:val="0"/>
          <w:marTop w:val="0"/>
          <w:marBottom w:val="0"/>
          <w:divBdr>
            <w:top w:val="none" w:sz="0" w:space="0" w:color="auto"/>
            <w:left w:val="none" w:sz="0" w:space="0" w:color="auto"/>
            <w:bottom w:val="none" w:sz="0" w:space="0" w:color="auto"/>
            <w:right w:val="none" w:sz="0" w:space="0" w:color="auto"/>
          </w:divBdr>
        </w:div>
        <w:div w:id="1082458142">
          <w:marLeft w:val="480"/>
          <w:marRight w:val="0"/>
          <w:marTop w:val="0"/>
          <w:marBottom w:val="0"/>
          <w:divBdr>
            <w:top w:val="none" w:sz="0" w:space="0" w:color="auto"/>
            <w:left w:val="none" w:sz="0" w:space="0" w:color="auto"/>
            <w:bottom w:val="none" w:sz="0" w:space="0" w:color="auto"/>
            <w:right w:val="none" w:sz="0" w:space="0" w:color="auto"/>
          </w:divBdr>
        </w:div>
        <w:div w:id="58215744">
          <w:marLeft w:val="480"/>
          <w:marRight w:val="0"/>
          <w:marTop w:val="0"/>
          <w:marBottom w:val="0"/>
          <w:divBdr>
            <w:top w:val="none" w:sz="0" w:space="0" w:color="auto"/>
            <w:left w:val="none" w:sz="0" w:space="0" w:color="auto"/>
            <w:bottom w:val="none" w:sz="0" w:space="0" w:color="auto"/>
            <w:right w:val="none" w:sz="0" w:space="0" w:color="auto"/>
          </w:divBdr>
        </w:div>
        <w:div w:id="513421393">
          <w:marLeft w:val="480"/>
          <w:marRight w:val="0"/>
          <w:marTop w:val="0"/>
          <w:marBottom w:val="0"/>
          <w:divBdr>
            <w:top w:val="none" w:sz="0" w:space="0" w:color="auto"/>
            <w:left w:val="none" w:sz="0" w:space="0" w:color="auto"/>
            <w:bottom w:val="none" w:sz="0" w:space="0" w:color="auto"/>
            <w:right w:val="none" w:sz="0" w:space="0" w:color="auto"/>
          </w:divBdr>
        </w:div>
        <w:div w:id="895897079">
          <w:marLeft w:val="480"/>
          <w:marRight w:val="0"/>
          <w:marTop w:val="0"/>
          <w:marBottom w:val="0"/>
          <w:divBdr>
            <w:top w:val="none" w:sz="0" w:space="0" w:color="auto"/>
            <w:left w:val="none" w:sz="0" w:space="0" w:color="auto"/>
            <w:bottom w:val="none" w:sz="0" w:space="0" w:color="auto"/>
            <w:right w:val="none" w:sz="0" w:space="0" w:color="auto"/>
          </w:divBdr>
        </w:div>
        <w:div w:id="277294073">
          <w:marLeft w:val="480"/>
          <w:marRight w:val="0"/>
          <w:marTop w:val="0"/>
          <w:marBottom w:val="0"/>
          <w:divBdr>
            <w:top w:val="none" w:sz="0" w:space="0" w:color="auto"/>
            <w:left w:val="none" w:sz="0" w:space="0" w:color="auto"/>
            <w:bottom w:val="none" w:sz="0" w:space="0" w:color="auto"/>
            <w:right w:val="none" w:sz="0" w:space="0" w:color="auto"/>
          </w:divBdr>
        </w:div>
        <w:div w:id="29378492">
          <w:marLeft w:val="480"/>
          <w:marRight w:val="0"/>
          <w:marTop w:val="0"/>
          <w:marBottom w:val="0"/>
          <w:divBdr>
            <w:top w:val="none" w:sz="0" w:space="0" w:color="auto"/>
            <w:left w:val="none" w:sz="0" w:space="0" w:color="auto"/>
            <w:bottom w:val="none" w:sz="0" w:space="0" w:color="auto"/>
            <w:right w:val="none" w:sz="0" w:space="0" w:color="auto"/>
          </w:divBdr>
        </w:div>
        <w:div w:id="209652354">
          <w:marLeft w:val="480"/>
          <w:marRight w:val="0"/>
          <w:marTop w:val="0"/>
          <w:marBottom w:val="0"/>
          <w:divBdr>
            <w:top w:val="none" w:sz="0" w:space="0" w:color="auto"/>
            <w:left w:val="none" w:sz="0" w:space="0" w:color="auto"/>
            <w:bottom w:val="none" w:sz="0" w:space="0" w:color="auto"/>
            <w:right w:val="none" w:sz="0" w:space="0" w:color="auto"/>
          </w:divBdr>
        </w:div>
        <w:div w:id="612397913">
          <w:marLeft w:val="480"/>
          <w:marRight w:val="0"/>
          <w:marTop w:val="0"/>
          <w:marBottom w:val="0"/>
          <w:divBdr>
            <w:top w:val="none" w:sz="0" w:space="0" w:color="auto"/>
            <w:left w:val="none" w:sz="0" w:space="0" w:color="auto"/>
            <w:bottom w:val="none" w:sz="0" w:space="0" w:color="auto"/>
            <w:right w:val="none" w:sz="0" w:space="0" w:color="auto"/>
          </w:divBdr>
        </w:div>
        <w:div w:id="927546029">
          <w:marLeft w:val="480"/>
          <w:marRight w:val="0"/>
          <w:marTop w:val="0"/>
          <w:marBottom w:val="0"/>
          <w:divBdr>
            <w:top w:val="none" w:sz="0" w:space="0" w:color="auto"/>
            <w:left w:val="none" w:sz="0" w:space="0" w:color="auto"/>
            <w:bottom w:val="none" w:sz="0" w:space="0" w:color="auto"/>
            <w:right w:val="none" w:sz="0" w:space="0" w:color="auto"/>
          </w:divBdr>
        </w:div>
        <w:div w:id="208152184">
          <w:marLeft w:val="480"/>
          <w:marRight w:val="0"/>
          <w:marTop w:val="0"/>
          <w:marBottom w:val="0"/>
          <w:divBdr>
            <w:top w:val="none" w:sz="0" w:space="0" w:color="auto"/>
            <w:left w:val="none" w:sz="0" w:space="0" w:color="auto"/>
            <w:bottom w:val="none" w:sz="0" w:space="0" w:color="auto"/>
            <w:right w:val="none" w:sz="0" w:space="0" w:color="auto"/>
          </w:divBdr>
        </w:div>
        <w:div w:id="1799369274">
          <w:marLeft w:val="480"/>
          <w:marRight w:val="0"/>
          <w:marTop w:val="0"/>
          <w:marBottom w:val="0"/>
          <w:divBdr>
            <w:top w:val="none" w:sz="0" w:space="0" w:color="auto"/>
            <w:left w:val="none" w:sz="0" w:space="0" w:color="auto"/>
            <w:bottom w:val="none" w:sz="0" w:space="0" w:color="auto"/>
            <w:right w:val="none" w:sz="0" w:space="0" w:color="auto"/>
          </w:divBdr>
        </w:div>
        <w:div w:id="58482179">
          <w:marLeft w:val="480"/>
          <w:marRight w:val="0"/>
          <w:marTop w:val="0"/>
          <w:marBottom w:val="0"/>
          <w:divBdr>
            <w:top w:val="none" w:sz="0" w:space="0" w:color="auto"/>
            <w:left w:val="none" w:sz="0" w:space="0" w:color="auto"/>
            <w:bottom w:val="none" w:sz="0" w:space="0" w:color="auto"/>
            <w:right w:val="none" w:sz="0" w:space="0" w:color="auto"/>
          </w:divBdr>
        </w:div>
        <w:div w:id="1165590196">
          <w:marLeft w:val="480"/>
          <w:marRight w:val="0"/>
          <w:marTop w:val="0"/>
          <w:marBottom w:val="0"/>
          <w:divBdr>
            <w:top w:val="none" w:sz="0" w:space="0" w:color="auto"/>
            <w:left w:val="none" w:sz="0" w:space="0" w:color="auto"/>
            <w:bottom w:val="none" w:sz="0" w:space="0" w:color="auto"/>
            <w:right w:val="none" w:sz="0" w:space="0" w:color="auto"/>
          </w:divBdr>
        </w:div>
        <w:div w:id="1794519925">
          <w:marLeft w:val="480"/>
          <w:marRight w:val="0"/>
          <w:marTop w:val="0"/>
          <w:marBottom w:val="0"/>
          <w:divBdr>
            <w:top w:val="none" w:sz="0" w:space="0" w:color="auto"/>
            <w:left w:val="none" w:sz="0" w:space="0" w:color="auto"/>
            <w:bottom w:val="none" w:sz="0" w:space="0" w:color="auto"/>
            <w:right w:val="none" w:sz="0" w:space="0" w:color="auto"/>
          </w:divBdr>
        </w:div>
        <w:div w:id="593436654">
          <w:marLeft w:val="480"/>
          <w:marRight w:val="0"/>
          <w:marTop w:val="0"/>
          <w:marBottom w:val="0"/>
          <w:divBdr>
            <w:top w:val="none" w:sz="0" w:space="0" w:color="auto"/>
            <w:left w:val="none" w:sz="0" w:space="0" w:color="auto"/>
            <w:bottom w:val="none" w:sz="0" w:space="0" w:color="auto"/>
            <w:right w:val="none" w:sz="0" w:space="0" w:color="auto"/>
          </w:divBdr>
        </w:div>
        <w:div w:id="102191445">
          <w:marLeft w:val="480"/>
          <w:marRight w:val="0"/>
          <w:marTop w:val="0"/>
          <w:marBottom w:val="0"/>
          <w:divBdr>
            <w:top w:val="none" w:sz="0" w:space="0" w:color="auto"/>
            <w:left w:val="none" w:sz="0" w:space="0" w:color="auto"/>
            <w:bottom w:val="none" w:sz="0" w:space="0" w:color="auto"/>
            <w:right w:val="none" w:sz="0" w:space="0" w:color="auto"/>
          </w:divBdr>
        </w:div>
        <w:div w:id="1473983168">
          <w:marLeft w:val="480"/>
          <w:marRight w:val="0"/>
          <w:marTop w:val="0"/>
          <w:marBottom w:val="0"/>
          <w:divBdr>
            <w:top w:val="none" w:sz="0" w:space="0" w:color="auto"/>
            <w:left w:val="none" w:sz="0" w:space="0" w:color="auto"/>
            <w:bottom w:val="none" w:sz="0" w:space="0" w:color="auto"/>
            <w:right w:val="none" w:sz="0" w:space="0" w:color="auto"/>
          </w:divBdr>
        </w:div>
        <w:div w:id="4017028">
          <w:marLeft w:val="480"/>
          <w:marRight w:val="0"/>
          <w:marTop w:val="0"/>
          <w:marBottom w:val="0"/>
          <w:divBdr>
            <w:top w:val="none" w:sz="0" w:space="0" w:color="auto"/>
            <w:left w:val="none" w:sz="0" w:space="0" w:color="auto"/>
            <w:bottom w:val="none" w:sz="0" w:space="0" w:color="auto"/>
            <w:right w:val="none" w:sz="0" w:space="0" w:color="auto"/>
          </w:divBdr>
        </w:div>
        <w:div w:id="828252457">
          <w:marLeft w:val="480"/>
          <w:marRight w:val="0"/>
          <w:marTop w:val="0"/>
          <w:marBottom w:val="0"/>
          <w:divBdr>
            <w:top w:val="none" w:sz="0" w:space="0" w:color="auto"/>
            <w:left w:val="none" w:sz="0" w:space="0" w:color="auto"/>
            <w:bottom w:val="none" w:sz="0" w:space="0" w:color="auto"/>
            <w:right w:val="none" w:sz="0" w:space="0" w:color="auto"/>
          </w:divBdr>
        </w:div>
        <w:div w:id="865796792">
          <w:marLeft w:val="480"/>
          <w:marRight w:val="0"/>
          <w:marTop w:val="0"/>
          <w:marBottom w:val="0"/>
          <w:divBdr>
            <w:top w:val="none" w:sz="0" w:space="0" w:color="auto"/>
            <w:left w:val="none" w:sz="0" w:space="0" w:color="auto"/>
            <w:bottom w:val="none" w:sz="0" w:space="0" w:color="auto"/>
            <w:right w:val="none" w:sz="0" w:space="0" w:color="auto"/>
          </w:divBdr>
        </w:div>
        <w:div w:id="1415980322">
          <w:marLeft w:val="480"/>
          <w:marRight w:val="0"/>
          <w:marTop w:val="0"/>
          <w:marBottom w:val="0"/>
          <w:divBdr>
            <w:top w:val="none" w:sz="0" w:space="0" w:color="auto"/>
            <w:left w:val="none" w:sz="0" w:space="0" w:color="auto"/>
            <w:bottom w:val="none" w:sz="0" w:space="0" w:color="auto"/>
            <w:right w:val="none" w:sz="0" w:space="0" w:color="auto"/>
          </w:divBdr>
        </w:div>
        <w:div w:id="488330132">
          <w:marLeft w:val="480"/>
          <w:marRight w:val="0"/>
          <w:marTop w:val="0"/>
          <w:marBottom w:val="0"/>
          <w:divBdr>
            <w:top w:val="none" w:sz="0" w:space="0" w:color="auto"/>
            <w:left w:val="none" w:sz="0" w:space="0" w:color="auto"/>
            <w:bottom w:val="none" w:sz="0" w:space="0" w:color="auto"/>
            <w:right w:val="none" w:sz="0" w:space="0" w:color="auto"/>
          </w:divBdr>
        </w:div>
        <w:div w:id="1901743293">
          <w:marLeft w:val="480"/>
          <w:marRight w:val="0"/>
          <w:marTop w:val="0"/>
          <w:marBottom w:val="0"/>
          <w:divBdr>
            <w:top w:val="none" w:sz="0" w:space="0" w:color="auto"/>
            <w:left w:val="none" w:sz="0" w:space="0" w:color="auto"/>
            <w:bottom w:val="none" w:sz="0" w:space="0" w:color="auto"/>
            <w:right w:val="none" w:sz="0" w:space="0" w:color="auto"/>
          </w:divBdr>
        </w:div>
        <w:div w:id="241718945">
          <w:marLeft w:val="480"/>
          <w:marRight w:val="0"/>
          <w:marTop w:val="0"/>
          <w:marBottom w:val="0"/>
          <w:divBdr>
            <w:top w:val="none" w:sz="0" w:space="0" w:color="auto"/>
            <w:left w:val="none" w:sz="0" w:space="0" w:color="auto"/>
            <w:bottom w:val="none" w:sz="0" w:space="0" w:color="auto"/>
            <w:right w:val="none" w:sz="0" w:space="0" w:color="auto"/>
          </w:divBdr>
        </w:div>
        <w:div w:id="217057462">
          <w:marLeft w:val="480"/>
          <w:marRight w:val="0"/>
          <w:marTop w:val="0"/>
          <w:marBottom w:val="0"/>
          <w:divBdr>
            <w:top w:val="none" w:sz="0" w:space="0" w:color="auto"/>
            <w:left w:val="none" w:sz="0" w:space="0" w:color="auto"/>
            <w:bottom w:val="none" w:sz="0" w:space="0" w:color="auto"/>
            <w:right w:val="none" w:sz="0" w:space="0" w:color="auto"/>
          </w:divBdr>
        </w:div>
        <w:div w:id="667097245">
          <w:marLeft w:val="480"/>
          <w:marRight w:val="0"/>
          <w:marTop w:val="0"/>
          <w:marBottom w:val="0"/>
          <w:divBdr>
            <w:top w:val="none" w:sz="0" w:space="0" w:color="auto"/>
            <w:left w:val="none" w:sz="0" w:space="0" w:color="auto"/>
            <w:bottom w:val="none" w:sz="0" w:space="0" w:color="auto"/>
            <w:right w:val="none" w:sz="0" w:space="0" w:color="auto"/>
          </w:divBdr>
        </w:div>
        <w:div w:id="1458259990">
          <w:marLeft w:val="480"/>
          <w:marRight w:val="0"/>
          <w:marTop w:val="0"/>
          <w:marBottom w:val="0"/>
          <w:divBdr>
            <w:top w:val="none" w:sz="0" w:space="0" w:color="auto"/>
            <w:left w:val="none" w:sz="0" w:space="0" w:color="auto"/>
            <w:bottom w:val="none" w:sz="0" w:space="0" w:color="auto"/>
            <w:right w:val="none" w:sz="0" w:space="0" w:color="auto"/>
          </w:divBdr>
        </w:div>
        <w:div w:id="503784903">
          <w:marLeft w:val="480"/>
          <w:marRight w:val="0"/>
          <w:marTop w:val="0"/>
          <w:marBottom w:val="0"/>
          <w:divBdr>
            <w:top w:val="none" w:sz="0" w:space="0" w:color="auto"/>
            <w:left w:val="none" w:sz="0" w:space="0" w:color="auto"/>
            <w:bottom w:val="none" w:sz="0" w:space="0" w:color="auto"/>
            <w:right w:val="none" w:sz="0" w:space="0" w:color="auto"/>
          </w:divBdr>
        </w:div>
        <w:div w:id="1490633217">
          <w:marLeft w:val="480"/>
          <w:marRight w:val="0"/>
          <w:marTop w:val="0"/>
          <w:marBottom w:val="0"/>
          <w:divBdr>
            <w:top w:val="none" w:sz="0" w:space="0" w:color="auto"/>
            <w:left w:val="none" w:sz="0" w:space="0" w:color="auto"/>
            <w:bottom w:val="none" w:sz="0" w:space="0" w:color="auto"/>
            <w:right w:val="none" w:sz="0" w:space="0" w:color="auto"/>
          </w:divBdr>
        </w:div>
        <w:div w:id="1121076932">
          <w:marLeft w:val="480"/>
          <w:marRight w:val="0"/>
          <w:marTop w:val="0"/>
          <w:marBottom w:val="0"/>
          <w:divBdr>
            <w:top w:val="none" w:sz="0" w:space="0" w:color="auto"/>
            <w:left w:val="none" w:sz="0" w:space="0" w:color="auto"/>
            <w:bottom w:val="none" w:sz="0" w:space="0" w:color="auto"/>
            <w:right w:val="none" w:sz="0" w:space="0" w:color="auto"/>
          </w:divBdr>
        </w:div>
        <w:div w:id="1936982680">
          <w:marLeft w:val="480"/>
          <w:marRight w:val="0"/>
          <w:marTop w:val="0"/>
          <w:marBottom w:val="0"/>
          <w:divBdr>
            <w:top w:val="none" w:sz="0" w:space="0" w:color="auto"/>
            <w:left w:val="none" w:sz="0" w:space="0" w:color="auto"/>
            <w:bottom w:val="none" w:sz="0" w:space="0" w:color="auto"/>
            <w:right w:val="none" w:sz="0" w:space="0" w:color="auto"/>
          </w:divBdr>
        </w:div>
        <w:div w:id="394940748">
          <w:marLeft w:val="480"/>
          <w:marRight w:val="0"/>
          <w:marTop w:val="0"/>
          <w:marBottom w:val="0"/>
          <w:divBdr>
            <w:top w:val="none" w:sz="0" w:space="0" w:color="auto"/>
            <w:left w:val="none" w:sz="0" w:space="0" w:color="auto"/>
            <w:bottom w:val="none" w:sz="0" w:space="0" w:color="auto"/>
            <w:right w:val="none" w:sz="0" w:space="0" w:color="auto"/>
          </w:divBdr>
        </w:div>
        <w:div w:id="1654021680">
          <w:marLeft w:val="480"/>
          <w:marRight w:val="0"/>
          <w:marTop w:val="0"/>
          <w:marBottom w:val="0"/>
          <w:divBdr>
            <w:top w:val="none" w:sz="0" w:space="0" w:color="auto"/>
            <w:left w:val="none" w:sz="0" w:space="0" w:color="auto"/>
            <w:bottom w:val="none" w:sz="0" w:space="0" w:color="auto"/>
            <w:right w:val="none" w:sz="0" w:space="0" w:color="auto"/>
          </w:divBdr>
        </w:div>
        <w:div w:id="15543475">
          <w:marLeft w:val="480"/>
          <w:marRight w:val="0"/>
          <w:marTop w:val="0"/>
          <w:marBottom w:val="0"/>
          <w:divBdr>
            <w:top w:val="none" w:sz="0" w:space="0" w:color="auto"/>
            <w:left w:val="none" w:sz="0" w:space="0" w:color="auto"/>
            <w:bottom w:val="none" w:sz="0" w:space="0" w:color="auto"/>
            <w:right w:val="none" w:sz="0" w:space="0" w:color="auto"/>
          </w:divBdr>
        </w:div>
        <w:div w:id="1682782240">
          <w:marLeft w:val="480"/>
          <w:marRight w:val="0"/>
          <w:marTop w:val="0"/>
          <w:marBottom w:val="0"/>
          <w:divBdr>
            <w:top w:val="none" w:sz="0" w:space="0" w:color="auto"/>
            <w:left w:val="none" w:sz="0" w:space="0" w:color="auto"/>
            <w:bottom w:val="none" w:sz="0" w:space="0" w:color="auto"/>
            <w:right w:val="none" w:sz="0" w:space="0" w:color="auto"/>
          </w:divBdr>
        </w:div>
        <w:div w:id="691690931">
          <w:marLeft w:val="480"/>
          <w:marRight w:val="0"/>
          <w:marTop w:val="0"/>
          <w:marBottom w:val="0"/>
          <w:divBdr>
            <w:top w:val="none" w:sz="0" w:space="0" w:color="auto"/>
            <w:left w:val="none" w:sz="0" w:space="0" w:color="auto"/>
            <w:bottom w:val="none" w:sz="0" w:space="0" w:color="auto"/>
            <w:right w:val="none" w:sz="0" w:space="0" w:color="auto"/>
          </w:divBdr>
        </w:div>
        <w:div w:id="1035076646">
          <w:marLeft w:val="480"/>
          <w:marRight w:val="0"/>
          <w:marTop w:val="0"/>
          <w:marBottom w:val="0"/>
          <w:divBdr>
            <w:top w:val="none" w:sz="0" w:space="0" w:color="auto"/>
            <w:left w:val="none" w:sz="0" w:space="0" w:color="auto"/>
            <w:bottom w:val="none" w:sz="0" w:space="0" w:color="auto"/>
            <w:right w:val="none" w:sz="0" w:space="0" w:color="auto"/>
          </w:divBdr>
        </w:div>
        <w:div w:id="944849758">
          <w:marLeft w:val="480"/>
          <w:marRight w:val="0"/>
          <w:marTop w:val="0"/>
          <w:marBottom w:val="0"/>
          <w:divBdr>
            <w:top w:val="none" w:sz="0" w:space="0" w:color="auto"/>
            <w:left w:val="none" w:sz="0" w:space="0" w:color="auto"/>
            <w:bottom w:val="none" w:sz="0" w:space="0" w:color="auto"/>
            <w:right w:val="none" w:sz="0" w:space="0" w:color="auto"/>
          </w:divBdr>
        </w:div>
        <w:div w:id="294530680">
          <w:marLeft w:val="480"/>
          <w:marRight w:val="0"/>
          <w:marTop w:val="0"/>
          <w:marBottom w:val="0"/>
          <w:divBdr>
            <w:top w:val="none" w:sz="0" w:space="0" w:color="auto"/>
            <w:left w:val="none" w:sz="0" w:space="0" w:color="auto"/>
            <w:bottom w:val="none" w:sz="0" w:space="0" w:color="auto"/>
            <w:right w:val="none" w:sz="0" w:space="0" w:color="auto"/>
          </w:divBdr>
        </w:div>
        <w:div w:id="1184129329">
          <w:marLeft w:val="480"/>
          <w:marRight w:val="0"/>
          <w:marTop w:val="0"/>
          <w:marBottom w:val="0"/>
          <w:divBdr>
            <w:top w:val="none" w:sz="0" w:space="0" w:color="auto"/>
            <w:left w:val="none" w:sz="0" w:space="0" w:color="auto"/>
            <w:bottom w:val="none" w:sz="0" w:space="0" w:color="auto"/>
            <w:right w:val="none" w:sz="0" w:space="0" w:color="auto"/>
          </w:divBdr>
        </w:div>
        <w:div w:id="997224267">
          <w:marLeft w:val="480"/>
          <w:marRight w:val="0"/>
          <w:marTop w:val="0"/>
          <w:marBottom w:val="0"/>
          <w:divBdr>
            <w:top w:val="none" w:sz="0" w:space="0" w:color="auto"/>
            <w:left w:val="none" w:sz="0" w:space="0" w:color="auto"/>
            <w:bottom w:val="none" w:sz="0" w:space="0" w:color="auto"/>
            <w:right w:val="none" w:sz="0" w:space="0" w:color="auto"/>
          </w:divBdr>
        </w:div>
      </w:divsChild>
    </w:div>
    <w:div w:id="668220759">
      <w:bodyDiv w:val="1"/>
      <w:marLeft w:val="0"/>
      <w:marRight w:val="0"/>
      <w:marTop w:val="0"/>
      <w:marBottom w:val="0"/>
      <w:divBdr>
        <w:top w:val="none" w:sz="0" w:space="0" w:color="auto"/>
        <w:left w:val="none" w:sz="0" w:space="0" w:color="auto"/>
        <w:bottom w:val="none" w:sz="0" w:space="0" w:color="auto"/>
        <w:right w:val="none" w:sz="0" w:space="0" w:color="auto"/>
      </w:divBdr>
    </w:div>
    <w:div w:id="670060043">
      <w:bodyDiv w:val="1"/>
      <w:marLeft w:val="0"/>
      <w:marRight w:val="0"/>
      <w:marTop w:val="0"/>
      <w:marBottom w:val="0"/>
      <w:divBdr>
        <w:top w:val="none" w:sz="0" w:space="0" w:color="auto"/>
        <w:left w:val="none" w:sz="0" w:space="0" w:color="auto"/>
        <w:bottom w:val="none" w:sz="0" w:space="0" w:color="auto"/>
        <w:right w:val="none" w:sz="0" w:space="0" w:color="auto"/>
      </w:divBdr>
      <w:divsChild>
        <w:div w:id="1947299378">
          <w:marLeft w:val="480"/>
          <w:marRight w:val="0"/>
          <w:marTop w:val="0"/>
          <w:marBottom w:val="0"/>
          <w:divBdr>
            <w:top w:val="none" w:sz="0" w:space="0" w:color="auto"/>
            <w:left w:val="none" w:sz="0" w:space="0" w:color="auto"/>
            <w:bottom w:val="none" w:sz="0" w:space="0" w:color="auto"/>
            <w:right w:val="none" w:sz="0" w:space="0" w:color="auto"/>
          </w:divBdr>
        </w:div>
        <w:div w:id="696854332">
          <w:marLeft w:val="480"/>
          <w:marRight w:val="0"/>
          <w:marTop w:val="0"/>
          <w:marBottom w:val="0"/>
          <w:divBdr>
            <w:top w:val="none" w:sz="0" w:space="0" w:color="auto"/>
            <w:left w:val="none" w:sz="0" w:space="0" w:color="auto"/>
            <w:bottom w:val="none" w:sz="0" w:space="0" w:color="auto"/>
            <w:right w:val="none" w:sz="0" w:space="0" w:color="auto"/>
          </w:divBdr>
        </w:div>
        <w:div w:id="780103920">
          <w:marLeft w:val="480"/>
          <w:marRight w:val="0"/>
          <w:marTop w:val="0"/>
          <w:marBottom w:val="0"/>
          <w:divBdr>
            <w:top w:val="none" w:sz="0" w:space="0" w:color="auto"/>
            <w:left w:val="none" w:sz="0" w:space="0" w:color="auto"/>
            <w:bottom w:val="none" w:sz="0" w:space="0" w:color="auto"/>
            <w:right w:val="none" w:sz="0" w:space="0" w:color="auto"/>
          </w:divBdr>
        </w:div>
        <w:div w:id="1085342501">
          <w:marLeft w:val="480"/>
          <w:marRight w:val="0"/>
          <w:marTop w:val="0"/>
          <w:marBottom w:val="0"/>
          <w:divBdr>
            <w:top w:val="none" w:sz="0" w:space="0" w:color="auto"/>
            <w:left w:val="none" w:sz="0" w:space="0" w:color="auto"/>
            <w:bottom w:val="none" w:sz="0" w:space="0" w:color="auto"/>
            <w:right w:val="none" w:sz="0" w:space="0" w:color="auto"/>
          </w:divBdr>
        </w:div>
        <w:div w:id="685211608">
          <w:marLeft w:val="480"/>
          <w:marRight w:val="0"/>
          <w:marTop w:val="0"/>
          <w:marBottom w:val="0"/>
          <w:divBdr>
            <w:top w:val="none" w:sz="0" w:space="0" w:color="auto"/>
            <w:left w:val="none" w:sz="0" w:space="0" w:color="auto"/>
            <w:bottom w:val="none" w:sz="0" w:space="0" w:color="auto"/>
            <w:right w:val="none" w:sz="0" w:space="0" w:color="auto"/>
          </w:divBdr>
        </w:div>
        <w:div w:id="1073358618">
          <w:marLeft w:val="480"/>
          <w:marRight w:val="0"/>
          <w:marTop w:val="0"/>
          <w:marBottom w:val="0"/>
          <w:divBdr>
            <w:top w:val="none" w:sz="0" w:space="0" w:color="auto"/>
            <w:left w:val="none" w:sz="0" w:space="0" w:color="auto"/>
            <w:bottom w:val="none" w:sz="0" w:space="0" w:color="auto"/>
            <w:right w:val="none" w:sz="0" w:space="0" w:color="auto"/>
          </w:divBdr>
        </w:div>
        <w:div w:id="403989030">
          <w:marLeft w:val="480"/>
          <w:marRight w:val="0"/>
          <w:marTop w:val="0"/>
          <w:marBottom w:val="0"/>
          <w:divBdr>
            <w:top w:val="none" w:sz="0" w:space="0" w:color="auto"/>
            <w:left w:val="none" w:sz="0" w:space="0" w:color="auto"/>
            <w:bottom w:val="none" w:sz="0" w:space="0" w:color="auto"/>
            <w:right w:val="none" w:sz="0" w:space="0" w:color="auto"/>
          </w:divBdr>
        </w:div>
        <w:div w:id="1692298490">
          <w:marLeft w:val="480"/>
          <w:marRight w:val="0"/>
          <w:marTop w:val="0"/>
          <w:marBottom w:val="0"/>
          <w:divBdr>
            <w:top w:val="none" w:sz="0" w:space="0" w:color="auto"/>
            <w:left w:val="none" w:sz="0" w:space="0" w:color="auto"/>
            <w:bottom w:val="none" w:sz="0" w:space="0" w:color="auto"/>
            <w:right w:val="none" w:sz="0" w:space="0" w:color="auto"/>
          </w:divBdr>
        </w:div>
        <w:div w:id="1591162308">
          <w:marLeft w:val="480"/>
          <w:marRight w:val="0"/>
          <w:marTop w:val="0"/>
          <w:marBottom w:val="0"/>
          <w:divBdr>
            <w:top w:val="none" w:sz="0" w:space="0" w:color="auto"/>
            <w:left w:val="none" w:sz="0" w:space="0" w:color="auto"/>
            <w:bottom w:val="none" w:sz="0" w:space="0" w:color="auto"/>
            <w:right w:val="none" w:sz="0" w:space="0" w:color="auto"/>
          </w:divBdr>
        </w:div>
        <w:div w:id="857621718">
          <w:marLeft w:val="480"/>
          <w:marRight w:val="0"/>
          <w:marTop w:val="0"/>
          <w:marBottom w:val="0"/>
          <w:divBdr>
            <w:top w:val="none" w:sz="0" w:space="0" w:color="auto"/>
            <w:left w:val="none" w:sz="0" w:space="0" w:color="auto"/>
            <w:bottom w:val="none" w:sz="0" w:space="0" w:color="auto"/>
            <w:right w:val="none" w:sz="0" w:space="0" w:color="auto"/>
          </w:divBdr>
        </w:div>
        <w:div w:id="1862936405">
          <w:marLeft w:val="480"/>
          <w:marRight w:val="0"/>
          <w:marTop w:val="0"/>
          <w:marBottom w:val="0"/>
          <w:divBdr>
            <w:top w:val="none" w:sz="0" w:space="0" w:color="auto"/>
            <w:left w:val="none" w:sz="0" w:space="0" w:color="auto"/>
            <w:bottom w:val="none" w:sz="0" w:space="0" w:color="auto"/>
            <w:right w:val="none" w:sz="0" w:space="0" w:color="auto"/>
          </w:divBdr>
        </w:div>
        <w:div w:id="170923694">
          <w:marLeft w:val="480"/>
          <w:marRight w:val="0"/>
          <w:marTop w:val="0"/>
          <w:marBottom w:val="0"/>
          <w:divBdr>
            <w:top w:val="none" w:sz="0" w:space="0" w:color="auto"/>
            <w:left w:val="none" w:sz="0" w:space="0" w:color="auto"/>
            <w:bottom w:val="none" w:sz="0" w:space="0" w:color="auto"/>
            <w:right w:val="none" w:sz="0" w:space="0" w:color="auto"/>
          </w:divBdr>
        </w:div>
        <w:div w:id="359865888">
          <w:marLeft w:val="480"/>
          <w:marRight w:val="0"/>
          <w:marTop w:val="0"/>
          <w:marBottom w:val="0"/>
          <w:divBdr>
            <w:top w:val="none" w:sz="0" w:space="0" w:color="auto"/>
            <w:left w:val="none" w:sz="0" w:space="0" w:color="auto"/>
            <w:bottom w:val="none" w:sz="0" w:space="0" w:color="auto"/>
            <w:right w:val="none" w:sz="0" w:space="0" w:color="auto"/>
          </w:divBdr>
        </w:div>
        <w:div w:id="1255820089">
          <w:marLeft w:val="480"/>
          <w:marRight w:val="0"/>
          <w:marTop w:val="0"/>
          <w:marBottom w:val="0"/>
          <w:divBdr>
            <w:top w:val="none" w:sz="0" w:space="0" w:color="auto"/>
            <w:left w:val="none" w:sz="0" w:space="0" w:color="auto"/>
            <w:bottom w:val="none" w:sz="0" w:space="0" w:color="auto"/>
            <w:right w:val="none" w:sz="0" w:space="0" w:color="auto"/>
          </w:divBdr>
        </w:div>
        <w:div w:id="1741250592">
          <w:marLeft w:val="480"/>
          <w:marRight w:val="0"/>
          <w:marTop w:val="0"/>
          <w:marBottom w:val="0"/>
          <w:divBdr>
            <w:top w:val="none" w:sz="0" w:space="0" w:color="auto"/>
            <w:left w:val="none" w:sz="0" w:space="0" w:color="auto"/>
            <w:bottom w:val="none" w:sz="0" w:space="0" w:color="auto"/>
            <w:right w:val="none" w:sz="0" w:space="0" w:color="auto"/>
          </w:divBdr>
        </w:div>
        <w:div w:id="1224026998">
          <w:marLeft w:val="480"/>
          <w:marRight w:val="0"/>
          <w:marTop w:val="0"/>
          <w:marBottom w:val="0"/>
          <w:divBdr>
            <w:top w:val="none" w:sz="0" w:space="0" w:color="auto"/>
            <w:left w:val="none" w:sz="0" w:space="0" w:color="auto"/>
            <w:bottom w:val="none" w:sz="0" w:space="0" w:color="auto"/>
            <w:right w:val="none" w:sz="0" w:space="0" w:color="auto"/>
          </w:divBdr>
        </w:div>
        <w:div w:id="1701472346">
          <w:marLeft w:val="480"/>
          <w:marRight w:val="0"/>
          <w:marTop w:val="0"/>
          <w:marBottom w:val="0"/>
          <w:divBdr>
            <w:top w:val="none" w:sz="0" w:space="0" w:color="auto"/>
            <w:left w:val="none" w:sz="0" w:space="0" w:color="auto"/>
            <w:bottom w:val="none" w:sz="0" w:space="0" w:color="auto"/>
            <w:right w:val="none" w:sz="0" w:space="0" w:color="auto"/>
          </w:divBdr>
        </w:div>
        <w:div w:id="1915508941">
          <w:marLeft w:val="480"/>
          <w:marRight w:val="0"/>
          <w:marTop w:val="0"/>
          <w:marBottom w:val="0"/>
          <w:divBdr>
            <w:top w:val="none" w:sz="0" w:space="0" w:color="auto"/>
            <w:left w:val="none" w:sz="0" w:space="0" w:color="auto"/>
            <w:bottom w:val="none" w:sz="0" w:space="0" w:color="auto"/>
            <w:right w:val="none" w:sz="0" w:space="0" w:color="auto"/>
          </w:divBdr>
        </w:div>
        <w:div w:id="1527056653">
          <w:marLeft w:val="480"/>
          <w:marRight w:val="0"/>
          <w:marTop w:val="0"/>
          <w:marBottom w:val="0"/>
          <w:divBdr>
            <w:top w:val="none" w:sz="0" w:space="0" w:color="auto"/>
            <w:left w:val="none" w:sz="0" w:space="0" w:color="auto"/>
            <w:bottom w:val="none" w:sz="0" w:space="0" w:color="auto"/>
            <w:right w:val="none" w:sz="0" w:space="0" w:color="auto"/>
          </w:divBdr>
        </w:div>
        <w:div w:id="1186939313">
          <w:marLeft w:val="480"/>
          <w:marRight w:val="0"/>
          <w:marTop w:val="0"/>
          <w:marBottom w:val="0"/>
          <w:divBdr>
            <w:top w:val="none" w:sz="0" w:space="0" w:color="auto"/>
            <w:left w:val="none" w:sz="0" w:space="0" w:color="auto"/>
            <w:bottom w:val="none" w:sz="0" w:space="0" w:color="auto"/>
            <w:right w:val="none" w:sz="0" w:space="0" w:color="auto"/>
          </w:divBdr>
        </w:div>
        <w:div w:id="1088693530">
          <w:marLeft w:val="480"/>
          <w:marRight w:val="0"/>
          <w:marTop w:val="0"/>
          <w:marBottom w:val="0"/>
          <w:divBdr>
            <w:top w:val="none" w:sz="0" w:space="0" w:color="auto"/>
            <w:left w:val="none" w:sz="0" w:space="0" w:color="auto"/>
            <w:bottom w:val="none" w:sz="0" w:space="0" w:color="auto"/>
            <w:right w:val="none" w:sz="0" w:space="0" w:color="auto"/>
          </w:divBdr>
        </w:div>
        <w:div w:id="1460806630">
          <w:marLeft w:val="480"/>
          <w:marRight w:val="0"/>
          <w:marTop w:val="0"/>
          <w:marBottom w:val="0"/>
          <w:divBdr>
            <w:top w:val="none" w:sz="0" w:space="0" w:color="auto"/>
            <w:left w:val="none" w:sz="0" w:space="0" w:color="auto"/>
            <w:bottom w:val="none" w:sz="0" w:space="0" w:color="auto"/>
            <w:right w:val="none" w:sz="0" w:space="0" w:color="auto"/>
          </w:divBdr>
        </w:div>
        <w:div w:id="1268851997">
          <w:marLeft w:val="480"/>
          <w:marRight w:val="0"/>
          <w:marTop w:val="0"/>
          <w:marBottom w:val="0"/>
          <w:divBdr>
            <w:top w:val="none" w:sz="0" w:space="0" w:color="auto"/>
            <w:left w:val="none" w:sz="0" w:space="0" w:color="auto"/>
            <w:bottom w:val="none" w:sz="0" w:space="0" w:color="auto"/>
            <w:right w:val="none" w:sz="0" w:space="0" w:color="auto"/>
          </w:divBdr>
        </w:div>
        <w:div w:id="1772385707">
          <w:marLeft w:val="480"/>
          <w:marRight w:val="0"/>
          <w:marTop w:val="0"/>
          <w:marBottom w:val="0"/>
          <w:divBdr>
            <w:top w:val="none" w:sz="0" w:space="0" w:color="auto"/>
            <w:left w:val="none" w:sz="0" w:space="0" w:color="auto"/>
            <w:bottom w:val="none" w:sz="0" w:space="0" w:color="auto"/>
            <w:right w:val="none" w:sz="0" w:space="0" w:color="auto"/>
          </w:divBdr>
        </w:div>
        <w:div w:id="1584416766">
          <w:marLeft w:val="480"/>
          <w:marRight w:val="0"/>
          <w:marTop w:val="0"/>
          <w:marBottom w:val="0"/>
          <w:divBdr>
            <w:top w:val="none" w:sz="0" w:space="0" w:color="auto"/>
            <w:left w:val="none" w:sz="0" w:space="0" w:color="auto"/>
            <w:bottom w:val="none" w:sz="0" w:space="0" w:color="auto"/>
            <w:right w:val="none" w:sz="0" w:space="0" w:color="auto"/>
          </w:divBdr>
        </w:div>
        <w:div w:id="83110387">
          <w:marLeft w:val="480"/>
          <w:marRight w:val="0"/>
          <w:marTop w:val="0"/>
          <w:marBottom w:val="0"/>
          <w:divBdr>
            <w:top w:val="none" w:sz="0" w:space="0" w:color="auto"/>
            <w:left w:val="none" w:sz="0" w:space="0" w:color="auto"/>
            <w:bottom w:val="none" w:sz="0" w:space="0" w:color="auto"/>
            <w:right w:val="none" w:sz="0" w:space="0" w:color="auto"/>
          </w:divBdr>
        </w:div>
        <w:div w:id="1413088659">
          <w:marLeft w:val="480"/>
          <w:marRight w:val="0"/>
          <w:marTop w:val="0"/>
          <w:marBottom w:val="0"/>
          <w:divBdr>
            <w:top w:val="none" w:sz="0" w:space="0" w:color="auto"/>
            <w:left w:val="none" w:sz="0" w:space="0" w:color="auto"/>
            <w:bottom w:val="none" w:sz="0" w:space="0" w:color="auto"/>
            <w:right w:val="none" w:sz="0" w:space="0" w:color="auto"/>
          </w:divBdr>
        </w:div>
        <w:div w:id="1785346325">
          <w:marLeft w:val="480"/>
          <w:marRight w:val="0"/>
          <w:marTop w:val="0"/>
          <w:marBottom w:val="0"/>
          <w:divBdr>
            <w:top w:val="none" w:sz="0" w:space="0" w:color="auto"/>
            <w:left w:val="none" w:sz="0" w:space="0" w:color="auto"/>
            <w:bottom w:val="none" w:sz="0" w:space="0" w:color="auto"/>
            <w:right w:val="none" w:sz="0" w:space="0" w:color="auto"/>
          </w:divBdr>
        </w:div>
        <w:div w:id="1718815939">
          <w:marLeft w:val="480"/>
          <w:marRight w:val="0"/>
          <w:marTop w:val="0"/>
          <w:marBottom w:val="0"/>
          <w:divBdr>
            <w:top w:val="none" w:sz="0" w:space="0" w:color="auto"/>
            <w:left w:val="none" w:sz="0" w:space="0" w:color="auto"/>
            <w:bottom w:val="none" w:sz="0" w:space="0" w:color="auto"/>
            <w:right w:val="none" w:sz="0" w:space="0" w:color="auto"/>
          </w:divBdr>
        </w:div>
        <w:div w:id="704983316">
          <w:marLeft w:val="480"/>
          <w:marRight w:val="0"/>
          <w:marTop w:val="0"/>
          <w:marBottom w:val="0"/>
          <w:divBdr>
            <w:top w:val="none" w:sz="0" w:space="0" w:color="auto"/>
            <w:left w:val="none" w:sz="0" w:space="0" w:color="auto"/>
            <w:bottom w:val="none" w:sz="0" w:space="0" w:color="auto"/>
            <w:right w:val="none" w:sz="0" w:space="0" w:color="auto"/>
          </w:divBdr>
        </w:div>
        <w:div w:id="1733001035">
          <w:marLeft w:val="480"/>
          <w:marRight w:val="0"/>
          <w:marTop w:val="0"/>
          <w:marBottom w:val="0"/>
          <w:divBdr>
            <w:top w:val="none" w:sz="0" w:space="0" w:color="auto"/>
            <w:left w:val="none" w:sz="0" w:space="0" w:color="auto"/>
            <w:bottom w:val="none" w:sz="0" w:space="0" w:color="auto"/>
            <w:right w:val="none" w:sz="0" w:space="0" w:color="auto"/>
          </w:divBdr>
        </w:div>
        <w:div w:id="14119397">
          <w:marLeft w:val="480"/>
          <w:marRight w:val="0"/>
          <w:marTop w:val="0"/>
          <w:marBottom w:val="0"/>
          <w:divBdr>
            <w:top w:val="none" w:sz="0" w:space="0" w:color="auto"/>
            <w:left w:val="none" w:sz="0" w:space="0" w:color="auto"/>
            <w:bottom w:val="none" w:sz="0" w:space="0" w:color="auto"/>
            <w:right w:val="none" w:sz="0" w:space="0" w:color="auto"/>
          </w:divBdr>
        </w:div>
        <w:div w:id="316544001">
          <w:marLeft w:val="480"/>
          <w:marRight w:val="0"/>
          <w:marTop w:val="0"/>
          <w:marBottom w:val="0"/>
          <w:divBdr>
            <w:top w:val="none" w:sz="0" w:space="0" w:color="auto"/>
            <w:left w:val="none" w:sz="0" w:space="0" w:color="auto"/>
            <w:bottom w:val="none" w:sz="0" w:space="0" w:color="auto"/>
            <w:right w:val="none" w:sz="0" w:space="0" w:color="auto"/>
          </w:divBdr>
        </w:div>
        <w:div w:id="1820223242">
          <w:marLeft w:val="480"/>
          <w:marRight w:val="0"/>
          <w:marTop w:val="0"/>
          <w:marBottom w:val="0"/>
          <w:divBdr>
            <w:top w:val="none" w:sz="0" w:space="0" w:color="auto"/>
            <w:left w:val="none" w:sz="0" w:space="0" w:color="auto"/>
            <w:bottom w:val="none" w:sz="0" w:space="0" w:color="auto"/>
            <w:right w:val="none" w:sz="0" w:space="0" w:color="auto"/>
          </w:divBdr>
        </w:div>
        <w:div w:id="100994204">
          <w:marLeft w:val="480"/>
          <w:marRight w:val="0"/>
          <w:marTop w:val="0"/>
          <w:marBottom w:val="0"/>
          <w:divBdr>
            <w:top w:val="none" w:sz="0" w:space="0" w:color="auto"/>
            <w:left w:val="none" w:sz="0" w:space="0" w:color="auto"/>
            <w:bottom w:val="none" w:sz="0" w:space="0" w:color="auto"/>
            <w:right w:val="none" w:sz="0" w:space="0" w:color="auto"/>
          </w:divBdr>
        </w:div>
        <w:div w:id="994801602">
          <w:marLeft w:val="480"/>
          <w:marRight w:val="0"/>
          <w:marTop w:val="0"/>
          <w:marBottom w:val="0"/>
          <w:divBdr>
            <w:top w:val="none" w:sz="0" w:space="0" w:color="auto"/>
            <w:left w:val="none" w:sz="0" w:space="0" w:color="auto"/>
            <w:bottom w:val="none" w:sz="0" w:space="0" w:color="auto"/>
            <w:right w:val="none" w:sz="0" w:space="0" w:color="auto"/>
          </w:divBdr>
        </w:div>
        <w:div w:id="1899391936">
          <w:marLeft w:val="480"/>
          <w:marRight w:val="0"/>
          <w:marTop w:val="0"/>
          <w:marBottom w:val="0"/>
          <w:divBdr>
            <w:top w:val="none" w:sz="0" w:space="0" w:color="auto"/>
            <w:left w:val="none" w:sz="0" w:space="0" w:color="auto"/>
            <w:bottom w:val="none" w:sz="0" w:space="0" w:color="auto"/>
            <w:right w:val="none" w:sz="0" w:space="0" w:color="auto"/>
          </w:divBdr>
        </w:div>
        <w:div w:id="1387144353">
          <w:marLeft w:val="480"/>
          <w:marRight w:val="0"/>
          <w:marTop w:val="0"/>
          <w:marBottom w:val="0"/>
          <w:divBdr>
            <w:top w:val="none" w:sz="0" w:space="0" w:color="auto"/>
            <w:left w:val="none" w:sz="0" w:space="0" w:color="auto"/>
            <w:bottom w:val="none" w:sz="0" w:space="0" w:color="auto"/>
            <w:right w:val="none" w:sz="0" w:space="0" w:color="auto"/>
          </w:divBdr>
        </w:div>
        <w:div w:id="1097403620">
          <w:marLeft w:val="480"/>
          <w:marRight w:val="0"/>
          <w:marTop w:val="0"/>
          <w:marBottom w:val="0"/>
          <w:divBdr>
            <w:top w:val="none" w:sz="0" w:space="0" w:color="auto"/>
            <w:left w:val="none" w:sz="0" w:space="0" w:color="auto"/>
            <w:bottom w:val="none" w:sz="0" w:space="0" w:color="auto"/>
            <w:right w:val="none" w:sz="0" w:space="0" w:color="auto"/>
          </w:divBdr>
        </w:div>
        <w:div w:id="119148130">
          <w:marLeft w:val="480"/>
          <w:marRight w:val="0"/>
          <w:marTop w:val="0"/>
          <w:marBottom w:val="0"/>
          <w:divBdr>
            <w:top w:val="none" w:sz="0" w:space="0" w:color="auto"/>
            <w:left w:val="none" w:sz="0" w:space="0" w:color="auto"/>
            <w:bottom w:val="none" w:sz="0" w:space="0" w:color="auto"/>
            <w:right w:val="none" w:sz="0" w:space="0" w:color="auto"/>
          </w:divBdr>
        </w:div>
        <w:div w:id="1496606845">
          <w:marLeft w:val="480"/>
          <w:marRight w:val="0"/>
          <w:marTop w:val="0"/>
          <w:marBottom w:val="0"/>
          <w:divBdr>
            <w:top w:val="none" w:sz="0" w:space="0" w:color="auto"/>
            <w:left w:val="none" w:sz="0" w:space="0" w:color="auto"/>
            <w:bottom w:val="none" w:sz="0" w:space="0" w:color="auto"/>
            <w:right w:val="none" w:sz="0" w:space="0" w:color="auto"/>
          </w:divBdr>
        </w:div>
        <w:div w:id="775952910">
          <w:marLeft w:val="480"/>
          <w:marRight w:val="0"/>
          <w:marTop w:val="0"/>
          <w:marBottom w:val="0"/>
          <w:divBdr>
            <w:top w:val="none" w:sz="0" w:space="0" w:color="auto"/>
            <w:left w:val="none" w:sz="0" w:space="0" w:color="auto"/>
            <w:bottom w:val="none" w:sz="0" w:space="0" w:color="auto"/>
            <w:right w:val="none" w:sz="0" w:space="0" w:color="auto"/>
          </w:divBdr>
        </w:div>
        <w:div w:id="656765122">
          <w:marLeft w:val="480"/>
          <w:marRight w:val="0"/>
          <w:marTop w:val="0"/>
          <w:marBottom w:val="0"/>
          <w:divBdr>
            <w:top w:val="none" w:sz="0" w:space="0" w:color="auto"/>
            <w:left w:val="none" w:sz="0" w:space="0" w:color="auto"/>
            <w:bottom w:val="none" w:sz="0" w:space="0" w:color="auto"/>
            <w:right w:val="none" w:sz="0" w:space="0" w:color="auto"/>
          </w:divBdr>
        </w:div>
        <w:div w:id="2067411254">
          <w:marLeft w:val="480"/>
          <w:marRight w:val="0"/>
          <w:marTop w:val="0"/>
          <w:marBottom w:val="0"/>
          <w:divBdr>
            <w:top w:val="none" w:sz="0" w:space="0" w:color="auto"/>
            <w:left w:val="none" w:sz="0" w:space="0" w:color="auto"/>
            <w:bottom w:val="none" w:sz="0" w:space="0" w:color="auto"/>
            <w:right w:val="none" w:sz="0" w:space="0" w:color="auto"/>
          </w:divBdr>
        </w:div>
        <w:div w:id="34694888">
          <w:marLeft w:val="480"/>
          <w:marRight w:val="0"/>
          <w:marTop w:val="0"/>
          <w:marBottom w:val="0"/>
          <w:divBdr>
            <w:top w:val="none" w:sz="0" w:space="0" w:color="auto"/>
            <w:left w:val="none" w:sz="0" w:space="0" w:color="auto"/>
            <w:bottom w:val="none" w:sz="0" w:space="0" w:color="auto"/>
            <w:right w:val="none" w:sz="0" w:space="0" w:color="auto"/>
          </w:divBdr>
        </w:div>
        <w:div w:id="70470412">
          <w:marLeft w:val="480"/>
          <w:marRight w:val="0"/>
          <w:marTop w:val="0"/>
          <w:marBottom w:val="0"/>
          <w:divBdr>
            <w:top w:val="none" w:sz="0" w:space="0" w:color="auto"/>
            <w:left w:val="none" w:sz="0" w:space="0" w:color="auto"/>
            <w:bottom w:val="none" w:sz="0" w:space="0" w:color="auto"/>
            <w:right w:val="none" w:sz="0" w:space="0" w:color="auto"/>
          </w:divBdr>
        </w:div>
        <w:div w:id="914824855">
          <w:marLeft w:val="480"/>
          <w:marRight w:val="0"/>
          <w:marTop w:val="0"/>
          <w:marBottom w:val="0"/>
          <w:divBdr>
            <w:top w:val="none" w:sz="0" w:space="0" w:color="auto"/>
            <w:left w:val="none" w:sz="0" w:space="0" w:color="auto"/>
            <w:bottom w:val="none" w:sz="0" w:space="0" w:color="auto"/>
            <w:right w:val="none" w:sz="0" w:space="0" w:color="auto"/>
          </w:divBdr>
        </w:div>
        <w:div w:id="484705409">
          <w:marLeft w:val="480"/>
          <w:marRight w:val="0"/>
          <w:marTop w:val="0"/>
          <w:marBottom w:val="0"/>
          <w:divBdr>
            <w:top w:val="none" w:sz="0" w:space="0" w:color="auto"/>
            <w:left w:val="none" w:sz="0" w:space="0" w:color="auto"/>
            <w:bottom w:val="none" w:sz="0" w:space="0" w:color="auto"/>
            <w:right w:val="none" w:sz="0" w:space="0" w:color="auto"/>
          </w:divBdr>
        </w:div>
        <w:div w:id="1243754827">
          <w:marLeft w:val="480"/>
          <w:marRight w:val="0"/>
          <w:marTop w:val="0"/>
          <w:marBottom w:val="0"/>
          <w:divBdr>
            <w:top w:val="none" w:sz="0" w:space="0" w:color="auto"/>
            <w:left w:val="none" w:sz="0" w:space="0" w:color="auto"/>
            <w:bottom w:val="none" w:sz="0" w:space="0" w:color="auto"/>
            <w:right w:val="none" w:sz="0" w:space="0" w:color="auto"/>
          </w:divBdr>
        </w:div>
        <w:div w:id="659238923">
          <w:marLeft w:val="480"/>
          <w:marRight w:val="0"/>
          <w:marTop w:val="0"/>
          <w:marBottom w:val="0"/>
          <w:divBdr>
            <w:top w:val="none" w:sz="0" w:space="0" w:color="auto"/>
            <w:left w:val="none" w:sz="0" w:space="0" w:color="auto"/>
            <w:bottom w:val="none" w:sz="0" w:space="0" w:color="auto"/>
            <w:right w:val="none" w:sz="0" w:space="0" w:color="auto"/>
          </w:divBdr>
        </w:div>
        <w:div w:id="495347540">
          <w:marLeft w:val="480"/>
          <w:marRight w:val="0"/>
          <w:marTop w:val="0"/>
          <w:marBottom w:val="0"/>
          <w:divBdr>
            <w:top w:val="none" w:sz="0" w:space="0" w:color="auto"/>
            <w:left w:val="none" w:sz="0" w:space="0" w:color="auto"/>
            <w:bottom w:val="none" w:sz="0" w:space="0" w:color="auto"/>
            <w:right w:val="none" w:sz="0" w:space="0" w:color="auto"/>
          </w:divBdr>
        </w:div>
        <w:div w:id="907807362">
          <w:marLeft w:val="480"/>
          <w:marRight w:val="0"/>
          <w:marTop w:val="0"/>
          <w:marBottom w:val="0"/>
          <w:divBdr>
            <w:top w:val="none" w:sz="0" w:space="0" w:color="auto"/>
            <w:left w:val="none" w:sz="0" w:space="0" w:color="auto"/>
            <w:bottom w:val="none" w:sz="0" w:space="0" w:color="auto"/>
            <w:right w:val="none" w:sz="0" w:space="0" w:color="auto"/>
          </w:divBdr>
        </w:div>
        <w:div w:id="491723412">
          <w:marLeft w:val="480"/>
          <w:marRight w:val="0"/>
          <w:marTop w:val="0"/>
          <w:marBottom w:val="0"/>
          <w:divBdr>
            <w:top w:val="none" w:sz="0" w:space="0" w:color="auto"/>
            <w:left w:val="none" w:sz="0" w:space="0" w:color="auto"/>
            <w:bottom w:val="none" w:sz="0" w:space="0" w:color="auto"/>
            <w:right w:val="none" w:sz="0" w:space="0" w:color="auto"/>
          </w:divBdr>
        </w:div>
        <w:div w:id="714894097">
          <w:marLeft w:val="480"/>
          <w:marRight w:val="0"/>
          <w:marTop w:val="0"/>
          <w:marBottom w:val="0"/>
          <w:divBdr>
            <w:top w:val="none" w:sz="0" w:space="0" w:color="auto"/>
            <w:left w:val="none" w:sz="0" w:space="0" w:color="auto"/>
            <w:bottom w:val="none" w:sz="0" w:space="0" w:color="auto"/>
            <w:right w:val="none" w:sz="0" w:space="0" w:color="auto"/>
          </w:divBdr>
        </w:div>
        <w:div w:id="492071259">
          <w:marLeft w:val="480"/>
          <w:marRight w:val="0"/>
          <w:marTop w:val="0"/>
          <w:marBottom w:val="0"/>
          <w:divBdr>
            <w:top w:val="none" w:sz="0" w:space="0" w:color="auto"/>
            <w:left w:val="none" w:sz="0" w:space="0" w:color="auto"/>
            <w:bottom w:val="none" w:sz="0" w:space="0" w:color="auto"/>
            <w:right w:val="none" w:sz="0" w:space="0" w:color="auto"/>
          </w:divBdr>
        </w:div>
        <w:div w:id="2046977122">
          <w:marLeft w:val="480"/>
          <w:marRight w:val="0"/>
          <w:marTop w:val="0"/>
          <w:marBottom w:val="0"/>
          <w:divBdr>
            <w:top w:val="none" w:sz="0" w:space="0" w:color="auto"/>
            <w:left w:val="none" w:sz="0" w:space="0" w:color="auto"/>
            <w:bottom w:val="none" w:sz="0" w:space="0" w:color="auto"/>
            <w:right w:val="none" w:sz="0" w:space="0" w:color="auto"/>
          </w:divBdr>
        </w:div>
        <w:div w:id="537738225">
          <w:marLeft w:val="480"/>
          <w:marRight w:val="0"/>
          <w:marTop w:val="0"/>
          <w:marBottom w:val="0"/>
          <w:divBdr>
            <w:top w:val="none" w:sz="0" w:space="0" w:color="auto"/>
            <w:left w:val="none" w:sz="0" w:space="0" w:color="auto"/>
            <w:bottom w:val="none" w:sz="0" w:space="0" w:color="auto"/>
            <w:right w:val="none" w:sz="0" w:space="0" w:color="auto"/>
          </w:divBdr>
        </w:div>
        <w:div w:id="547961144">
          <w:marLeft w:val="480"/>
          <w:marRight w:val="0"/>
          <w:marTop w:val="0"/>
          <w:marBottom w:val="0"/>
          <w:divBdr>
            <w:top w:val="none" w:sz="0" w:space="0" w:color="auto"/>
            <w:left w:val="none" w:sz="0" w:space="0" w:color="auto"/>
            <w:bottom w:val="none" w:sz="0" w:space="0" w:color="auto"/>
            <w:right w:val="none" w:sz="0" w:space="0" w:color="auto"/>
          </w:divBdr>
        </w:div>
        <w:div w:id="1060590371">
          <w:marLeft w:val="480"/>
          <w:marRight w:val="0"/>
          <w:marTop w:val="0"/>
          <w:marBottom w:val="0"/>
          <w:divBdr>
            <w:top w:val="none" w:sz="0" w:space="0" w:color="auto"/>
            <w:left w:val="none" w:sz="0" w:space="0" w:color="auto"/>
            <w:bottom w:val="none" w:sz="0" w:space="0" w:color="auto"/>
            <w:right w:val="none" w:sz="0" w:space="0" w:color="auto"/>
          </w:divBdr>
        </w:div>
        <w:div w:id="2042050485">
          <w:marLeft w:val="480"/>
          <w:marRight w:val="0"/>
          <w:marTop w:val="0"/>
          <w:marBottom w:val="0"/>
          <w:divBdr>
            <w:top w:val="none" w:sz="0" w:space="0" w:color="auto"/>
            <w:left w:val="none" w:sz="0" w:space="0" w:color="auto"/>
            <w:bottom w:val="none" w:sz="0" w:space="0" w:color="auto"/>
            <w:right w:val="none" w:sz="0" w:space="0" w:color="auto"/>
          </w:divBdr>
        </w:div>
        <w:div w:id="1142045409">
          <w:marLeft w:val="480"/>
          <w:marRight w:val="0"/>
          <w:marTop w:val="0"/>
          <w:marBottom w:val="0"/>
          <w:divBdr>
            <w:top w:val="none" w:sz="0" w:space="0" w:color="auto"/>
            <w:left w:val="none" w:sz="0" w:space="0" w:color="auto"/>
            <w:bottom w:val="none" w:sz="0" w:space="0" w:color="auto"/>
            <w:right w:val="none" w:sz="0" w:space="0" w:color="auto"/>
          </w:divBdr>
        </w:div>
        <w:div w:id="1819952027">
          <w:marLeft w:val="480"/>
          <w:marRight w:val="0"/>
          <w:marTop w:val="0"/>
          <w:marBottom w:val="0"/>
          <w:divBdr>
            <w:top w:val="none" w:sz="0" w:space="0" w:color="auto"/>
            <w:left w:val="none" w:sz="0" w:space="0" w:color="auto"/>
            <w:bottom w:val="none" w:sz="0" w:space="0" w:color="auto"/>
            <w:right w:val="none" w:sz="0" w:space="0" w:color="auto"/>
          </w:divBdr>
        </w:div>
        <w:div w:id="1049114053">
          <w:marLeft w:val="480"/>
          <w:marRight w:val="0"/>
          <w:marTop w:val="0"/>
          <w:marBottom w:val="0"/>
          <w:divBdr>
            <w:top w:val="none" w:sz="0" w:space="0" w:color="auto"/>
            <w:left w:val="none" w:sz="0" w:space="0" w:color="auto"/>
            <w:bottom w:val="none" w:sz="0" w:space="0" w:color="auto"/>
            <w:right w:val="none" w:sz="0" w:space="0" w:color="auto"/>
          </w:divBdr>
        </w:div>
        <w:div w:id="1620993572">
          <w:marLeft w:val="480"/>
          <w:marRight w:val="0"/>
          <w:marTop w:val="0"/>
          <w:marBottom w:val="0"/>
          <w:divBdr>
            <w:top w:val="none" w:sz="0" w:space="0" w:color="auto"/>
            <w:left w:val="none" w:sz="0" w:space="0" w:color="auto"/>
            <w:bottom w:val="none" w:sz="0" w:space="0" w:color="auto"/>
            <w:right w:val="none" w:sz="0" w:space="0" w:color="auto"/>
          </w:divBdr>
        </w:div>
        <w:div w:id="521551956">
          <w:marLeft w:val="480"/>
          <w:marRight w:val="0"/>
          <w:marTop w:val="0"/>
          <w:marBottom w:val="0"/>
          <w:divBdr>
            <w:top w:val="none" w:sz="0" w:space="0" w:color="auto"/>
            <w:left w:val="none" w:sz="0" w:space="0" w:color="auto"/>
            <w:bottom w:val="none" w:sz="0" w:space="0" w:color="auto"/>
            <w:right w:val="none" w:sz="0" w:space="0" w:color="auto"/>
          </w:divBdr>
        </w:div>
        <w:div w:id="1625043879">
          <w:marLeft w:val="480"/>
          <w:marRight w:val="0"/>
          <w:marTop w:val="0"/>
          <w:marBottom w:val="0"/>
          <w:divBdr>
            <w:top w:val="none" w:sz="0" w:space="0" w:color="auto"/>
            <w:left w:val="none" w:sz="0" w:space="0" w:color="auto"/>
            <w:bottom w:val="none" w:sz="0" w:space="0" w:color="auto"/>
            <w:right w:val="none" w:sz="0" w:space="0" w:color="auto"/>
          </w:divBdr>
        </w:div>
        <w:div w:id="705561953">
          <w:marLeft w:val="480"/>
          <w:marRight w:val="0"/>
          <w:marTop w:val="0"/>
          <w:marBottom w:val="0"/>
          <w:divBdr>
            <w:top w:val="none" w:sz="0" w:space="0" w:color="auto"/>
            <w:left w:val="none" w:sz="0" w:space="0" w:color="auto"/>
            <w:bottom w:val="none" w:sz="0" w:space="0" w:color="auto"/>
            <w:right w:val="none" w:sz="0" w:space="0" w:color="auto"/>
          </w:divBdr>
        </w:div>
        <w:div w:id="1733962317">
          <w:marLeft w:val="480"/>
          <w:marRight w:val="0"/>
          <w:marTop w:val="0"/>
          <w:marBottom w:val="0"/>
          <w:divBdr>
            <w:top w:val="none" w:sz="0" w:space="0" w:color="auto"/>
            <w:left w:val="none" w:sz="0" w:space="0" w:color="auto"/>
            <w:bottom w:val="none" w:sz="0" w:space="0" w:color="auto"/>
            <w:right w:val="none" w:sz="0" w:space="0" w:color="auto"/>
          </w:divBdr>
        </w:div>
        <w:div w:id="1686252142">
          <w:marLeft w:val="480"/>
          <w:marRight w:val="0"/>
          <w:marTop w:val="0"/>
          <w:marBottom w:val="0"/>
          <w:divBdr>
            <w:top w:val="none" w:sz="0" w:space="0" w:color="auto"/>
            <w:left w:val="none" w:sz="0" w:space="0" w:color="auto"/>
            <w:bottom w:val="none" w:sz="0" w:space="0" w:color="auto"/>
            <w:right w:val="none" w:sz="0" w:space="0" w:color="auto"/>
          </w:divBdr>
        </w:div>
        <w:div w:id="1343778471">
          <w:marLeft w:val="480"/>
          <w:marRight w:val="0"/>
          <w:marTop w:val="0"/>
          <w:marBottom w:val="0"/>
          <w:divBdr>
            <w:top w:val="none" w:sz="0" w:space="0" w:color="auto"/>
            <w:left w:val="none" w:sz="0" w:space="0" w:color="auto"/>
            <w:bottom w:val="none" w:sz="0" w:space="0" w:color="auto"/>
            <w:right w:val="none" w:sz="0" w:space="0" w:color="auto"/>
          </w:divBdr>
        </w:div>
        <w:div w:id="643004919">
          <w:marLeft w:val="480"/>
          <w:marRight w:val="0"/>
          <w:marTop w:val="0"/>
          <w:marBottom w:val="0"/>
          <w:divBdr>
            <w:top w:val="none" w:sz="0" w:space="0" w:color="auto"/>
            <w:left w:val="none" w:sz="0" w:space="0" w:color="auto"/>
            <w:bottom w:val="none" w:sz="0" w:space="0" w:color="auto"/>
            <w:right w:val="none" w:sz="0" w:space="0" w:color="auto"/>
          </w:divBdr>
        </w:div>
        <w:div w:id="745421948">
          <w:marLeft w:val="480"/>
          <w:marRight w:val="0"/>
          <w:marTop w:val="0"/>
          <w:marBottom w:val="0"/>
          <w:divBdr>
            <w:top w:val="none" w:sz="0" w:space="0" w:color="auto"/>
            <w:left w:val="none" w:sz="0" w:space="0" w:color="auto"/>
            <w:bottom w:val="none" w:sz="0" w:space="0" w:color="auto"/>
            <w:right w:val="none" w:sz="0" w:space="0" w:color="auto"/>
          </w:divBdr>
        </w:div>
        <w:div w:id="1980374728">
          <w:marLeft w:val="480"/>
          <w:marRight w:val="0"/>
          <w:marTop w:val="0"/>
          <w:marBottom w:val="0"/>
          <w:divBdr>
            <w:top w:val="none" w:sz="0" w:space="0" w:color="auto"/>
            <w:left w:val="none" w:sz="0" w:space="0" w:color="auto"/>
            <w:bottom w:val="none" w:sz="0" w:space="0" w:color="auto"/>
            <w:right w:val="none" w:sz="0" w:space="0" w:color="auto"/>
          </w:divBdr>
        </w:div>
        <w:div w:id="1747459047">
          <w:marLeft w:val="480"/>
          <w:marRight w:val="0"/>
          <w:marTop w:val="0"/>
          <w:marBottom w:val="0"/>
          <w:divBdr>
            <w:top w:val="none" w:sz="0" w:space="0" w:color="auto"/>
            <w:left w:val="none" w:sz="0" w:space="0" w:color="auto"/>
            <w:bottom w:val="none" w:sz="0" w:space="0" w:color="auto"/>
            <w:right w:val="none" w:sz="0" w:space="0" w:color="auto"/>
          </w:divBdr>
        </w:div>
        <w:div w:id="221209758">
          <w:marLeft w:val="480"/>
          <w:marRight w:val="0"/>
          <w:marTop w:val="0"/>
          <w:marBottom w:val="0"/>
          <w:divBdr>
            <w:top w:val="none" w:sz="0" w:space="0" w:color="auto"/>
            <w:left w:val="none" w:sz="0" w:space="0" w:color="auto"/>
            <w:bottom w:val="none" w:sz="0" w:space="0" w:color="auto"/>
            <w:right w:val="none" w:sz="0" w:space="0" w:color="auto"/>
          </w:divBdr>
        </w:div>
        <w:div w:id="581531346">
          <w:marLeft w:val="480"/>
          <w:marRight w:val="0"/>
          <w:marTop w:val="0"/>
          <w:marBottom w:val="0"/>
          <w:divBdr>
            <w:top w:val="none" w:sz="0" w:space="0" w:color="auto"/>
            <w:left w:val="none" w:sz="0" w:space="0" w:color="auto"/>
            <w:bottom w:val="none" w:sz="0" w:space="0" w:color="auto"/>
            <w:right w:val="none" w:sz="0" w:space="0" w:color="auto"/>
          </w:divBdr>
        </w:div>
        <w:div w:id="1865359900">
          <w:marLeft w:val="480"/>
          <w:marRight w:val="0"/>
          <w:marTop w:val="0"/>
          <w:marBottom w:val="0"/>
          <w:divBdr>
            <w:top w:val="none" w:sz="0" w:space="0" w:color="auto"/>
            <w:left w:val="none" w:sz="0" w:space="0" w:color="auto"/>
            <w:bottom w:val="none" w:sz="0" w:space="0" w:color="auto"/>
            <w:right w:val="none" w:sz="0" w:space="0" w:color="auto"/>
          </w:divBdr>
        </w:div>
      </w:divsChild>
    </w:div>
    <w:div w:id="675109943">
      <w:bodyDiv w:val="1"/>
      <w:marLeft w:val="0"/>
      <w:marRight w:val="0"/>
      <w:marTop w:val="0"/>
      <w:marBottom w:val="0"/>
      <w:divBdr>
        <w:top w:val="none" w:sz="0" w:space="0" w:color="auto"/>
        <w:left w:val="none" w:sz="0" w:space="0" w:color="auto"/>
        <w:bottom w:val="none" w:sz="0" w:space="0" w:color="auto"/>
        <w:right w:val="none" w:sz="0" w:space="0" w:color="auto"/>
      </w:divBdr>
    </w:div>
    <w:div w:id="675117033">
      <w:bodyDiv w:val="1"/>
      <w:marLeft w:val="0"/>
      <w:marRight w:val="0"/>
      <w:marTop w:val="0"/>
      <w:marBottom w:val="0"/>
      <w:divBdr>
        <w:top w:val="none" w:sz="0" w:space="0" w:color="auto"/>
        <w:left w:val="none" w:sz="0" w:space="0" w:color="auto"/>
        <w:bottom w:val="none" w:sz="0" w:space="0" w:color="auto"/>
        <w:right w:val="none" w:sz="0" w:space="0" w:color="auto"/>
      </w:divBdr>
    </w:div>
    <w:div w:id="675771688">
      <w:bodyDiv w:val="1"/>
      <w:marLeft w:val="0"/>
      <w:marRight w:val="0"/>
      <w:marTop w:val="0"/>
      <w:marBottom w:val="0"/>
      <w:divBdr>
        <w:top w:val="none" w:sz="0" w:space="0" w:color="auto"/>
        <w:left w:val="none" w:sz="0" w:space="0" w:color="auto"/>
        <w:bottom w:val="none" w:sz="0" w:space="0" w:color="auto"/>
        <w:right w:val="none" w:sz="0" w:space="0" w:color="auto"/>
      </w:divBdr>
    </w:div>
    <w:div w:id="677848220">
      <w:bodyDiv w:val="1"/>
      <w:marLeft w:val="0"/>
      <w:marRight w:val="0"/>
      <w:marTop w:val="0"/>
      <w:marBottom w:val="0"/>
      <w:divBdr>
        <w:top w:val="none" w:sz="0" w:space="0" w:color="auto"/>
        <w:left w:val="none" w:sz="0" w:space="0" w:color="auto"/>
        <w:bottom w:val="none" w:sz="0" w:space="0" w:color="auto"/>
        <w:right w:val="none" w:sz="0" w:space="0" w:color="auto"/>
      </w:divBdr>
    </w:div>
    <w:div w:id="677970642">
      <w:bodyDiv w:val="1"/>
      <w:marLeft w:val="0"/>
      <w:marRight w:val="0"/>
      <w:marTop w:val="0"/>
      <w:marBottom w:val="0"/>
      <w:divBdr>
        <w:top w:val="none" w:sz="0" w:space="0" w:color="auto"/>
        <w:left w:val="none" w:sz="0" w:space="0" w:color="auto"/>
        <w:bottom w:val="none" w:sz="0" w:space="0" w:color="auto"/>
        <w:right w:val="none" w:sz="0" w:space="0" w:color="auto"/>
      </w:divBdr>
      <w:divsChild>
        <w:div w:id="2093578528">
          <w:marLeft w:val="480"/>
          <w:marRight w:val="0"/>
          <w:marTop w:val="0"/>
          <w:marBottom w:val="0"/>
          <w:divBdr>
            <w:top w:val="none" w:sz="0" w:space="0" w:color="auto"/>
            <w:left w:val="none" w:sz="0" w:space="0" w:color="auto"/>
            <w:bottom w:val="none" w:sz="0" w:space="0" w:color="auto"/>
            <w:right w:val="none" w:sz="0" w:space="0" w:color="auto"/>
          </w:divBdr>
        </w:div>
        <w:div w:id="1603027296">
          <w:marLeft w:val="480"/>
          <w:marRight w:val="0"/>
          <w:marTop w:val="0"/>
          <w:marBottom w:val="0"/>
          <w:divBdr>
            <w:top w:val="none" w:sz="0" w:space="0" w:color="auto"/>
            <w:left w:val="none" w:sz="0" w:space="0" w:color="auto"/>
            <w:bottom w:val="none" w:sz="0" w:space="0" w:color="auto"/>
            <w:right w:val="none" w:sz="0" w:space="0" w:color="auto"/>
          </w:divBdr>
        </w:div>
        <w:div w:id="343166314">
          <w:marLeft w:val="480"/>
          <w:marRight w:val="0"/>
          <w:marTop w:val="0"/>
          <w:marBottom w:val="0"/>
          <w:divBdr>
            <w:top w:val="none" w:sz="0" w:space="0" w:color="auto"/>
            <w:left w:val="none" w:sz="0" w:space="0" w:color="auto"/>
            <w:bottom w:val="none" w:sz="0" w:space="0" w:color="auto"/>
            <w:right w:val="none" w:sz="0" w:space="0" w:color="auto"/>
          </w:divBdr>
        </w:div>
        <w:div w:id="1771659200">
          <w:marLeft w:val="480"/>
          <w:marRight w:val="0"/>
          <w:marTop w:val="0"/>
          <w:marBottom w:val="0"/>
          <w:divBdr>
            <w:top w:val="none" w:sz="0" w:space="0" w:color="auto"/>
            <w:left w:val="none" w:sz="0" w:space="0" w:color="auto"/>
            <w:bottom w:val="none" w:sz="0" w:space="0" w:color="auto"/>
            <w:right w:val="none" w:sz="0" w:space="0" w:color="auto"/>
          </w:divBdr>
        </w:div>
        <w:div w:id="2051106656">
          <w:marLeft w:val="480"/>
          <w:marRight w:val="0"/>
          <w:marTop w:val="0"/>
          <w:marBottom w:val="0"/>
          <w:divBdr>
            <w:top w:val="none" w:sz="0" w:space="0" w:color="auto"/>
            <w:left w:val="none" w:sz="0" w:space="0" w:color="auto"/>
            <w:bottom w:val="none" w:sz="0" w:space="0" w:color="auto"/>
            <w:right w:val="none" w:sz="0" w:space="0" w:color="auto"/>
          </w:divBdr>
        </w:div>
        <w:div w:id="1750885590">
          <w:marLeft w:val="480"/>
          <w:marRight w:val="0"/>
          <w:marTop w:val="0"/>
          <w:marBottom w:val="0"/>
          <w:divBdr>
            <w:top w:val="none" w:sz="0" w:space="0" w:color="auto"/>
            <w:left w:val="none" w:sz="0" w:space="0" w:color="auto"/>
            <w:bottom w:val="none" w:sz="0" w:space="0" w:color="auto"/>
            <w:right w:val="none" w:sz="0" w:space="0" w:color="auto"/>
          </w:divBdr>
        </w:div>
        <w:div w:id="75324199">
          <w:marLeft w:val="480"/>
          <w:marRight w:val="0"/>
          <w:marTop w:val="0"/>
          <w:marBottom w:val="0"/>
          <w:divBdr>
            <w:top w:val="none" w:sz="0" w:space="0" w:color="auto"/>
            <w:left w:val="none" w:sz="0" w:space="0" w:color="auto"/>
            <w:bottom w:val="none" w:sz="0" w:space="0" w:color="auto"/>
            <w:right w:val="none" w:sz="0" w:space="0" w:color="auto"/>
          </w:divBdr>
        </w:div>
        <w:div w:id="404226523">
          <w:marLeft w:val="480"/>
          <w:marRight w:val="0"/>
          <w:marTop w:val="0"/>
          <w:marBottom w:val="0"/>
          <w:divBdr>
            <w:top w:val="none" w:sz="0" w:space="0" w:color="auto"/>
            <w:left w:val="none" w:sz="0" w:space="0" w:color="auto"/>
            <w:bottom w:val="none" w:sz="0" w:space="0" w:color="auto"/>
            <w:right w:val="none" w:sz="0" w:space="0" w:color="auto"/>
          </w:divBdr>
        </w:div>
        <w:div w:id="781535414">
          <w:marLeft w:val="480"/>
          <w:marRight w:val="0"/>
          <w:marTop w:val="0"/>
          <w:marBottom w:val="0"/>
          <w:divBdr>
            <w:top w:val="none" w:sz="0" w:space="0" w:color="auto"/>
            <w:left w:val="none" w:sz="0" w:space="0" w:color="auto"/>
            <w:bottom w:val="none" w:sz="0" w:space="0" w:color="auto"/>
            <w:right w:val="none" w:sz="0" w:space="0" w:color="auto"/>
          </w:divBdr>
        </w:div>
        <w:div w:id="267005257">
          <w:marLeft w:val="480"/>
          <w:marRight w:val="0"/>
          <w:marTop w:val="0"/>
          <w:marBottom w:val="0"/>
          <w:divBdr>
            <w:top w:val="none" w:sz="0" w:space="0" w:color="auto"/>
            <w:left w:val="none" w:sz="0" w:space="0" w:color="auto"/>
            <w:bottom w:val="none" w:sz="0" w:space="0" w:color="auto"/>
            <w:right w:val="none" w:sz="0" w:space="0" w:color="auto"/>
          </w:divBdr>
        </w:div>
        <w:div w:id="1400203659">
          <w:marLeft w:val="480"/>
          <w:marRight w:val="0"/>
          <w:marTop w:val="0"/>
          <w:marBottom w:val="0"/>
          <w:divBdr>
            <w:top w:val="none" w:sz="0" w:space="0" w:color="auto"/>
            <w:left w:val="none" w:sz="0" w:space="0" w:color="auto"/>
            <w:bottom w:val="none" w:sz="0" w:space="0" w:color="auto"/>
            <w:right w:val="none" w:sz="0" w:space="0" w:color="auto"/>
          </w:divBdr>
        </w:div>
        <w:div w:id="299116173">
          <w:marLeft w:val="480"/>
          <w:marRight w:val="0"/>
          <w:marTop w:val="0"/>
          <w:marBottom w:val="0"/>
          <w:divBdr>
            <w:top w:val="none" w:sz="0" w:space="0" w:color="auto"/>
            <w:left w:val="none" w:sz="0" w:space="0" w:color="auto"/>
            <w:bottom w:val="none" w:sz="0" w:space="0" w:color="auto"/>
            <w:right w:val="none" w:sz="0" w:space="0" w:color="auto"/>
          </w:divBdr>
        </w:div>
        <w:div w:id="2084259198">
          <w:marLeft w:val="480"/>
          <w:marRight w:val="0"/>
          <w:marTop w:val="0"/>
          <w:marBottom w:val="0"/>
          <w:divBdr>
            <w:top w:val="none" w:sz="0" w:space="0" w:color="auto"/>
            <w:left w:val="none" w:sz="0" w:space="0" w:color="auto"/>
            <w:bottom w:val="none" w:sz="0" w:space="0" w:color="auto"/>
            <w:right w:val="none" w:sz="0" w:space="0" w:color="auto"/>
          </w:divBdr>
        </w:div>
        <w:div w:id="229578322">
          <w:marLeft w:val="480"/>
          <w:marRight w:val="0"/>
          <w:marTop w:val="0"/>
          <w:marBottom w:val="0"/>
          <w:divBdr>
            <w:top w:val="none" w:sz="0" w:space="0" w:color="auto"/>
            <w:left w:val="none" w:sz="0" w:space="0" w:color="auto"/>
            <w:bottom w:val="none" w:sz="0" w:space="0" w:color="auto"/>
            <w:right w:val="none" w:sz="0" w:space="0" w:color="auto"/>
          </w:divBdr>
        </w:div>
        <w:div w:id="1405641956">
          <w:marLeft w:val="480"/>
          <w:marRight w:val="0"/>
          <w:marTop w:val="0"/>
          <w:marBottom w:val="0"/>
          <w:divBdr>
            <w:top w:val="none" w:sz="0" w:space="0" w:color="auto"/>
            <w:left w:val="none" w:sz="0" w:space="0" w:color="auto"/>
            <w:bottom w:val="none" w:sz="0" w:space="0" w:color="auto"/>
            <w:right w:val="none" w:sz="0" w:space="0" w:color="auto"/>
          </w:divBdr>
        </w:div>
        <w:div w:id="708914429">
          <w:marLeft w:val="480"/>
          <w:marRight w:val="0"/>
          <w:marTop w:val="0"/>
          <w:marBottom w:val="0"/>
          <w:divBdr>
            <w:top w:val="none" w:sz="0" w:space="0" w:color="auto"/>
            <w:left w:val="none" w:sz="0" w:space="0" w:color="auto"/>
            <w:bottom w:val="none" w:sz="0" w:space="0" w:color="auto"/>
            <w:right w:val="none" w:sz="0" w:space="0" w:color="auto"/>
          </w:divBdr>
        </w:div>
        <w:div w:id="122971424">
          <w:marLeft w:val="480"/>
          <w:marRight w:val="0"/>
          <w:marTop w:val="0"/>
          <w:marBottom w:val="0"/>
          <w:divBdr>
            <w:top w:val="none" w:sz="0" w:space="0" w:color="auto"/>
            <w:left w:val="none" w:sz="0" w:space="0" w:color="auto"/>
            <w:bottom w:val="none" w:sz="0" w:space="0" w:color="auto"/>
            <w:right w:val="none" w:sz="0" w:space="0" w:color="auto"/>
          </w:divBdr>
        </w:div>
        <w:div w:id="342978464">
          <w:marLeft w:val="480"/>
          <w:marRight w:val="0"/>
          <w:marTop w:val="0"/>
          <w:marBottom w:val="0"/>
          <w:divBdr>
            <w:top w:val="none" w:sz="0" w:space="0" w:color="auto"/>
            <w:left w:val="none" w:sz="0" w:space="0" w:color="auto"/>
            <w:bottom w:val="none" w:sz="0" w:space="0" w:color="auto"/>
            <w:right w:val="none" w:sz="0" w:space="0" w:color="auto"/>
          </w:divBdr>
        </w:div>
        <w:div w:id="2055807412">
          <w:marLeft w:val="480"/>
          <w:marRight w:val="0"/>
          <w:marTop w:val="0"/>
          <w:marBottom w:val="0"/>
          <w:divBdr>
            <w:top w:val="none" w:sz="0" w:space="0" w:color="auto"/>
            <w:left w:val="none" w:sz="0" w:space="0" w:color="auto"/>
            <w:bottom w:val="none" w:sz="0" w:space="0" w:color="auto"/>
            <w:right w:val="none" w:sz="0" w:space="0" w:color="auto"/>
          </w:divBdr>
        </w:div>
        <w:div w:id="2064135170">
          <w:marLeft w:val="480"/>
          <w:marRight w:val="0"/>
          <w:marTop w:val="0"/>
          <w:marBottom w:val="0"/>
          <w:divBdr>
            <w:top w:val="none" w:sz="0" w:space="0" w:color="auto"/>
            <w:left w:val="none" w:sz="0" w:space="0" w:color="auto"/>
            <w:bottom w:val="none" w:sz="0" w:space="0" w:color="auto"/>
            <w:right w:val="none" w:sz="0" w:space="0" w:color="auto"/>
          </w:divBdr>
        </w:div>
        <w:div w:id="1381443547">
          <w:marLeft w:val="480"/>
          <w:marRight w:val="0"/>
          <w:marTop w:val="0"/>
          <w:marBottom w:val="0"/>
          <w:divBdr>
            <w:top w:val="none" w:sz="0" w:space="0" w:color="auto"/>
            <w:left w:val="none" w:sz="0" w:space="0" w:color="auto"/>
            <w:bottom w:val="none" w:sz="0" w:space="0" w:color="auto"/>
            <w:right w:val="none" w:sz="0" w:space="0" w:color="auto"/>
          </w:divBdr>
        </w:div>
        <w:div w:id="310713270">
          <w:marLeft w:val="480"/>
          <w:marRight w:val="0"/>
          <w:marTop w:val="0"/>
          <w:marBottom w:val="0"/>
          <w:divBdr>
            <w:top w:val="none" w:sz="0" w:space="0" w:color="auto"/>
            <w:left w:val="none" w:sz="0" w:space="0" w:color="auto"/>
            <w:bottom w:val="none" w:sz="0" w:space="0" w:color="auto"/>
            <w:right w:val="none" w:sz="0" w:space="0" w:color="auto"/>
          </w:divBdr>
        </w:div>
        <w:div w:id="460193963">
          <w:marLeft w:val="480"/>
          <w:marRight w:val="0"/>
          <w:marTop w:val="0"/>
          <w:marBottom w:val="0"/>
          <w:divBdr>
            <w:top w:val="none" w:sz="0" w:space="0" w:color="auto"/>
            <w:left w:val="none" w:sz="0" w:space="0" w:color="auto"/>
            <w:bottom w:val="none" w:sz="0" w:space="0" w:color="auto"/>
            <w:right w:val="none" w:sz="0" w:space="0" w:color="auto"/>
          </w:divBdr>
        </w:div>
        <w:div w:id="814294768">
          <w:marLeft w:val="480"/>
          <w:marRight w:val="0"/>
          <w:marTop w:val="0"/>
          <w:marBottom w:val="0"/>
          <w:divBdr>
            <w:top w:val="none" w:sz="0" w:space="0" w:color="auto"/>
            <w:left w:val="none" w:sz="0" w:space="0" w:color="auto"/>
            <w:bottom w:val="none" w:sz="0" w:space="0" w:color="auto"/>
            <w:right w:val="none" w:sz="0" w:space="0" w:color="auto"/>
          </w:divBdr>
        </w:div>
        <w:div w:id="1191801045">
          <w:marLeft w:val="480"/>
          <w:marRight w:val="0"/>
          <w:marTop w:val="0"/>
          <w:marBottom w:val="0"/>
          <w:divBdr>
            <w:top w:val="none" w:sz="0" w:space="0" w:color="auto"/>
            <w:left w:val="none" w:sz="0" w:space="0" w:color="auto"/>
            <w:bottom w:val="none" w:sz="0" w:space="0" w:color="auto"/>
            <w:right w:val="none" w:sz="0" w:space="0" w:color="auto"/>
          </w:divBdr>
        </w:div>
        <w:div w:id="1118797539">
          <w:marLeft w:val="480"/>
          <w:marRight w:val="0"/>
          <w:marTop w:val="0"/>
          <w:marBottom w:val="0"/>
          <w:divBdr>
            <w:top w:val="none" w:sz="0" w:space="0" w:color="auto"/>
            <w:left w:val="none" w:sz="0" w:space="0" w:color="auto"/>
            <w:bottom w:val="none" w:sz="0" w:space="0" w:color="auto"/>
            <w:right w:val="none" w:sz="0" w:space="0" w:color="auto"/>
          </w:divBdr>
        </w:div>
        <w:div w:id="2101946668">
          <w:marLeft w:val="480"/>
          <w:marRight w:val="0"/>
          <w:marTop w:val="0"/>
          <w:marBottom w:val="0"/>
          <w:divBdr>
            <w:top w:val="none" w:sz="0" w:space="0" w:color="auto"/>
            <w:left w:val="none" w:sz="0" w:space="0" w:color="auto"/>
            <w:bottom w:val="none" w:sz="0" w:space="0" w:color="auto"/>
            <w:right w:val="none" w:sz="0" w:space="0" w:color="auto"/>
          </w:divBdr>
        </w:div>
        <w:div w:id="203954151">
          <w:marLeft w:val="480"/>
          <w:marRight w:val="0"/>
          <w:marTop w:val="0"/>
          <w:marBottom w:val="0"/>
          <w:divBdr>
            <w:top w:val="none" w:sz="0" w:space="0" w:color="auto"/>
            <w:left w:val="none" w:sz="0" w:space="0" w:color="auto"/>
            <w:bottom w:val="none" w:sz="0" w:space="0" w:color="auto"/>
            <w:right w:val="none" w:sz="0" w:space="0" w:color="auto"/>
          </w:divBdr>
        </w:div>
        <w:div w:id="2045206640">
          <w:marLeft w:val="480"/>
          <w:marRight w:val="0"/>
          <w:marTop w:val="0"/>
          <w:marBottom w:val="0"/>
          <w:divBdr>
            <w:top w:val="none" w:sz="0" w:space="0" w:color="auto"/>
            <w:left w:val="none" w:sz="0" w:space="0" w:color="auto"/>
            <w:bottom w:val="none" w:sz="0" w:space="0" w:color="auto"/>
            <w:right w:val="none" w:sz="0" w:space="0" w:color="auto"/>
          </w:divBdr>
        </w:div>
        <w:div w:id="1238712160">
          <w:marLeft w:val="480"/>
          <w:marRight w:val="0"/>
          <w:marTop w:val="0"/>
          <w:marBottom w:val="0"/>
          <w:divBdr>
            <w:top w:val="none" w:sz="0" w:space="0" w:color="auto"/>
            <w:left w:val="none" w:sz="0" w:space="0" w:color="auto"/>
            <w:bottom w:val="none" w:sz="0" w:space="0" w:color="auto"/>
            <w:right w:val="none" w:sz="0" w:space="0" w:color="auto"/>
          </w:divBdr>
        </w:div>
        <w:div w:id="1447893474">
          <w:marLeft w:val="480"/>
          <w:marRight w:val="0"/>
          <w:marTop w:val="0"/>
          <w:marBottom w:val="0"/>
          <w:divBdr>
            <w:top w:val="none" w:sz="0" w:space="0" w:color="auto"/>
            <w:left w:val="none" w:sz="0" w:space="0" w:color="auto"/>
            <w:bottom w:val="none" w:sz="0" w:space="0" w:color="auto"/>
            <w:right w:val="none" w:sz="0" w:space="0" w:color="auto"/>
          </w:divBdr>
        </w:div>
        <w:div w:id="2128698805">
          <w:marLeft w:val="480"/>
          <w:marRight w:val="0"/>
          <w:marTop w:val="0"/>
          <w:marBottom w:val="0"/>
          <w:divBdr>
            <w:top w:val="none" w:sz="0" w:space="0" w:color="auto"/>
            <w:left w:val="none" w:sz="0" w:space="0" w:color="auto"/>
            <w:bottom w:val="none" w:sz="0" w:space="0" w:color="auto"/>
            <w:right w:val="none" w:sz="0" w:space="0" w:color="auto"/>
          </w:divBdr>
        </w:div>
        <w:div w:id="484591285">
          <w:marLeft w:val="480"/>
          <w:marRight w:val="0"/>
          <w:marTop w:val="0"/>
          <w:marBottom w:val="0"/>
          <w:divBdr>
            <w:top w:val="none" w:sz="0" w:space="0" w:color="auto"/>
            <w:left w:val="none" w:sz="0" w:space="0" w:color="auto"/>
            <w:bottom w:val="none" w:sz="0" w:space="0" w:color="auto"/>
            <w:right w:val="none" w:sz="0" w:space="0" w:color="auto"/>
          </w:divBdr>
        </w:div>
        <w:div w:id="821847159">
          <w:marLeft w:val="480"/>
          <w:marRight w:val="0"/>
          <w:marTop w:val="0"/>
          <w:marBottom w:val="0"/>
          <w:divBdr>
            <w:top w:val="none" w:sz="0" w:space="0" w:color="auto"/>
            <w:left w:val="none" w:sz="0" w:space="0" w:color="auto"/>
            <w:bottom w:val="none" w:sz="0" w:space="0" w:color="auto"/>
            <w:right w:val="none" w:sz="0" w:space="0" w:color="auto"/>
          </w:divBdr>
        </w:div>
        <w:div w:id="1238780270">
          <w:marLeft w:val="480"/>
          <w:marRight w:val="0"/>
          <w:marTop w:val="0"/>
          <w:marBottom w:val="0"/>
          <w:divBdr>
            <w:top w:val="none" w:sz="0" w:space="0" w:color="auto"/>
            <w:left w:val="none" w:sz="0" w:space="0" w:color="auto"/>
            <w:bottom w:val="none" w:sz="0" w:space="0" w:color="auto"/>
            <w:right w:val="none" w:sz="0" w:space="0" w:color="auto"/>
          </w:divBdr>
        </w:div>
        <w:div w:id="266693168">
          <w:marLeft w:val="480"/>
          <w:marRight w:val="0"/>
          <w:marTop w:val="0"/>
          <w:marBottom w:val="0"/>
          <w:divBdr>
            <w:top w:val="none" w:sz="0" w:space="0" w:color="auto"/>
            <w:left w:val="none" w:sz="0" w:space="0" w:color="auto"/>
            <w:bottom w:val="none" w:sz="0" w:space="0" w:color="auto"/>
            <w:right w:val="none" w:sz="0" w:space="0" w:color="auto"/>
          </w:divBdr>
        </w:div>
        <w:div w:id="1579249232">
          <w:marLeft w:val="480"/>
          <w:marRight w:val="0"/>
          <w:marTop w:val="0"/>
          <w:marBottom w:val="0"/>
          <w:divBdr>
            <w:top w:val="none" w:sz="0" w:space="0" w:color="auto"/>
            <w:left w:val="none" w:sz="0" w:space="0" w:color="auto"/>
            <w:bottom w:val="none" w:sz="0" w:space="0" w:color="auto"/>
            <w:right w:val="none" w:sz="0" w:space="0" w:color="auto"/>
          </w:divBdr>
        </w:div>
        <w:div w:id="275915321">
          <w:marLeft w:val="480"/>
          <w:marRight w:val="0"/>
          <w:marTop w:val="0"/>
          <w:marBottom w:val="0"/>
          <w:divBdr>
            <w:top w:val="none" w:sz="0" w:space="0" w:color="auto"/>
            <w:left w:val="none" w:sz="0" w:space="0" w:color="auto"/>
            <w:bottom w:val="none" w:sz="0" w:space="0" w:color="auto"/>
            <w:right w:val="none" w:sz="0" w:space="0" w:color="auto"/>
          </w:divBdr>
        </w:div>
        <w:div w:id="1773436575">
          <w:marLeft w:val="480"/>
          <w:marRight w:val="0"/>
          <w:marTop w:val="0"/>
          <w:marBottom w:val="0"/>
          <w:divBdr>
            <w:top w:val="none" w:sz="0" w:space="0" w:color="auto"/>
            <w:left w:val="none" w:sz="0" w:space="0" w:color="auto"/>
            <w:bottom w:val="none" w:sz="0" w:space="0" w:color="auto"/>
            <w:right w:val="none" w:sz="0" w:space="0" w:color="auto"/>
          </w:divBdr>
        </w:div>
        <w:div w:id="1108038558">
          <w:marLeft w:val="480"/>
          <w:marRight w:val="0"/>
          <w:marTop w:val="0"/>
          <w:marBottom w:val="0"/>
          <w:divBdr>
            <w:top w:val="none" w:sz="0" w:space="0" w:color="auto"/>
            <w:left w:val="none" w:sz="0" w:space="0" w:color="auto"/>
            <w:bottom w:val="none" w:sz="0" w:space="0" w:color="auto"/>
            <w:right w:val="none" w:sz="0" w:space="0" w:color="auto"/>
          </w:divBdr>
        </w:div>
        <w:div w:id="1990013231">
          <w:marLeft w:val="480"/>
          <w:marRight w:val="0"/>
          <w:marTop w:val="0"/>
          <w:marBottom w:val="0"/>
          <w:divBdr>
            <w:top w:val="none" w:sz="0" w:space="0" w:color="auto"/>
            <w:left w:val="none" w:sz="0" w:space="0" w:color="auto"/>
            <w:bottom w:val="none" w:sz="0" w:space="0" w:color="auto"/>
            <w:right w:val="none" w:sz="0" w:space="0" w:color="auto"/>
          </w:divBdr>
        </w:div>
        <w:div w:id="1965848223">
          <w:marLeft w:val="480"/>
          <w:marRight w:val="0"/>
          <w:marTop w:val="0"/>
          <w:marBottom w:val="0"/>
          <w:divBdr>
            <w:top w:val="none" w:sz="0" w:space="0" w:color="auto"/>
            <w:left w:val="none" w:sz="0" w:space="0" w:color="auto"/>
            <w:bottom w:val="none" w:sz="0" w:space="0" w:color="auto"/>
            <w:right w:val="none" w:sz="0" w:space="0" w:color="auto"/>
          </w:divBdr>
        </w:div>
        <w:div w:id="1253659553">
          <w:marLeft w:val="480"/>
          <w:marRight w:val="0"/>
          <w:marTop w:val="0"/>
          <w:marBottom w:val="0"/>
          <w:divBdr>
            <w:top w:val="none" w:sz="0" w:space="0" w:color="auto"/>
            <w:left w:val="none" w:sz="0" w:space="0" w:color="auto"/>
            <w:bottom w:val="none" w:sz="0" w:space="0" w:color="auto"/>
            <w:right w:val="none" w:sz="0" w:space="0" w:color="auto"/>
          </w:divBdr>
        </w:div>
        <w:div w:id="1781339479">
          <w:marLeft w:val="480"/>
          <w:marRight w:val="0"/>
          <w:marTop w:val="0"/>
          <w:marBottom w:val="0"/>
          <w:divBdr>
            <w:top w:val="none" w:sz="0" w:space="0" w:color="auto"/>
            <w:left w:val="none" w:sz="0" w:space="0" w:color="auto"/>
            <w:bottom w:val="none" w:sz="0" w:space="0" w:color="auto"/>
            <w:right w:val="none" w:sz="0" w:space="0" w:color="auto"/>
          </w:divBdr>
        </w:div>
        <w:div w:id="724719971">
          <w:marLeft w:val="480"/>
          <w:marRight w:val="0"/>
          <w:marTop w:val="0"/>
          <w:marBottom w:val="0"/>
          <w:divBdr>
            <w:top w:val="none" w:sz="0" w:space="0" w:color="auto"/>
            <w:left w:val="none" w:sz="0" w:space="0" w:color="auto"/>
            <w:bottom w:val="none" w:sz="0" w:space="0" w:color="auto"/>
            <w:right w:val="none" w:sz="0" w:space="0" w:color="auto"/>
          </w:divBdr>
        </w:div>
        <w:div w:id="1424109236">
          <w:marLeft w:val="480"/>
          <w:marRight w:val="0"/>
          <w:marTop w:val="0"/>
          <w:marBottom w:val="0"/>
          <w:divBdr>
            <w:top w:val="none" w:sz="0" w:space="0" w:color="auto"/>
            <w:left w:val="none" w:sz="0" w:space="0" w:color="auto"/>
            <w:bottom w:val="none" w:sz="0" w:space="0" w:color="auto"/>
            <w:right w:val="none" w:sz="0" w:space="0" w:color="auto"/>
          </w:divBdr>
        </w:div>
        <w:div w:id="843740862">
          <w:marLeft w:val="480"/>
          <w:marRight w:val="0"/>
          <w:marTop w:val="0"/>
          <w:marBottom w:val="0"/>
          <w:divBdr>
            <w:top w:val="none" w:sz="0" w:space="0" w:color="auto"/>
            <w:left w:val="none" w:sz="0" w:space="0" w:color="auto"/>
            <w:bottom w:val="none" w:sz="0" w:space="0" w:color="auto"/>
            <w:right w:val="none" w:sz="0" w:space="0" w:color="auto"/>
          </w:divBdr>
        </w:div>
        <w:div w:id="1985046009">
          <w:marLeft w:val="480"/>
          <w:marRight w:val="0"/>
          <w:marTop w:val="0"/>
          <w:marBottom w:val="0"/>
          <w:divBdr>
            <w:top w:val="none" w:sz="0" w:space="0" w:color="auto"/>
            <w:left w:val="none" w:sz="0" w:space="0" w:color="auto"/>
            <w:bottom w:val="none" w:sz="0" w:space="0" w:color="auto"/>
            <w:right w:val="none" w:sz="0" w:space="0" w:color="auto"/>
          </w:divBdr>
        </w:div>
        <w:div w:id="800610742">
          <w:marLeft w:val="480"/>
          <w:marRight w:val="0"/>
          <w:marTop w:val="0"/>
          <w:marBottom w:val="0"/>
          <w:divBdr>
            <w:top w:val="none" w:sz="0" w:space="0" w:color="auto"/>
            <w:left w:val="none" w:sz="0" w:space="0" w:color="auto"/>
            <w:bottom w:val="none" w:sz="0" w:space="0" w:color="auto"/>
            <w:right w:val="none" w:sz="0" w:space="0" w:color="auto"/>
          </w:divBdr>
        </w:div>
        <w:div w:id="941839444">
          <w:marLeft w:val="480"/>
          <w:marRight w:val="0"/>
          <w:marTop w:val="0"/>
          <w:marBottom w:val="0"/>
          <w:divBdr>
            <w:top w:val="none" w:sz="0" w:space="0" w:color="auto"/>
            <w:left w:val="none" w:sz="0" w:space="0" w:color="auto"/>
            <w:bottom w:val="none" w:sz="0" w:space="0" w:color="auto"/>
            <w:right w:val="none" w:sz="0" w:space="0" w:color="auto"/>
          </w:divBdr>
        </w:div>
        <w:div w:id="838346491">
          <w:marLeft w:val="480"/>
          <w:marRight w:val="0"/>
          <w:marTop w:val="0"/>
          <w:marBottom w:val="0"/>
          <w:divBdr>
            <w:top w:val="none" w:sz="0" w:space="0" w:color="auto"/>
            <w:left w:val="none" w:sz="0" w:space="0" w:color="auto"/>
            <w:bottom w:val="none" w:sz="0" w:space="0" w:color="auto"/>
            <w:right w:val="none" w:sz="0" w:space="0" w:color="auto"/>
          </w:divBdr>
        </w:div>
        <w:div w:id="2134325555">
          <w:marLeft w:val="480"/>
          <w:marRight w:val="0"/>
          <w:marTop w:val="0"/>
          <w:marBottom w:val="0"/>
          <w:divBdr>
            <w:top w:val="none" w:sz="0" w:space="0" w:color="auto"/>
            <w:left w:val="none" w:sz="0" w:space="0" w:color="auto"/>
            <w:bottom w:val="none" w:sz="0" w:space="0" w:color="auto"/>
            <w:right w:val="none" w:sz="0" w:space="0" w:color="auto"/>
          </w:divBdr>
        </w:div>
        <w:div w:id="1778450663">
          <w:marLeft w:val="480"/>
          <w:marRight w:val="0"/>
          <w:marTop w:val="0"/>
          <w:marBottom w:val="0"/>
          <w:divBdr>
            <w:top w:val="none" w:sz="0" w:space="0" w:color="auto"/>
            <w:left w:val="none" w:sz="0" w:space="0" w:color="auto"/>
            <w:bottom w:val="none" w:sz="0" w:space="0" w:color="auto"/>
            <w:right w:val="none" w:sz="0" w:space="0" w:color="auto"/>
          </w:divBdr>
        </w:div>
        <w:div w:id="386730549">
          <w:marLeft w:val="480"/>
          <w:marRight w:val="0"/>
          <w:marTop w:val="0"/>
          <w:marBottom w:val="0"/>
          <w:divBdr>
            <w:top w:val="none" w:sz="0" w:space="0" w:color="auto"/>
            <w:left w:val="none" w:sz="0" w:space="0" w:color="auto"/>
            <w:bottom w:val="none" w:sz="0" w:space="0" w:color="auto"/>
            <w:right w:val="none" w:sz="0" w:space="0" w:color="auto"/>
          </w:divBdr>
        </w:div>
        <w:div w:id="568346634">
          <w:marLeft w:val="480"/>
          <w:marRight w:val="0"/>
          <w:marTop w:val="0"/>
          <w:marBottom w:val="0"/>
          <w:divBdr>
            <w:top w:val="none" w:sz="0" w:space="0" w:color="auto"/>
            <w:left w:val="none" w:sz="0" w:space="0" w:color="auto"/>
            <w:bottom w:val="none" w:sz="0" w:space="0" w:color="auto"/>
            <w:right w:val="none" w:sz="0" w:space="0" w:color="auto"/>
          </w:divBdr>
        </w:div>
        <w:div w:id="1225022374">
          <w:marLeft w:val="480"/>
          <w:marRight w:val="0"/>
          <w:marTop w:val="0"/>
          <w:marBottom w:val="0"/>
          <w:divBdr>
            <w:top w:val="none" w:sz="0" w:space="0" w:color="auto"/>
            <w:left w:val="none" w:sz="0" w:space="0" w:color="auto"/>
            <w:bottom w:val="none" w:sz="0" w:space="0" w:color="auto"/>
            <w:right w:val="none" w:sz="0" w:space="0" w:color="auto"/>
          </w:divBdr>
        </w:div>
        <w:div w:id="367342918">
          <w:marLeft w:val="480"/>
          <w:marRight w:val="0"/>
          <w:marTop w:val="0"/>
          <w:marBottom w:val="0"/>
          <w:divBdr>
            <w:top w:val="none" w:sz="0" w:space="0" w:color="auto"/>
            <w:left w:val="none" w:sz="0" w:space="0" w:color="auto"/>
            <w:bottom w:val="none" w:sz="0" w:space="0" w:color="auto"/>
            <w:right w:val="none" w:sz="0" w:space="0" w:color="auto"/>
          </w:divBdr>
        </w:div>
        <w:div w:id="1643845132">
          <w:marLeft w:val="480"/>
          <w:marRight w:val="0"/>
          <w:marTop w:val="0"/>
          <w:marBottom w:val="0"/>
          <w:divBdr>
            <w:top w:val="none" w:sz="0" w:space="0" w:color="auto"/>
            <w:left w:val="none" w:sz="0" w:space="0" w:color="auto"/>
            <w:bottom w:val="none" w:sz="0" w:space="0" w:color="auto"/>
            <w:right w:val="none" w:sz="0" w:space="0" w:color="auto"/>
          </w:divBdr>
        </w:div>
        <w:div w:id="1779061532">
          <w:marLeft w:val="480"/>
          <w:marRight w:val="0"/>
          <w:marTop w:val="0"/>
          <w:marBottom w:val="0"/>
          <w:divBdr>
            <w:top w:val="none" w:sz="0" w:space="0" w:color="auto"/>
            <w:left w:val="none" w:sz="0" w:space="0" w:color="auto"/>
            <w:bottom w:val="none" w:sz="0" w:space="0" w:color="auto"/>
            <w:right w:val="none" w:sz="0" w:space="0" w:color="auto"/>
          </w:divBdr>
        </w:div>
        <w:div w:id="33895549">
          <w:marLeft w:val="480"/>
          <w:marRight w:val="0"/>
          <w:marTop w:val="0"/>
          <w:marBottom w:val="0"/>
          <w:divBdr>
            <w:top w:val="none" w:sz="0" w:space="0" w:color="auto"/>
            <w:left w:val="none" w:sz="0" w:space="0" w:color="auto"/>
            <w:bottom w:val="none" w:sz="0" w:space="0" w:color="auto"/>
            <w:right w:val="none" w:sz="0" w:space="0" w:color="auto"/>
          </w:divBdr>
        </w:div>
        <w:div w:id="1125391903">
          <w:marLeft w:val="480"/>
          <w:marRight w:val="0"/>
          <w:marTop w:val="0"/>
          <w:marBottom w:val="0"/>
          <w:divBdr>
            <w:top w:val="none" w:sz="0" w:space="0" w:color="auto"/>
            <w:left w:val="none" w:sz="0" w:space="0" w:color="auto"/>
            <w:bottom w:val="none" w:sz="0" w:space="0" w:color="auto"/>
            <w:right w:val="none" w:sz="0" w:space="0" w:color="auto"/>
          </w:divBdr>
        </w:div>
        <w:div w:id="733696347">
          <w:marLeft w:val="480"/>
          <w:marRight w:val="0"/>
          <w:marTop w:val="0"/>
          <w:marBottom w:val="0"/>
          <w:divBdr>
            <w:top w:val="none" w:sz="0" w:space="0" w:color="auto"/>
            <w:left w:val="none" w:sz="0" w:space="0" w:color="auto"/>
            <w:bottom w:val="none" w:sz="0" w:space="0" w:color="auto"/>
            <w:right w:val="none" w:sz="0" w:space="0" w:color="auto"/>
          </w:divBdr>
        </w:div>
        <w:div w:id="562908686">
          <w:marLeft w:val="480"/>
          <w:marRight w:val="0"/>
          <w:marTop w:val="0"/>
          <w:marBottom w:val="0"/>
          <w:divBdr>
            <w:top w:val="none" w:sz="0" w:space="0" w:color="auto"/>
            <w:left w:val="none" w:sz="0" w:space="0" w:color="auto"/>
            <w:bottom w:val="none" w:sz="0" w:space="0" w:color="auto"/>
            <w:right w:val="none" w:sz="0" w:space="0" w:color="auto"/>
          </w:divBdr>
        </w:div>
        <w:div w:id="50004272">
          <w:marLeft w:val="480"/>
          <w:marRight w:val="0"/>
          <w:marTop w:val="0"/>
          <w:marBottom w:val="0"/>
          <w:divBdr>
            <w:top w:val="none" w:sz="0" w:space="0" w:color="auto"/>
            <w:left w:val="none" w:sz="0" w:space="0" w:color="auto"/>
            <w:bottom w:val="none" w:sz="0" w:space="0" w:color="auto"/>
            <w:right w:val="none" w:sz="0" w:space="0" w:color="auto"/>
          </w:divBdr>
        </w:div>
        <w:div w:id="270430076">
          <w:marLeft w:val="480"/>
          <w:marRight w:val="0"/>
          <w:marTop w:val="0"/>
          <w:marBottom w:val="0"/>
          <w:divBdr>
            <w:top w:val="none" w:sz="0" w:space="0" w:color="auto"/>
            <w:left w:val="none" w:sz="0" w:space="0" w:color="auto"/>
            <w:bottom w:val="none" w:sz="0" w:space="0" w:color="auto"/>
            <w:right w:val="none" w:sz="0" w:space="0" w:color="auto"/>
          </w:divBdr>
        </w:div>
        <w:div w:id="2146776341">
          <w:marLeft w:val="480"/>
          <w:marRight w:val="0"/>
          <w:marTop w:val="0"/>
          <w:marBottom w:val="0"/>
          <w:divBdr>
            <w:top w:val="none" w:sz="0" w:space="0" w:color="auto"/>
            <w:left w:val="none" w:sz="0" w:space="0" w:color="auto"/>
            <w:bottom w:val="none" w:sz="0" w:space="0" w:color="auto"/>
            <w:right w:val="none" w:sz="0" w:space="0" w:color="auto"/>
          </w:divBdr>
        </w:div>
        <w:div w:id="1911188039">
          <w:marLeft w:val="480"/>
          <w:marRight w:val="0"/>
          <w:marTop w:val="0"/>
          <w:marBottom w:val="0"/>
          <w:divBdr>
            <w:top w:val="none" w:sz="0" w:space="0" w:color="auto"/>
            <w:left w:val="none" w:sz="0" w:space="0" w:color="auto"/>
            <w:bottom w:val="none" w:sz="0" w:space="0" w:color="auto"/>
            <w:right w:val="none" w:sz="0" w:space="0" w:color="auto"/>
          </w:divBdr>
        </w:div>
        <w:div w:id="1580485199">
          <w:marLeft w:val="480"/>
          <w:marRight w:val="0"/>
          <w:marTop w:val="0"/>
          <w:marBottom w:val="0"/>
          <w:divBdr>
            <w:top w:val="none" w:sz="0" w:space="0" w:color="auto"/>
            <w:left w:val="none" w:sz="0" w:space="0" w:color="auto"/>
            <w:bottom w:val="none" w:sz="0" w:space="0" w:color="auto"/>
            <w:right w:val="none" w:sz="0" w:space="0" w:color="auto"/>
          </w:divBdr>
        </w:div>
        <w:div w:id="1550536077">
          <w:marLeft w:val="480"/>
          <w:marRight w:val="0"/>
          <w:marTop w:val="0"/>
          <w:marBottom w:val="0"/>
          <w:divBdr>
            <w:top w:val="none" w:sz="0" w:space="0" w:color="auto"/>
            <w:left w:val="none" w:sz="0" w:space="0" w:color="auto"/>
            <w:bottom w:val="none" w:sz="0" w:space="0" w:color="auto"/>
            <w:right w:val="none" w:sz="0" w:space="0" w:color="auto"/>
          </w:divBdr>
        </w:div>
        <w:div w:id="640575044">
          <w:marLeft w:val="480"/>
          <w:marRight w:val="0"/>
          <w:marTop w:val="0"/>
          <w:marBottom w:val="0"/>
          <w:divBdr>
            <w:top w:val="none" w:sz="0" w:space="0" w:color="auto"/>
            <w:left w:val="none" w:sz="0" w:space="0" w:color="auto"/>
            <w:bottom w:val="none" w:sz="0" w:space="0" w:color="auto"/>
            <w:right w:val="none" w:sz="0" w:space="0" w:color="auto"/>
          </w:divBdr>
        </w:div>
        <w:div w:id="1670713706">
          <w:marLeft w:val="480"/>
          <w:marRight w:val="0"/>
          <w:marTop w:val="0"/>
          <w:marBottom w:val="0"/>
          <w:divBdr>
            <w:top w:val="none" w:sz="0" w:space="0" w:color="auto"/>
            <w:left w:val="none" w:sz="0" w:space="0" w:color="auto"/>
            <w:bottom w:val="none" w:sz="0" w:space="0" w:color="auto"/>
            <w:right w:val="none" w:sz="0" w:space="0" w:color="auto"/>
          </w:divBdr>
        </w:div>
        <w:div w:id="272247243">
          <w:marLeft w:val="480"/>
          <w:marRight w:val="0"/>
          <w:marTop w:val="0"/>
          <w:marBottom w:val="0"/>
          <w:divBdr>
            <w:top w:val="none" w:sz="0" w:space="0" w:color="auto"/>
            <w:left w:val="none" w:sz="0" w:space="0" w:color="auto"/>
            <w:bottom w:val="none" w:sz="0" w:space="0" w:color="auto"/>
            <w:right w:val="none" w:sz="0" w:space="0" w:color="auto"/>
          </w:divBdr>
        </w:div>
        <w:div w:id="1764838517">
          <w:marLeft w:val="480"/>
          <w:marRight w:val="0"/>
          <w:marTop w:val="0"/>
          <w:marBottom w:val="0"/>
          <w:divBdr>
            <w:top w:val="none" w:sz="0" w:space="0" w:color="auto"/>
            <w:left w:val="none" w:sz="0" w:space="0" w:color="auto"/>
            <w:bottom w:val="none" w:sz="0" w:space="0" w:color="auto"/>
            <w:right w:val="none" w:sz="0" w:space="0" w:color="auto"/>
          </w:divBdr>
        </w:div>
        <w:div w:id="1217467617">
          <w:marLeft w:val="480"/>
          <w:marRight w:val="0"/>
          <w:marTop w:val="0"/>
          <w:marBottom w:val="0"/>
          <w:divBdr>
            <w:top w:val="none" w:sz="0" w:space="0" w:color="auto"/>
            <w:left w:val="none" w:sz="0" w:space="0" w:color="auto"/>
            <w:bottom w:val="none" w:sz="0" w:space="0" w:color="auto"/>
            <w:right w:val="none" w:sz="0" w:space="0" w:color="auto"/>
          </w:divBdr>
        </w:div>
        <w:div w:id="2014987363">
          <w:marLeft w:val="480"/>
          <w:marRight w:val="0"/>
          <w:marTop w:val="0"/>
          <w:marBottom w:val="0"/>
          <w:divBdr>
            <w:top w:val="none" w:sz="0" w:space="0" w:color="auto"/>
            <w:left w:val="none" w:sz="0" w:space="0" w:color="auto"/>
            <w:bottom w:val="none" w:sz="0" w:space="0" w:color="auto"/>
            <w:right w:val="none" w:sz="0" w:space="0" w:color="auto"/>
          </w:divBdr>
        </w:div>
        <w:div w:id="818807743">
          <w:marLeft w:val="480"/>
          <w:marRight w:val="0"/>
          <w:marTop w:val="0"/>
          <w:marBottom w:val="0"/>
          <w:divBdr>
            <w:top w:val="none" w:sz="0" w:space="0" w:color="auto"/>
            <w:left w:val="none" w:sz="0" w:space="0" w:color="auto"/>
            <w:bottom w:val="none" w:sz="0" w:space="0" w:color="auto"/>
            <w:right w:val="none" w:sz="0" w:space="0" w:color="auto"/>
          </w:divBdr>
        </w:div>
        <w:div w:id="977302022">
          <w:marLeft w:val="480"/>
          <w:marRight w:val="0"/>
          <w:marTop w:val="0"/>
          <w:marBottom w:val="0"/>
          <w:divBdr>
            <w:top w:val="none" w:sz="0" w:space="0" w:color="auto"/>
            <w:left w:val="none" w:sz="0" w:space="0" w:color="auto"/>
            <w:bottom w:val="none" w:sz="0" w:space="0" w:color="auto"/>
            <w:right w:val="none" w:sz="0" w:space="0" w:color="auto"/>
          </w:divBdr>
        </w:div>
        <w:div w:id="175314900">
          <w:marLeft w:val="480"/>
          <w:marRight w:val="0"/>
          <w:marTop w:val="0"/>
          <w:marBottom w:val="0"/>
          <w:divBdr>
            <w:top w:val="none" w:sz="0" w:space="0" w:color="auto"/>
            <w:left w:val="none" w:sz="0" w:space="0" w:color="auto"/>
            <w:bottom w:val="none" w:sz="0" w:space="0" w:color="auto"/>
            <w:right w:val="none" w:sz="0" w:space="0" w:color="auto"/>
          </w:divBdr>
        </w:div>
        <w:div w:id="710304138">
          <w:marLeft w:val="480"/>
          <w:marRight w:val="0"/>
          <w:marTop w:val="0"/>
          <w:marBottom w:val="0"/>
          <w:divBdr>
            <w:top w:val="none" w:sz="0" w:space="0" w:color="auto"/>
            <w:left w:val="none" w:sz="0" w:space="0" w:color="auto"/>
            <w:bottom w:val="none" w:sz="0" w:space="0" w:color="auto"/>
            <w:right w:val="none" w:sz="0" w:space="0" w:color="auto"/>
          </w:divBdr>
        </w:div>
        <w:div w:id="219630201">
          <w:marLeft w:val="480"/>
          <w:marRight w:val="0"/>
          <w:marTop w:val="0"/>
          <w:marBottom w:val="0"/>
          <w:divBdr>
            <w:top w:val="none" w:sz="0" w:space="0" w:color="auto"/>
            <w:left w:val="none" w:sz="0" w:space="0" w:color="auto"/>
            <w:bottom w:val="none" w:sz="0" w:space="0" w:color="auto"/>
            <w:right w:val="none" w:sz="0" w:space="0" w:color="auto"/>
          </w:divBdr>
        </w:div>
      </w:divsChild>
    </w:div>
    <w:div w:id="686641245">
      <w:bodyDiv w:val="1"/>
      <w:marLeft w:val="0"/>
      <w:marRight w:val="0"/>
      <w:marTop w:val="0"/>
      <w:marBottom w:val="0"/>
      <w:divBdr>
        <w:top w:val="none" w:sz="0" w:space="0" w:color="auto"/>
        <w:left w:val="none" w:sz="0" w:space="0" w:color="auto"/>
        <w:bottom w:val="none" w:sz="0" w:space="0" w:color="auto"/>
        <w:right w:val="none" w:sz="0" w:space="0" w:color="auto"/>
      </w:divBdr>
    </w:div>
    <w:div w:id="686831618">
      <w:bodyDiv w:val="1"/>
      <w:marLeft w:val="0"/>
      <w:marRight w:val="0"/>
      <w:marTop w:val="0"/>
      <w:marBottom w:val="0"/>
      <w:divBdr>
        <w:top w:val="none" w:sz="0" w:space="0" w:color="auto"/>
        <w:left w:val="none" w:sz="0" w:space="0" w:color="auto"/>
        <w:bottom w:val="none" w:sz="0" w:space="0" w:color="auto"/>
        <w:right w:val="none" w:sz="0" w:space="0" w:color="auto"/>
      </w:divBdr>
    </w:div>
    <w:div w:id="689142570">
      <w:marLeft w:val="0"/>
      <w:marRight w:val="0"/>
      <w:marTop w:val="0"/>
      <w:marBottom w:val="0"/>
      <w:divBdr>
        <w:top w:val="none" w:sz="0" w:space="0" w:color="auto"/>
        <w:left w:val="none" w:sz="0" w:space="0" w:color="auto"/>
        <w:bottom w:val="none" w:sz="0" w:space="0" w:color="auto"/>
        <w:right w:val="none" w:sz="0" w:space="0" w:color="auto"/>
      </w:divBdr>
    </w:div>
    <w:div w:id="689454532">
      <w:bodyDiv w:val="1"/>
      <w:marLeft w:val="0"/>
      <w:marRight w:val="0"/>
      <w:marTop w:val="0"/>
      <w:marBottom w:val="0"/>
      <w:divBdr>
        <w:top w:val="none" w:sz="0" w:space="0" w:color="auto"/>
        <w:left w:val="none" w:sz="0" w:space="0" w:color="auto"/>
        <w:bottom w:val="none" w:sz="0" w:space="0" w:color="auto"/>
        <w:right w:val="none" w:sz="0" w:space="0" w:color="auto"/>
      </w:divBdr>
    </w:div>
    <w:div w:id="689523942">
      <w:bodyDiv w:val="1"/>
      <w:marLeft w:val="0"/>
      <w:marRight w:val="0"/>
      <w:marTop w:val="0"/>
      <w:marBottom w:val="0"/>
      <w:divBdr>
        <w:top w:val="none" w:sz="0" w:space="0" w:color="auto"/>
        <w:left w:val="none" w:sz="0" w:space="0" w:color="auto"/>
        <w:bottom w:val="none" w:sz="0" w:space="0" w:color="auto"/>
        <w:right w:val="none" w:sz="0" w:space="0" w:color="auto"/>
      </w:divBdr>
    </w:div>
    <w:div w:id="692153037">
      <w:bodyDiv w:val="1"/>
      <w:marLeft w:val="0"/>
      <w:marRight w:val="0"/>
      <w:marTop w:val="0"/>
      <w:marBottom w:val="0"/>
      <w:divBdr>
        <w:top w:val="none" w:sz="0" w:space="0" w:color="auto"/>
        <w:left w:val="none" w:sz="0" w:space="0" w:color="auto"/>
        <w:bottom w:val="none" w:sz="0" w:space="0" w:color="auto"/>
        <w:right w:val="none" w:sz="0" w:space="0" w:color="auto"/>
      </w:divBdr>
    </w:div>
    <w:div w:id="692463291">
      <w:bodyDiv w:val="1"/>
      <w:marLeft w:val="0"/>
      <w:marRight w:val="0"/>
      <w:marTop w:val="0"/>
      <w:marBottom w:val="0"/>
      <w:divBdr>
        <w:top w:val="none" w:sz="0" w:space="0" w:color="auto"/>
        <w:left w:val="none" w:sz="0" w:space="0" w:color="auto"/>
        <w:bottom w:val="none" w:sz="0" w:space="0" w:color="auto"/>
        <w:right w:val="none" w:sz="0" w:space="0" w:color="auto"/>
      </w:divBdr>
    </w:div>
    <w:div w:id="696391553">
      <w:bodyDiv w:val="1"/>
      <w:marLeft w:val="0"/>
      <w:marRight w:val="0"/>
      <w:marTop w:val="0"/>
      <w:marBottom w:val="0"/>
      <w:divBdr>
        <w:top w:val="none" w:sz="0" w:space="0" w:color="auto"/>
        <w:left w:val="none" w:sz="0" w:space="0" w:color="auto"/>
        <w:bottom w:val="none" w:sz="0" w:space="0" w:color="auto"/>
        <w:right w:val="none" w:sz="0" w:space="0" w:color="auto"/>
      </w:divBdr>
    </w:div>
    <w:div w:id="699938113">
      <w:bodyDiv w:val="1"/>
      <w:marLeft w:val="0"/>
      <w:marRight w:val="0"/>
      <w:marTop w:val="0"/>
      <w:marBottom w:val="0"/>
      <w:divBdr>
        <w:top w:val="none" w:sz="0" w:space="0" w:color="auto"/>
        <w:left w:val="none" w:sz="0" w:space="0" w:color="auto"/>
        <w:bottom w:val="none" w:sz="0" w:space="0" w:color="auto"/>
        <w:right w:val="none" w:sz="0" w:space="0" w:color="auto"/>
      </w:divBdr>
    </w:div>
    <w:div w:id="702170061">
      <w:bodyDiv w:val="1"/>
      <w:marLeft w:val="0"/>
      <w:marRight w:val="0"/>
      <w:marTop w:val="0"/>
      <w:marBottom w:val="0"/>
      <w:divBdr>
        <w:top w:val="none" w:sz="0" w:space="0" w:color="auto"/>
        <w:left w:val="none" w:sz="0" w:space="0" w:color="auto"/>
        <w:bottom w:val="none" w:sz="0" w:space="0" w:color="auto"/>
        <w:right w:val="none" w:sz="0" w:space="0" w:color="auto"/>
      </w:divBdr>
    </w:div>
    <w:div w:id="703792697">
      <w:bodyDiv w:val="1"/>
      <w:marLeft w:val="0"/>
      <w:marRight w:val="0"/>
      <w:marTop w:val="0"/>
      <w:marBottom w:val="0"/>
      <w:divBdr>
        <w:top w:val="none" w:sz="0" w:space="0" w:color="auto"/>
        <w:left w:val="none" w:sz="0" w:space="0" w:color="auto"/>
        <w:bottom w:val="none" w:sz="0" w:space="0" w:color="auto"/>
        <w:right w:val="none" w:sz="0" w:space="0" w:color="auto"/>
      </w:divBdr>
    </w:div>
    <w:div w:id="704135406">
      <w:bodyDiv w:val="1"/>
      <w:marLeft w:val="0"/>
      <w:marRight w:val="0"/>
      <w:marTop w:val="0"/>
      <w:marBottom w:val="0"/>
      <w:divBdr>
        <w:top w:val="none" w:sz="0" w:space="0" w:color="auto"/>
        <w:left w:val="none" w:sz="0" w:space="0" w:color="auto"/>
        <w:bottom w:val="none" w:sz="0" w:space="0" w:color="auto"/>
        <w:right w:val="none" w:sz="0" w:space="0" w:color="auto"/>
      </w:divBdr>
    </w:div>
    <w:div w:id="705179264">
      <w:bodyDiv w:val="1"/>
      <w:marLeft w:val="0"/>
      <w:marRight w:val="0"/>
      <w:marTop w:val="0"/>
      <w:marBottom w:val="0"/>
      <w:divBdr>
        <w:top w:val="none" w:sz="0" w:space="0" w:color="auto"/>
        <w:left w:val="none" w:sz="0" w:space="0" w:color="auto"/>
        <w:bottom w:val="none" w:sz="0" w:space="0" w:color="auto"/>
        <w:right w:val="none" w:sz="0" w:space="0" w:color="auto"/>
      </w:divBdr>
    </w:div>
    <w:div w:id="705325598">
      <w:bodyDiv w:val="1"/>
      <w:marLeft w:val="0"/>
      <w:marRight w:val="0"/>
      <w:marTop w:val="0"/>
      <w:marBottom w:val="0"/>
      <w:divBdr>
        <w:top w:val="none" w:sz="0" w:space="0" w:color="auto"/>
        <w:left w:val="none" w:sz="0" w:space="0" w:color="auto"/>
        <w:bottom w:val="none" w:sz="0" w:space="0" w:color="auto"/>
        <w:right w:val="none" w:sz="0" w:space="0" w:color="auto"/>
      </w:divBdr>
    </w:div>
    <w:div w:id="706301243">
      <w:bodyDiv w:val="1"/>
      <w:marLeft w:val="0"/>
      <w:marRight w:val="0"/>
      <w:marTop w:val="0"/>
      <w:marBottom w:val="0"/>
      <w:divBdr>
        <w:top w:val="none" w:sz="0" w:space="0" w:color="auto"/>
        <w:left w:val="none" w:sz="0" w:space="0" w:color="auto"/>
        <w:bottom w:val="none" w:sz="0" w:space="0" w:color="auto"/>
        <w:right w:val="none" w:sz="0" w:space="0" w:color="auto"/>
      </w:divBdr>
    </w:div>
    <w:div w:id="706371257">
      <w:marLeft w:val="0"/>
      <w:marRight w:val="0"/>
      <w:marTop w:val="0"/>
      <w:marBottom w:val="0"/>
      <w:divBdr>
        <w:top w:val="none" w:sz="0" w:space="0" w:color="auto"/>
        <w:left w:val="none" w:sz="0" w:space="0" w:color="auto"/>
        <w:bottom w:val="none" w:sz="0" w:space="0" w:color="auto"/>
        <w:right w:val="none" w:sz="0" w:space="0" w:color="auto"/>
      </w:divBdr>
    </w:div>
    <w:div w:id="707027594">
      <w:bodyDiv w:val="1"/>
      <w:marLeft w:val="0"/>
      <w:marRight w:val="0"/>
      <w:marTop w:val="0"/>
      <w:marBottom w:val="0"/>
      <w:divBdr>
        <w:top w:val="none" w:sz="0" w:space="0" w:color="auto"/>
        <w:left w:val="none" w:sz="0" w:space="0" w:color="auto"/>
        <w:bottom w:val="none" w:sz="0" w:space="0" w:color="auto"/>
        <w:right w:val="none" w:sz="0" w:space="0" w:color="auto"/>
      </w:divBdr>
    </w:div>
    <w:div w:id="707099383">
      <w:bodyDiv w:val="1"/>
      <w:marLeft w:val="0"/>
      <w:marRight w:val="0"/>
      <w:marTop w:val="0"/>
      <w:marBottom w:val="0"/>
      <w:divBdr>
        <w:top w:val="none" w:sz="0" w:space="0" w:color="auto"/>
        <w:left w:val="none" w:sz="0" w:space="0" w:color="auto"/>
        <w:bottom w:val="none" w:sz="0" w:space="0" w:color="auto"/>
        <w:right w:val="none" w:sz="0" w:space="0" w:color="auto"/>
      </w:divBdr>
      <w:divsChild>
        <w:div w:id="467432303">
          <w:marLeft w:val="480"/>
          <w:marRight w:val="0"/>
          <w:marTop w:val="0"/>
          <w:marBottom w:val="0"/>
          <w:divBdr>
            <w:top w:val="none" w:sz="0" w:space="0" w:color="auto"/>
            <w:left w:val="none" w:sz="0" w:space="0" w:color="auto"/>
            <w:bottom w:val="none" w:sz="0" w:space="0" w:color="auto"/>
            <w:right w:val="none" w:sz="0" w:space="0" w:color="auto"/>
          </w:divBdr>
        </w:div>
        <w:div w:id="23099792">
          <w:marLeft w:val="480"/>
          <w:marRight w:val="0"/>
          <w:marTop w:val="0"/>
          <w:marBottom w:val="0"/>
          <w:divBdr>
            <w:top w:val="none" w:sz="0" w:space="0" w:color="auto"/>
            <w:left w:val="none" w:sz="0" w:space="0" w:color="auto"/>
            <w:bottom w:val="none" w:sz="0" w:space="0" w:color="auto"/>
            <w:right w:val="none" w:sz="0" w:space="0" w:color="auto"/>
          </w:divBdr>
        </w:div>
        <w:div w:id="1043679909">
          <w:marLeft w:val="480"/>
          <w:marRight w:val="0"/>
          <w:marTop w:val="0"/>
          <w:marBottom w:val="0"/>
          <w:divBdr>
            <w:top w:val="none" w:sz="0" w:space="0" w:color="auto"/>
            <w:left w:val="none" w:sz="0" w:space="0" w:color="auto"/>
            <w:bottom w:val="none" w:sz="0" w:space="0" w:color="auto"/>
            <w:right w:val="none" w:sz="0" w:space="0" w:color="auto"/>
          </w:divBdr>
        </w:div>
        <w:div w:id="1284964995">
          <w:marLeft w:val="480"/>
          <w:marRight w:val="0"/>
          <w:marTop w:val="0"/>
          <w:marBottom w:val="0"/>
          <w:divBdr>
            <w:top w:val="none" w:sz="0" w:space="0" w:color="auto"/>
            <w:left w:val="none" w:sz="0" w:space="0" w:color="auto"/>
            <w:bottom w:val="none" w:sz="0" w:space="0" w:color="auto"/>
            <w:right w:val="none" w:sz="0" w:space="0" w:color="auto"/>
          </w:divBdr>
        </w:div>
        <w:div w:id="1857117183">
          <w:marLeft w:val="480"/>
          <w:marRight w:val="0"/>
          <w:marTop w:val="0"/>
          <w:marBottom w:val="0"/>
          <w:divBdr>
            <w:top w:val="none" w:sz="0" w:space="0" w:color="auto"/>
            <w:left w:val="none" w:sz="0" w:space="0" w:color="auto"/>
            <w:bottom w:val="none" w:sz="0" w:space="0" w:color="auto"/>
            <w:right w:val="none" w:sz="0" w:space="0" w:color="auto"/>
          </w:divBdr>
        </w:div>
        <w:div w:id="1493372564">
          <w:marLeft w:val="480"/>
          <w:marRight w:val="0"/>
          <w:marTop w:val="0"/>
          <w:marBottom w:val="0"/>
          <w:divBdr>
            <w:top w:val="none" w:sz="0" w:space="0" w:color="auto"/>
            <w:left w:val="none" w:sz="0" w:space="0" w:color="auto"/>
            <w:bottom w:val="none" w:sz="0" w:space="0" w:color="auto"/>
            <w:right w:val="none" w:sz="0" w:space="0" w:color="auto"/>
          </w:divBdr>
        </w:div>
        <w:div w:id="1262107913">
          <w:marLeft w:val="480"/>
          <w:marRight w:val="0"/>
          <w:marTop w:val="0"/>
          <w:marBottom w:val="0"/>
          <w:divBdr>
            <w:top w:val="none" w:sz="0" w:space="0" w:color="auto"/>
            <w:left w:val="none" w:sz="0" w:space="0" w:color="auto"/>
            <w:bottom w:val="none" w:sz="0" w:space="0" w:color="auto"/>
            <w:right w:val="none" w:sz="0" w:space="0" w:color="auto"/>
          </w:divBdr>
        </w:div>
        <w:div w:id="642276382">
          <w:marLeft w:val="480"/>
          <w:marRight w:val="0"/>
          <w:marTop w:val="0"/>
          <w:marBottom w:val="0"/>
          <w:divBdr>
            <w:top w:val="none" w:sz="0" w:space="0" w:color="auto"/>
            <w:left w:val="none" w:sz="0" w:space="0" w:color="auto"/>
            <w:bottom w:val="none" w:sz="0" w:space="0" w:color="auto"/>
            <w:right w:val="none" w:sz="0" w:space="0" w:color="auto"/>
          </w:divBdr>
        </w:div>
        <w:div w:id="157114995">
          <w:marLeft w:val="480"/>
          <w:marRight w:val="0"/>
          <w:marTop w:val="0"/>
          <w:marBottom w:val="0"/>
          <w:divBdr>
            <w:top w:val="none" w:sz="0" w:space="0" w:color="auto"/>
            <w:left w:val="none" w:sz="0" w:space="0" w:color="auto"/>
            <w:bottom w:val="none" w:sz="0" w:space="0" w:color="auto"/>
            <w:right w:val="none" w:sz="0" w:space="0" w:color="auto"/>
          </w:divBdr>
        </w:div>
        <w:div w:id="231627723">
          <w:marLeft w:val="480"/>
          <w:marRight w:val="0"/>
          <w:marTop w:val="0"/>
          <w:marBottom w:val="0"/>
          <w:divBdr>
            <w:top w:val="none" w:sz="0" w:space="0" w:color="auto"/>
            <w:left w:val="none" w:sz="0" w:space="0" w:color="auto"/>
            <w:bottom w:val="none" w:sz="0" w:space="0" w:color="auto"/>
            <w:right w:val="none" w:sz="0" w:space="0" w:color="auto"/>
          </w:divBdr>
        </w:div>
        <w:div w:id="744839751">
          <w:marLeft w:val="480"/>
          <w:marRight w:val="0"/>
          <w:marTop w:val="0"/>
          <w:marBottom w:val="0"/>
          <w:divBdr>
            <w:top w:val="none" w:sz="0" w:space="0" w:color="auto"/>
            <w:left w:val="none" w:sz="0" w:space="0" w:color="auto"/>
            <w:bottom w:val="none" w:sz="0" w:space="0" w:color="auto"/>
            <w:right w:val="none" w:sz="0" w:space="0" w:color="auto"/>
          </w:divBdr>
        </w:div>
        <w:div w:id="2064474556">
          <w:marLeft w:val="480"/>
          <w:marRight w:val="0"/>
          <w:marTop w:val="0"/>
          <w:marBottom w:val="0"/>
          <w:divBdr>
            <w:top w:val="none" w:sz="0" w:space="0" w:color="auto"/>
            <w:left w:val="none" w:sz="0" w:space="0" w:color="auto"/>
            <w:bottom w:val="none" w:sz="0" w:space="0" w:color="auto"/>
            <w:right w:val="none" w:sz="0" w:space="0" w:color="auto"/>
          </w:divBdr>
        </w:div>
        <w:div w:id="506790868">
          <w:marLeft w:val="480"/>
          <w:marRight w:val="0"/>
          <w:marTop w:val="0"/>
          <w:marBottom w:val="0"/>
          <w:divBdr>
            <w:top w:val="none" w:sz="0" w:space="0" w:color="auto"/>
            <w:left w:val="none" w:sz="0" w:space="0" w:color="auto"/>
            <w:bottom w:val="none" w:sz="0" w:space="0" w:color="auto"/>
            <w:right w:val="none" w:sz="0" w:space="0" w:color="auto"/>
          </w:divBdr>
        </w:div>
        <w:div w:id="1505587805">
          <w:marLeft w:val="480"/>
          <w:marRight w:val="0"/>
          <w:marTop w:val="0"/>
          <w:marBottom w:val="0"/>
          <w:divBdr>
            <w:top w:val="none" w:sz="0" w:space="0" w:color="auto"/>
            <w:left w:val="none" w:sz="0" w:space="0" w:color="auto"/>
            <w:bottom w:val="none" w:sz="0" w:space="0" w:color="auto"/>
            <w:right w:val="none" w:sz="0" w:space="0" w:color="auto"/>
          </w:divBdr>
        </w:div>
        <w:div w:id="129171868">
          <w:marLeft w:val="480"/>
          <w:marRight w:val="0"/>
          <w:marTop w:val="0"/>
          <w:marBottom w:val="0"/>
          <w:divBdr>
            <w:top w:val="none" w:sz="0" w:space="0" w:color="auto"/>
            <w:left w:val="none" w:sz="0" w:space="0" w:color="auto"/>
            <w:bottom w:val="none" w:sz="0" w:space="0" w:color="auto"/>
            <w:right w:val="none" w:sz="0" w:space="0" w:color="auto"/>
          </w:divBdr>
        </w:div>
        <w:div w:id="1101098678">
          <w:marLeft w:val="480"/>
          <w:marRight w:val="0"/>
          <w:marTop w:val="0"/>
          <w:marBottom w:val="0"/>
          <w:divBdr>
            <w:top w:val="none" w:sz="0" w:space="0" w:color="auto"/>
            <w:left w:val="none" w:sz="0" w:space="0" w:color="auto"/>
            <w:bottom w:val="none" w:sz="0" w:space="0" w:color="auto"/>
            <w:right w:val="none" w:sz="0" w:space="0" w:color="auto"/>
          </w:divBdr>
        </w:div>
        <w:div w:id="1993025373">
          <w:marLeft w:val="480"/>
          <w:marRight w:val="0"/>
          <w:marTop w:val="0"/>
          <w:marBottom w:val="0"/>
          <w:divBdr>
            <w:top w:val="none" w:sz="0" w:space="0" w:color="auto"/>
            <w:left w:val="none" w:sz="0" w:space="0" w:color="auto"/>
            <w:bottom w:val="none" w:sz="0" w:space="0" w:color="auto"/>
            <w:right w:val="none" w:sz="0" w:space="0" w:color="auto"/>
          </w:divBdr>
        </w:div>
        <w:div w:id="716704223">
          <w:marLeft w:val="480"/>
          <w:marRight w:val="0"/>
          <w:marTop w:val="0"/>
          <w:marBottom w:val="0"/>
          <w:divBdr>
            <w:top w:val="none" w:sz="0" w:space="0" w:color="auto"/>
            <w:left w:val="none" w:sz="0" w:space="0" w:color="auto"/>
            <w:bottom w:val="none" w:sz="0" w:space="0" w:color="auto"/>
            <w:right w:val="none" w:sz="0" w:space="0" w:color="auto"/>
          </w:divBdr>
        </w:div>
        <w:div w:id="858279527">
          <w:marLeft w:val="480"/>
          <w:marRight w:val="0"/>
          <w:marTop w:val="0"/>
          <w:marBottom w:val="0"/>
          <w:divBdr>
            <w:top w:val="none" w:sz="0" w:space="0" w:color="auto"/>
            <w:left w:val="none" w:sz="0" w:space="0" w:color="auto"/>
            <w:bottom w:val="none" w:sz="0" w:space="0" w:color="auto"/>
            <w:right w:val="none" w:sz="0" w:space="0" w:color="auto"/>
          </w:divBdr>
        </w:div>
        <w:div w:id="1710260053">
          <w:marLeft w:val="480"/>
          <w:marRight w:val="0"/>
          <w:marTop w:val="0"/>
          <w:marBottom w:val="0"/>
          <w:divBdr>
            <w:top w:val="none" w:sz="0" w:space="0" w:color="auto"/>
            <w:left w:val="none" w:sz="0" w:space="0" w:color="auto"/>
            <w:bottom w:val="none" w:sz="0" w:space="0" w:color="auto"/>
            <w:right w:val="none" w:sz="0" w:space="0" w:color="auto"/>
          </w:divBdr>
        </w:div>
        <w:div w:id="407727733">
          <w:marLeft w:val="480"/>
          <w:marRight w:val="0"/>
          <w:marTop w:val="0"/>
          <w:marBottom w:val="0"/>
          <w:divBdr>
            <w:top w:val="none" w:sz="0" w:space="0" w:color="auto"/>
            <w:left w:val="none" w:sz="0" w:space="0" w:color="auto"/>
            <w:bottom w:val="none" w:sz="0" w:space="0" w:color="auto"/>
            <w:right w:val="none" w:sz="0" w:space="0" w:color="auto"/>
          </w:divBdr>
        </w:div>
        <w:div w:id="473763015">
          <w:marLeft w:val="480"/>
          <w:marRight w:val="0"/>
          <w:marTop w:val="0"/>
          <w:marBottom w:val="0"/>
          <w:divBdr>
            <w:top w:val="none" w:sz="0" w:space="0" w:color="auto"/>
            <w:left w:val="none" w:sz="0" w:space="0" w:color="auto"/>
            <w:bottom w:val="none" w:sz="0" w:space="0" w:color="auto"/>
            <w:right w:val="none" w:sz="0" w:space="0" w:color="auto"/>
          </w:divBdr>
        </w:div>
        <w:div w:id="889075617">
          <w:marLeft w:val="480"/>
          <w:marRight w:val="0"/>
          <w:marTop w:val="0"/>
          <w:marBottom w:val="0"/>
          <w:divBdr>
            <w:top w:val="none" w:sz="0" w:space="0" w:color="auto"/>
            <w:left w:val="none" w:sz="0" w:space="0" w:color="auto"/>
            <w:bottom w:val="none" w:sz="0" w:space="0" w:color="auto"/>
            <w:right w:val="none" w:sz="0" w:space="0" w:color="auto"/>
          </w:divBdr>
        </w:div>
        <w:div w:id="824974882">
          <w:marLeft w:val="480"/>
          <w:marRight w:val="0"/>
          <w:marTop w:val="0"/>
          <w:marBottom w:val="0"/>
          <w:divBdr>
            <w:top w:val="none" w:sz="0" w:space="0" w:color="auto"/>
            <w:left w:val="none" w:sz="0" w:space="0" w:color="auto"/>
            <w:bottom w:val="none" w:sz="0" w:space="0" w:color="auto"/>
            <w:right w:val="none" w:sz="0" w:space="0" w:color="auto"/>
          </w:divBdr>
        </w:div>
        <w:div w:id="523522438">
          <w:marLeft w:val="480"/>
          <w:marRight w:val="0"/>
          <w:marTop w:val="0"/>
          <w:marBottom w:val="0"/>
          <w:divBdr>
            <w:top w:val="none" w:sz="0" w:space="0" w:color="auto"/>
            <w:left w:val="none" w:sz="0" w:space="0" w:color="auto"/>
            <w:bottom w:val="none" w:sz="0" w:space="0" w:color="auto"/>
            <w:right w:val="none" w:sz="0" w:space="0" w:color="auto"/>
          </w:divBdr>
        </w:div>
        <w:div w:id="359090995">
          <w:marLeft w:val="480"/>
          <w:marRight w:val="0"/>
          <w:marTop w:val="0"/>
          <w:marBottom w:val="0"/>
          <w:divBdr>
            <w:top w:val="none" w:sz="0" w:space="0" w:color="auto"/>
            <w:left w:val="none" w:sz="0" w:space="0" w:color="auto"/>
            <w:bottom w:val="none" w:sz="0" w:space="0" w:color="auto"/>
            <w:right w:val="none" w:sz="0" w:space="0" w:color="auto"/>
          </w:divBdr>
        </w:div>
        <w:div w:id="2141261983">
          <w:marLeft w:val="480"/>
          <w:marRight w:val="0"/>
          <w:marTop w:val="0"/>
          <w:marBottom w:val="0"/>
          <w:divBdr>
            <w:top w:val="none" w:sz="0" w:space="0" w:color="auto"/>
            <w:left w:val="none" w:sz="0" w:space="0" w:color="auto"/>
            <w:bottom w:val="none" w:sz="0" w:space="0" w:color="auto"/>
            <w:right w:val="none" w:sz="0" w:space="0" w:color="auto"/>
          </w:divBdr>
        </w:div>
        <w:div w:id="855537713">
          <w:marLeft w:val="480"/>
          <w:marRight w:val="0"/>
          <w:marTop w:val="0"/>
          <w:marBottom w:val="0"/>
          <w:divBdr>
            <w:top w:val="none" w:sz="0" w:space="0" w:color="auto"/>
            <w:left w:val="none" w:sz="0" w:space="0" w:color="auto"/>
            <w:bottom w:val="none" w:sz="0" w:space="0" w:color="auto"/>
            <w:right w:val="none" w:sz="0" w:space="0" w:color="auto"/>
          </w:divBdr>
        </w:div>
        <w:div w:id="282426418">
          <w:marLeft w:val="480"/>
          <w:marRight w:val="0"/>
          <w:marTop w:val="0"/>
          <w:marBottom w:val="0"/>
          <w:divBdr>
            <w:top w:val="none" w:sz="0" w:space="0" w:color="auto"/>
            <w:left w:val="none" w:sz="0" w:space="0" w:color="auto"/>
            <w:bottom w:val="none" w:sz="0" w:space="0" w:color="auto"/>
            <w:right w:val="none" w:sz="0" w:space="0" w:color="auto"/>
          </w:divBdr>
        </w:div>
        <w:div w:id="891573068">
          <w:marLeft w:val="480"/>
          <w:marRight w:val="0"/>
          <w:marTop w:val="0"/>
          <w:marBottom w:val="0"/>
          <w:divBdr>
            <w:top w:val="none" w:sz="0" w:space="0" w:color="auto"/>
            <w:left w:val="none" w:sz="0" w:space="0" w:color="auto"/>
            <w:bottom w:val="none" w:sz="0" w:space="0" w:color="auto"/>
            <w:right w:val="none" w:sz="0" w:space="0" w:color="auto"/>
          </w:divBdr>
        </w:div>
        <w:div w:id="656347003">
          <w:marLeft w:val="480"/>
          <w:marRight w:val="0"/>
          <w:marTop w:val="0"/>
          <w:marBottom w:val="0"/>
          <w:divBdr>
            <w:top w:val="none" w:sz="0" w:space="0" w:color="auto"/>
            <w:left w:val="none" w:sz="0" w:space="0" w:color="auto"/>
            <w:bottom w:val="none" w:sz="0" w:space="0" w:color="auto"/>
            <w:right w:val="none" w:sz="0" w:space="0" w:color="auto"/>
          </w:divBdr>
        </w:div>
        <w:div w:id="2125594">
          <w:marLeft w:val="480"/>
          <w:marRight w:val="0"/>
          <w:marTop w:val="0"/>
          <w:marBottom w:val="0"/>
          <w:divBdr>
            <w:top w:val="none" w:sz="0" w:space="0" w:color="auto"/>
            <w:left w:val="none" w:sz="0" w:space="0" w:color="auto"/>
            <w:bottom w:val="none" w:sz="0" w:space="0" w:color="auto"/>
            <w:right w:val="none" w:sz="0" w:space="0" w:color="auto"/>
          </w:divBdr>
        </w:div>
        <w:div w:id="1687055186">
          <w:marLeft w:val="480"/>
          <w:marRight w:val="0"/>
          <w:marTop w:val="0"/>
          <w:marBottom w:val="0"/>
          <w:divBdr>
            <w:top w:val="none" w:sz="0" w:space="0" w:color="auto"/>
            <w:left w:val="none" w:sz="0" w:space="0" w:color="auto"/>
            <w:bottom w:val="none" w:sz="0" w:space="0" w:color="auto"/>
            <w:right w:val="none" w:sz="0" w:space="0" w:color="auto"/>
          </w:divBdr>
        </w:div>
        <w:div w:id="1139540983">
          <w:marLeft w:val="480"/>
          <w:marRight w:val="0"/>
          <w:marTop w:val="0"/>
          <w:marBottom w:val="0"/>
          <w:divBdr>
            <w:top w:val="none" w:sz="0" w:space="0" w:color="auto"/>
            <w:left w:val="none" w:sz="0" w:space="0" w:color="auto"/>
            <w:bottom w:val="none" w:sz="0" w:space="0" w:color="auto"/>
            <w:right w:val="none" w:sz="0" w:space="0" w:color="auto"/>
          </w:divBdr>
        </w:div>
        <w:div w:id="834300942">
          <w:marLeft w:val="480"/>
          <w:marRight w:val="0"/>
          <w:marTop w:val="0"/>
          <w:marBottom w:val="0"/>
          <w:divBdr>
            <w:top w:val="none" w:sz="0" w:space="0" w:color="auto"/>
            <w:left w:val="none" w:sz="0" w:space="0" w:color="auto"/>
            <w:bottom w:val="none" w:sz="0" w:space="0" w:color="auto"/>
            <w:right w:val="none" w:sz="0" w:space="0" w:color="auto"/>
          </w:divBdr>
        </w:div>
        <w:div w:id="1998267065">
          <w:marLeft w:val="480"/>
          <w:marRight w:val="0"/>
          <w:marTop w:val="0"/>
          <w:marBottom w:val="0"/>
          <w:divBdr>
            <w:top w:val="none" w:sz="0" w:space="0" w:color="auto"/>
            <w:left w:val="none" w:sz="0" w:space="0" w:color="auto"/>
            <w:bottom w:val="none" w:sz="0" w:space="0" w:color="auto"/>
            <w:right w:val="none" w:sz="0" w:space="0" w:color="auto"/>
          </w:divBdr>
        </w:div>
        <w:div w:id="707803743">
          <w:marLeft w:val="480"/>
          <w:marRight w:val="0"/>
          <w:marTop w:val="0"/>
          <w:marBottom w:val="0"/>
          <w:divBdr>
            <w:top w:val="none" w:sz="0" w:space="0" w:color="auto"/>
            <w:left w:val="none" w:sz="0" w:space="0" w:color="auto"/>
            <w:bottom w:val="none" w:sz="0" w:space="0" w:color="auto"/>
            <w:right w:val="none" w:sz="0" w:space="0" w:color="auto"/>
          </w:divBdr>
        </w:div>
        <w:div w:id="1851869165">
          <w:marLeft w:val="480"/>
          <w:marRight w:val="0"/>
          <w:marTop w:val="0"/>
          <w:marBottom w:val="0"/>
          <w:divBdr>
            <w:top w:val="none" w:sz="0" w:space="0" w:color="auto"/>
            <w:left w:val="none" w:sz="0" w:space="0" w:color="auto"/>
            <w:bottom w:val="none" w:sz="0" w:space="0" w:color="auto"/>
            <w:right w:val="none" w:sz="0" w:space="0" w:color="auto"/>
          </w:divBdr>
        </w:div>
        <w:div w:id="1882159397">
          <w:marLeft w:val="480"/>
          <w:marRight w:val="0"/>
          <w:marTop w:val="0"/>
          <w:marBottom w:val="0"/>
          <w:divBdr>
            <w:top w:val="none" w:sz="0" w:space="0" w:color="auto"/>
            <w:left w:val="none" w:sz="0" w:space="0" w:color="auto"/>
            <w:bottom w:val="none" w:sz="0" w:space="0" w:color="auto"/>
            <w:right w:val="none" w:sz="0" w:space="0" w:color="auto"/>
          </w:divBdr>
        </w:div>
        <w:div w:id="1024014196">
          <w:marLeft w:val="480"/>
          <w:marRight w:val="0"/>
          <w:marTop w:val="0"/>
          <w:marBottom w:val="0"/>
          <w:divBdr>
            <w:top w:val="none" w:sz="0" w:space="0" w:color="auto"/>
            <w:left w:val="none" w:sz="0" w:space="0" w:color="auto"/>
            <w:bottom w:val="none" w:sz="0" w:space="0" w:color="auto"/>
            <w:right w:val="none" w:sz="0" w:space="0" w:color="auto"/>
          </w:divBdr>
        </w:div>
        <w:div w:id="72092662">
          <w:marLeft w:val="480"/>
          <w:marRight w:val="0"/>
          <w:marTop w:val="0"/>
          <w:marBottom w:val="0"/>
          <w:divBdr>
            <w:top w:val="none" w:sz="0" w:space="0" w:color="auto"/>
            <w:left w:val="none" w:sz="0" w:space="0" w:color="auto"/>
            <w:bottom w:val="none" w:sz="0" w:space="0" w:color="auto"/>
            <w:right w:val="none" w:sz="0" w:space="0" w:color="auto"/>
          </w:divBdr>
        </w:div>
        <w:div w:id="1836216666">
          <w:marLeft w:val="480"/>
          <w:marRight w:val="0"/>
          <w:marTop w:val="0"/>
          <w:marBottom w:val="0"/>
          <w:divBdr>
            <w:top w:val="none" w:sz="0" w:space="0" w:color="auto"/>
            <w:left w:val="none" w:sz="0" w:space="0" w:color="auto"/>
            <w:bottom w:val="none" w:sz="0" w:space="0" w:color="auto"/>
            <w:right w:val="none" w:sz="0" w:space="0" w:color="auto"/>
          </w:divBdr>
        </w:div>
        <w:div w:id="719019172">
          <w:marLeft w:val="480"/>
          <w:marRight w:val="0"/>
          <w:marTop w:val="0"/>
          <w:marBottom w:val="0"/>
          <w:divBdr>
            <w:top w:val="none" w:sz="0" w:space="0" w:color="auto"/>
            <w:left w:val="none" w:sz="0" w:space="0" w:color="auto"/>
            <w:bottom w:val="none" w:sz="0" w:space="0" w:color="auto"/>
            <w:right w:val="none" w:sz="0" w:space="0" w:color="auto"/>
          </w:divBdr>
        </w:div>
        <w:div w:id="823543351">
          <w:marLeft w:val="480"/>
          <w:marRight w:val="0"/>
          <w:marTop w:val="0"/>
          <w:marBottom w:val="0"/>
          <w:divBdr>
            <w:top w:val="none" w:sz="0" w:space="0" w:color="auto"/>
            <w:left w:val="none" w:sz="0" w:space="0" w:color="auto"/>
            <w:bottom w:val="none" w:sz="0" w:space="0" w:color="auto"/>
            <w:right w:val="none" w:sz="0" w:space="0" w:color="auto"/>
          </w:divBdr>
        </w:div>
        <w:div w:id="981421075">
          <w:marLeft w:val="480"/>
          <w:marRight w:val="0"/>
          <w:marTop w:val="0"/>
          <w:marBottom w:val="0"/>
          <w:divBdr>
            <w:top w:val="none" w:sz="0" w:space="0" w:color="auto"/>
            <w:left w:val="none" w:sz="0" w:space="0" w:color="auto"/>
            <w:bottom w:val="none" w:sz="0" w:space="0" w:color="auto"/>
            <w:right w:val="none" w:sz="0" w:space="0" w:color="auto"/>
          </w:divBdr>
        </w:div>
        <w:div w:id="59905414">
          <w:marLeft w:val="480"/>
          <w:marRight w:val="0"/>
          <w:marTop w:val="0"/>
          <w:marBottom w:val="0"/>
          <w:divBdr>
            <w:top w:val="none" w:sz="0" w:space="0" w:color="auto"/>
            <w:left w:val="none" w:sz="0" w:space="0" w:color="auto"/>
            <w:bottom w:val="none" w:sz="0" w:space="0" w:color="auto"/>
            <w:right w:val="none" w:sz="0" w:space="0" w:color="auto"/>
          </w:divBdr>
        </w:div>
        <w:div w:id="1375932945">
          <w:marLeft w:val="480"/>
          <w:marRight w:val="0"/>
          <w:marTop w:val="0"/>
          <w:marBottom w:val="0"/>
          <w:divBdr>
            <w:top w:val="none" w:sz="0" w:space="0" w:color="auto"/>
            <w:left w:val="none" w:sz="0" w:space="0" w:color="auto"/>
            <w:bottom w:val="none" w:sz="0" w:space="0" w:color="auto"/>
            <w:right w:val="none" w:sz="0" w:space="0" w:color="auto"/>
          </w:divBdr>
        </w:div>
        <w:div w:id="668338118">
          <w:marLeft w:val="480"/>
          <w:marRight w:val="0"/>
          <w:marTop w:val="0"/>
          <w:marBottom w:val="0"/>
          <w:divBdr>
            <w:top w:val="none" w:sz="0" w:space="0" w:color="auto"/>
            <w:left w:val="none" w:sz="0" w:space="0" w:color="auto"/>
            <w:bottom w:val="none" w:sz="0" w:space="0" w:color="auto"/>
            <w:right w:val="none" w:sz="0" w:space="0" w:color="auto"/>
          </w:divBdr>
        </w:div>
        <w:div w:id="971209895">
          <w:marLeft w:val="480"/>
          <w:marRight w:val="0"/>
          <w:marTop w:val="0"/>
          <w:marBottom w:val="0"/>
          <w:divBdr>
            <w:top w:val="none" w:sz="0" w:space="0" w:color="auto"/>
            <w:left w:val="none" w:sz="0" w:space="0" w:color="auto"/>
            <w:bottom w:val="none" w:sz="0" w:space="0" w:color="auto"/>
            <w:right w:val="none" w:sz="0" w:space="0" w:color="auto"/>
          </w:divBdr>
        </w:div>
        <w:div w:id="844981959">
          <w:marLeft w:val="480"/>
          <w:marRight w:val="0"/>
          <w:marTop w:val="0"/>
          <w:marBottom w:val="0"/>
          <w:divBdr>
            <w:top w:val="none" w:sz="0" w:space="0" w:color="auto"/>
            <w:left w:val="none" w:sz="0" w:space="0" w:color="auto"/>
            <w:bottom w:val="none" w:sz="0" w:space="0" w:color="auto"/>
            <w:right w:val="none" w:sz="0" w:space="0" w:color="auto"/>
          </w:divBdr>
        </w:div>
        <w:div w:id="104078966">
          <w:marLeft w:val="480"/>
          <w:marRight w:val="0"/>
          <w:marTop w:val="0"/>
          <w:marBottom w:val="0"/>
          <w:divBdr>
            <w:top w:val="none" w:sz="0" w:space="0" w:color="auto"/>
            <w:left w:val="none" w:sz="0" w:space="0" w:color="auto"/>
            <w:bottom w:val="none" w:sz="0" w:space="0" w:color="auto"/>
            <w:right w:val="none" w:sz="0" w:space="0" w:color="auto"/>
          </w:divBdr>
        </w:div>
        <w:div w:id="480586785">
          <w:marLeft w:val="480"/>
          <w:marRight w:val="0"/>
          <w:marTop w:val="0"/>
          <w:marBottom w:val="0"/>
          <w:divBdr>
            <w:top w:val="none" w:sz="0" w:space="0" w:color="auto"/>
            <w:left w:val="none" w:sz="0" w:space="0" w:color="auto"/>
            <w:bottom w:val="none" w:sz="0" w:space="0" w:color="auto"/>
            <w:right w:val="none" w:sz="0" w:space="0" w:color="auto"/>
          </w:divBdr>
        </w:div>
        <w:div w:id="221140461">
          <w:marLeft w:val="480"/>
          <w:marRight w:val="0"/>
          <w:marTop w:val="0"/>
          <w:marBottom w:val="0"/>
          <w:divBdr>
            <w:top w:val="none" w:sz="0" w:space="0" w:color="auto"/>
            <w:left w:val="none" w:sz="0" w:space="0" w:color="auto"/>
            <w:bottom w:val="none" w:sz="0" w:space="0" w:color="auto"/>
            <w:right w:val="none" w:sz="0" w:space="0" w:color="auto"/>
          </w:divBdr>
        </w:div>
        <w:div w:id="2066684510">
          <w:marLeft w:val="480"/>
          <w:marRight w:val="0"/>
          <w:marTop w:val="0"/>
          <w:marBottom w:val="0"/>
          <w:divBdr>
            <w:top w:val="none" w:sz="0" w:space="0" w:color="auto"/>
            <w:left w:val="none" w:sz="0" w:space="0" w:color="auto"/>
            <w:bottom w:val="none" w:sz="0" w:space="0" w:color="auto"/>
            <w:right w:val="none" w:sz="0" w:space="0" w:color="auto"/>
          </w:divBdr>
        </w:div>
        <w:div w:id="663045299">
          <w:marLeft w:val="480"/>
          <w:marRight w:val="0"/>
          <w:marTop w:val="0"/>
          <w:marBottom w:val="0"/>
          <w:divBdr>
            <w:top w:val="none" w:sz="0" w:space="0" w:color="auto"/>
            <w:left w:val="none" w:sz="0" w:space="0" w:color="auto"/>
            <w:bottom w:val="none" w:sz="0" w:space="0" w:color="auto"/>
            <w:right w:val="none" w:sz="0" w:space="0" w:color="auto"/>
          </w:divBdr>
        </w:div>
        <w:div w:id="846672343">
          <w:marLeft w:val="480"/>
          <w:marRight w:val="0"/>
          <w:marTop w:val="0"/>
          <w:marBottom w:val="0"/>
          <w:divBdr>
            <w:top w:val="none" w:sz="0" w:space="0" w:color="auto"/>
            <w:left w:val="none" w:sz="0" w:space="0" w:color="auto"/>
            <w:bottom w:val="none" w:sz="0" w:space="0" w:color="auto"/>
            <w:right w:val="none" w:sz="0" w:space="0" w:color="auto"/>
          </w:divBdr>
        </w:div>
        <w:div w:id="702051468">
          <w:marLeft w:val="480"/>
          <w:marRight w:val="0"/>
          <w:marTop w:val="0"/>
          <w:marBottom w:val="0"/>
          <w:divBdr>
            <w:top w:val="none" w:sz="0" w:space="0" w:color="auto"/>
            <w:left w:val="none" w:sz="0" w:space="0" w:color="auto"/>
            <w:bottom w:val="none" w:sz="0" w:space="0" w:color="auto"/>
            <w:right w:val="none" w:sz="0" w:space="0" w:color="auto"/>
          </w:divBdr>
        </w:div>
        <w:div w:id="1070273392">
          <w:marLeft w:val="480"/>
          <w:marRight w:val="0"/>
          <w:marTop w:val="0"/>
          <w:marBottom w:val="0"/>
          <w:divBdr>
            <w:top w:val="none" w:sz="0" w:space="0" w:color="auto"/>
            <w:left w:val="none" w:sz="0" w:space="0" w:color="auto"/>
            <w:bottom w:val="none" w:sz="0" w:space="0" w:color="auto"/>
            <w:right w:val="none" w:sz="0" w:space="0" w:color="auto"/>
          </w:divBdr>
        </w:div>
        <w:div w:id="1344437587">
          <w:marLeft w:val="480"/>
          <w:marRight w:val="0"/>
          <w:marTop w:val="0"/>
          <w:marBottom w:val="0"/>
          <w:divBdr>
            <w:top w:val="none" w:sz="0" w:space="0" w:color="auto"/>
            <w:left w:val="none" w:sz="0" w:space="0" w:color="auto"/>
            <w:bottom w:val="none" w:sz="0" w:space="0" w:color="auto"/>
            <w:right w:val="none" w:sz="0" w:space="0" w:color="auto"/>
          </w:divBdr>
        </w:div>
        <w:div w:id="2131237348">
          <w:marLeft w:val="480"/>
          <w:marRight w:val="0"/>
          <w:marTop w:val="0"/>
          <w:marBottom w:val="0"/>
          <w:divBdr>
            <w:top w:val="none" w:sz="0" w:space="0" w:color="auto"/>
            <w:left w:val="none" w:sz="0" w:space="0" w:color="auto"/>
            <w:bottom w:val="none" w:sz="0" w:space="0" w:color="auto"/>
            <w:right w:val="none" w:sz="0" w:space="0" w:color="auto"/>
          </w:divBdr>
        </w:div>
        <w:div w:id="1484589211">
          <w:marLeft w:val="480"/>
          <w:marRight w:val="0"/>
          <w:marTop w:val="0"/>
          <w:marBottom w:val="0"/>
          <w:divBdr>
            <w:top w:val="none" w:sz="0" w:space="0" w:color="auto"/>
            <w:left w:val="none" w:sz="0" w:space="0" w:color="auto"/>
            <w:bottom w:val="none" w:sz="0" w:space="0" w:color="auto"/>
            <w:right w:val="none" w:sz="0" w:space="0" w:color="auto"/>
          </w:divBdr>
        </w:div>
        <w:div w:id="582839779">
          <w:marLeft w:val="480"/>
          <w:marRight w:val="0"/>
          <w:marTop w:val="0"/>
          <w:marBottom w:val="0"/>
          <w:divBdr>
            <w:top w:val="none" w:sz="0" w:space="0" w:color="auto"/>
            <w:left w:val="none" w:sz="0" w:space="0" w:color="auto"/>
            <w:bottom w:val="none" w:sz="0" w:space="0" w:color="auto"/>
            <w:right w:val="none" w:sz="0" w:space="0" w:color="auto"/>
          </w:divBdr>
        </w:div>
        <w:div w:id="1143354161">
          <w:marLeft w:val="480"/>
          <w:marRight w:val="0"/>
          <w:marTop w:val="0"/>
          <w:marBottom w:val="0"/>
          <w:divBdr>
            <w:top w:val="none" w:sz="0" w:space="0" w:color="auto"/>
            <w:left w:val="none" w:sz="0" w:space="0" w:color="auto"/>
            <w:bottom w:val="none" w:sz="0" w:space="0" w:color="auto"/>
            <w:right w:val="none" w:sz="0" w:space="0" w:color="auto"/>
          </w:divBdr>
        </w:div>
        <w:div w:id="1937714249">
          <w:marLeft w:val="480"/>
          <w:marRight w:val="0"/>
          <w:marTop w:val="0"/>
          <w:marBottom w:val="0"/>
          <w:divBdr>
            <w:top w:val="none" w:sz="0" w:space="0" w:color="auto"/>
            <w:left w:val="none" w:sz="0" w:space="0" w:color="auto"/>
            <w:bottom w:val="none" w:sz="0" w:space="0" w:color="auto"/>
            <w:right w:val="none" w:sz="0" w:space="0" w:color="auto"/>
          </w:divBdr>
        </w:div>
        <w:div w:id="1925919540">
          <w:marLeft w:val="480"/>
          <w:marRight w:val="0"/>
          <w:marTop w:val="0"/>
          <w:marBottom w:val="0"/>
          <w:divBdr>
            <w:top w:val="none" w:sz="0" w:space="0" w:color="auto"/>
            <w:left w:val="none" w:sz="0" w:space="0" w:color="auto"/>
            <w:bottom w:val="none" w:sz="0" w:space="0" w:color="auto"/>
            <w:right w:val="none" w:sz="0" w:space="0" w:color="auto"/>
          </w:divBdr>
        </w:div>
        <w:div w:id="1470055519">
          <w:marLeft w:val="480"/>
          <w:marRight w:val="0"/>
          <w:marTop w:val="0"/>
          <w:marBottom w:val="0"/>
          <w:divBdr>
            <w:top w:val="none" w:sz="0" w:space="0" w:color="auto"/>
            <w:left w:val="none" w:sz="0" w:space="0" w:color="auto"/>
            <w:bottom w:val="none" w:sz="0" w:space="0" w:color="auto"/>
            <w:right w:val="none" w:sz="0" w:space="0" w:color="auto"/>
          </w:divBdr>
        </w:div>
        <w:div w:id="490415015">
          <w:marLeft w:val="480"/>
          <w:marRight w:val="0"/>
          <w:marTop w:val="0"/>
          <w:marBottom w:val="0"/>
          <w:divBdr>
            <w:top w:val="none" w:sz="0" w:space="0" w:color="auto"/>
            <w:left w:val="none" w:sz="0" w:space="0" w:color="auto"/>
            <w:bottom w:val="none" w:sz="0" w:space="0" w:color="auto"/>
            <w:right w:val="none" w:sz="0" w:space="0" w:color="auto"/>
          </w:divBdr>
        </w:div>
        <w:div w:id="1410494408">
          <w:marLeft w:val="480"/>
          <w:marRight w:val="0"/>
          <w:marTop w:val="0"/>
          <w:marBottom w:val="0"/>
          <w:divBdr>
            <w:top w:val="none" w:sz="0" w:space="0" w:color="auto"/>
            <w:left w:val="none" w:sz="0" w:space="0" w:color="auto"/>
            <w:bottom w:val="none" w:sz="0" w:space="0" w:color="auto"/>
            <w:right w:val="none" w:sz="0" w:space="0" w:color="auto"/>
          </w:divBdr>
        </w:div>
        <w:div w:id="19012891">
          <w:marLeft w:val="480"/>
          <w:marRight w:val="0"/>
          <w:marTop w:val="0"/>
          <w:marBottom w:val="0"/>
          <w:divBdr>
            <w:top w:val="none" w:sz="0" w:space="0" w:color="auto"/>
            <w:left w:val="none" w:sz="0" w:space="0" w:color="auto"/>
            <w:bottom w:val="none" w:sz="0" w:space="0" w:color="auto"/>
            <w:right w:val="none" w:sz="0" w:space="0" w:color="auto"/>
          </w:divBdr>
        </w:div>
        <w:div w:id="760025801">
          <w:marLeft w:val="480"/>
          <w:marRight w:val="0"/>
          <w:marTop w:val="0"/>
          <w:marBottom w:val="0"/>
          <w:divBdr>
            <w:top w:val="none" w:sz="0" w:space="0" w:color="auto"/>
            <w:left w:val="none" w:sz="0" w:space="0" w:color="auto"/>
            <w:bottom w:val="none" w:sz="0" w:space="0" w:color="auto"/>
            <w:right w:val="none" w:sz="0" w:space="0" w:color="auto"/>
          </w:divBdr>
        </w:div>
        <w:div w:id="901067201">
          <w:marLeft w:val="480"/>
          <w:marRight w:val="0"/>
          <w:marTop w:val="0"/>
          <w:marBottom w:val="0"/>
          <w:divBdr>
            <w:top w:val="none" w:sz="0" w:space="0" w:color="auto"/>
            <w:left w:val="none" w:sz="0" w:space="0" w:color="auto"/>
            <w:bottom w:val="none" w:sz="0" w:space="0" w:color="auto"/>
            <w:right w:val="none" w:sz="0" w:space="0" w:color="auto"/>
          </w:divBdr>
        </w:div>
        <w:div w:id="1320576302">
          <w:marLeft w:val="480"/>
          <w:marRight w:val="0"/>
          <w:marTop w:val="0"/>
          <w:marBottom w:val="0"/>
          <w:divBdr>
            <w:top w:val="none" w:sz="0" w:space="0" w:color="auto"/>
            <w:left w:val="none" w:sz="0" w:space="0" w:color="auto"/>
            <w:bottom w:val="none" w:sz="0" w:space="0" w:color="auto"/>
            <w:right w:val="none" w:sz="0" w:space="0" w:color="auto"/>
          </w:divBdr>
        </w:div>
        <w:div w:id="758335861">
          <w:marLeft w:val="480"/>
          <w:marRight w:val="0"/>
          <w:marTop w:val="0"/>
          <w:marBottom w:val="0"/>
          <w:divBdr>
            <w:top w:val="none" w:sz="0" w:space="0" w:color="auto"/>
            <w:left w:val="none" w:sz="0" w:space="0" w:color="auto"/>
            <w:bottom w:val="none" w:sz="0" w:space="0" w:color="auto"/>
            <w:right w:val="none" w:sz="0" w:space="0" w:color="auto"/>
          </w:divBdr>
        </w:div>
        <w:div w:id="774636817">
          <w:marLeft w:val="480"/>
          <w:marRight w:val="0"/>
          <w:marTop w:val="0"/>
          <w:marBottom w:val="0"/>
          <w:divBdr>
            <w:top w:val="none" w:sz="0" w:space="0" w:color="auto"/>
            <w:left w:val="none" w:sz="0" w:space="0" w:color="auto"/>
            <w:bottom w:val="none" w:sz="0" w:space="0" w:color="auto"/>
            <w:right w:val="none" w:sz="0" w:space="0" w:color="auto"/>
          </w:divBdr>
        </w:div>
        <w:div w:id="1853185787">
          <w:marLeft w:val="480"/>
          <w:marRight w:val="0"/>
          <w:marTop w:val="0"/>
          <w:marBottom w:val="0"/>
          <w:divBdr>
            <w:top w:val="none" w:sz="0" w:space="0" w:color="auto"/>
            <w:left w:val="none" w:sz="0" w:space="0" w:color="auto"/>
            <w:bottom w:val="none" w:sz="0" w:space="0" w:color="auto"/>
            <w:right w:val="none" w:sz="0" w:space="0" w:color="auto"/>
          </w:divBdr>
        </w:div>
        <w:div w:id="1792433180">
          <w:marLeft w:val="480"/>
          <w:marRight w:val="0"/>
          <w:marTop w:val="0"/>
          <w:marBottom w:val="0"/>
          <w:divBdr>
            <w:top w:val="none" w:sz="0" w:space="0" w:color="auto"/>
            <w:left w:val="none" w:sz="0" w:space="0" w:color="auto"/>
            <w:bottom w:val="none" w:sz="0" w:space="0" w:color="auto"/>
            <w:right w:val="none" w:sz="0" w:space="0" w:color="auto"/>
          </w:divBdr>
        </w:div>
        <w:div w:id="1129324424">
          <w:marLeft w:val="480"/>
          <w:marRight w:val="0"/>
          <w:marTop w:val="0"/>
          <w:marBottom w:val="0"/>
          <w:divBdr>
            <w:top w:val="none" w:sz="0" w:space="0" w:color="auto"/>
            <w:left w:val="none" w:sz="0" w:space="0" w:color="auto"/>
            <w:bottom w:val="none" w:sz="0" w:space="0" w:color="auto"/>
            <w:right w:val="none" w:sz="0" w:space="0" w:color="auto"/>
          </w:divBdr>
        </w:div>
        <w:div w:id="864246080">
          <w:marLeft w:val="480"/>
          <w:marRight w:val="0"/>
          <w:marTop w:val="0"/>
          <w:marBottom w:val="0"/>
          <w:divBdr>
            <w:top w:val="none" w:sz="0" w:space="0" w:color="auto"/>
            <w:left w:val="none" w:sz="0" w:space="0" w:color="auto"/>
            <w:bottom w:val="none" w:sz="0" w:space="0" w:color="auto"/>
            <w:right w:val="none" w:sz="0" w:space="0" w:color="auto"/>
          </w:divBdr>
        </w:div>
        <w:div w:id="112404461">
          <w:marLeft w:val="480"/>
          <w:marRight w:val="0"/>
          <w:marTop w:val="0"/>
          <w:marBottom w:val="0"/>
          <w:divBdr>
            <w:top w:val="none" w:sz="0" w:space="0" w:color="auto"/>
            <w:left w:val="none" w:sz="0" w:space="0" w:color="auto"/>
            <w:bottom w:val="none" w:sz="0" w:space="0" w:color="auto"/>
            <w:right w:val="none" w:sz="0" w:space="0" w:color="auto"/>
          </w:divBdr>
        </w:div>
        <w:div w:id="1168718036">
          <w:marLeft w:val="480"/>
          <w:marRight w:val="0"/>
          <w:marTop w:val="0"/>
          <w:marBottom w:val="0"/>
          <w:divBdr>
            <w:top w:val="none" w:sz="0" w:space="0" w:color="auto"/>
            <w:left w:val="none" w:sz="0" w:space="0" w:color="auto"/>
            <w:bottom w:val="none" w:sz="0" w:space="0" w:color="auto"/>
            <w:right w:val="none" w:sz="0" w:space="0" w:color="auto"/>
          </w:divBdr>
        </w:div>
        <w:div w:id="908273134">
          <w:marLeft w:val="480"/>
          <w:marRight w:val="0"/>
          <w:marTop w:val="0"/>
          <w:marBottom w:val="0"/>
          <w:divBdr>
            <w:top w:val="none" w:sz="0" w:space="0" w:color="auto"/>
            <w:left w:val="none" w:sz="0" w:space="0" w:color="auto"/>
            <w:bottom w:val="none" w:sz="0" w:space="0" w:color="auto"/>
            <w:right w:val="none" w:sz="0" w:space="0" w:color="auto"/>
          </w:divBdr>
        </w:div>
      </w:divsChild>
    </w:div>
    <w:div w:id="707797982">
      <w:bodyDiv w:val="1"/>
      <w:marLeft w:val="0"/>
      <w:marRight w:val="0"/>
      <w:marTop w:val="0"/>
      <w:marBottom w:val="0"/>
      <w:divBdr>
        <w:top w:val="none" w:sz="0" w:space="0" w:color="auto"/>
        <w:left w:val="none" w:sz="0" w:space="0" w:color="auto"/>
        <w:bottom w:val="none" w:sz="0" w:space="0" w:color="auto"/>
        <w:right w:val="none" w:sz="0" w:space="0" w:color="auto"/>
      </w:divBdr>
    </w:div>
    <w:div w:id="713431034">
      <w:bodyDiv w:val="1"/>
      <w:marLeft w:val="0"/>
      <w:marRight w:val="0"/>
      <w:marTop w:val="0"/>
      <w:marBottom w:val="0"/>
      <w:divBdr>
        <w:top w:val="none" w:sz="0" w:space="0" w:color="auto"/>
        <w:left w:val="none" w:sz="0" w:space="0" w:color="auto"/>
        <w:bottom w:val="none" w:sz="0" w:space="0" w:color="auto"/>
        <w:right w:val="none" w:sz="0" w:space="0" w:color="auto"/>
      </w:divBdr>
    </w:div>
    <w:div w:id="717823278">
      <w:bodyDiv w:val="1"/>
      <w:marLeft w:val="0"/>
      <w:marRight w:val="0"/>
      <w:marTop w:val="0"/>
      <w:marBottom w:val="0"/>
      <w:divBdr>
        <w:top w:val="none" w:sz="0" w:space="0" w:color="auto"/>
        <w:left w:val="none" w:sz="0" w:space="0" w:color="auto"/>
        <w:bottom w:val="none" w:sz="0" w:space="0" w:color="auto"/>
        <w:right w:val="none" w:sz="0" w:space="0" w:color="auto"/>
      </w:divBdr>
    </w:div>
    <w:div w:id="719087241">
      <w:bodyDiv w:val="1"/>
      <w:marLeft w:val="0"/>
      <w:marRight w:val="0"/>
      <w:marTop w:val="0"/>
      <w:marBottom w:val="0"/>
      <w:divBdr>
        <w:top w:val="none" w:sz="0" w:space="0" w:color="auto"/>
        <w:left w:val="none" w:sz="0" w:space="0" w:color="auto"/>
        <w:bottom w:val="none" w:sz="0" w:space="0" w:color="auto"/>
        <w:right w:val="none" w:sz="0" w:space="0" w:color="auto"/>
      </w:divBdr>
    </w:div>
    <w:div w:id="722100391">
      <w:bodyDiv w:val="1"/>
      <w:marLeft w:val="0"/>
      <w:marRight w:val="0"/>
      <w:marTop w:val="0"/>
      <w:marBottom w:val="0"/>
      <w:divBdr>
        <w:top w:val="none" w:sz="0" w:space="0" w:color="auto"/>
        <w:left w:val="none" w:sz="0" w:space="0" w:color="auto"/>
        <w:bottom w:val="none" w:sz="0" w:space="0" w:color="auto"/>
        <w:right w:val="none" w:sz="0" w:space="0" w:color="auto"/>
      </w:divBdr>
    </w:div>
    <w:div w:id="722169368">
      <w:bodyDiv w:val="1"/>
      <w:marLeft w:val="0"/>
      <w:marRight w:val="0"/>
      <w:marTop w:val="0"/>
      <w:marBottom w:val="0"/>
      <w:divBdr>
        <w:top w:val="none" w:sz="0" w:space="0" w:color="auto"/>
        <w:left w:val="none" w:sz="0" w:space="0" w:color="auto"/>
        <w:bottom w:val="none" w:sz="0" w:space="0" w:color="auto"/>
        <w:right w:val="none" w:sz="0" w:space="0" w:color="auto"/>
      </w:divBdr>
    </w:div>
    <w:div w:id="722602535">
      <w:bodyDiv w:val="1"/>
      <w:marLeft w:val="0"/>
      <w:marRight w:val="0"/>
      <w:marTop w:val="0"/>
      <w:marBottom w:val="0"/>
      <w:divBdr>
        <w:top w:val="none" w:sz="0" w:space="0" w:color="auto"/>
        <w:left w:val="none" w:sz="0" w:space="0" w:color="auto"/>
        <w:bottom w:val="none" w:sz="0" w:space="0" w:color="auto"/>
        <w:right w:val="none" w:sz="0" w:space="0" w:color="auto"/>
      </w:divBdr>
    </w:div>
    <w:div w:id="722949597">
      <w:bodyDiv w:val="1"/>
      <w:marLeft w:val="0"/>
      <w:marRight w:val="0"/>
      <w:marTop w:val="0"/>
      <w:marBottom w:val="0"/>
      <w:divBdr>
        <w:top w:val="none" w:sz="0" w:space="0" w:color="auto"/>
        <w:left w:val="none" w:sz="0" w:space="0" w:color="auto"/>
        <w:bottom w:val="none" w:sz="0" w:space="0" w:color="auto"/>
        <w:right w:val="none" w:sz="0" w:space="0" w:color="auto"/>
      </w:divBdr>
    </w:div>
    <w:div w:id="724067295">
      <w:bodyDiv w:val="1"/>
      <w:marLeft w:val="0"/>
      <w:marRight w:val="0"/>
      <w:marTop w:val="0"/>
      <w:marBottom w:val="0"/>
      <w:divBdr>
        <w:top w:val="none" w:sz="0" w:space="0" w:color="auto"/>
        <w:left w:val="none" w:sz="0" w:space="0" w:color="auto"/>
        <w:bottom w:val="none" w:sz="0" w:space="0" w:color="auto"/>
        <w:right w:val="none" w:sz="0" w:space="0" w:color="auto"/>
      </w:divBdr>
    </w:div>
    <w:div w:id="726227041">
      <w:bodyDiv w:val="1"/>
      <w:marLeft w:val="0"/>
      <w:marRight w:val="0"/>
      <w:marTop w:val="0"/>
      <w:marBottom w:val="0"/>
      <w:divBdr>
        <w:top w:val="none" w:sz="0" w:space="0" w:color="auto"/>
        <w:left w:val="none" w:sz="0" w:space="0" w:color="auto"/>
        <w:bottom w:val="none" w:sz="0" w:space="0" w:color="auto"/>
        <w:right w:val="none" w:sz="0" w:space="0" w:color="auto"/>
      </w:divBdr>
    </w:div>
    <w:div w:id="729504418">
      <w:bodyDiv w:val="1"/>
      <w:marLeft w:val="0"/>
      <w:marRight w:val="0"/>
      <w:marTop w:val="0"/>
      <w:marBottom w:val="0"/>
      <w:divBdr>
        <w:top w:val="none" w:sz="0" w:space="0" w:color="auto"/>
        <w:left w:val="none" w:sz="0" w:space="0" w:color="auto"/>
        <w:bottom w:val="none" w:sz="0" w:space="0" w:color="auto"/>
        <w:right w:val="none" w:sz="0" w:space="0" w:color="auto"/>
      </w:divBdr>
    </w:div>
    <w:div w:id="729692850">
      <w:bodyDiv w:val="1"/>
      <w:marLeft w:val="0"/>
      <w:marRight w:val="0"/>
      <w:marTop w:val="0"/>
      <w:marBottom w:val="0"/>
      <w:divBdr>
        <w:top w:val="none" w:sz="0" w:space="0" w:color="auto"/>
        <w:left w:val="none" w:sz="0" w:space="0" w:color="auto"/>
        <w:bottom w:val="none" w:sz="0" w:space="0" w:color="auto"/>
        <w:right w:val="none" w:sz="0" w:space="0" w:color="auto"/>
      </w:divBdr>
    </w:div>
    <w:div w:id="730738740">
      <w:bodyDiv w:val="1"/>
      <w:marLeft w:val="0"/>
      <w:marRight w:val="0"/>
      <w:marTop w:val="0"/>
      <w:marBottom w:val="0"/>
      <w:divBdr>
        <w:top w:val="none" w:sz="0" w:space="0" w:color="auto"/>
        <w:left w:val="none" w:sz="0" w:space="0" w:color="auto"/>
        <w:bottom w:val="none" w:sz="0" w:space="0" w:color="auto"/>
        <w:right w:val="none" w:sz="0" w:space="0" w:color="auto"/>
      </w:divBdr>
    </w:div>
    <w:div w:id="732193297">
      <w:bodyDiv w:val="1"/>
      <w:marLeft w:val="0"/>
      <w:marRight w:val="0"/>
      <w:marTop w:val="0"/>
      <w:marBottom w:val="0"/>
      <w:divBdr>
        <w:top w:val="none" w:sz="0" w:space="0" w:color="auto"/>
        <w:left w:val="none" w:sz="0" w:space="0" w:color="auto"/>
        <w:bottom w:val="none" w:sz="0" w:space="0" w:color="auto"/>
        <w:right w:val="none" w:sz="0" w:space="0" w:color="auto"/>
      </w:divBdr>
    </w:div>
    <w:div w:id="734471627">
      <w:bodyDiv w:val="1"/>
      <w:marLeft w:val="0"/>
      <w:marRight w:val="0"/>
      <w:marTop w:val="0"/>
      <w:marBottom w:val="0"/>
      <w:divBdr>
        <w:top w:val="none" w:sz="0" w:space="0" w:color="auto"/>
        <w:left w:val="none" w:sz="0" w:space="0" w:color="auto"/>
        <w:bottom w:val="none" w:sz="0" w:space="0" w:color="auto"/>
        <w:right w:val="none" w:sz="0" w:space="0" w:color="auto"/>
      </w:divBdr>
    </w:div>
    <w:div w:id="737634994">
      <w:bodyDiv w:val="1"/>
      <w:marLeft w:val="0"/>
      <w:marRight w:val="0"/>
      <w:marTop w:val="0"/>
      <w:marBottom w:val="0"/>
      <w:divBdr>
        <w:top w:val="none" w:sz="0" w:space="0" w:color="auto"/>
        <w:left w:val="none" w:sz="0" w:space="0" w:color="auto"/>
        <w:bottom w:val="none" w:sz="0" w:space="0" w:color="auto"/>
        <w:right w:val="none" w:sz="0" w:space="0" w:color="auto"/>
      </w:divBdr>
    </w:div>
    <w:div w:id="739326688">
      <w:bodyDiv w:val="1"/>
      <w:marLeft w:val="0"/>
      <w:marRight w:val="0"/>
      <w:marTop w:val="0"/>
      <w:marBottom w:val="0"/>
      <w:divBdr>
        <w:top w:val="none" w:sz="0" w:space="0" w:color="auto"/>
        <w:left w:val="none" w:sz="0" w:space="0" w:color="auto"/>
        <w:bottom w:val="none" w:sz="0" w:space="0" w:color="auto"/>
        <w:right w:val="none" w:sz="0" w:space="0" w:color="auto"/>
      </w:divBdr>
    </w:div>
    <w:div w:id="740369371">
      <w:bodyDiv w:val="1"/>
      <w:marLeft w:val="0"/>
      <w:marRight w:val="0"/>
      <w:marTop w:val="0"/>
      <w:marBottom w:val="0"/>
      <w:divBdr>
        <w:top w:val="none" w:sz="0" w:space="0" w:color="auto"/>
        <w:left w:val="none" w:sz="0" w:space="0" w:color="auto"/>
        <w:bottom w:val="none" w:sz="0" w:space="0" w:color="auto"/>
        <w:right w:val="none" w:sz="0" w:space="0" w:color="auto"/>
      </w:divBdr>
    </w:div>
    <w:div w:id="744106194">
      <w:bodyDiv w:val="1"/>
      <w:marLeft w:val="0"/>
      <w:marRight w:val="0"/>
      <w:marTop w:val="0"/>
      <w:marBottom w:val="0"/>
      <w:divBdr>
        <w:top w:val="none" w:sz="0" w:space="0" w:color="auto"/>
        <w:left w:val="none" w:sz="0" w:space="0" w:color="auto"/>
        <w:bottom w:val="none" w:sz="0" w:space="0" w:color="auto"/>
        <w:right w:val="none" w:sz="0" w:space="0" w:color="auto"/>
      </w:divBdr>
    </w:div>
    <w:div w:id="744305947">
      <w:bodyDiv w:val="1"/>
      <w:marLeft w:val="0"/>
      <w:marRight w:val="0"/>
      <w:marTop w:val="0"/>
      <w:marBottom w:val="0"/>
      <w:divBdr>
        <w:top w:val="none" w:sz="0" w:space="0" w:color="auto"/>
        <w:left w:val="none" w:sz="0" w:space="0" w:color="auto"/>
        <w:bottom w:val="none" w:sz="0" w:space="0" w:color="auto"/>
        <w:right w:val="none" w:sz="0" w:space="0" w:color="auto"/>
      </w:divBdr>
    </w:div>
    <w:div w:id="746223474">
      <w:marLeft w:val="0"/>
      <w:marRight w:val="0"/>
      <w:marTop w:val="0"/>
      <w:marBottom w:val="0"/>
      <w:divBdr>
        <w:top w:val="none" w:sz="0" w:space="0" w:color="auto"/>
        <w:left w:val="none" w:sz="0" w:space="0" w:color="auto"/>
        <w:bottom w:val="none" w:sz="0" w:space="0" w:color="auto"/>
        <w:right w:val="none" w:sz="0" w:space="0" w:color="auto"/>
      </w:divBdr>
    </w:div>
    <w:div w:id="748305453">
      <w:bodyDiv w:val="1"/>
      <w:marLeft w:val="0"/>
      <w:marRight w:val="0"/>
      <w:marTop w:val="0"/>
      <w:marBottom w:val="0"/>
      <w:divBdr>
        <w:top w:val="none" w:sz="0" w:space="0" w:color="auto"/>
        <w:left w:val="none" w:sz="0" w:space="0" w:color="auto"/>
        <w:bottom w:val="none" w:sz="0" w:space="0" w:color="auto"/>
        <w:right w:val="none" w:sz="0" w:space="0" w:color="auto"/>
      </w:divBdr>
    </w:div>
    <w:div w:id="752118830">
      <w:bodyDiv w:val="1"/>
      <w:marLeft w:val="0"/>
      <w:marRight w:val="0"/>
      <w:marTop w:val="0"/>
      <w:marBottom w:val="0"/>
      <w:divBdr>
        <w:top w:val="none" w:sz="0" w:space="0" w:color="auto"/>
        <w:left w:val="none" w:sz="0" w:space="0" w:color="auto"/>
        <w:bottom w:val="none" w:sz="0" w:space="0" w:color="auto"/>
        <w:right w:val="none" w:sz="0" w:space="0" w:color="auto"/>
      </w:divBdr>
    </w:div>
    <w:div w:id="755521465">
      <w:bodyDiv w:val="1"/>
      <w:marLeft w:val="0"/>
      <w:marRight w:val="0"/>
      <w:marTop w:val="0"/>
      <w:marBottom w:val="0"/>
      <w:divBdr>
        <w:top w:val="none" w:sz="0" w:space="0" w:color="auto"/>
        <w:left w:val="none" w:sz="0" w:space="0" w:color="auto"/>
        <w:bottom w:val="none" w:sz="0" w:space="0" w:color="auto"/>
        <w:right w:val="none" w:sz="0" w:space="0" w:color="auto"/>
      </w:divBdr>
    </w:div>
    <w:div w:id="756751275">
      <w:bodyDiv w:val="1"/>
      <w:marLeft w:val="0"/>
      <w:marRight w:val="0"/>
      <w:marTop w:val="0"/>
      <w:marBottom w:val="0"/>
      <w:divBdr>
        <w:top w:val="none" w:sz="0" w:space="0" w:color="auto"/>
        <w:left w:val="none" w:sz="0" w:space="0" w:color="auto"/>
        <w:bottom w:val="none" w:sz="0" w:space="0" w:color="auto"/>
        <w:right w:val="none" w:sz="0" w:space="0" w:color="auto"/>
      </w:divBdr>
    </w:div>
    <w:div w:id="757016745">
      <w:bodyDiv w:val="1"/>
      <w:marLeft w:val="0"/>
      <w:marRight w:val="0"/>
      <w:marTop w:val="0"/>
      <w:marBottom w:val="0"/>
      <w:divBdr>
        <w:top w:val="none" w:sz="0" w:space="0" w:color="auto"/>
        <w:left w:val="none" w:sz="0" w:space="0" w:color="auto"/>
        <w:bottom w:val="none" w:sz="0" w:space="0" w:color="auto"/>
        <w:right w:val="none" w:sz="0" w:space="0" w:color="auto"/>
      </w:divBdr>
    </w:div>
    <w:div w:id="759327627">
      <w:bodyDiv w:val="1"/>
      <w:marLeft w:val="0"/>
      <w:marRight w:val="0"/>
      <w:marTop w:val="0"/>
      <w:marBottom w:val="0"/>
      <w:divBdr>
        <w:top w:val="none" w:sz="0" w:space="0" w:color="auto"/>
        <w:left w:val="none" w:sz="0" w:space="0" w:color="auto"/>
        <w:bottom w:val="none" w:sz="0" w:space="0" w:color="auto"/>
        <w:right w:val="none" w:sz="0" w:space="0" w:color="auto"/>
      </w:divBdr>
    </w:div>
    <w:div w:id="773405519">
      <w:bodyDiv w:val="1"/>
      <w:marLeft w:val="0"/>
      <w:marRight w:val="0"/>
      <w:marTop w:val="0"/>
      <w:marBottom w:val="0"/>
      <w:divBdr>
        <w:top w:val="none" w:sz="0" w:space="0" w:color="auto"/>
        <w:left w:val="none" w:sz="0" w:space="0" w:color="auto"/>
        <w:bottom w:val="none" w:sz="0" w:space="0" w:color="auto"/>
        <w:right w:val="none" w:sz="0" w:space="0" w:color="auto"/>
      </w:divBdr>
    </w:div>
    <w:div w:id="777020872">
      <w:bodyDiv w:val="1"/>
      <w:marLeft w:val="0"/>
      <w:marRight w:val="0"/>
      <w:marTop w:val="0"/>
      <w:marBottom w:val="0"/>
      <w:divBdr>
        <w:top w:val="none" w:sz="0" w:space="0" w:color="auto"/>
        <w:left w:val="none" w:sz="0" w:space="0" w:color="auto"/>
        <w:bottom w:val="none" w:sz="0" w:space="0" w:color="auto"/>
        <w:right w:val="none" w:sz="0" w:space="0" w:color="auto"/>
      </w:divBdr>
    </w:div>
    <w:div w:id="784151656">
      <w:bodyDiv w:val="1"/>
      <w:marLeft w:val="0"/>
      <w:marRight w:val="0"/>
      <w:marTop w:val="0"/>
      <w:marBottom w:val="0"/>
      <w:divBdr>
        <w:top w:val="none" w:sz="0" w:space="0" w:color="auto"/>
        <w:left w:val="none" w:sz="0" w:space="0" w:color="auto"/>
        <w:bottom w:val="none" w:sz="0" w:space="0" w:color="auto"/>
        <w:right w:val="none" w:sz="0" w:space="0" w:color="auto"/>
      </w:divBdr>
    </w:div>
    <w:div w:id="784232327">
      <w:bodyDiv w:val="1"/>
      <w:marLeft w:val="0"/>
      <w:marRight w:val="0"/>
      <w:marTop w:val="0"/>
      <w:marBottom w:val="0"/>
      <w:divBdr>
        <w:top w:val="none" w:sz="0" w:space="0" w:color="auto"/>
        <w:left w:val="none" w:sz="0" w:space="0" w:color="auto"/>
        <w:bottom w:val="none" w:sz="0" w:space="0" w:color="auto"/>
        <w:right w:val="none" w:sz="0" w:space="0" w:color="auto"/>
      </w:divBdr>
    </w:div>
    <w:div w:id="785122980">
      <w:bodyDiv w:val="1"/>
      <w:marLeft w:val="0"/>
      <w:marRight w:val="0"/>
      <w:marTop w:val="0"/>
      <w:marBottom w:val="0"/>
      <w:divBdr>
        <w:top w:val="none" w:sz="0" w:space="0" w:color="auto"/>
        <w:left w:val="none" w:sz="0" w:space="0" w:color="auto"/>
        <w:bottom w:val="none" w:sz="0" w:space="0" w:color="auto"/>
        <w:right w:val="none" w:sz="0" w:space="0" w:color="auto"/>
      </w:divBdr>
    </w:div>
    <w:div w:id="785737970">
      <w:bodyDiv w:val="1"/>
      <w:marLeft w:val="0"/>
      <w:marRight w:val="0"/>
      <w:marTop w:val="0"/>
      <w:marBottom w:val="0"/>
      <w:divBdr>
        <w:top w:val="none" w:sz="0" w:space="0" w:color="auto"/>
        <w:left w:val="none" w:sz="0" w:space="0" w:color="auto"/>
        <w:bottom w:val="none" w:sz="0" w:space="0" w:color="auto"/>
        <w:right w:val="none" w:sz="0" w:space="0" w:color="auto"/>
      </w:divBdr>
    </w:div>
    <w:div w:id="785930888">
      <w:bodyDiv w:val="1"/>
      <w:marLeft w:val="0"/>
      <w:marRight w:val="0"/>
      <w:marTop w:val="0"/>
      <w:marBottom w:val="0"/>
      <w:divBdr>
        <w:top w:val="none" w:sz="0" w:space="0" w:color="auto"/>
        <w:left w:val="none" w:sz="0" w:space="0" w:color="auto"/>
        <w:bottom w:val="none" w:sz="0" w:space="0" w:color="auto"/>
        <w:right w:val="none" w:sz="0" w:space="0" w:color="auto"/>
      </w:divBdr>
    </w:div>
    <w:div w:id="787091349">
      <w:bodyDiv w:val="1"/>
      <w:marLeft w:val="0"/>
      <w:marRight w:val="0"/>
      <w:marTop w:val="0"/>
      <w:marBottom w:val="0"/>
      <w:divBdr>
        <w:top w:val="none" w:sz="0" w:space="0" w:color="auto"/>
        <w:left w:val="none" w:sz="0" w:space="0" w:color="auto"/>
        <w:bottom w:val="none" w:sz="0" w:space="0" w:color="auto"/>
        <w:right w:val="none" w:sz="0" w:space="0" w:color="auto"/>
      </w:divBdr>
    </w:div>
    <w:div w:id="789126206">
      <w:bodyDiv w:val="1"/>
      <w:marLeft w:val="0"/>
      <w:marRight w:val="0"/>
      <w:marTop w:val="0"/>
      <w:marBottom w:val="0"/>
      <w:divBdr>
        <w:top w:val="none" w:sz="0" w:space="0" w:color="auto"/>
        <w:left w:val="none" w:sz="0" w:space="0" w:color="auto"/>
        <w:bottom w:val="none" w:sz="0" w:space="0" w:color="auto"/>
        <w:right w:val="none" w:sz="0" w:space="0" w:color="auto"/>
      </w:divBdr>
    </w:div>
    <w:div w:id="789471550">
      <w:bodyDiv w:val="1"/>
      <w:marLeft w:val="0"/>
      <w:marRight w:val="0"/>
      <w:marTop w:val="0"/>
      <w:marBottom w:val="0"/>
      <w:divBdr>
        <w:top w:val="none" w:sz="0" w:space="0" w:color="auto"/>
        <w:left w:val="none" w:sz="0" w:space="0" w:color="auto"/>
        <w:bottom w:val="none" w:sz="0" w:space="0" w:color="auto"/>
        <w:right w:val="none" w:sz="0" w:space="0" w:color="auto"/>
      </w:divBdr>
    </w:div>
    <w:div w:id="794643389">
      <w:marLeft w:val="0"/>
      <w:marRight w:val="0"/>
      <w:marTop w:val="0"/>
      <w:marBottom w:val="0"/>
      <w:divBdr>
        <w:top w:val="none" w:sz="0" w:space="0" w:color="auto"/>
        <w:left w:val="none" w:sz="0" w:space="0" w:color="auto"/>
        <w:bottom w:val="none" w:sz="0" w:space="0" w:color="auto"/>
        <w:right w:val="none" w:sz="0" w:space="0" w:color="auto"/>
      </w:divBdr>
    </w:div>
    <w:div w:id="796680254">
      <w:bodyDiv w:val="1"/>
      <w:marLeft w:val="0"/>
      <w:marRight w:val="0"/>
      <w:marTop w:val="0"/>
      <w:marBottom w:val="0"/>
      <w:divBdr>
        <w:top w:val="none" w:sz="0" w:space="0" w:color="auto"/>
        <w:left w:val="none" w:sz="0" w:space="0" w:color="auto"/>
        <w:bottom w:val="none" w:sz="0" w:space="0" w:color="auto"/>
        <w:right w:val="none" w:sz="0" w:space="0" w:color="auto"/>
      </w:divBdr>
    </w:div>
    <w:div w:id="797379674">
      <w:bodyDiv w:val="1"/>
      <w:marLeft w:val="0"/>
      <w:marRight w:val="0"/>
      <w:marTop w:val="0"/>
      <w:marBottom w:val="0"/>
      <w:divBdr>
        <w:top w:val="none" w:sz="0" w:space="0" w:color="auto"/>
        <w:left w:val="none" w:sz="0" w:space="0" w:color="auto"/>
        <w:bottom w:val="none" w:sz="0" w:space="0" w:color="auto"/>
        <w:right w:val="none" w:sz="0" w:space="0" w:color="auto"/>
      </w:divBdr>
      <w:divsChild>
        <w:div w:id="209658036">
          <w:marLeft w:val="-108"/>
          <w:marRight w:val="0"/>
          <w:marTop w:val="0"/>
          <w:marBottom w:val="0"/>
          <w:divBdr>
            <w:top w:val="none" w:sz="0" w:space="0" w:color="auto"/>
            <w:left w:val="none" w:sz="0" w:space="0" w:color="auto"/>
            <w:bottom w:val="none" w:sz="0" w:space="0" w:color="auto"/>
            <w:right w:val="none" w:sz="0" w:space="0" w:color="auto"/>
          </w:divBdr>
        </w:div>
      </w:divsChild>
    </w:div>
    <w:div w:id="797604303">
      <w:bodyDiv w:val="1"/>
      <w:marLeft w:val="0"/>
      <w:marRight w:val="0"/>
      <w:marTop w:val="0"/>
      <w:marBottom w:val="0"/>
      <w:divBdr>
        <w:top w:val="none" w:sz="0" w:space="0" w:color="auto"/>
        <w:left w:val="none" w:sz="0" w:space="0" w:color="auto"/>
        <w:bottom w:val="none" w:sz="0" w:space="0" w:color="auto"/>
        <w:right w:val="none" w:sz="0" w:space="0" w:color="auto"/>
      </w:divBdr>
    </w:div>
    <w:div w:id="798495736">
      <w:bodyDiv w:val="1"/>
      <w:marLeft w:val="0"/>
      <w:marRight w:val="0"/>
      <w:marTop w:val="0"/>
      <w:marBottom w:val="0"/>
      <w:divBdr>
        <w:top w:val="none" w:sz="0" w:space="0" w:color="auto"/>
        <w:left w:val="none" w:sz="0" w:space="0" w:color="auto"/>
        <w:bottom w:val="none" w:sz="0" w:space="0" w:color="auto"/>
        <w:right w:val="none" w:sz="0" w:space="0" w:color="auto"/>
      </w:divBdr>
    </w:div>
    <w:div w:id="799110978">
      <w:bodyDiv w:val="1"/>
      <w:marLeft w:val="0"/>
      <w:marRight w:val="0"/>
      <w:marTop w:val="0"/>
      <w:marBottom w:val="0"/>
      <w:divBdr>
        <w:top w:val="none" w:sz="0" w:space="0" w:color="auto"/>
        <w:left w:val="none" w:sz="0" w:space="0" w:color="auto"/>
        <w:bottom w:val="none" w:sz="0" w:space="0" w:color="auto"/>
        <w:right w:val="none" w:sz="0" w:space="0" w:color="auto"/>
      </w:divBdr>
    </w:div>
    <w:div w:id="804926740">
      <w:bodyDiv w:val="1"/>
      <w:marLeft w:val="0"/>
      <w:marRight w:val="0"/>
      <w:marTop w:val="0"/>
      <w:marBottom w:val="0"/>
      <w:divBdr>
        <w:top w:val="none" w:sz="0" w:space="0" w:color="auto"/>
        <w:left w:val="none" w:sz="0" w:space="0" w:color="auto"/>
        <w:bottom w:val="none" w:sz="0" w:space="0" w:color="auto"/>
        <w:right w:val="none" w:sz="0" w:space="0" w:color="auto"/>
      </w:divBdr>
    </w:div>
    <w:div w:id="806245068">
      <w:bodyDiv w:val="1"/>
      <w:marLeft w:val="0"/>
      <w:marRight w:val="0"/>
      <w:marTop w:val="0"/>
      <w:marBottom w:val="0"/>
      <w:divBdr>
        <w:top w:val="none" w:sz="0" w:space="0" w:color="auto"/>
        <w:left w:val="none" w:sz="0" w:space="0" w:color="auto"/>
        <w:bottom w:val="none" w:sz="0" w:space="0" w:color="auto"/>
        <w:right w:val="none" w:sz="0" w:space="0" w:color="auto"/>
      </w:divBdr>
    </w:div>
    <w:div w:id="806364154">
      <w:bodyDiv w:val="1"/>
      <w:marLeft w:val="0"/>
      <w:marRight w:val="0"/>
      <w:marTop w:val="0"/>
      <w:marBottom w:val="0"/>
      <w:divBdr>
        <w:top w:val="none" w:sz="0" w:space="0" w:color="auto"/>
        <w:left w:val="none" w:sz="0" w:space="0" w:color="auto"/>
        <w:bottom w:val="none" w:sz="0" w:space="0" w:color="auto"/>
        <w:right w:val="none" w:sz="0" w:space="0" w:color="auto"/>
      </w:divBdr>
    </w:div>
    <w:div w:id="806894058">
      <w:bodyDiv w:val="1"/>
      <w:marLeft w:val="0"/>
      <w:marRight w:val="0"/>
      <w:marTop w:val="0"/>
      <w:marBottom w:val="0"/>
      <w:divBdr>
        <w:top w:val="none" w:sz="0" w:space="0" w:color="auto"/>
        <w:left w:val="none" w:sz="0" w:space="0" w:color="auto"/>
        <w:bottom w:val="none" w:sz="0" w:space="0" w:color="auto"/>
        <w:right w:val="none" w:sz="0" w:space="0" w:color="auto"/>
      </w:divBdr>
    </w:div>
    <w:div w:id="807016516">
      <w:bodyDiv w:val="1"/>
      <w:marLeft w:val="0"/>
      <w:marRight w:val="0"/>
      <w:marTop w:val="0"/>
      <w:marBottom w:val="0"/>
      <w:divBdr>
        <w:top w:val="none" w:sz="0" w:space="0" w:color="auto"/>
        <w:left w:val="none" w:sz="0" w:space="0" w:color="auto"/>
        <w:bottom w:val="none" w:sz="0" w:space="0" w:color="auto"/>
        <w:right w:val="none" w:sz="0" w:space="0" w:color="auto"/>
      </w:divBdr>
    </w:div>
    <w:div w:id="807095110">
      <w:bodyDiv w:val="1"/>
      <w:marLeft w:val="0"/>
      <w:marRight w:val="0"/>
      <w:marTop w:val="0"/>
      <w:marBottom w:val="0"/>
      <w:divBdr>
        <w:top w:val="none" w:sz="0" w:space="0" w:color="auto"/>
        <w:left w:val="none" w:sz="0" w:space="0" w:color="auto"/>
        <w:bottom w:val="none" w:sz="0" w:space="0" w:color="auto"/>
        <w:right w:val="none" w:sz="0" w:space="0" w:color="auto"/>
      </w:divBdr>
    </w:div>
    <w:div w:id="808934378">
      <w:bodyDiv w:val="1"/>
      <w:marLeft w:val="0"/>
      <w:marRight w:val="0"/>
      <w:marTop w:val="0"/>
      <w:marBottom w:val="0"/>
      <w:divBdr>
        <w:top w:val="none" w:sz="0" w:space="0" w:color="auto"/>
        <w:left w:val="none" w:sz="0" w:space="0" w:color="auto"/>
        <w:bottom w:val="none" w:sz="0" w:space="0" w:color="auto"/>
        <w:right w:val="none" w:sz="0" w:space="0" w:color="auto"/>
      </w:divBdr>
    </w:div>
    <w:div w:id="810634458">
      <w:bodyDiv w:val="1"/>
      <w:marLeft w:val="0"/>
      <w:marRight w:val="0"/>
      <w:marTop w:val="0"/>
      <w:marBottom w:val="0"/>
      <w:divBdr>
        <w:top w:val="none" w:sz="0" w:space="0" w:color="auto"/>
        <w:left w:val="none" w:sz="0" w:space="0" w:color="auto"/>
        <w:bottom w:val="none" w:sz="0" w:space="0" w:color="auto"/>
        <w:right w:val="none" w:sz="0" w:space="0" w:color="auto"/>
      </w:divBdr>
    </w:div>
    <w:div w:id="810825467">
      <w:bodyDiv w:val="1"/>
      <w:marLeft w:val="0"/>
      <w:marRight w:val="0"/>
      <w:marTop w:val="0"/>
      <w:marBottom w:val="0"/>
      <w:divBdr>
        <w:top w:val="none" w:sz="0" w:space="0" w:color="auto"/>
        <w:left w:val="none" w:sz="0" w:space="0" w:color="auto"/>
        <w:bottom w:val="none" w:sz="0" w:space="0" w:color="auto"/>
        <w:right w:val="none" w:sz="0" w:space="0" w:color="auto"/>
      </w:divBdr>
    </w:div>
    <w:div w:id="811020430">
      <w:bodyDiv w:val="1"/>
      <w:marLeft w:val="0"/>
      <w:marRight w:val="0"/>
      <w:marTop w:val="0"/>
      <w:marBottom w:val="0"/>
      <w:divBdr>
        <w:top w:val="none" w:sz="0" w:space="0" w:color="auto"/>
        <w:left w:val="none" w:sz="0" w:space="0" w:color="auto"/>
        <w:bottom w:val="none" w:sz="0" w:space="0" w:color="auto"/>
        <w:right w:val="none" w:sz="0" w:space="0" w:color="auto"/>
      </w:divBdr>
    </w:div>
    <w:div w:id="812872362">
      <w:bodyDiv w:val="1"/>
      <w:marLeft w:val="0"/>
      <w:marRight w:val="0"/>
      <w:marTop w:val="0"/>
      <w:marBottom w:val="0"/>
      <w:divBdr>
        <w:top w:val="none" w:sz="0" w:space="0" w:color="auto"/>
        <w:left w:val="none" w:sz="0" w:space="0" w:color="auto"/>
        <w:bottom w:val="none" w:sz="0" w:space="0" w:color="auto"/>
        <w:right w:val="none" w:sz="0" w:space="0" w:color="auto"/>
      </w:divBdr>
    </w:div>
    <w:div w:id="815344364">
      <w:bodyDiv w:val="1"/>
      <w:marLeft w:val="0"/>
      <w:marRight w:val="0"/>
      <w:marTop w:val="0"/>
      <w:marBottom w:val="0"/>
      <w:divBdr>
        <w:top w:val="none" w:sz="0" w:space="0" w:color="auto"/>
        <w:left w:val="none" w:sz="0" w:space="0" w:color="auto"/>
        <w:bottom w:val="none" w:sz="0" w:space="0" w:color="auto"/>
        <w:right w:val="none" w:sz="0" w:space="0" w:color="auto"/>
      </w:divBdr>
    </w:div>
    <w:div w:id="815953163">
      <w:bodyDiv w:val="1"/>
      <w:marLeft w:val="0"/>
      <w:marRight w:val="0"/>
      <w:marTop w:val="0"/>
      <w:marBottom w:val="0"/>
      <w:divBdr>
        <w:top w:val="none" w:sz="0" w:space="0" w:color="auto"/>
        <w:left w:val="none" w:sz="0" w:space="0" w:color="auto"/>
        <w:bottom w:val="none" w:sz="0" w:space="0" w:color="auto"/>
        <w:right w:val="none" w:sz="0" w:space="0" w:color="auto"/>
      </w:divBdr>
    </w:div>
    <w:div w:id="818231703">
      <w:bodyDiv w:val="1"/>
      <w:marLeft w:val="0"/>
      <w:marRight w:val="0"/>
      <w:marTop w:val="0"/>
      <w:marBottom w:val="0"/>
      <w:divBdr>
        <w:top w:val="none" w:sz="0" w:space="0" w:color="auto"/>
        <w:left w:val="none" w:sz="0" w:space="0" w:color="auto"/>
        <w:bottom w:val="none" w:sz="0" w:space="0" w:color="auto"/>
        <w:right w:val="none" w:sz="0" w:space="0" w:color="auto"/>
      </w:divBdr>
    </w:div>
    <w:div w:id="821971438">
      <w:bodyDiv w:val="1"/>
      <w:marLeft w:val="0"/>
      <w:marRight w:val="0"/>
      <w:marTop w:val="0"/>
      <w:marBottom w:val="0"/>
      <w:divBdr>
        <w:top w:val="none" w:sz="0" w:space="0" w:color="auto"/>
        <w:left w:val="none" w:sz="0" w:space="0" w:color="auto"/>
        <w:bottom w:val="none" w:sz="0" w:space="0" w:color="auto"/>
        <w:right w:val="none" w:sz="0" w:space="0" w:color="auto"/>
      </w:divBdr>
      <w:divsChild>
        <w:div w:id="1981684954">
          <w:marLeft w:val="480"/>
          <w:marRight w:val="0"/>
          <w:marTop w:val="0"/>
          <w:marBottom w:val="0"/>
          <w:divBdr>
            <w:top w:val="none" w:sz="0" w:space="0" w:color="auto"/>
            <w:left w:val="none" w:sz="0" w:space="0" w:color="auto"/>
            <w:bottom w:val="none" w:sz="0" w:space="0" w:color="auto"/>
            <w:right w:val="none" w:sz="0" w:space="0" w:color="auto"/>
          </w:divBdr>
        </w:div>
        <w:div w:id="1707950271">
          <w:marLeft w:val="480"/>
          <w:marRight w:val="0"/>
          <w:marTop w:val="0"/>
          <w:marBottom w:val="0"/>
          <w:divBdr>
            <w:top w:val="none" w:sz="0" w:space="0" w:color="auto"/>
            <w:left w:val="none" w:sz="0" w:space="0" w:color="auto"/>
            <w:bottom w:val="none" w:sz="0" w:space="0" w:color="auto"/>
            <w:right w:val="none" w:sz="0" w:space="0" w:color="auto"/>
          </w:divBdr>
        </w:div>
        <w:div w:id="2005475066">
          <w:marLeft w:val="480"/>
          <w:marRight w:val="0"/>
          <w:marTop w:val="0"/>
          <w:marBottom w:val="0"/>
          <w:divBdr>
            <w:top w:val="none" w:sz="0" w:space="0" w:color="auto"/>
            <w:left w:val="none" w:sz="0" w:space="0" w:color="auto"/>
            <w:bottom w:val="none" w:sz="0" w:space="0" w:color="auto"/>
            <w:right w:val="none" w:sz="0" w:space="0" w:color="auto"/>
          </w:divBdr>
        </w:div>
        <w:div w:id="1911889517">
          <w:marLeft w:val="480"/>
          <w:marRight w:val="0"/>
          <w:marTop w:val="0"/>
          <w:marBottom w:val="0"/>
          <w:divBdr>
            <w:top w:val="none" w:sz="0" w:space="0" w:color="auto"/>
            <w:left w:val="none" w:sz="0" w:space="0" w:color="auto"/>
            <w:bottom w:val="none" w:sz="0" w:space="0" w:color="auto"/>
            <w:right w:val="none" w:sz="0" w:space="0" w:color="auto"/>
          </w:divBdr>
        </w:div>
        <w:div w:id="1079596202">
          <w:marLeft w:val="480"/>
          <w:marRight w:val="0"/>
          <w:marTop w:val="0"/>
          <w:marBottom w:val="0"/>
          <w:divBdr>
            <w:top w:val="none" w:sz="0" w:space="0" w:color="auto"/>
            <w:left w:val="none" w:sz="0" w:space="0" w:color="auto"/>
            <w:bottom w:val="none" w:sz="0" w:space="0" w:color="auto"/>
            <w:right w:val="none" w:sz="0" w:space="0" w:color="auto"/>
          </w:divBdr>
        </w:div>
        <w:div w:id="244265610">
          <w:marLeft w:val="480"/>
          <w:marRight w:val="0"/>
          <w:marTop w:val="0"/>
          <w:marBottom w:val="0"/>
          <w:divBdr>
            <w:top w:val="none" w:sz="0" w:space="0" w:color="auto"/>
            <w:left w:val="none" w:sz="0" w:space="0" w:color="auto"/>
            <w:bottom w:val="none" w:sz="0" w:space="0" w:color="auto"/>
            <w:right w:val="none" w:sz="0" w:space="0" w:color="auto"/>
          </w:divBdr>
        </w:div>
        <w:div w:id="1607735788">
          <w:marLeft w:val="480"/>
          <w:marRight w:val="0"/>
          <w:marTop w:val="0"/>
          <w:marBottom w:val="0"/>
          <w:divBdr>
            <w:top w:val="none" w:sz="0" w:space="0" w:color="auto"/>
            <w:left w:val="none" w:sz="0" w:space="0" w:color="auto"/>
            <w:bottom w:val="none" w:sz="0" w:space="0" w:color="auto"/>
            <w:right w:val="none" w:sz="0" w:space="0" w:color="auto"/>
          </w:divBdr>
        </w:div>
        <w:div w:id="200171053">
          <w:marLeft w:val="480"/>
          <w:marRight w:val="0"/>
          <w:marTop w:val="0"/>
          <w:marBottom w:val="0"/>
          <w:divBdr>
            <w:top w:val="none" w:sz="0" w:space="0" w:color="auto"/>
            <w:left w:val="none" w:sz="0" w:space="0" w:color="auto"/>
            <w:bottom w:val="none" w:sz="0" w:space="0" w:color="auto"/>
            <w:right w:val="none" w:sz="0" w:space="0" w:color="auto"/>
          </w:divBdr>
        </w:div>
        <w:div w:id="347681949">
          <w:marLeft w:val="480"/>
          <w:marRight w:val="0"/>
          <w:marTop w:val="0"/>
          <w:marBottom w:val="0"/>
          <w:divBdr>
            <w:top w:val="none" w:sz="0" w:space="0" w:color="auto"/>
            <w:left w:val="none" w:sz="0" w:space="0" w:color="auto"/>
            <w:bottom w:val="none" w:sz="0" w:space="0" w:color="auto"/>
            <w:right w:val="none" w:sz="0" w:space="0" w:color="auto"/>
          </w:divBdr>
        </w:div>
        <w:div w:id="184877270">
          <w:marLeft w:val="480"/>
          <w:marRight w:val="0"/>
          <w:marTop w:val="0"/>
          <w:marBottom w:val="0"/>
          <w:divBdr>
            <w:top w:val="none" w:sz="0" w:space="0" w:color="auto"/>
            <w:left w:val="none" w:sz="0" w:space="0" w:color="auto"/>
            <w:bottom w:val="none" w:sz="0" w:space="0" w:color="auto"/>
            <w:right w:val="none" w:sz="0" w:space="0" w:color="auto"/>
          </w:divBdr>
        </w:div>
        <w:div w:id="543953210">
          <w:marLeft w:val="480"/>
          <w:marRight w:val="0"/>
          <w:marTop w:val="0"/>
          <w:marBottom w:val="0"/>
          <w:divBdr>
            <w:top w:val="none" w:sz="0" w:space="0" w:color="auto"/>
            <w:left w:val="none" w:sz="0" w:space="0" w:color="auto"/>
            <w:bottom w:val="none" w:sz="0" w:space="0" w:color="auto"/>
            <w:right w:val="none" w:sz="0" w:space="0" w:color="auto"/>
          </w:divBdr>
        </w:div>
        <w:div w:id="1766919071">
          <w:marLeft w:val="480"/>
          <w:marRight w:val="0"/>
          <w:marTop w:val="0"/>
          <w:marBottom w:val="0"/>
          <w:divBdr>
            <w:top w:val="none" w:sz="0" w:space="0" w:color="auto"/>
            <w:left w:val="none" w:sz="0" w:space="0" w:color="auto"/>
            <w:bottom w:val="none" w:sz="0" w:space="0" w:color="auto"/>
            <w:right w:val="none" w:sz="0" w:space="0" w:color="auto"/>
          </w:divBdr>
        </w:div>
        <w:div w:id="1679036968">
          <w:marLeft w:val="480"/>
          <w:marRight w:val="0"/>
          <w:marTop w:val="0"/>
          <w:marBottom w:val="0"/>
          <w:divBdr>
            <w:top w:val="none" w:sz="0" w:space="0" w:color="auto"/>
            <w:left w:val="none" w:sz="0" w:space="0" w:color="auto"/>
            <w:bottom w:val="none" w:sz="0" w:space="0" w:color="auto"/>
            <w:right w:val="none" w:sz="0" w:space="0" w:color="auto"/>
          </w:divBdr>
        </w:div>
        <w:div w:id="311063719">
          <w:marLeft w:val="480"/>
          <w:marRight w:val="0"/>
          <w:marTop w:val="0"/>
          <w:marBottom w:val="0"/>
          <w:divBdr>
            <w:top w:val="none" w:sz="0" w:space="0" w:color="auto"/>
            <w:left w:val="none" w:sz="0" w:space="0" w:color="auto"/>
            <w:bottom w:val="none" w:sz="0" w:space="0" w:color="auto"/>
            <w:right w:val="none" w:sz="0" w:space="0" w:color="auto"/>
          </w:divBdr>
        </w:div>
        <w:div w:id="1652056132">
          <w:marLeft w:val="480"/>
          <w:marRight w:val="0"/>
          <w:marTop w:val="0"/>
          <w:marBottom w:val="0"/>
          <w:divBdr>
            <w:top w:val="none" w:sz="0" w:space="0" w:color="auto"/>
            <w:left w:val="none" w:sz="0" w:space="0" w:color="auto"/>
            <w:bottom w:val="none" w:sz="0" w:space="0" w:color="auto"/>
            <w:right w:val="none" w:sz="0" w:space="0" w:color="auto"/>
          </w:divBdr>
        </w:div>
        <w:div w:id="746806743">
          <w:marLeft w:val="480"/>
          <w:marRight w:val="0"/>
          <w:marTop w:val="0"/>
          <w:marBottom w:val="0"/>
          <w:divBdr>
            <w:top w:val="none" w:sz="0" w:space="0" w:color="auto"/>
            <w:left w:val="none" w:sz="0" w:space="0" w:color="auto"/>
            <w:bottom w:val="none" w:sz="0" w:space="0" w:color="auto"/>
            <w:right w:val="none" w:sz="0" w:space="0" w:color="auto"/>
          </w:divBdr>
        </w:div>
        <w:div w:id="936475088">
          <w:marLeft w:val="480"/>
          <w:marRight w:val="0"/>
          <w:marTop w:val="0"/>
          <w:marBottom w:val="0"/>
          <w:divBdr>
            <w:top w:val="none" w:sz="0" w:space="0" w:color="auto"/>
            <w:left w:val="none" w:sz="0" w:space="0" w:color="auto"/>
            <w:bottom w:val="none" w:sz="0" w:space="0" w:color="auto"/>
            <w:right w:val="none" w:sz="0" w:space="0" w:color="auto"/>
          </w:divBdr>
        </w:div>
        <w:div w:id="1265579561">
          <w:marLeft w:val="480"/>
          <w:marRight w:val="0"/>
          <w:marTop w:val="0"/>
          <w:marBottom w:val="0"/>
          <w:divBdr>
            <w:top w:val="none" w:sz="0" w:space="0" w:color="auto"/>
            <w:left w:val="none" w:sz="0" w:space="0" w:color="auto"/>
            <w:bottom w:val="none" w:sz="0" w:space="0" w:color="auto"/>
            <w:right w:val="none" w:sz="0" w:space="0" w:color="auto"/>
          </w:divBdr>
        </w:div>
        <w:div w:id="1484468262">
          <w:marLeft w:val="480"/>
          <w:marRight w:val="0"/>
          <w:marTop w:val="0"/>
          <w:marBottom w:val="0"/>
          <w:divBdr>
            <w:top w:val="none" w:sz="0" w:space="0" w:color="auto"/>
            <w:left w:val="none" w:sz="0" w:space="0" w:color="auto"/>
            <w:bottom w:val="none" w:sz="0" w:space="0" w:color="auto"/>
            <w:right w:val="none" w:sz="0" w:space="0" w:color="auto"/>
          </w:divBdr>
        </w:div>
        <w:div w:id="903226261">
          <w:marLeft w:val="480"/>
          <w:marRight w:val="0"/>
          <w:marTop w:val="0"/>
          <w:marBottom w:val="0"/>
          <w:divBdr>
            <w:top w:val="none" w:sz="0" w:space="0" w:color="auto"/>
            <w:left w:val="none" w:sz="0" w:space="0" w:color="auto"/>
            <w:bottom w:val="none" w:sz="0" w:space="0" w:color="auto"/>
            <w:right w:val="none" w:sz="0" w:space="0" w:color="auto"/>
          </w:divBdr>
        </w:div>
        <w:div w:id="757289767">
          <w:marLeft w:val="480"/>
          <w:marRight w:val="0"/>
          <w:marTop w:val="0"/>
          <w:marBottom w:val="0"/>
          <w:divBdr>
            <w:top w:val="none" w:sz="0" w:space="0" w:color="auto"/>
            <w:left w:val="none" w:sz="0" w:space="0" w:color="auto"/>
            <w:bottom w:val="none" w:sz="0" w:space="0" w:color="auto"/>
            <w:right w:val="none" w:sz="0" w:space="0" w:color="auto"/>
          </w:divBdr>
        </w:div>
        <w:div w:id="622006518">
          <w:marLeft w:val="480"/>
          <w:marRight w:val="0"/>
          <w:marTop w:val="0"/>
          <w:marBottom w:val="0"/>
          <w:divBdr>
            <w:top w:val="none" w:sz="0" w:space="0" w:color="auto"/>
            <w:left w:val="none" w:sz="0" w:space="0" w:color="auto"/>
            <w:bottom w:val="none" w:sz="0" w:space="0" w:color="auto"/>
            <w:right w:val="none" w:sz="0" w:space="0" w:color="auto"/>
          </w:divBdr>
        </w:div>
        <w:div w:id="1193684769">
          <w:marLeft w:val="480"/>
          <w:marRight w:val="0"/>
          <w:marTop w:val="0"/>
          <w:marBottom w:val="0"/>
          <w:divBdr>
            <w:top w:val="none" w:sz="0" w:space="0" w:color="auto"/>
            <w:left w:val="none" w:sz="0" w:space="0" w:color="auto"/>
            <w:bottom w:val="none" w:sz="0" w:space="0" w:color="auto"/>
            <w:right w:val="none" w:sz="0" w:space="0" w:color="auto"/>
          </w:divBdr>
        </w:div>
        <w:div w:id="627125744">
          <w:marLeft w:val="480"/>
          <w:marRight w:val="0"/>
          <w:marTop w:val="0"/>
          <w:marBottom w:val="0"/>
          <w:divBdr>
            <w:top w:val="none" w:sz="0" w:space="0" w:color="auto"/>
            <w:left w:val="none" w:sz="0" w:space="0" w:color="auto"/>
            <w:bottom w:val="none" w:sz="0" w:space="0" w:color="auto"/>
            <w:right w:val="none" w:sz="0" w:space="0" w:color="auto"/>
          </w:divBdr>
        </w:div>
        <w:div w:id="1440875051">
          <w:marLeft w:val="480"/>
          <w:marRight w:val="0"/>
          <w:marTop w:val="0"/>
          <w:marBottom w:val="0"/>
          <w:divBdr>
            <w:top w:val="none" w:sz="0" w:space="0" w:color="auto"/>
            <w:left w:val="none" w:sz="0" w:space="0" w:color="auto"/>
            <w:bottom w:val="none" w:sz="0" w:space="0" w:color="auto"/>
            <w:right w:val="none" w:sz="0" w:space="0" w:color="auto"/>
          </w:divBdr>
        </w:div>
        <w:div w:id="1155992944">
          <w:marLeft w:val="480"/>
          <w:marRight w:val="0"/>
          <w:marTop w:val="0"/>
          <w:marBottom w:val="0"/>
          <w:divBdr>
            <w:top w:val="none" w:sz="0" w:space="0" w:color="auto"/>
            <w:left w:val="none" w:sz="0" w:space="0" w:color="auto"/>
            <w:bottom w:val="none" w:sz="0" w:space="0" w:color="auto"/>
            <w:right w:val="none" w:sz="0" w:space="0" w:color="auto"/>
          </w:divBdr>
        </w:div>
        <w:div w:id="419715261">
          <w:marLeft w:val="480"/>
          <w:marRight w:val="0"/>
          <w:marTop w:val="0"/>
          <w:marBottom w:val="0"/>
          <w:divBdr>
            <w:top w:val="none" w:sz="0" w:space="0" w:color="auto"/>
            <w:left w:val="none" w:sz="0" w:space="0" w:color="auto"/>
            <w:bottom w:val="none" w:sz="0" w:space="0" w:color="auto"/>
            <w:right w:val="none" w:sz="0" w:space="0" w:color="auto"/>
          </w:divBdr>
        </w:div>
        <w:div w:id="1739204318">
          <w:marLeft w:val="480"/>
          <w:marRight w:val="0"/>
          <w:marTop w:val="0"/>
          <w:marBottom w:val="0"/>
          <w:divBdr>
            <w:top w:val="none" w:sz="0" w:space="0" w:color="auto"/>
            <w:left w:val="none" w:sz="0" w:space="0" w:color="auto"/>
            <w:bottom w:val="none" w:sz="0" w:space="0" w:color="auto"/>
            <w:right w:val="none" w:sz="0" w:space="0" w:color="auto"/>
          </w:divBdr>
        </w:div>
        <w:div w:id="675234846">
          <w:marLeft w:val="480"/>
          <w:marRight w:val="0"/>
          <w:marTop w:val="0"/>
          <w:marBottom w:val="0"/>
          <w:divBdr>
            <w:top w:val="none" w:sz="0" w:space="0" w:color="auto"/>
            <w:left w:val="none" w:sz="0" w:space="0" w:color="auto"/>
            <w:bottom w:val="none" w:sz="0" w:space="0" w:color="auto"/>
            <w:right w:val="none" w:sz="0" w:space="0" w:color="auto"/>
          </w:divBdr>
        </w:div>
        <w:div w:id="1104809387">
          <w:marLeft w:val="480"/>
          <w:marRight w:val="0"/>
          <w:marTop w:val="0"/>
          <w:marBottom w:val="0"/>
          <w:divBdr>
            <w:top w:val="none" w:sz="0" w:space="0" w:color="auto"/>
            <w:left w:val="none" w:sz="0" w:space="0" w:color="auto"/>
            <w:bottom w:val="none" w:sz="0" w:space="0" w:color="auto"/>
            <w:right w:val="none" w:sz="0" w:space="0" w:color="auto"/>
          </w:divBdr>
        </w:div>
        <w:div w:id="1699158526">
          <w:marLeft w:val="480"/>
          <w:marRight w:val="0"/>
          <w:marTop w:val="0"/>
          <w:marBottom w:val="0"/>
          <w:divBdr>
            <w:top w:val="none" w:sz="0" w:space="0" w:color="auto"/>
            <w:left w:val="none" w:sz="0" w:space="0" w:color="auto"/>
            <w:bottom w:val="none" w:sz="0" w:space="0" w:color="auto"/>
            <w:right w:val="none" w:sz="0" w:space="0" w:color="auto"/>
          </w:divBdr>
        </w:div>
        <w:div w:id="1199314186">
          <w:marLeft w:val="480"/>
          <w:marRight w:val="0"/>
          <w:marTop w:val="0"/>
          <w:marBottom w:val="0"/>
          <w:divBdr>
            <w:top w:val="none" w:sz="0" w:space="0" w:color="auto"/>
            <w:left w:val="none" w:sz="0" w:space="0" w:color="auto"/>
            <w:bottom w:val="none" w:sz="0" w:space="0" w:color="auto"/>
            <w:right w:val="none" w:sz="0" w:space="0" w:color="auto"/>
          </w:divBdr>
        </w:div>
        <w:div w:id="805926067">
          <w:marLeft w:val="480"/>
          <w:marRight w:val="0"/>
          <w:marTop w:val="0"/>
          <w:marBottom w:val="0"/>
          <w:divBdr>
            <w:top w:val="none" w:sz="0" w:space="0" w:color="auto"/>
            <w:left w:val="none" w:sz="0" w:space="0" w:color="auto"/>
            <w:bottom w:val="none" w:sz="0" w:space="0" w:color="auto"/>
            <w:right w:val="none" w:sz="0" w:space="0" w:color="auto"/>
          </w:divBdr>
        </w:div>
        <w:div w:id="653339411">
          <w:marLeft w:val="480"/>
          <w:marRight w:val="0"/>
          <w:marTop w:val="0"/>
          <w:marBottom w:val="0"/>
          <w:divBdr>
            <w:top w:val="none" w:sz="0" w:space="0" w:color="auto"/>
            <w:left w:val="none" w:sz="0" w:space="0" w:color="auto"/>
            <w:bottom w:val="none" w:sz="0" w:space="0" w:color="auto"/>
            <w:right w:val="none" w:sz="0" w:space="0" w:color="auto"/>
          </w:divBdr>
        </w:div>
        <w:div w:id="273683154">
          <w:marLeft w:val="480"/>
          <w:marRight w:val="0"/>
          <w:marTop w:val="0"/>
          <w:marBottom w:val="0"/>
          <w:divBdr>
            <w:top w:val="none" w:sz="0" w:space="0" w:color="auto"/>
            <w:left w:val="none" w:sz="0" w:space="0" w:color="auto"/>
            <w:bottom w:val="none" w:sz="0" w:space="0" w:color="auto"/>
            <w:right w:val="none" w:sz="0" w:space="0" w:color="auto"/>
          </w:divBdr>
        </w:div>
        <w:div w:id="549656191">
          <w:marLeft w:val="480"/>
          <w:marRight w:val="0"/>
          <w:marTop w:val="0"/>
          <w:marBottom w:val="0"/>
          <w:divBdr>
            <w:top w:val="none" w:sz="0" w:space="0" w:color="auto"/>
            <w:left w:val="none" w:sz="0" w:space="0" w:color="auto"/>
            <w:bottom w:val="none" w:sz="0" w:space="0" w:color="auto"/>
            <w:right w:val="none" w:sz="0" w:space="0" w:color="auto"/>
          </w:divBdr>
        </w:div>
        <w:div w:id="208687398">
          <w:marLeft w:val="480"/>
          <w:marRight w:val="0"/>
          <w:marTop w:val="0"/>
          <w:marBottom w:val="0"/>
          <w:divBdr>
            <w:top w:val="none" w:sz="0" w:space="0" w:color="auto"/>
            <w:left w:val="none" w:sz="0" w:space="0" w:color="auto"/>
            <w:bottom w:val="none" w:sz="0" w:space="0" w:color="auto"/>
            <w:right w:val="none" w:sz="0" w:space="0" w:color="auto"/>
          </w:divBdr>
        </w:div>
        <w:div w:id="1254825008">
          <w:marLeft w:val="480"/>
          <w:marRight w:val="0"/>
          <w:marTop w:val="0"/>
          <w:marBottom w:val="0"/>
          <w:divBdr>
            <w:top w:val="none" w:sz="0" w:space="0" w:color="auto"/>
            <w:left w:val="none" w:sz="0" w:space="0" w:color="auto"/>
            <w:bottom w:val="none" w:sz="0" w:space="0" w:color="auto"/>
            <w:right w:val="none" w:sz="0" w:space="0" w:color="auto"/>
          </w:divBdr>
        </w:div>
        <w:div w:id="1545219465">
          <w:marLeft w:val="480"/>
          <w:marRight w:val="0"/>
          <w:marTop w:val="0"/>
          <w:marBottom w:val="0"/>
          <w:divBdr>
            <w:top w:val="none" w:sz="0" w:space="0" w:color="auto"/>
            <w:left w:val="none" w:sz="0" w:space="0" w:color="auto"/>
            <w:bottom w:val="none" w:sz="0" w:space="0" w:color="auto"/>
            <w:right w:val="none" w:sz="0" w:space="0" w:color="auto"/>
          </w:divBdr>
        </w:div>
        <w:div w:id="6906885">
          <w:marLeft w:val="480"/>
          <w:marRight w:val="0"/>
          <w:marTop w:val="0"/>
          <w:marBottom w:val="0"/>
          <w:divBdr>
            <w:top w:val="none" w:sz="0" w:space="0" w:color="auto"/>
            <w:left w:val="none" w:sz="0" w:space="0" w:color="auto"/>
            <w:bottom w:val="none" w:sz="0" w:space="0" w:color="auto"/>
            <w:right w:val="none" w:sz="0" w:space="0" w:color="auto"/>
          </w:divBdr>
        </w:div>
        <w:div w:id="1022051902">
          <w:marLeft w:val="480"/>
          <w:marRight w:val="0"/>
          <w:marTop w:val="0"/>
          <w:marBottom w:val="0"/>
          <w:divBdr>
            <w:top w:val="none" w:sz="0" w:space="0" w:color="auto"/>
            <w:left w:val="none" w:sz="0" w:space="0" w:color="auto"/>
            <w:bottom w:val="none" w:sz="0" w:space="0" w:color="auto"/>
            <w:right w:val="none" w:sz="0" w:space="0" w:color="auto"/>
          </w:divBdr>
        </w:div>
        <w:div w:id="1143037504">
          <w:marLeft w:val="480"/>
          <w:marRight w:val="0"/>
          <w:marTop w:val="0"/>
          <w:marBottom w:val="0"/>
          <w:divBdr>
            <w:top w:val="none" w:sz="0" w:space="0" w:color="auto"/>
            <w:left w:val="none" w:sz="0" w:space="0" w:color="auto"/>
            <w:bottom w:val="none" w:sz="0" w:space="0" w:color="auto"/>
            <w:right w:val="none" w:sz="0" w:space="0" w:color="auto"/>
          </w:divBdr>
        </w:div>
        <w:div w:id="1326396730">
          <w:marLeft w:val="480"/>
          <w:marRight w:val="0"/>
          <w:marTop w:val="0"/>
          <w:marBottom w:val="0"/>
          <w:divBdr>
            <w:top w:val="none" w:sz="0" w:space="0" w:color="auto"/>
            <w:left w:val="none" w:sz="0" w:space="0" w:color="auto"/>
            <w:bottom w:val="none" w:sz="0" w:space="0" w:color="auto"/>
            <w:right w:val="none" w:sz="0" w:space="0" w:color="auto"/>
          </w:divBdr>
        </w:div>
        <w:div w:id="320160611">
          <w:marLeft w:val="480"/>
          <w:marRight w:val="0"/>
          <w:marTop w:val="0"/>
          <w:marBottom w:val="0"/>
          <w:divBdr>
            <w:top w:val="none" w:sz="0" w:space="0" w:color="auto"/>
            <w:left w:val="none" w:sz="0" w:space="0" w:color="auto"/>
            <w:bottom w:val="none" w:sz="0" w:space="0" w:color="auto"/>
            <w:right w:val="none" w:sz="0" w:space="0" w:color="auto"/>
          </w:divBdr>
        </w:div>
        <w:div w:id="1126119386">
          <w:marLeft w:val="480"/>
          <w:marRight w:val="0"/>
          <w:marTop w:val="0"/>
          <w:marBottom w:val="0"/>
          <w:divBdr>
            <w:top w:val="none" w:sz="0" w:space="0" w:color="auto"/>
            <w:left w:val="none" w:sz="0" w:space="0" w:color="auto"/>
            <w:bottom w:val="none" w:sz="0" w:space="0" w:color="auto"/>
            <w:right w:val="none" w:sz="0" w:space="0" w:color="auto"/>
          </w:divBdr>
        </w:div>
        <w:div w:id="1059867729">
          <w:marLeft w:val="480"/>
          <w:marRight w:val="0"/>
          <w:marTop w:val="0"/>
          <w:marBottom w:val="0"/>
          <w:divBdr>
            <w:top w:val="none" w:sz="0" w:space="0" w:color="auto"/>
            <w:left w:val="none" w:sz="0" w:space="0" w:color="auto"/>
            <w:bottom w:val="none" w:sz="0" w:space="0" w:color="auto"/>
            <w:right w:val="none" w:sz="0" w:space="0" w:color="auto"/>
          </w:divBdr>
        </w:div>
        <w:div w:id="1871334279">
          <w:marLeft w:val="480"/>
          <w:marRight w:val="0"/>
          <w:marTop w:val="0"/>
          <w:marBottom w:val="0"/>
          <w:divBdr>
            <w:top w:val="none" w:sz="0" w:space="0" w:color="auto"/>
            <w:left w:val="none" w:sz="0" w:space="0" w:color="auto"/>
            <w:bottom w:val="none" w:sz="0" w:space="0" w:color="auto"/>
            <w:right w:val="none" w:sz="0" w:space="0" w:color="auto"/>
          </w:divBdr>
        </w:div>
        <w:div w:id="702092014">
          <w:marLeft w:val="480"/>
          <w:marRight w:val="0"/>
          <w:marTop w:val="0"/>
          <w:marBottom w:val="0"/>
          <w:divBdr>
            <w:top w:val="none" w:sz="0" w:space="0" w:color="auto"/>
            <w:left w:val="none" w:sz="0" w:space="0" w:color="auto"/>
            <w:bottom w:val="none" w:sz="0" w:space="0" w:color="auto"/>
            <w:right w:val="none" w:sz="0" w:space="0" w:color="auto"/>
          </w:divBdr>
        </w:div>
        <w:div w:id="1345396915">
          <w:marLeft w:val="480"/>
          <w:marRight w:val="0"/>
          <w:marTop w:val="0"/>
          <w:marBottom w:val="0"/>
          <w:divBdr>
            <w:top w:val="none" w:sz="0" w:space="0" w:color="auto"/>
            <w:left w:val="none" w:sz="0" w:space="0" w:color="auto"/>
            <w:bottom w:val="none" w:sz="0" w:space="0" w:color="auto"/>
            <w:right w:val="none" w:sz="0" w:space="0" w:color="auto"/>
          </w:divBdr>
        </w:div>
        <w:div w:id="201946793">
          <w:marLeft w:val="480"/>
          <w:marRight w:val="0"/>
          <w:marTop w:val="0"/>
          <w:marBottom w:val="0"/>
          <w:divBdr>
            <w:top w:val="none" w:sz="0" w:space="0" w:color="auto"/>
            <w:left w:val="none" w:sz="0" w:space="0" w:color="auto"/>
            <w:bottom w:val="none" w:sz="0" w:space="0" w:color="auto"/>
            <w:right w:val="none" w:sz="0" w:space="0" w:color="auto"/>
          </w:divBdr>
        </w:div>
        <w:div w:id="1497107283">
          <w:marLeft w:val="480"/>
          <w:marRight w:val="0"/>
          <w:marTop w:val="0"/>
          <w:marBottom w:val="0"/>
          <w:divBdr>
            <w:top w:val="none" w:sz="0" w:space="0" w:color="auto"/>
            <w:left w:val="none" w:sz="0" w:space="0" w:color="auto"/>
            <w:bottom w:val="none" w:sz="0" w:space="0" w:color="auto"/>
            <w:right w:val="none" w:sz="0" w:space="0" w:color="auto"/>
          </w:divBdr>
        </w:div>
        <w:div w:id="92865933">
          <w:marLeft w:val="480"/>
          <w:marRight w:val="0"/>
          <w:marTop w:val="0"/>
          <w:marBottom w:val="0"/>
          <w:divBdr>
            <w:top w:val="none" w:sz="0" w:space="0" w:color="auto"/>
            <w:left w:val="none" w:sz="0" w:space="0" w:color="auto"/>
            <w:bottom w:val="none" w:sz="0" w:space="0" w:color="auto"/>
            <w:right w:val="none" w:sz="0" w:space="0" w:color="auto"/>
          </w:divBdr>
        </w:div>
        <w:div w:id="225579576">
          <w:marLeft w:val="480"/>
          <w:marRight w:val="0"/>
          <w:marTop w:val="0"/>
          <w:marBottom w:val="0"/>
          <w:divBdr>
            <w:top w:val="none" w:sz="0" w:space="0" w:color="auto"/>
            <w:left w:val="none" w:sz="0" w:space="0" w:color="auto"/>
            <w:bottom w:val="none" w:sz="0" w:space="0" w:color="auto"/>
            <w:right w:val="none" w:sz="0" w:space="0" w:color="auto"/>
          </w:divBdr>
        </w:div>
        <w:div w:id="1797019893">
          <w:marLeft w:val="480"/>
          <w:marRight w:val="0"/>
          <w:marTop w:val="0"/>
          <w:marBottom w:val="0"/>
          <w:divBdr>
            <w:top w:val="none" w:sz="0" w:space="0" w:color="auto"/>
            <w:left w:val="none" w:sz="0" w:space="0" w:color="auto"/>
            <w:bottom w:val="none" w:sz="0" w:space="0" w:color="auto"/>
            <w:right w:val="none" w:sz="0" w:space="0" w:color="auto"/>
          </w:divBdr>
        </w:div>
        <w:div w:id="1478494743">
          <w:marLeft w:val="480"/>
          <w:marRight w:val="0"/>
          <w:marTop w:val="0"/>
          <w:marBottom w:val="0"/>
          <w:divBdr>
            <w:top w:val="none" w:sz="0" w:space="0" w:color="auto"/>
            <w:left w:val="none" w:sz="0" w:space="0" w:color="auto"/>
            <w:bottom w:val="none" w:sz="0" w:space="0" w:color="auto"/>
            <w:right w:val="none" w:sz="0" w:space="0" w:color="auto"/>
          </w:divBdr>
        </w:div>
        <w:div w:id="392848944">
          <w:marLeft w:val="480"/>
          <w:marRight w:val="0"/>
          <w:marTop w:val="0"/>
          <w:marBottom w:val="0"/>
          <w:divBdr>
            <w:top w:val="none" w:sz="0" w:space="0" w:color="auto"/>
            <w:left w:val="none" w:sz="0" w:space="0" w:color="auto"/>
            <w:bottom w:val="none" w:sz="0" w:space="0" w:color="auto"/>
            <w:right w:val="none" w:sz="0" w:space="0" w:color="auto"/>
          </w:divBdr>
        </w:div>
        <w:div w:id="1880319951">
          <w:marLeft w:val="480"/>
          <w:marRight w:val="0"/>
          <w:marTop w:val="0"/>
          <w:marBottom w:val="0"/>
          <w:divBdr>
            <w:top w:val="none" w:sz="0" w:space="0" w:color="auto"/>
            <w:left w:val="none" w:sz="0" w:space="0" w:color="auto"/>
            <w:bottom w:val="none" w:sz="0" w:space="0" w:color="auto"/>
            <w:right w:val="none" w:sz="0" w:space="0" w:color="auto"/>
          </w:divBdr>
        </w:div>
        <w:div w:id="162935139">
          <w:marLeft w:val="480"/>
          <w:marRight w:val="0"/>
          <w:marTop w:val="0"/>
          <w:marBottom w:val="0"/>
          <w:divBdr>
            <w:top w:val="none" w:sz="0" w:space="0" w:color="auto"/>
            <w:left w:val="none" w:sz="0" w:space="0" w:color="auto"/>
            <w:bottom w:val="none" w:sz="0" w:space="0" w:color="auto"/>
            <w:right w:val="none" w:sz="0" w:space="0" w:color="auto"/>
          </w:divBdr>
        </w:div>
        <w:div w:id="1137141667">
          <w:marLeft w:val="480"/>
          <w:marRight w:val="0"/>
          <w:marTop w:val="0"/>
          <w:marBottom w:val="0"/>
          <w:divBdr>
            <w:top w:val="none" w:sz="0" w:space="0" w:color="auto"/>
            <w:left w:val="none" w:sz="0" w:space="0" w:color="auto"/>
            <w:bottom w:val="none" w:sz="0" w:space="0" w:color="auto"/>
            <w:right w:val="none" w:sz="0" w:space="0" w:color="auto"/>
          </w:divBdr>
        </w:div>
        <w:div w:id="1889955332">
          <w:marLeft w:val="480"/>
          <w:marRight w:val="0"/>
          <w:marTop w:val="0"/>
          <w:marBottom w:val="0"/>
          <w:divBdr>
            <w:top w:val="none" w:sz="0" w:space="0" w:color="auto"/>
            <w:left w:val="none" w:sz="0" w:space="0" w:color="auto"/>
            <w:bottom w:val="none" w:sz="0" w:space="0" w:color="auto"/>
            <w:right w:val="none" w:sz="0" w:space="0" w:color="auto"/>
          </w:divBdr>
        </w:div>
        <w:div w:id="1054543347">
          <w:marLeft w:val="480"/>
          <w:marRight w:val="0"/>
          <w:marTop w:val="0"/>
          <w:marBottom w:val="0"/>
          <w:divBdr>
            <w:top w:val="none" w:sz="0" w:space="0" w:color="auto"/>
            <w:left w:val="none" w:sz="0" w:space="0" w:color="auto"/>
            <w:bottom w:val="none" w:sz="0" w:space="0" w:color="auto"/>
            <w:right w:val="none" w:sz="0" w:space="0" w:color="auto"/>
          </w:divBdr>
        </w:div>
        <w:div w:id="1011878151">
          <w:marLeft w:val="480"/>
          <w:marRight w:val="0"/>
          <w:marTop w:val="0"/>
          <w:marBottom w:val="0"/>
          <w:divBdr>
            <w:top w:val="none" w:sz="0" w:space="0" w:color="auto"/>
            <w:left w:val="none" w:sz="0" w:space="0" w:color="auto"/>
            <w:bottom w:val="none" w:sz="0" w:space="0" w:color="auto"/>
            <w:right w:val="none" w:sz="0" w:space="0" w:color="auto"/>
          </w:divBdr>
        </w:div>
        <w:div w:id="1622767371">
          <w:marLeft w:val="480"/>
          <w:marRight w:val="0"/>
          <w:marTop w:val="0"/>
          <w:marBottom w:val="0"/>
          <w:divBdr>
            <w:top w:val="none" w:sz="0" w:space="0" w:color="auto"/>
            <w:left w:val="none" w:sz="0" w:space="0" w:color="auto"/>
            <w:bottom w:val="none" w:sz="0" w:space="0" w:color="auto"/>
            <w:right w:val="none" w:sz="0" w:space="0" w:color="auto"/>
          </w:divBdr>
        </w:div>
        <w:div w:id="437455166">
          <w:marLeft w:val="480"/>
          <w:marRight w:val="0"/>
          <w:marTop w:val="0"/>
          <w:marBottom w:val="0"/>
          <w:divBdr>
            <w:top w:val="none" w:sz="0" w:space="0" w:color="auto"/>
            <w:left w:val="none" w:sz="0" w:space="0" w:color="auto"/>
            <w:bottom w:val="none" w:sz="0" w:space="0" w:color="auto"/>
            <w:right w:val="none" w:sz="0" w:space="0" w:color="auto"/>
          </w:divBdr>
        </w:div>
        <w:div w:id="665861387">
          <w:marLeft w:val="480"/>
          <w:marRight w:val="0"/>
          <w:marTop w:val="0"/>
          <w:marBottom w:val="0"/>
          <w:divBdr>
            <w:top w:val="none" w:sz="0" w:space="0" w:color="auto"/>
            <w:left w:val="none" w:sz="0" w:space="0" w:color="auto"/>
            <w:bottom w:val="none" w:sz="0" w:space="0" w:color="auto"/>
            <w:right w:val="none" w:sz="0" w:space="0" w:color="auto"/>
          </w:divBdr>
        </w:div>
        <w:div w:id="1914972763">
          <w:marLeft w:val="480"/>
          <w:marRight w:val="0"/>
          <w:marTop w:val="0"/>
          <w:marBottom w:val="0"/>
          <w:divBdr>
            <w:top w:val="none" w:sz="0" w:space="0" w:color="auto"/>
            <w:left w:val="none" w:sz="0" w:space="0" w:color="auto"/>
            <w:bottom w:val="none" w:sz="0" w:space="0" w:color="auto"/>
            <w:right w:val="none" w:sz="0" w:space="0" w:color="auto"/>
          </w:divBdr>
        </w:div>
        <w:div w:id="1721973372">
          <w:marLeft w:val="480"/>
          <w:marRight w:val="0"/>
          <w:marTop w:val="0"/>
          <w:marBottom w:val="0"/>
          <w:divBdr>
            <w:top w:val="none" w:sz="0" w:space="0" w:color="auto"/>
            <w:left w:val="none" w:sz="0" w:space="0" w:color="auto"/>
            <w:bottom w:val="none" w:sz="0" w:space="0" w:color="auto"/>
            <w:right w:val="none" w:sz="0" w:space="0" w:color="auto"/>
          </w:divBdr>
        </w:div>
        <w:div w:id="915090778">
          <w:marLeft w:val="480"/>
          <w:marRight w:val="0"/>
          <w:marTop w:val="0"/>
          <w:marBottom w:val="0"/>
          <w:divBdr>
            <w:top w:val="none" w:sz="0" w:space="0" w:color="auto"/>
            <w:left w:val="none" w:sz="0" w:space="0" w:color="auto"/>
            <w:bottom w:val="none" w:sz="0" w:space="0" w:color="auto"/>
            <w:right w:val="none" w:sz="0" w:space="0" w:color="auto"/>
          </w:divBdr>
        </w:div>
        <w:div w:id="1843934269">
          <w:marLeft w:val="480"/>
          <w:marRight w:val="0"/>
          <w:marTop w:val="0"/>
          <w:marBottom w:val="0"/>
          <w:divBdr>
            <w:top w:val="none" w:sz="0" w:space="0" w:color="auto"/>
            <w:left w:val="none" w:sz="0" w:space="0" w:color="auto"/>
            <w:bottom w:val="none" w:sz="0" w:space="0" w:color="auto"/>
            <w:right w:val="none" w:sz="0" w:space="0" w:color="auto"/>
          </w:divBdr>
        </w:div>
        <w:div w:id="408118361">
          <w:marLeft w:val="480"/>
          <w:marRight w:val="0"/>
          <w:marTop w:val="0"/>
          <w:marBottom w:val="0"/>
          <w:divBdr>
            <w:top w:val="none" w:sz="0" w:space="0" w:color="auto"/>
            <w:left w:val="none" w:sz="0" w:space="0" w:color="auto"/>
            <w:bottom w:val="none" w:sz="0" w:space="0" w:color="auto"/>
            <w:right w:val="none" w:sz="0" w:space="0" w:color="auto"/>
          </w:divBdr>
        </w:div>
        <w:div w:id="1145120825">
          <w:marLeft w:val="480"/>
          <w:marRight w:val="0"/>
          <w:marTop w:val="0"/>
          <w:marBottom w:val="0"/>
          <w:divBdr>
            <w:top w:val="none" w:sz="0" w:space="0" w:color="auto"/>
            <w:left w:val="none" w:sz="0" w:space="0" w:color="auto"/>
            <w:bottom w:val="none" w:sz="0" w:space="0" w:color="auto"/>
            <w:right w:val="none" w:sz="0" w:space="0" w:color="auto"/>
          </w:divBdr>
        </w:div>
        <w:div w:id="404495076">
          <w:marLeft w:val="480"/>
          <w:marRight w:val="0"/>
          <w:marTop w:val="0"/>
          <w:marBottom w:val="0"/>
          <w:divBdr>
            <w:top w:val="none" w:sz="0" w:space="0" w:color="auto"/>
            <w:left w:val="none" w:sz="0" w:space="0" w:color="auto"/>
            <w:bottom w:val="none" w:sz="0" w:space="0" w:color="auto"/>
            <w:right w:val="none" w:sz="0" w:space="0" w:color="auto"/>
          </w:divBdr>
        </w:div>
        <w:div w:id="1004434333">
          <w:marLeft w:val="480"/>
          <w:marRight w:val="0"/>
          <w:marTop w:val="0"/>
          <w:marBottom w:val="0"/>
          <w:divBdr>
            <w:top w:val="none" w:sz="0" w:space="0" w:color="auto"/>
            <w:left w:val="none" w:sz="0" w:space="0" w:color="auto"/>
            <w:bottom w:val="none" w:sz="0" w:space="0" w:color="auto"/>
            <w:right w:val="none" w:sz="0" w:space="0" w:color="auto"/>
          </w:divBdr>
        </w:div>
        <w:div w:id="2059549308">
          <w:marLeft w:val="480"/>
          <w:marRight w:val="0"/>
          <w:marTop w:val="0"/>
          <w:marBottom w:val="0"/>
          <w:divBdr>
            <w:top w:val="none" w:sz="0" w:space="0" w:color="auto"/>
            <w:left w:val="none" w:sz="0" w:space="0" w:color="auto"/>
            <w:bottom w:val="none" w:sz="0" w:space="0" w:color="auto"/>
            <w:right w:val="none" w:sz="0" w:space="0" w:color="auto"/>
          </w:divBdr>
        </w:div>
        <w:div w:id="1146123522">
          <w:marLeft w:val="480"/>
          <w:marRight w:val="0"/>
          <w:marTop w:val="0"/>
          <w:marBottom w:val="0"/>
          <w:divBdr>
            <w:top w:val="none" w:sz="0" w:space="0" w:color="auto"/>
            <w:left w:val="none" w:sz="0" w:space="0" w:color="auto"/>
            <w:bottom w:val="none" w:sz="0" w:space="0" w:color="auto"/>
            <w:right w:val="none" w:sz="0" w:space="0" w:color="auto"/>
          </w:divBdr>
        </w:div>
        <w:div w:id="18163029">
          <w:marLeft w:val="480"/>
          <w:marRight w:val="0"/>
          <w:marTop w:val="0"/>
          <w:marBottom w:val="0"/>
          <w:divBdr>
            <w:top w:val="none" w:sz="0" w:space="0" w:color="auto"/>
            <w:left w:val="none" w:sz="0" w:space="0" w:color="auto"/>
            <w:bottom w:val="none" w:sz="0" w:space="0" w:color="auto"/>
            <w:right w:val="none" w:sz="0" w:space="0" w:color="auto"/>
          </w:divBdr>
        </w:div>
      </w:divsChild>
    </w:div>
    <w:div w:id="824784561">
      <w:bodyDiv w:val="1"/>
      <w:marLeft w:val="0"/>
      <w:marRight w:val="0"/>
      <w:marTop w:val="0"/>
      <w:marBottom w:val="0"/>
      <w:divBdr>
        <w:top w:val="none" w:sz="0" w:space="0" w:color="auto"/>
        <w:left w:val="none" w:sz="0" w:space="0" w:color="auto"/>
        <w:bottom w:val="none" w:sz="0" w:space="0" w:color="auto"/>
        <w:right w:val="none" w:sz="0" w:space="0" w:color="auto"/>
      </w:divBdr>
    </w:div>
    <w:div w:id="826214393">
      <w:bodyDiv w:val="1"/>
      <w:marLeft w:val="0"/>
      <w:marRight w:val="0"/>
      <w:marTop w:val="0"/>
      <w:marBottom w:val="0"/>
      <w:divBdr>
        <w:top w:val="none" w:sz="0" w:space="0" w:color="auto"/>
        <w:left w:val="none" w:sz="0" w:space="0" w:color="auto"/>
        <w:bottom w:val="none" w:sz="0" w:space="0" w:color="auto"/>
        <w:right w:val="none" w:sz="0" w:space="0" w:color="auto"/>
      </w:divBdr>
    </w:div>
    <w:div w:id="826702045">
      <w:bodyDiv w:val="1"/>
      <w:marLeft w:val="0"/>
      <w:marRight w:val="0"/>
      <w:marTop w:val="0"/>
      <w:marBottom w:val="0"/>
      <w:divBdr>
        <w:top w:val="none" w:sz="0" w:space="0" w:color="auto"/>
        <w:left w:val="none" w:sz="0" w:space="0" w:color="auto"/>
        <w:bottom w:val="none" w:sz="0" w:space="0" w:color="auto"/>
        <w:right w:val="none" w:sz="0" w:space="0" w:color="auto"/>
      </w:divBdr>
    </w:div>
    <w:div w:id="827130538">
      <w:bodyDiv w:val="1"/>
      <w:marLeft w:val="0"/>
      <w:marRight w:val="0"/>
      <w:marTop w:val="0"/>
      <w:marBottom w:val="0"/>
      <w:divBdr>
        <w:top w:val="none" w:sz="0" w:space="0" w:color="auto"/>
        <w:left w:val="none" w:sz="0" w:space="0" w:color="auto"/>
        <w:bottom w:val="none" w:sz="0" w:space="0" w:color="auto"/>
        <w:right w:val="none" w:sz="0" w:space="0" w:color="auto"/>
      </w:divBdr>
    </w:div>
    <w:div w:id="827748461">
      <w:bodyDiv w:val="1"/>
      <w:marLeft w:val="0"/>
      <w:marRight w:val="0"/>
      <w:marTop w:val="0"/>
      <w:marBottom w:val="0"/>
      <w:divBdr>
        <w:top w:val="none" w:sz="0" w:space="0" w:color="auto"/>
        <w:left w:val="none" w:sz="0" w:space="0" w:color="auto"/>
        <w:bottom w:val="none" w:sz="0" w:space="0" w:color="auto"/>
        <w:right w:val="none" w:sz="0" w:space="0" w:color="auto"/>
      </w:divBdr>
    </w:div>
    <w:div w:id="828908938">
      <w:bodyDiv w:val="1"/>
      <w:marLeft w:val="0"/>
      <w:marRight w:val="0"/>
      <w:marTop w:val="0"/>
      <w:marBottom w:val="0"/>
      <w:divBdr>
        <w:top w:val="none" w:sz="0" w:space="0" w:color="auto"/>
        <w:left w:val="none" w:sz="0" w:space="0" w:color="auto"/>
        <w:bottom w:val="none" w:sz="0" w:space="0" w:color="auto"/>
        <w:right w:val="none" w:sz="0" w:space="0" w:color="auto"/>
      </w:divBdr>
    </w:div>
    <w:div w:id="828985247">
      <w:bodyDiv w:val="1"/>
      <w:marLeft w:val="0"/>
      <w:marRight w:val="0"/>
      <w:marTop w:val="0"/>
      <w:marBottom w:val="0"/>
      <w:divBdr>
        <w:top w:val="none" w:sz="0" w:space="0" w:color="auto"/>
        <w:left w:val="none" w:sz="0" w:space="0" w:color="auto"/>
        <w:bottom w:val="none" w:sz="0" w:space="0" w:color="auto"/>
        <w:right w:val="none" w:sz="0" w:space="0" w:color="auto"/>
      </w:divBdr>
    </w:div>
    <w:div w:id="828986045">
      <w:bodyDiv w:val="1"/>
      <w:marLeft w:val="0"/>
      <w:marRight w:val="0"/>
      <w:marTop w:val="0"/>
      <w:marBottom w:val="0"/>
      <w:divBdr>
        <w:top w:val="none" w:sz="0" w:space="0" w:color="auto"/>
        <w:left w:val="none" w:sz="0" w:space="0" w:color="auto"/>
        <w:bottom w:val="none" w:sz="0" w:space="0" w:color="auto"/>
        <w:right w:val="none" w:sz="0" w:space="0" w:color="auto"/>
      </w:divBdr>
      <w:divsChild>
        <w:div w:id="937442118">
          <w:marLeft w:val="480"/>
          <w:marRight w:val="0"/>
          <w:marTop w:val="0"/>
          <w:marBottom w:val="0"/>
          <w:divBdr>
            <w:top w:val="none" w:sz="0" w:space="0" w:color="auto"/>
            <w:left w:val="none" w:sz="0" w:space="0" w:color="auto"/>
            <w:bottom w:val="none" w:sz="0" w:space="0" w:color="auto"/>
            <w:right w:val="none" w:sz="0" w:space="0" w:color="auto"/>
          </w:divBdr>
        </w:div>
        <w:div w:id="85999318">
          <w:marLeft w:val="480"/>
          <w:marRight w:val="0"/>
          <w:marTop w:val="0"/>
          <w:marBottom w:val="0"/>
          <w:divBdr>
            <w:top w:val="none" w:sz="0" w:space="0" w:color="auto"/>
            <w:left w:val="none" w:sz="0" w:space="0" w:color="auto"/>
            <w:bottom w:val="none" w:sz="0" w:space="0" w:color="auto"/>
            <w:right w:val="none" w:sz="0" w:space="0" w:color="auto"/>
          </w:divBdr>
        </w:div>
        <w:div w:id="814105796">
          <w:marLeft w:val="480"/>
          <w:marRight w:val="0"/>
          <w:marTop w:val="0"/>
          <w:marBottom w:val="0"/>
          <w:divBdr>
            <w:top w:val="none" w:sz="0" w:space="0" w:color="auto"/>
            <w:left w:val="none" w:sz="0" w:space="0" w:color="auto"/>
            <w:bottom w:val="none" w:sz="0" w:space="0" w:color="auto"/>
            <w:right w:val="none" w:sz="0" w:space="0" w:color="auto"/>
          </w:divBdr>
        </w:div>
        <w:div w:id="1017266987">
          <w:marLeft w:val="480"/>
          <w:marRight w:val="0"/>
          <w:marTop w:val="0"/>
          <w:marBottom w:val="0"/>
          <w:divBdr>
            <w:top w:val="none" w:sz="0" w:space="0" w:color="auto"/>
            <w:left w:val="none" w:sz="0" w:space="0" w:color="auto"/>
            <w:bottom w:val="none" w:sz="0" w:space="0" w:color="auto"/>
            <w:right w:val="none" w:sz="0" w:space="0" w:color="auto"/>
          </w:divBdr>
        </w:div>
        <w:div w:id="1441995899">
          <w:marLeft w:val="480"/>
          <w:marRight w:val="0"/>
          <w:marTop w:val="0"/>
          <w:marBottom w:val="0"/>
          <w:divBdr>
            <w:top w:val="none" w:sz="0" w:space="0" w:color="auto"/>
            <w:left w:val="none" w:sz="0" w:space="0" w:color="auto"/>
            <w:bottom w:val="none" w:sz="0" w:space="0" w:color="auto"/>
            <w:right w:val="none" w:sz="0" w:space="0" w:color="auto"/>
          </w:divBdr>
        </w:div>
        <w:div w:id="723258755">
          <w:marLeft w:val="480"/>
          <w:marRight w:val="0"/>
          <w:marTop w:val="0"/>
          <w:marBottom w:val="0"/>
          <w:divBdr>
            <w:top w:val="none" w:sz="0" w:space="0" w:color="auto"/>
            <w:left w:val="none" w:sz="0" w:space="0" w:color="auto"/>
            <w:bottom w:val="none" w:sz="0" w:space="0" w:color="auto"/>
            <w:right w:val="none" w:sz="0" w:space="0" w:color="auto"/>
          </w:divBdr>
        </w:div>
        <w:div w:id="1778941466">
          <w:marLeft w:val="480"/>
          <w:marRight w:val="0"/>
          <w:marTop w:val="0"/>
          <w:marBottom w:val="0"/>
          <w:divBdr>
            <w:top w:val="none" w:sz="0" w:space="0" w:color="auto"/>
            <w:left w:val="none" w:sz="0" w:space="0" w:color="auto"/>
            <w:bottom w:val="none" w:sz="0" w:space="0" w:color="auto"/>
            <w:right w:val="none" w:sz="0" w:space="0" w:color="auto"/>
          </w:divBdr>
        </w:div>
        <w:div w:id="1710229239">
          <w:marLeft w:val="480"/>
          <w:marRight w:val="0"/>
          <w:marTop w:val="0"/>
          <w:marBottom w:val="0"/>
          <w:divBdr>
            <w:top w:val="none" w:sz="0" w:space="0" w:color="auto"/>
            <w:left w:val="none" w:sz="0" w:space="0" w:color="auto"/>
            <w:bottom w:val="none" w:sz="0" w:space="0" w:color="auto"/>
            <w:right w:val="none" w:sz="0" w:space="0" w:color="auto"/>
          </w:divBdr>
        </w:div>
        <w:div w:id="904950585">
          <w:marLeft w:val="480"/>
          <w:marRight w:val="0"/>
          <w:marTop w:val="0"/>
          <w:marBottom w:val="0"/>
          <w:divBdr>
            <w:top w:val="none" w:sz="0" w:space="0" w:color="auto"/>
            <w:left w:val="none" w:sz="0" w:space="0" w:color="auto"/>
            <w:bottom w:val="none" w:sz="0" w:space="0" w:color="auto"/>
            <w:right w:val="none" w:sz="0" w:space="0" w:color="auto"/>
          </w:divBdr>
        </w:div>
        <w:div w:id="1772778842">
          <w:marLeft w:val="480"/>
          <w:marRight w:val="0"/>
          <w:marTop w:val="0"/>
          <w:marBottom w:val="0"/>
          <w:divBdr>
            <w:top w:val="none" w:sz="0" w:space="0" w:color="auto"/>
            <w:left w:val="none" w:sz="0" w:space="0" w:color="auto"/>
            <w:bottom w:val="none" w:sz="0" w:space="0" w:color="auto"/>
            <w:right w:val="none" w:sz="0" w:space="0" w:color="auto"/>
          </w:divBdr>
        </w:div>
        <w:div w:id="928196701">
          <w:marLeft w:val="480"/>
          <w:marRight w:val="0"/>
          <w:marTop w:val="0"/>
          <w:marBottom w:val="0"/>
          <w:divBdr>
            <w:top w:val="none" w:sz="0" w:space="0" w:color="auto"/>
            <w:left w:val="none" w:sz="0" w:space="0" w:color="auto"/>
            <w:bottom w:val="none" w:sz="0" w:space="0" w:color="auto"/>
            <w:right w:val="none" w:sz="0" w:space="0" w:color="auto"/>
          </w:divBdr>
        </w:div>
        <w:div w:id="65156312">
          <w:marLeft w:val="480"/>
          <w:marRight w:val="0"/>
          <w:marTop w:val="0"/>
          <w:marBottom w:val="0"/>
          <w:divBdr>
            <w:top w:val="none" w:sz="0" w:space="0" w:color="auto"/>
            <w:left w:val="none" w:sz="0" w:space="0" w:color="auto"/>
            <w:bottom w:val="none" w:sz="0" w:space="0" w:color="auto"/>
            <w:right w:val="none" w:sz="0" w:space="0" w:color="auto"/>
          </w:divBdr>
        </w:div>
        <w:div w:id="1695841079">
          <w:marLeft w:val="480"/>
          <w:marRight w:val="0"/>
          <w:marTop w:val="0"/>
          <w:marBottom w:val="0"/>
          <w:divBdr>
            <w:top w:val="none" w:sz="0" w:space="0" w:color="auto"/>
            <w:left w:val="none" w:sz="0" w:space="0" w:color="auto"/>
            <w:bottom w:val="none" w:sz="0" w:space="0" w:color="auto"/>
            <w:right w:val="none" w:sz="0" w:space="0" w:color="auto"/>
          </w:divBdr>
        </w:div>
        <w:div w:id="477068826">
          <w:marLeft w:val="480"/>
          <w:marRight w:val="0"/>
          <w:marTop w:val="0"/>
          <w:marBottom w:val="0"/>
          <w:divBdr>
            <w:top w:val="none" w:sz="0" w:space="0" w:color="auto"/>
            <w:left w:val="none" w:sz="0" w:space="0" w:color="auto"/>
            <w:bottom w:val="none" w:sz="0" w:space="0" w:color="auto"/>
            <w:right w:val="none" w:sz="0" w:space="0" w:color="auto"/>
          </w:divBdr>
        </w:div>
        <w:div w:id="1460954294">
          <w:marLeft w:val="480"/>
          <w:marRight w:val="0"/>
          <w:marTop w:val="0"/>
          <w:marBottom w:val="0"/>
          <w:divBdr>
            <w:top w:val="none" w:sz="0" w:space="0" w:color="auto"/>
            <w:left w:val="none" w:sz="0" w:space="0" w:color="auto"/>
            <w:bottom w:val="none" w:sz="0" w:space="0" w:color="auto"/>
            <w:right w:val="none" w:sz="0" w:space="0" w:color="auto"/>
          </w:divBdr>
        </w:div>
        <w:div w:id="1378504517">
          <w:marLeft w:val="480"/>
          <w:marRight w:val="0"/>
          <w:marTop w:val="0"/>
          <w:marBottom w:val="0"/>
          <w:divBdr>
            <w:top w:val="none" w:sz="0" w:space="0" w:color="auto"/>
            <w:left w:val="none" w:sz="0" w:space="0" w:color="auto"/>
            <w:bottom w:val="none" w:sz="0" w:space="0" w:color="auto"/>
            <w:right w:val="none" w:sz="0" w:space="0" w:color="auto"/>
          </w:divBdr>
        </w:div>
        <w:div w:id="482235209">
          <w:marLeft w:val="480"/>
          <w:marRight w:val="0"/>
          <w:marTop w:val="0"/>
          <w:marBottom w:val="0"/>
          <w:divBdr>
            <w:top w:val="none" w:sz="0" w:space="0" w:color="auto"/>
            <w:left w:val="none" w:sz="0" w:space="0" w:color="auto"/>
            <w:bottom w:val="none" w:sz="0" w:space="0" w:color="auto"/>
            <w:right w:val="none" w:sz="0" w:space="0" w:color="auto"/>
          </w:divBdr>
        </w:div>
        <w:div w:id="627980367">
          <w:marLeft w:val="480"/>
          <w:marRight w:val="0"/>
          <w:marTop w:val="0"/>
          <w:marBottom w:val="0"/>
          <w:divBdr>
            <w:top w:val="none" w:sz="0" w:space="0" w:color="auto"/>
            <w:left w:val="none" w:sz="0" w:space="0" w:color="auto"/>
            <w:bottom w:val="none" w:sz="0" w:space="0" w:color="auto"/>
            <w:right w:val="none" w:sz="0" w:space="0" w:color="auto"/>
          </w:divBdr>
        </w:div>
        <w:div w:id="1117064894">
          <w:marLeft w:val="480"/>
          <w:marRight w:val="0"/>
          <w:marTop w:val="0"/>
          <w:marBottom w:val="0"/>
          <w:divBdr>
            <w:top w:val="none" w:sz="0" w:space="0" w:color="auto"/>
            <w:left w:val="none" w:sz="0" w:space="0" w:color="auto"/>
            <w:bottom w:val="none" w:sz="0" w:space="0" w:color="auto"/>
            <w:right w:val="none" w:sz="0" w:space="0" w:color="auto"/>
          </w:divBdr>
        </w:div>
        <w:div w:id="705444457">
          <w:marLeft w:val="480"/>
          <w:marRight w:val="0"/>
          <w:marTop w:val="0"/>
          <w:marBottom w:val="0"/>
          <w:divBdr>
            <w:top w:val="none" w:sz="0" w:space="0" w:color="auto"/>
            <w:left w:val="none" w:sz="0" w:space="0" w:color="auto"/>
            <w:bottom w:val="none" w:sz="0" w:space="0" w:color="auto"/>
            <w:right w:val="none" w:sz="0" w:space="0" w:color="auto"/>
          </w:divBdr>
        </w:div>
        <w:div w:id="1478456745">
          <w:marLeft w:val="480"/>
          <w:marRight w:val="0"/>
          <w:marTop w:val="0"/>
          <w:marBottom w:val="0"/>
          <w:divBdr>
            <w:top w:val="none" w:sz="0" w:space="0" w:color="auto"/>
            <w:left w:val="none" w:sz="0" w:space="0" w:color="auto"/>
            <w:bottom w:val="none" w:sz="0" w:space="0" w:color="auto"/>
            <w:right w:val="none" w:sz="0" w:space="0" w:color="auto"/>
          </w:divBdr>
        </w:div>
        <w:div w:id="78331540">
          <w:marLeft w:val="480"/>
          <w:marRight w:val="0"/>
          <w:marTop w:val="0"/>
          <w:marBottom w:val="0"/>
          <w:divBdr>
            <w:top w:val="none" w:sz="0" w:space="0" w:color="auto"/>
            <w:left w:val="none" w:sz="0" w:space="0" w:color="auto"/>
            <w:bottom w:val="none" w:sz="0" w:space="0" w:color="auto"/>
            <w:right w:val="none" w:sz="0" w:space="0" w:color="auto"/>
          </w:divBdr>
        </w:div>
        <w:div w:id="1137451571">
          <w:marLeft w:val="480"/>
          <w:marRight w:val="0"/>
          <w:marTop w:val="0"/>
          <w:marBottom w:val="0"/>
          <w:divBdr>
            <w:top w:val="none" w:sz="0" w:space="0" w:color="auto"/>
            <w:left w:val="none" w:sz="0" w:space="0" w:color="auto"/>
            <w:bottom w:val="none" w:sz="0" w:space="0" w:color="auto"/>
            <w:right w:val="none" w:sz="0" w:space="0" w:color="auto"/>
          </w:divBdr>
        </w:div>
        <w:div w:id="377124947">
          <w:marLeft w:val="480"/>
          <w:marRight w:val="0"/>
          <w:marTop w:val="0"/>
          <w:marBottom w:val="0"/>
          <w:divBdr>
            <w:top w:val="none" w:sz="0" w:space="0" w:color="auto"/>
            <w:left w:val="none" w:sz="0" w:space="0" w:color="auto"/>
            <w:bottom w:val="none" w:sz="0" w:space="0" w:color="auto"/>
            <w:right w:val="none" w:sz="0" w:space="0" w:color="auto"/>
          </w:divBdr>
        </w:div>
        <w:div w:id="845091853">
          <w:marLeft w:val="480"/>
          <w:marRight w:val="0"/>
          <w:marTop w:val="0"/>
          <w:marBottom w:val="0"/>
          <w:divBdr>
            <w:top w:val="none" w:sz="0" w:space="0" w:color="auto"/>
            <w:left w:val="none" w:sz="0" w:space="0" w:color="auto"/>
            <w:bottom w:val="none" w:sz="0" w:space="0" w:color="auto"/>
            <w:right w:val="none" w:sz="0" w:space="0" w:color="auto"/>
          </w:divBdr>
        </w:div>
        <w:div w:id="1286228973">
          <w:marLeft w:val="480"/>
          <w:marRight w:val="0"/>
          <w:marTop w:val="0"/>
          <w:marBottom w:val="0"/>
          <w:divBdr>
            <w:top w:val="none" w:sz="0" w:space="0" w:color="auto"/>
            <w:left w:val="none" w:sz="0" w:space="0" w:color="auto"/>
            <w:bottom w:val="none" w:sz="0" w:space="0" w:color="auto"/>
            <w:right w:val="none" w:sz="0" w:space="0" w:color="auto"/>
          </w:divBdr>
        </w:div>
        <w:div w:id="1334798460">
          <w:marLeft w:val="480"/>
          <w:marRight w:val="0"/>
          <w:marTop w:val="0"/>
          <w:marBottom w:val="0"/>
          <w:divBdr>
            <w:top w:val="none" w:sz="0" w:space="0" w:color="auto"/>
            <w:left w:val="none" w:sz="0" w:space="0" w:color="auto"/>
            <w:bottom w:val="none" w:sz="0" w:space="0" w:color="auto"/>
            <w:right w:val="none" w:sz="0" w:space="0" w:color="auto"/>
          </w:divBdr>
        </w:div>
        <w:div w:id="240022467">
          <w:marLeft w:val="480"/>
          <w:marRight w:val="0"/>
          <w:marTop w:val="0"/>
          <w:marBottom w:val="0"/>
          <w:divBdr>
            <w:top w:val="none" w:sz="0" w:space="0" w:color="auto"/>
            <w:left w:val="none" w:sz="0" w:space="0" w:color="auto"/>
            <w:bottom w:val="none" w:sz="0" w:space="0" w:color="auto"/>
            <w:right w:val="none" w:sz="0" w:space="0" w:color="auto"/>
          </w:divBdr>
        </w:div>
        <w:div w:id="855116264">
          <w:marLeft w:val="480"/>
          <w:marRight w:val="0"/>
          <w:marTop w:val="0"/>
          <w:marBottom w:val="0"/>
          <w:divBdr>
            <w:top w:val="none" w:sz="0" w:space="0" w:color="auto"/>
            <w:left w:val="none" w:sz="0" w:space="0" w:color="auto"/>
            <w:bottom w:val="none" w:sz="0" w:space="0" w:color="auto"/>
            <w:right w:val="none" w:sz="0" w:space="0" w:color="auto"/>
          </w:divBdr>
        </w:div>
        <w:div w:id="126120558">
          <w:marLeft w:val="480"/>
          <w:marRight w:val="0"/>
          <w:marTop w:val="0"/>
          <w:marBottom w:val="0"/>
          <w:divBdr>
            <w:top w:val="none" w:sz="0" w:space="0" w:color="auto"/>
            <w:left w:val="none" w:sz="0" w:space="0" w:color="auto"/>
            <w:bottom w:val="none" w:sz="0" w:space="0" w:color="auto"/>
            <w:right w:val="none" w:sz="0" w:space="0" w:color="auto"/>
          </w:divBdr>
        </w:div>
        <w:div w:id="471407827">
          <w:marLeft w:val="480"/>
          <w:marRight w:val="0"/>
          <w:marTop w:val="0"/>
          <w:marBottom w:val="0"/>
          <w:divBdr>
            <w:top w:val="none" w:sz="0" w:space="0" w:color="auto"/>
            <w:left w:val="none" w:sz="0" w:space="0" w:color="auto"/>
            <w:bottom w:val="none" w:sz="0" w:space="0" w:color="auto"/>
            <w:right w:val="none" w:sz="0" w:space="0" w:color="auto"/>
          </w:divBdr>
        </w:div>
        <w:div w:id="1651859987">
          <w:marLeft w:val="480"/>
          <w:marRight w:val="0"/>
          <w:marTop w:val="0"/>
          <w:marBottom w:val="0"/>
          <w:divBdr>
            <w:top w:val="none" w:sz="0" w:space="0" w:color="auto"/>
            <w:left w:val="none" w:sz="0" w:space="0" w:color="auto"/>
            <w:bottom w:val="none" w:sz="0" w:space="0" w:color="auto"/>
            <w:right w:val="none" w:sz="0" w:space="0" w:color="auto"/>
          </w:divBdr>
        </w:div>
        <w:div w:id="489489131">
          <w:marLeft w:val="480"/>
          <w:marRight w:val="0"/>
          <w:marTop w:val="0"/>
          <w:marBottom w:val="0"/>
          <w:divBdr>
            <w:top w:val="none" w:sz="0" w:space="0" w:color="auto"/>
            <w:left w:val="none" w:sz="0" w:space="0" w:color="auto"/>
            <w:bottom w:val="none" w:sz="0" w:space="0" w:color="auto"/>
            <w:right w:val="none" w:sz="0" w:space="0" w:color="auto"/>
          </w:divBdr>
        </w:div>
        <w:div w:id="93215337">
          <w:marLeft w:val="480"/>
          <w:marRight w:val="0"/>
          <w:marTop w:val="0"/>
          <w:marBottom w:val="0"/>
          <w:divBdr>
            <w:top w:val="none" w:sz="0" w:space="0" w:color="auto"/>
            <w:left w:val="none" w:sz="0" w:space="0" w:color="auto"/>
            <w:bottom w:val="none" w:sz="0" w:space="0" w:color="auto"/>
            <w:right w:val="none" w:sz="0" w:space="0" w:color="auto"/>
          </w:divBdr>
        </w:div>
        <w:div w:id="21174437">
          <w:marLeft w:val="480"/>
          <w:marRight w:val="0"/>
          <w:marTop w:val="0"/>
          <w:marBottom w:val="0"/>
          <w:divBdr>
            <w:top w:val="none" w:sz="0" w:space="0" w:color="auto"/>
            <w:left w:val="none" w:sz="0" w:space="0" w:color="auto"/>
            <w:bottom w:val="none" w:sz="0" w:space="0" w:color="auto"/>
            <w:right w:val="none" w:sz="0" w:space="0" w:color="auto"/>
          </w:divBdr>
        </w:div>
        <w:div w:id="56243586">
          <w:marLeft w:val="480"/>
          <w:marRight w:val="0"/>
          <w:marTop w:val="0"/>
          <w:marBottom w:val="0"/>
          <w:divBdr>
            <w:top w:val="none" w:sz="0" w:space="0" w:color="auto"/>
            <w:left w:val="none" w:sz="0" w:space="0" w:color="auto"/>
            <w:bottom w:val="none" w:sz="0" w:space="0" w:color="auto"/>
            <w:right w:val="none" w:sz="0" w:space="0" w:color="auto"/>
          </w:divBdr>
        </w:div>
        <w:div w:id="1695885953">
          <w:marLeft w:val="480"/>
          <w:marRight w:val="0"/>
          <w:marTop w:val="0"/>
          <w:marBottom w:val="0"/>
          <w:divBdr>
            <w:top w:val="none" w:sz="0" w:space="0" w:color="auto"/>
            <w:left w:val="none" w:sz="0" w:space="0" w:color="auto"/>
            <w:bottom w:val="none" w:sz="0" w:space="0" w:color="auto"/>
            <w:right w:val="none" w:sz="0" w:space="0" w:color="auto"/>
          </w:divBdr>
        </w:div>
        <w:div w:id="484468486">
          <w:marLeft w:val="480"/>
          <w:marRight w:val="0"/>
          <w:marTop w:val="0"/>
          <w:marBottom w:val="0"/>
          <w:divBdr>
            <w:top w:val="none" w:sz="0" w:space="0" w:color="auto"/>
            <w:left w:val="none" w:sz="0" w:space="0" w:color="auto"/>
            <w:bottom w:val="none" w:sz="0" w:space="0" w:color="auto"/>
            <w:right w:val="none" w:sz="0" w:space="0" w:color="auto"/>
          </w:divBdr>
        </w:div>
        <w:div w:id="1923172422">
          <w:marLeft w:val="480"/>
          <w:marRight w:val="0"/>
          <w:marTop w:val="0"/>
          <w:marBottom w:val="0"/>
          <w:divBdr>
            <w:top w:val="none" w:sz="0" w:space="0" w:color="auto"/>
            <w:left w:val="none" w:sz="0" w:space="0" w:color="auto"/>
            <w:bottom w:val="none" w:sz="0" w:space="0" w:color="auto"/>
            <w:right w:val="none" w:sz="0" w:space="0" w:color="auto"/>
          </w:divBdr>
        </w:div>
        <w:div w:id="837116722">
          <w:marLeft w:val="480"/>
          <w:marRight w:val="0"/>
          <w:marTop w:val="0"/>
          <w:marBottom w:val="0"/>
          <w:divBdr>
            <w:top w:val="none" w:sz="0" w:space="0" w:color="auto"/>
            <w:left w:val="none" w:sz="0" w:space="0" w:color="auto"/>
            <w:bottom w:val="none" w:sz="0" w:space="0" w:color="auto"/>
            <w:right w:val="none" w:sz="0" w:space="0" w:color="auto"/>
          </w:divBdr>
        </w:div>
        <w:div w:id="331178920">
          <w:marLeft w:val="480"/>
          <w:marRight w:val="0"/>
          <w:marTop w:val="0"/>
          <w:marBottom w:val="0"/>
          <w:divBdr>
            <w:top w:val="none" w:sz="0" w:space="0" w:color="auto"/>
            <w:left w:val="none" w:sz="0" w:space="0" w:color="auto"/>
            <w:bottom w:val="none" w:sz="0" w:space="0" w:color="auto"/>
            <w:right w:val="none" w:sz="0" w:space="0" w:color="auto"/>
          </w:divBdr>
        </w:div>
        <w:div w:id="1278832964">
          <w:marLeft w:val="480"/>
          <w:marRight w:val="0"/>
          <w:marTop w:val="0"/>
          <w:marBottom w:val="0"/>
          <w:divBdr>
            <w:top w:val="none" w:sz="0" w:space="0" w:color="auto"/>
            <w:left w:val="none" w:sz="0" w:space="0" w:color="auto"/>
            <w:bottom w:val="none" w:sz="0" w:space="0" w:color="auto"/>
            <w:right w:val="none" w:sz="0" w:space="0" w:color="auto"/>
          </w:divBdr>
        </w:div>
        <w:div w:id="1635213004">
          <w:marLeft w:val="480"/>
          <w:marRight w:val="0"/>
          <w:marTop w:val="0"/>
          <w:marBottom w:val="0"/>
          <w:divBdr>
            <w:top w:val="none" w:sz="0" w:space="0" w:color="auto"/>
            <w:left w:val="none" w:sz="0" w:space="0" w:color="auto"/>
            <w:bottom w:val="none" w:sz="0" w:space="0" w:color="auto"/>
            <w:right w:val="none" w:sz="0" w:space="0" w:color="auto"/>
          </w:divBdr>
        </w:div>
        <w:div w:id="1501921116">
          <w:marLeft w:val="480"/>
          <w:marRight w:val="0"/>
          <w:marTop w:val="0"/>
          <w:marBottom w:val="0"/>
          <w:divBdr>
            <w:top w:val="none" w:sz="0" w:space="0" w:color="auto"/>
            <w:left w:val="none" w:sz="0" w:space="0" w:color="auto"/>
            <w:bottom w:val="none" w:sz="0" w:space="0" w:color="auto"/>
            <w:right w:val="none" w:sz="0" w:space="0" w:color="auto"/>
          </w:divBdr>
        </w:div>
        <w:div w:id="178858956">
          <w:marLeft w:val="480"/>
          <w:marRight w:val="0"/>
          <w:marTop w:val="0"/>
          <w:marBottom w:val="0"/>
          <w:divBdr>
            <w:top w:val="none" w:sz="0" w:space="0" w:color="auto"/>
            <w:left w:val="none" w:sz="0" w:space="0" w:color="auto"/>
            <w:bottom w:val="none" w:sz="0" w:space="0" w:color="auto"/>
            <w:right w:val="none" w:sz="0" w:space="0" w:color="auto"/>
          </w:divBdr>
        </w:div>
        <w:div w:id="1017543867">
          <w:marLeft w:val="480"/>
          <w:marRight w:val="0"/>
          <w:marTop w:val="0"/>
          <w:marBottom w:val="0"/>
          <w:divBdr>
            <w:top w:val="none" w:sz="0" w:space="0" w:color="auto"/>
            <w:left w:val="none" w:sz="0" w:space="0" w:color="auto"/>
            <w:bottom w:val="none" w:sz="0" w:space="0" w:color="auto"/>
            <w:right w:val="none" w:sz="0" w:space="0" w:color="auto"/>
          </w:divBdr>
        </w:div>
        <w:div w:id="924463486">
          <w:marLeft w:val="480"/>
          <w:marRight w:val="0"/>
          <w:marTop w:val="0"/>
          <w:marBottom w:val="0"/>
          <w:divBdr>
            <w:top w:val="none" w:sz="0" w:space="0" w:color="auto"/>
            <w:left w:val="none" w:sz="0" w:space="0" w:color="auto"/>
            <w:bottom w:val="none" w:sz="0" w:space="0" w:color="auto"/>
            <w:right w:val="none" w:sz="0" w:space="0" w:color="auto"/>
          </w:divBdr>
        </w:div>
        <w:div w:id="1065253003">
          <w:marLeft w:val="480"/>
          <w:marRight w:val="0"/>
          <w:marTop w:val="0"/>
          <w:marBottom w:val="0"/>
          <w:divBdr>
            <w:top w:val="none" w:sz="0" w:space="0" w:color="auto"/>
            <w:left w:val="none" w:sz="0" w:space="0" w:color="auto"/>
            <w:bottom w:val="none" w:sz="0" w:space="0" w:color="auto"/>
            <w:right w:val="none" w:sz="0" w:space="0" w:color="auto"/>
          </w:divBdr>
        </w:div>
        <w:div w:id="373311342">
          <w:marLeft w:val="480"/>
          <w:marRight w:val="0"/>
          <w:marTop w:val="0"/>
          <w:marBottom w:val="0"/>
          <w:divBdr>
            <w:top w:val="none" w:sz="0" w:space="0" w:color="auto"/>
            <w:left w:val="none" w:sz="0" w:space="0" w:color="auto"/>
            <w:bottom w:val="none" w:sz="0" w:space="0" w:color="auto"/>
            <w:right w:val="none" w:sz="0" w:space="0" w:color="auto"/>
          </w:divBdr>
        </w:div>
        <w:div w:id="1837988528">
          <w:marLeft w:val="480"/>
          <w:marRight w:val="0"/>
          <w:marTop w:val="0"/>
          <w:marBottom w:val="0"/>
          <w:divBdr>
            <w:top w:val="none" w:sz="0" w:space="0" w:color="auto"/>
            <w:left w:val="none" w:sz="0" w:space="0" w:color="auto"/>
            <w:bottom w:val="none" w:sz="0" w:space="0" w:color="auto"/>
            <w:right w:val="none" w:sz="0" w:space="0" w:color="auto"/>
          </w:divBdr>
        </w:div>
        <w:div w:id="1590430690">
          <w:marLeft w:val="480"/>
          <w:marRight w:val="0"/>
          <w:marTop w:val="0"/>
          <w:marBottom w:val="0"/>
          <w:divBdr>
            <w:top w:val="none" w:sz="0" w:space="0" w:color="auto"/>
            <w:left w:val="none" w:sz="0" w:space="0" w:color="auto"/>
            <w:bottom w:val="none" w:sz="0" w:space="0" w:color="auto"/>
            <w:right w:val="none" w:sz="0" w:space="0" w:color="auto"/>
          </w:divBdr>
        </w:div>
        <w:div w:id="2014799396">
          <w:marLeft w:val="480"/>
          <w:marRight w:val="0"/>
          <w:marTop w:val="0"/>
          <w:marBottom w:val="0"/>
          <w:divBdr>
            <w:top w:val="none" w:sz="0" w:space="0" w:color="auto"/>
            <w:left w:val="none" w:sz="0" w:space="0" w:color="auto"/>
            <w:bottom w:val="none" w:sz="0" w:space="0" w:color="auto"/>
            <w:right w:val="none" w:sz="0" w:space="0" w:color="auto"/>
          </w:divBdr>
        </w:div>
        <w:div w:id="360135435">
          <w:marLeft w:val="480"/>
          <w:marRight w:val="0"/>
          <w:marTop w:val="0"/>
          <w:marBottom w:val="0"/>
          <w:divBdr>
            <w:top w:val="none" w:sz="0" w:space="0" w:color="auto"/>
            <w:left w:val="none" w:sz="0" w:space="0" w:color="auto"/>
            <w:bottom w:val="none" w:sz="0" w:space="0" w:color="auto"/>
            <w:right w:val="none" w:sz="0" w:space="0" w:color="auto"/>
          </w:divBdr>
        </w:div>
        <w:div w:id="686903691">
          <w:marLeft w:val="480"/>
          <w:marRight w:val="0"/>
          <w:marTop w:val="0"/>
          <w:marBottom w:val="0"/>
          <w:divBdr>
            <w:top w:val="none" w:sz="0" w:space="0" w:color="auto"/>
            <w:left w:val="none" w:sz="0" w:space="0" w:color="auto"/>
            <w:bottom w:val="none" w:sz="0" w:space="0" w:color="auto"/>
            <w:right w:val="none" w:sz="0" w:space="0" w:color="auto"/>
          </w:divBdr>
        </w:div>
        <w:div w:id="1350645032">
          <w:marLeft w:val="480"/>
          <w:marRight w:val="0"/>
          <w:marTop w:val="0"/>
          <w:marBottom w:val="0"/>
          <w:divBdr>
            <w:top w:val="none" w:sz="0" w:space="0" w:color="auto"/>
            <w:left w:val="none" w:sz="0" w:space="0" w:color="auto"/>
            <w:bottom w:val="none" w:sz="0" w:space="0" w:color="auto"/>
            <w:right w:val="none" w:sz="0" w:space="0" w:color="auto"/>
          </w:divBdr>
        </w:div>
        <w:div w:id="1172836611">
          <w:marLeft w:val="480"/>
          <w:marRight w:val="0"/>
          <w:marTop w:val="0"/>
          <w:marBottom w:val="0"/>
          <w:divBdr>
            <w:top w:val="none" w:sz="0" w:space="0" w:color="auto"/>
            <w:left w:val="none" w:sz="0" w:space="0" w:color="auto"/>
            <w:bottom w:val="none" w:sz="0" w:space="0" w:color="auto"/>
            <w:right w:val="none" w:sz="0" w:space="0" w:color="auto"/>
          </w:divBdr>
        </w:div>
        <w:div w:id="725645479">
          <w:marLeft w:val="480"/>
          <w:marRight w:val="0"/>
          <w:marTop w:val="0"/>
          <w:marBottom w:val="0"/>
          <w:divBdr>
            <w:top w:val="none" w:sz="0" w:space="0" w:color="auto"/>
            <w:left w:val="none" w:sz="0" w:space="0" w:color="auto"/>
            <w:bottom w:val="none" w:sz="0" w:space="0" w:color="auto"/>
            <w:right w:val="none" w:sz="0" w:space="0" w:color="auto"/>
          </w:divBdr>
        </w:div>
        <w:div w:id="1413234213">
          <w:marLeft w:val="480"/>
          <w:marRight w:val="0"/>
          <w:marTop w:val="0"/>
          <w:marBottom w:val="0"/>
          <w:divBdr>
            <w:top w:val="none" w:sz="0" w:space="0" w:color="auto"/>
            <w:left w:val="none" w:sz="0" w:space="0" w:color="auto"/>
            <w:bottom w:val="none" w:sz="0" w:space="0" w:color="auto"/>
            <w:right w:val="none" w:sz="0" w:space="0" w:color="auto"/>
          </w:divBdr>
        </w:div>
        <w:div w:id="945229250">
          <w:marLeft w:val="480"/>
          <w:marRight w:val="0"/>
          <w:marTop w:val="0"/>
          <w:marBottom w:val="0"/>
          <w:divBdr>
            <w:top w:val="none" w:sz="0" w:space="0" w:color="auto"/>
            <w:left w:val="none" w:sz="0" w:space="0" w:color="auto"/>
            <w:bottom w:val="none" w:sz="0" w:space="0" w:color="auto"/>
            <w:right w:val="none" w:sz="0" w:space="0" w:color="auto"/>
          </w:divBdr>
        </w:div>
        <w:div w:id="1253317417">
          <w:marLeft w:val="480"/>
          <w:marRight w:val="0"/>
          <w:marTop w:val="0"/>
          <w:marBottom w:val="0"/>
          <w:divBdr>
            <w:top w:val="none" w:sz="0" w:space="0" w:color="auto"/>
            <w:left w:val="none" w:sz="0" w:space="0" w:color="auto"/>
            <w:bottom w:val="none" w:sz="0" w:space="0" w:color="auto"/>
            <w:right w:val="none" w:sz="0" w:space="0" w:color="auto"/>
          </w:divBdr>
        </w:div>
        <w:div w:id="1980187658">
          <w:marLeft w:val="480"/>
          <w:marRight w:val="0"/>
          <w:marTop w:val="0"/>
          <w:marBottom w:val="0"/>
          <w:divBdr>
            <w:top w:val="none" w:sz="0" w:space="0" w:color="auto"/>
            <w:left w:val="none" w:sz="0" w:space="0" w:color="auto"/>
            <w:bottom w:val="none" w:sz="0" w:space="0" w:color="auto"/>
            <w:right w:val="none" w:sz="0" w:space="0" w:color="auto"/>
          </w:divBdr>
        </w:div>
        <w:div w:id="1192959903">
          <w:marLeft w:val="480"/>
          <w:marRight w:val="0"/>
          <w:marTop w:val="0"/>
          <w:marBottom w:val="0"/>
          <w:divBdr>
            <w:top w:val="none" w:sz="0" w:space="0" w:color="auto"/>
            <w:left w:val="none" w:sz="0" w:space="0" w:color="auto"/>
            <w:bottom w:val="none" w:sz="0" w:space="0" w:color="auto"/>
            <w:right w:val="none" w:sz="0" w:space="0" w:color="auto"/>
          </w:divBdr>
        </w:div>
        <w:div w:id="504246485">
          <w:marLeft w:val="480"/>
          <w:marRight w:val="0"/>
          <w:marTop w:val="0"/>
          <w:marBottom w:val="0"/>
          <w:divBdr>
            <w:top w:val="none" w:sz="0" w:space="0" w:color="auto"/>
            <w:left w:val="none" w:sz="0" w:space="0" w:color="auto"/>
            <w:bottom w:val="none" w:sz="0" w:space="0" w:color="auto"/>
            <w:right w:val="none" w:sz="0" w:space="0" w:color="auto"/>
          </w:divBdr>
        </w:div>
        <w:div w:id="1939292063">
          <w:marLeft w:val="480"/>
          <w:marRight w:val="0"/>
          <w:marTop w:val="0"/>
          <w:marBottom w:val="0"/>
          <w:divBdr>
            <w:top w:val="none" w:sz="0" w:space="0" w:color="auto"/>
            <w:left w:val="none" w:sz="0" w:space="0" w:color="auto"/>
            <w:bottom w:val="none" w:sz="0" w:space="0" w:color="auto"/>
            <w:right w:val="none" w:sz="0" w:space="0" w:color="auto"/>
          </w:divBdr>
        </w:div>
        <w:div w:id="1166550587">
          <w:marLeft w:val="480"/>
          <w:marRight w:val="0"/>
          <w:marTop w:val="0"/>
          <w:marBottom w:val="0"/>
          <w:divBdr>
            <w:top w:val="none" w:sz="0" w:space="0" w:color="auto"/>
            <w:left w:val="none" w:sz="0" w:space="0" w:color="auto"/>
            <w:bottom w:val="none" w:sz="0" w:space="0" w:color="auto"/>
            <w:right w:val="none" w:sz="0" w:space="0" w:color="auto"/>
          </w:divBdr>
        </w:div>
        <w:div w:id="777800702">
          <w:marLeft w:val="480"/>
          <w:marRight w:val="0"/>
          <w:marTop w:val="0"/>
          <w:marBottom w:val="0"/>
          <w:divBdr>
            <w:top w:val="none" w:sz="0" w:space="0" w:color="auto"/>
            <w:left w:val="none" w:sz="0" w:space="0" w:color="auto"/>
            <w:bottom w:val="none" w:sz="0" w:space="0" w:color="auto"/>
            <w:right w:val="none" w:sz="0" w:space="0" w:color="auto"/>
          </w:divBdr>
        </w:div>
        <w:div w:id="1946693544">
          <w:marLeft w:val="480"/>
          <w:marRight w:val="0"/>
          <w:marTop w:val="0"/>
          <w:marBottom w:val="0"/>
          <w:divBdr>
            <w:top w:val="none" w:sz="0" w:space="0" w:color="auto"/>
            <w:left w:val="none" w:sz="0" w:space="0" w:color="auto"/>
            <w:bottom w:val="none" w:sz="0" w:space="0" w:color="auto"/>
            <w:right w:val="none" w:sz="0" w:space="0" w:color="auto"/>
          </w:divBdr>
        </w:div>
        <w:div w:id="1359820776">
          <w:marLeft w:val="480"/>
          <w:marRight w:val="0"/>
          <w:marTop w:val="0"/>
          <w:marBottom w:val="0"/>
          <w:divBdr>
            <w:top w:val="none" w:sz="0" w:space="0" w:color="auto"/>
            <w:left w:val="none" w:sz="0" w:space="0" w:color="auto"/>
            <w:bottom w:val="none" w:sz="0" w:space="0" w:color="auto"/>
            <w:right w:val="none" w:sz="0" w:space="0" w:color="auto"/>
          </w:divBdr>
        </w:div>
        <w:div w:id="1334263473">
          <w:marLeft w:val="480"/>
          <w:marRight w:val="0"/>
          <w:marTop w:val="0"/>
          <w:marBottom w:val="0"/>
          <w:divBdr>
            <w:top w:val="none" w:sz="0" w:space="0" w:color="auto"/>
            <w:left w:val="none" w:sz="0" w:space="0" w:color="auto"/>
            <w:bottom w:val="none" w:sz="0" w:space="0" w:color="auto"/>
            <w:right w:val="none" w:sz="0" w:space="0" w:color="auto"/>
          </w:divBdr>
        </w:div>
        <w:div w:id="373507316">
          <w:marLeft w:val="480"/>
          <w:marRight w:val="0"/>
          <w:marTop w:val="0"/>
          <w:marBottom w:val="0"/>
          <w:divBdr>
            <w:top w:val="none" w:sz="0" w:space="0" w:color="auto"/>
            <w:left w:val="none" w:sz="0" w:space="0" w:color="auto"/>
            <w:bottom w:val="none" w:sz="0" w:space="0" w:color="auto"/>
            <w:right w:val="none" w:sz="0" w:space="0" w:color="auto"/>
          </w:divBdr>
        </w:div>
        <w:div w:id="1819296447">
          <w:marLeft w:val="480"/>
          <w:marRight w:val="0"/>
          <w:marTop w:val="0"/>
          <w:marBottom w:val="0"/>
          <w:divBdr>
            <w:top w:val="none" w:sz="0" w:space="0" w:color="auto"/>
            <w:left w:val="none" w:sz="0" w:space="0" w:color="auto"/>
            <w:bottom w:val="none" w:sz="0" w:space="0" w:color="auto"/>
            <w:right w:val="none" w:sz="0" w:space="0" w:color="auto"/>
          </w:divBdr>
        </w:div>
        <w:div w:id="792942853">
          <w:marLeft w:val="480"/>
          <w:marRight w:val="0"/>
          <w:marTop w:val="0"/>
          <w:marBottom w:val="0"/>
          <w:divBdr>
            <w:top w:val="none" w:sz="0" w:space="0" w:color="auto"/>
            <w:left w:val="none" w:sz="0" w:space="0" w:color="auto"/>
            <w:bottom w:val="none" w:sz="0" w:space="0" w:color="auto"/>
            <w:right w:val="none" w:sz="0" w:space="0" w:color="auto"/>
          </w:divBdr>
        </w:div>
        <w:div w:id="1181823232">
          <w:marLeft w:val="480"/>
          <w:marRight w:val="0"/>
          <w:marTop w:val="0"/>
          <w:marBottom w:val="0"/>
          <w:divBdr>
            <w:top w:val="none" w:sz="0" w:space="0" w:color="auto"/>
            <w:left w:val="none" w:sz="0" w:space="0" w:color="auto"/>
            <w:bottom w:val="none" w:sz="0" w:space="0" w:color="auto"/>
            <w:right w:val="none" w:sz="0" w:space="0" w:color="auto"/>
          </w:divBdr>
        </w:div>
        <w:div w:id="1601523184">
          <w:marLeft w:val="480"/>
          <w:marRight w:val="0"/>
          <w:marTop w:val="0"/>
          <w:marBottom w:val="0"/>
          <w:divBdr>
            <w:top w:val="none" w:sz="0" w:space="0" w:color="auto"/>
            <w:left w:val="none" w:sz="0" w:space="0" w:color="auto"/>
            <w:bottom w:val="none" w:sz="0" w:space="0" w:color="auto"/>
            <w:right w:val="none" w:sz="0" w:space="0" w:color="auto"/>
          </w:divBdr>
        </w:div>
        <w:div w:id="208303210">
          <w:marLeft w:val="480"/>
          <w:marRight w:val="0"/>
          <w:marTop w:val="0"/>
          <w:marBottom w:val="0"/>
          <w:divBdr>
            <w:top w:val="none" w:sz="0" w:space="0" w:color="auto"/>
            <w:left w:val="none" w:sz="0" w:space="0" w:color="auto"/>
            <w:bottom w:val="none" w:sz="0" w:space="0" w:color="auto"/>
            <w:right w:val="none" w:sz="0" w:space="0" w:color="auto"/>
          </w:divBdr>
        </w:div>
        <w:div w:id="968434548">
          <w:marLeft w:val="480"/>
          <w:marRight w:val="0"/>
          <w:marTop w:val="0"/>
          <w:marBottom w:val="0"/>
          <w:divBdr>
            <w:top w:val="none" w:sz="0" w:space="0" w:color="auto"/>
            <w:left w:val="none" w:sz="0" w:space="0" w:color="auto"/>
            <w:bottom w:val="none" w:sz="0" w:space="0" w:color="auto"/>
            <w:right w:val="none" w:sz="0" w:space="0" w:color="auto"/>
          </w:divBdr>
        </w:div>
      </w:divsChild>
    </w:div>
    <w:div w:id="830025855">
      <w:bodyDiv w:val="1"/>
      <w:marLeft w:val="0"/>
      <w:marRight w:val="0"/>
      <w:marTop w:val="0"/>
      <w:marBottom w:val="0"/>
      <w:divBdr>
        <w:top w:val="none" w:sz="0" w:space="0" w:color="auto"/>
        <w:left w:val="none" w:sz="0" w:space="0" w:color="auto"/>
        <w:bottom w:val="none" w:sz="0" w:space="0" w:color="auto"/>
        <w:right w:val="none" w:sz="0" w:space="0" w:color="auto"/>
      </w:divBdr>
    </w:div>
    <w:div w:id="830559409">
      <w:bodyDiv w:val="1"/>
      <w:marLeft w:val="0"/>
      <w:marRight w:val="0"/>
      <w:marTop w:val="0"/>
      <w:marBottom w:val="0"/>
      <w:divBdr>
        <w:top w:val="none" w:sz="0" w:space="0" w:color="auto"/>
        <w:left w:val="none" w:sz="0" w:space="0" w:color="auto"/>
        <w:bottom w:val="none" w:sz="0" w:space="0" w:color="auto"/>
        <w:right w:val="none" w:sz="0" w:space="0" w:color="auto"/>
      </w:divBdr>
      <w:divsChild>
        <w:div w:id="328563216">
          <w:marLeft w:val="480"/>
          <w:marRight w:val="0"/>
          <w:marTop w:val="0"/>
          <w:marBottom w:val="0"/>
          <w:divBdr>
            <w:top w:val="none" w:sz="0" w:space="0" w:color="auto"/>
            <w:left w:val="none" w:sz="0" w:space="0" w:color="auto"/>
            <w:bottom w:val="none" w:sz="0" w:space="0" w:color="auto"/>
            <w:right w:val="none" w:sz="0" w:space="0" w:color="auto"/>
          </w:divBdr>
        </w:div>
        <w:div w:id="1437598227">
          <w:marLeft w:val="480"/>
          <w:marRight w:val="0"/>
          <w:marTop w:val="0"/>
          <w:marBottom w:val="0"/>
          <w:divBdr>
            <w:top w:val="none" w:sz="0" w:space="0" w:color="auto"/>
            <w:left w:val="none" w:sz="0" w:space="0" w:color="auto"/>
            <w:bottom w:val="none" w:sz="0" w:space="0" w:color="auto"/>
            <w:right w:val="none" w:sz="0" w:space="0" w:color="auto"/>
          </w:divBdr>
        </w:div>
        <w:div w:id="211310480">
          <w:marLeft w:val="480"/>
          <w:marRight w:val="0"/>
          <w:marTop w:val="0"/>
          <w:marBottom w:val="0"/>
          <w:divBdr>
            <w:top w:val="none" w:sz="0" w:space="0" w:color="auto"/>
            <w:left w:val="none" w:sz="0" w:space="0" w:color="auto"/>
            <w:bottom w:val="none" w:sz="0" w:space="0" w:color="auto"/>
            <w:right w:val="none" w:sz="0" w:space="0" w:color="auto"/>
          </w:divBdr>
        </w:div>
        <w:div w:id="1311834339">
          <w:marLeft w:val="480"/>
          <w:marRight w:val="0"/>
          <w:marTop w:val="0"/>
          <w:marBottom w:val="0"/>
          <w:divBdr>
            <w:top w:val="none" w:sz="0" w:space="0" w:color="auto"/>
            <w:left w:val="none" w:sz="0" w:space="0" w:color="auto"/>
            <w:bottom w:val="none" w:sz="0" w:space="0" w:color="auto"/>
            <w:right w:val="none" w:sz="0" w:space="0" w:color="auto"/>
          </w:divBdr>
        </w:div>
        <w:div w:id="50543827">
          <w:marLeft w:val="480"/>
          <w:marRight w:val="0"/>
          <w:marTop w:val="0"/>
          <w:marBottom w:val="0"/>
          <w:divBdr>
            <w:top w:val="none" w:sz="0" w:space="0" w:color="auto"/>
            <w:left w:val="none" w:sz="0" w:space="0" w:color="auto"/>
            <w:bottom w:val="none" w:sz="0" w:space="0" w:color="auto"/>
            <w:right w:val="none" w:sz="0" w:space="0" w:color="auto"/>
          </w:divBdr>
        </w:div>
        <w:div w:id="343485812">
          <w:marLeft w:val="480"/>
          <w:marRight w:val="0"/>
          <w:marTop w:val="0"/>
          <w:marBottom w:val="0"/>
          <w:divBdr>
            <w:top w:val="none" w:sz="0" w:space="0" w:color="auto"/>
            <w:left w:val="none" w:sz="0" w:space="0" w:color="auto"/>
            <w:bottom w:val="none" w:sz="0" w:space="0" w:color="auto"/>
            <w:right w:val="none" w:sz="0" w:space="0" w:color="auto"/>
          </w:divBdr>
        </w:div>
        <w:div w:id="1348020168">
          <w:marLeft w:val="480"/>
          <w:marRight w:val="0"/>
          <w:marTop w:val="0"/>
          <w:marBottom w:val="0"/>
          <w:divBdr>
            <w:top w:val="none" w:sz="0" w:space="0" w:color="auto"/>
            <w:left w:val="none" w:sz="0" w:space="0" w:color="auto"/>
            <w:bottom w:val="none" w:sz="0" w:space="0" w:color="auto"/>
            <w:right w:val="none" w:sz="0" w:space="0" w:color="auto"/>
          </w:divBdr>
        </w:div>
        <w:div w:id="1115906828">
          <w:marLeft w:val="480"/>
          <w:marRight w:val="0"/>
          <w:marTop w:val="0"/>
          <w:marBottom w:val="0"/>
          <w:divBdr>
            <w:top w:val="none" w:sz="0" w:space="0" w:color="auto"/>
            <w:left w:val="none" w:sz="0" w:space="0" w:color="auto"/>
            <w:bottom w:val="none" w:sz="0" w:space="0" w:color="auto"/>
            <w:right w:val="none" w:sz="0" w:space="0" w:color="auto"/>
          </w:divBdr>
        </w:div>
        <w:div w:id="1822378944">
          <w:marLeft w:val="480"/>
          <w:marRight w:val="0"/>
          <w:marTop w:val="0"/>
          <w:marBottom w:val="0"/>
          <w:divBdr>
            <w:top w:val="none" w:sz="0" w:space="0" w:color="auto"/>
            <w:left w:val="none" w:sz="0" w:space="0" w:color="auto"/>
            <w:bottom w:val="none" w:sz="0" w:space="0" w:color="auto"/>
            <w:right w:val="none" w:sz="0" w:space="0" w:color="auto"/>
          </w:divBdr>
        </w:div>
        <w:div w:id="909998696">
          <w:marLeft w:val="480"/>
          <w:marRight w:val="0"/>
          <w:marTop w:val="0"/>
          <w:marBottom w:val="0"/>
          <w:divBdr>
            <w:top w:val="none" w:sz="0" w:space="0" w:color="auto"/>
            <w:left w:val="none" w:sz="0" w:space="0" w:color="auto"/>
            <w:bottom w:val="none" w:sz="0" w:space="0" w:color="auto"/>
            <w:right w:val="none" w:sz="0" w:space="0" w:color="auto"/>
          </w:divBdr>
        </w:div>
        <w:div w:id="325670718">
          <w:marLeft w:val="480"/>
          <w:marRight w:val="0"/>
          <w:marTop w:val="0"/>
          <w:marBottom w:val="0"/>
          <w:divBdr>
            <w:top w:val="none" w:sz="0" w:space="0" w:color="auto"/>
            <w:left w:val="none" w:sz="0" w:space="0" w:color="auto"/>
            <w:bottom w:val="none" w:sz="0" w:space="0" w:color="auto"/>
            <w:right w:val="none" w:sz="0" w:space="0" w:color="auto"/>
          </w:divBdr>
        </w:div>
        <w:div w:id="242685403">
          <w:marLeft w:val="480"/>
          <w:marRight w:val="0"/>
          <w:marTop w:val="0"/>
          <w:marBottom w:val="0"/>
          <w:divBdr>
            <w:top w:val="none" w:sz="0" w:space="0" w:color="auto"/>
            <w:left w:val="none" w:sz="0" w:space="0" w:color="auto"/>
            <w:bottom w:val="none" w:sz="0" w:space="0" w:color="auto"/>
            <w:right w:val="none" w:sz="0" w:space="0" w:color="auto"/>
          </w:divBdr>
        </w:div>
        <w:div w:id="1988241511">
          <w:marLeft w:val="480"/>
          <w:marRight w:val="0"/>
          <w:marTop w:val="0"/>
          <w:marBottom w:val="0"/>
          <w:divBdr>
            <w:top w:val="none" w:sz="0" w:space="0" w:color="auto"/>
            <w:left w:val="none" w:sz="0" w:space="0" w:color="auto"/>
            <w:bottom w:val="none" w:sz="0" w:space="0" w:color="auto"/>
            <w:right w:val="none" w:sz="0" w:space="0" w:color="auto"/>
          </w:divBdr>
        </w:div>
        <w:div w:id="103307829">
          <w:marLeft w:val="480"/>
          <w:marRight w:val="0"/>
          <w:marTop w:val="0"/>
          <w:marBottom w:val="0"/>
          <w:divBdr>
            <w:top w:val="none" w:sz="0" w:space="0" w:color="auto"/>
            <w:left w:val="none" w:sz="0" w:space="0" w:color="auto"/>
            <w:bottom w:val="none" w:sz="0" w:space="0" w:color="auto"/>
            <w:right w:val="none" w:sz="0" w:space="0" w:color="auto"/>
          </w:divBdr>
        </w:div>
        <w:div w:id="1439178824">
          <w:marLeft w:val="480"/>
          <w:marRight w:val="0"/>
          <w:marTop w:val="0"/>
          <w:marBottom w:val="0"/>
          <w:divBdr>
            <w:top w:val="none" w:sz="0" w:space="0" w:color="auto"/>
            <w:left w:val="none" w:sz="0" w:space="0" w:color="auto"/>
            <w:bottom w:val="none" w:sz="0" w:space="0" w:color="auto"/>
            <w:right w:val="none" w:sz="0" w:space="0" w:color="auto"/>
          </w:divBdr>
        </w:div>
        <w:div w:id="2022779465">
          <w:marLeft w:val="480"/>
          <w:marRight w:val="0"/>
          <w:marTop w:val="0"/>
          <w:marBottom w:val="0"/>
          <w:divBdr>
            <w:top w:val="none" w:sz="0" w:space="0" w:color="auto"/>
            <w:left w:val="none" w:sz="0" w:space="0" w:color="auto"/>
            <w:bottom w:val="none" w:sz="0" w:space="0" w:color="auto"/>
            <w:right w:val="none" w:sz="0" w:space="0" w:color="auto"/>
          </w:divBdr>
        </w:div>
        <w:div w:id="1435974279">
          <w:marLeft w:val="480"/>
          <w:marRight w:val="0"/>
          <w:marTop w:val="0"/>
          <w:marBottom w:val="0"/>
          <w:divBdr>
            <w:top w:val="none" w:sz="0" w:space="0" w:color="auto"/>
            <w:left w:val="none" w:sz="0" w:space="0" w:color="auto"/>
            <w:bottom w:val="none" w:sz="0" w:space="0" w:color="auto"/>
            <w:right w:val="none" w:sz="0" w:space="0" w:color="auto"/>
          </w:divBdr>
        </w:div>
        <w:div w:id="1947031364">
          <w:marLeft w:val="480"/>
          <w:marRight w:val="0"/>
          <w:marTop w:val="0"/>
          <w:marBottom w:val="0"/>
          <w:divBdr>
            <w:top w:val="none" w:sz="0" w:space="0" w:color="auto"/>
            <w:left w:val="none" w:sz="0" w:space="0" w:color="auto"/>
            <w:bottom w:val="none" w:sz="0" w:space="0" w:color="auto"/>
            <w:right w:val="none" w:sz="0" w:space="0" w:color="auto"/>
          </w:divBdr>
        </w:div>
        <w:div w:id="1662350114">
          <w:marLeft w:val="480"/>
          <w:marRight w:val="0"/>
          <w:marTop w:val="0"/>
          <w:marBottom w:val="0"/>
          <w:divBdr>
            <w:top w:val="none" w:sz="0" w:space="0" w:color="auto"/>
            <w:left w:val="none" w:sz="0" w:space="0" w:color="auto"/>
            <w:bottom w:val="none" w:sz="0" w:space="0" w:color="auto"/>
            <w:right w:val="none" w:sz="0" w:space="0" w:color="auto"/>
          </w:divBdr>
        </w:div>
        <w:div w:id="146484535">
          <w:marLeft w:val="480"/>
          <w:marRight w:val="0"/>
          <w:marTop w:val="0"/>
          <w:marBottom w:val="0"/>
          <w:divBdr>
            <w:top w:val="none" w:sz="0" w:space="0" w:color="auto"/>
            <w:left w:val="none" w:sz="0" w:space="0" w:color="auto"/>
            <w:bottom w:val="none" w:sz="0" w:space="0" w:color="auto"/>
            <w:right w:val="none" w:sz="0" w:space="0" w:color="auto"/>
          </w:divBdr>
        </w:div>
        <w:div w:id="699280258">
          <w:marLeft w:val="480"/>
          <w:marRight w:val="0"/>
          <w:marTop w:val="0"/>
          <w:marBottom w:val="0"/>
          <w:divBdr>
            <w:top w:val="none" w:sz="0" w:space="0" w:color="auto"/>
            <w:left w:val="none" w:sz="0" w:space="0" w:color="auto"/>
            <w:bottom w:val="none" w:sz="0" w:space="0" w:color="auto"/>
            <w:right w:val="none" w:sz="0" w:space="0" w:color="auto"/>
          </w:divBdr>
        </w:div>
        <w:div w:id="620308852">
          <w:marLeft w:val="480"/>
          <w:marRight w:val="0"/>
          <w:marTop w:val="0"/>
          <w:marBottom w:val="0"/>
          <w:divBdr>
            <w:top w:val="none" w:sz="0" w:space="0" w:color="auto"/>
            <w:left w:val="none" w:sz="0" w:space="0" w:color="auto"/>
            <w:bottom w:val="none" w:sz="0" w:space="0" w:color="auto"/>
            <w:right w:val="none" w:sz="0" w:space="0" w:color="auto"/>
          </w:divBdr>
        </w:div>
        <w:div w:id="1425419067">
          <w:marLeft w:val="480"/>
          <w:marRight w:val="0"/>
          <w:marTop w:val="0"/>
          <w:marBottom w:val="0"/>
          <w:divBdr>
            <w:top w:val="none" w:sz="0" w:space="0" w:color="auto"/>
            <w:left w:val="none" w:sz="0" w:space="0" w:color="auto"/>
            <w:bottom w:val="none" w:sz="0" w:space="0" w:color="auto"/>
            <w:right w:val="none" w:sz="0" w:space="0" w:color="auto"/>
          </w:divBdr>
        </w:div>
        <w:div w:id="182525517">
          <w:marLeft w:val="480"/>
          <w:marRight w:val="0"/>
          <w:marTop w:val="0"/>
          <w:marBottom w:val="0"/>
          <w:divBdr>
            <w:top w:val="none" w:sz="0" w:space="0" w:color="auto"/>
            <w:left w:val="none" w:sz="0" w:space="0" w:color="auto"/>
            <w:bottom w:val="none" w:sz="0" w:space="0" w:color="auto"/>
            <w:right w:val="none" w:sz="0" w:space="0" w:color="auto"/>
          </w:divBdr>
        </w:div>
        <w:div w:id="2028827043">
          <w:marLeft w:val="480"/>
          <w:marRight w:val="0"/>
          <w:marTop w:val="0"/>
          <w:marBottom w:val="0"/>
          <w:divBdr>
            <w:top w:val="none" w:sz="0" w:space="0" w:color="auto"/>
            <w:left w:val="none" w:sz="0" w:space="0" w:color="auto"/>
            <w:bottom w:val="none" w:sz="0" w:space="0" w:color="auto"/>
            <w:right w:val="none" w:sz="0" w:space="0" w:color="auto"/>
          </w:divBdr>
        </w:div>
        <w:div w:id="609508575">
          <w:marLeft w:val="480"/>
          <w:marRight w:val="0"/>
          <w:marTop w:val="0"/>
          <w:marBottom w:val="0"/>
          <w:divBdr>
            <w:top w:val="none" w:sz="0" w:space="0" w:color="auto"/>
            <w:left w:val="none" w:sz="0" w:space="0" w:color="auto"/>
            <w:bottom w:val="none" w:sz="0" w:space="0" w:color="auto"/>
            <w:right w:val="none" w:sz="0" w:space="0" w:color="auto"/>
          </w:divBdr>
        </w:div>
        <w:div w:id="169487316">
          <w:marLeft w:val="480"/>
          <w:marRight w:val="0"/>
          <w:marTop w:val="0"/>
          <w:marBottom w:val="0"/>
          <w:divBdr>
            <w:top w:val="none" w:sz="0" w:space="0" w:color="auto"/>
            <w:left w:val="none" w:sz="0" w:space="0" w:color="auto"/>
            <w:bottom w:val="none" w:sz="0" w:space="0" w:color="auto"/>
            <w:right w:val="none" w:sz="0" w:space="0" w:color="auto"/>
          </w:divBdr>
        </w:div>
        <w:div w:id="11885772">
          <w:marLeft w:val="480"/>
          <w:marRight w:val="0"/>
          <w:marTop w:val="0"/>
          <w:marBottom w:val="0"/>
          <w:divBdr>
            <w:top w:val="none" w:sz="0" w:space="0" w:color="auto"/>
            <w:left w:val="none" w:sz="0" w:space="0" w:color="auto"/>
            <w:bottom w:val="none" w:sz="0" w:space="0" w:color="auto"/>
            <w:right w:val="none" w:sz="0" w:space="0" w:color="auto"/>
          </w:divBdr>
        </w:div>
        <w:div w:id="769930420">
          <w:marLeft w:val="480"/>
          <w:marRight w:val="0"/>
          <w:marTop w:val="0"/>
          <w:marBottom w:val="0"/>
          <w:divBdr>
            <w:top w:val="none" w:sz="0" w:space="0" w:color="auto"/>
            <w:left w:val="none" w:sz="0" w:space="0" w:color="auto"/>
            <w:bottom w:val="none" w:sz="0" w:space="0" w:color="auto"/>
            <w:right w:val="none" w:sz="0" w:space="0" w:color="auto"/>
          </w:divBdr>
        </w:div>
        <w:div w:id="1984313260">
          <w:marLeft w:val="480"/>
          <w:marRight w:val="0"/>
          <w:marTop w:val="0"/>
          <w:marBottom w:val="0"/>
          <w:divBdr>
            <w:top w:val="none" w:sz="0" w:space="0" w:color="auto"/>
            <w:left w:val="none" w:sz="0" w:space="0" w:color="auto"/>
            <w:bottom w:val="none" w:sz="0" w:space="0" w:color="auto"/>
            <w:right w:val="none" w:sz="0" w:space="0" w:color="auto"/>
          </w:divBdr>
        </w:div>
        <w:div w:id="1460538485">
          <w:marLeft w:val="480"/>
          <w:marRight w:val="0"/>
          <w:marTop w:val="0"/>
          <w:marBottom w:val="0"/>
          <w:divBdr>
            <w:top w:val="none" w:sz="0" w:space="0" w:color="auto"/>
            <w:left w:val="none" w:sz="0" w:space="0" w:color="auto"/>
            <w:bottom w:val="none" w:sz="0" w:space="0" w:color="auto"/>
            <w:right w:val="none" w:sz="0" w:space="0" w:color="auto"/>
          </w:divBdr>
        </w:div>
        <w:div w:id="1770200395">
          <w:marLeft w:val="480"/>
          <w:marRight w:val="0"/>
          <w:marTop w:val="0"/>
          <w:marBottom w:val="0"/>
          <w:divBdr>
            <w:top w:val="none" w:sz="0" w:space="0" w:color="auto"/>
            <w:left w:val="none" w:sz="0" w:space="0" w:color="auto"/>
            <w:bottom w:val="none" w:sz="0" w:space="0" w:color="auto"/>
            <w:right w:val="none" w:sz="0" w:space="0" w:color="auto"/>
          </w:divBdr>
        </w:div>
        <w:div w:id="1291669511">
          <w:marLeft w:val="480"/>
          <w:marRight w:val="0"/>
          <w:marTop w:val="0"/>
          <w:marBottom w:val="0"/>
          <w:divBdr>
            <w:top w:val="none" w:sz="0" w:space="0" w:color="auto"/>
            <w:left w:val="none" w:sz="0" w:space="0" w:color="auto"/>
            <w:bottom w:val="none" w:sz="0" w:space="0" w:color="auto"/>
            <w:right w:val="none" w:sz="0" w:space="0" w:color="auto"/>
          </w:divBdr>
        </w:div>
        <w:div w:id="1218979789">
          <w:marLeft w:val="480"/>
          <w:marRight w:val="0"/>
          <w:marTop w:val="0"/>
          <w:marBottom w:val="0"/>
          <w:divBdr>
            <w:top w:val="none" w:sz="0" w:space="0" w:color="auto"/>
            <w:left w:val="none" w:sz="0" w:space="0" w:color="auto"/>
            <w:bottom w:val="none" w:sz="0" w:space="0" w:color="auto"/>
            <w:right w:val="none" w:sz="0" w:space="0" w:color="auto"/>
          </w:divBdr>
        </w:div>
        <w:div w:id="109398971">
          <w:marLeft w:val="480"/>
          <w:marRight w:val="0"/>
          <w:marTop w:val="0"/>
          <w:marBottom w:val="0"/>
          <w:divBdr>
            <w:top w:val="none" w:sz="0" w:space="0" w:color="auto"/>
            <w:left w:val="none" w:sz="0" w:space="0" w:color="auto"/>
            <w:bottom w:val="none" w:sz="0" w:space="0" w:color="auto"/>
            <w:right w:val="none" w:sz="0" w:space="0" w:color="auto"/>
          </w:divBdr>
        </w:div>
        <w:div w:id="1986278239">
          <w:marLeft w:val="480"/>
          <w:marRight w:val="0"/>
          <w:marTop w:val="0"/>
          <w:marBottom w:val="0"/>
          <w:divBdr>
            <w:top w:val="none" w:sz="0" w:space="0" w:color="auto"/>
            <w:left w:val="none" w:sz="0" w:space="0" w:color="auto"/>
            <w:bottom w:val="none" w:sz="0" w:space="0" w:color="auto"/>
            <w:right w:val="none" w:sz="0" w:space="0" w:color="auto"/>
          </w:divBdr>
        </w:div>
        <w:div w:id="1756778233">
          <w:marLeft w:val="480"/>
          <w:marRight w:val="0"/>
          <w:marTop w:val="0"/>
          <w:marBottom w:val="0"/>
          <w:divBdr>
            <w:top w:val="none" w:sz="0" w:space="0" w:color="auto"/>
            <w:left w:val="none" w:sz="0" w:space="0" w:color="auto"/>
            <w:bottom w:val="none" w:sz="0" w:space="0" w:color="auto"/>
            <w:right w:val="none" w:sz="0" w:space="0" w:color="auto"/>
          </w:divBdr>
        </w:div>
        <w:div w:id="1276714883">
          <w:marLeft w:val="480"/>
          <w:marRight w:val="0"/>
          <w:marTop w:val="0"/>
          <w:marBottom w:val="0"/>
          <w:divBdr>
            <w:top w:val="none" w:sz="0" w:space="0" w:color="auto"/>
            <w:left w:val="none" w:sz="0" w:space="0" w:color="auto"/>
            <w:bottom w:val="none" w:sz="0" w:space="0" w:color="auto"/>
            <w:right w:val="none" w:sz="0" w:space="0" w:color="auto"/>
          </w:divBdr>
        </w:div>
        <w:div w:id="2030640083">
          <w:marLeft w:val="480"/>
          <w:marRight w:val="0"/>
          <w:marTop w:val="0"/>
          <w:marBottom w:val="0"/>
          <w:divBdr>
            <w:top w:val="none" w:sz="0" w:space="0" w:color="auto"/>
            <w:left w:val="none" w:sz="0" w:space="0" w:color="auto"/>
            <w:bottom w:val="none" w:sz="0" w:space="0" w:color="auto"/>
            <w:right w:val="none" w:sz="0" w:space="0" w:color="auto"/>
          </w:divBdr>
        </w:div>
        <w:div w:id="145173048">
          <w:marLeft w:val="480"/>
          <w:marRight w:val="0"/>
          <w:marTop w:val="0"/>
          <w:marBottom w:val="0"/>
          <w:divBdr>
            <w:top w:val="none" w:sz="0" w:space="0" w:color="auto"/>
            <w:left w:val="none" w:sz="0" w:space="0" w:color="auto"/>
            <w:bottom w:val="none" w:sz="0" w:space="0" w:color="auto"/>
            <w:right w:val="none" w:sz="0" w:space="0" w:color="auto"/>
          </w:divBdr>
        </w:div>
        <w:div w:id="1154106997">
          <w:marLeft w:val="480"/>
          <w:marRight w:val="0"/>
          <w:marTop w:val="0"/>
          <w:marBottom w:val="0"/>
          <w:divBdr>
            <w:top w:val="none" w:sz="0" w:space="0" w:color="auto"/>
            <w:left w:val="none" w:sz="0" w:space="0" w:color="auto"/>
            <w:bottom w:val="none" w:sz="0" w:space="0" w:color="auto"/>
            <w:right w:val="none" w:sz="0" w:space="0" w:color="auto"/>
          </w:divBdr>
        </w:div>
        <w:div w:id="115804258">
          <w:marLeft w:val="480"/>
          <w:marRight w:val="0"/>
          <w:marTop w:val="0"/>
          <w:marBottom w:val="0"/>
          <w:divBdr>
            <w:top w:val="none" w:sz="0" w:space="0" w:color="auto"/>
            <w:left w:val="none" w:sz="0" w:space="0" w:color="auto"/>
            <w:bottom w:val="none" w:sz="0" w:space="0" w:color="auto"/>
            <w:right w:val="none" w:sz="0" w:space="0" w:color="auto"/>
          </w:divBdr>
        </w:div>
        <w:div w:id="784621607">
          <w:marLeft w:val="480"/>
          <w:marRight w:val="0"/>
          <w:marTop w:val="0"/>
          <w:marBottom w:val="0"/>
          <w:divBdr>
            <w:top w:val="none" w:sz="0" w:space="0" w:color="auto"/>
            <w:left w:val="none" w:sz="0" w:space="0" w:color="auto"/>
            <w:bottom w:val="none" w:sz="0" w:space="0" w:color="auto"/>
            <w:right w:val="none" w:sz="0" w:space="0" w:color="auto"/>
          </w:divBdr>
        </w:div>
        <w:div w:id="1765026643">
          <w:marLeft w:val="480"/>
          <w:marRight w:val="0"/>
          <w:marTop w:val="0"/>
          <w:marBottom w:val="0"/>
          <w:divBdr>
            <w:top w:val="none" w:sz="0" w:space="0" w:color="auto"/>
            <w:left w:val="none" w:sz="0" w:space="0" w:color="auto"/>
            <w:bottom w:val="none" w:sz="0" w:space="0" w:color="auto"/>
            <w:right w:val="none" w:sz="0" w:space="0" w:color="auto"/>
          </w:divBdr>
        </w:div>
        <w:div w:id="549922481">
          <w:marLeft w:val="480"/>
          <w:marRight w:val="0"/>
          <w:marTop w:val="0"/>
          <w:marBottom w:val="0"/>
          <w:divBdr>
            <w:top w:val="none" w:sz="0" w:space="0" w:color="auto"/>
            <w:left w:val="none" w:sz="0" w:space="0" w:color="auto"/>
            <w:bottom w:val="none" w:sz="0" w:space="0" w:color="auto"/>
            <w:right w:val="none" w:sz="0" w:space="0" w:color="auto"/>
          </w:divBdr>
        </w:div>
        <w:div w:id="1577978709">
          <w:marLeft w:val="480"/>
          <w:marRight w:val="0"/>
          <w:marTop w:val="0"/>
          <w:marBottom w:val="0"/>
          <w:divBdr>
            <w:top w:val="none" w:sz="0" w:space="0" w:color="auto"/>
            <w:left w:val="none" w:sz="0" w:space="0" w:color="auto"/>
            <w:bottom w:val="none" w:sz="0" w:space="0" w:color="auto"/>
            <w:right w:val="none" w:sz="0" w:space="0" w:color="auto"/>
          </w:divBdr>
        </w:div>
        <w:div w:id="883635704">
          <w:marLeft w:val="480"/>
          <w:marRight w:val="0"/>
          <w:marTop w:val="0"/>
          <w:marBottom w:val="0"/>
          <w:divBdr>
            <w:top w:val="none" w:sz="0" w:space="0" w:color="auto"/>
            <w:left w:val="none" w:sz="0" w:space="0" w:color="auto"/>
            <w:bottom w:val="none" w:sz="0" w:space="0" w:color="auto"/>
            <w:right w:val="none" w:sz="0" w:space="0" w:color="auto"/>
          </w:divBdr>
        </w:div>
        <w:div w:id="130178851">
          <w:marLeft w:val="480"/>
          <w:marRight w:val="0"/>
          <w:marTop w:val="0"/>
          <w:marBottom w:val="0"/>
          <w:divBdr>
            <w:top w:val="none" w:sz="0" w:space="0" w:color="auto"/>
            <w:left w:val="none" w:sz="0" w:space="0" w:color="auto"/>
            <w:bottom w:val="none" w:sz="0" w:space="0" w:color="auto"/>
            <w:right w:val="none" w:sz="0" w:space="0" w:color="auto"/>
          </w:divBdr>
        </w:div>
        <w:div w:id="1903633992">
          <w:marLeft w:val="480"/>
          <w:marRight w:val="0"/>
          <w:marTop w:val="0"/>
          <w:marBottom w:val="0"/>
          <w:divBdr>
            <w:top w:val="none" w:sz="0" w:space="0" w:color="auto"/>
            <w:left w:val="none" w:sz="0" w:space="0" w:color="auto"/>
            <w:bottom w:val="none" w:sz="0" w:space="0" w:color="auto"/>
            <w:right w:val="none" w:sz="0" w:space="0" w:color="auto"/>
          </w:divBdr>
        </w:div>
        <w:div w:id="839194582">
          <w:marLeft w:val="480"/>
          <w:marRight w:val="0"/>
          <w:marTop w:val="0"/>
          <w:marBottom w:val="0"/>
          <w:divBdr>
            <w:top w:val="none" w:sz="0" w:space="0" w:color="auto"/>
            <w:left w:val="none" w:sz="0" w:space="0" w:color="auto"/>
            <w:bottom w:val="none" w:sz="0" w:space="0" w:color="auto"/>
            <w:right w:val="none" w:sz="0" w:space="0" w:color="auto"/>
          </w:divBdr>
        </w:div>
        <w:div w:id="1931967667">
          <w:marLeft w:val="480"/>
          <w:marRight w:val="0"/>
          <w:marTop w:val="0"/>
          <w:marBottom w:val="0"/>
          <w:divBdr>
            <w:top w:val="none" w:sz="0" w:space="0" w:color="auto"/>
            <w:left w:val="none" w:sz="0" w:space="0" w:color="auto"/>
            <w:bottom w:val="none" w:sz="0" w:space="0" w:color="auto"/>
            <w:right w:val="none" w:sz="0" w:space="0" w:color="auto"/>
          </w:divBdr>
        </w:div>
        <w:div w:id="242449030">
          <w:marLeft w:val="480"/>
          <w:marRight w:val="0"/>
          <w:marTop w:val="0"/>
          <w:marBottom w:val="0"/>
          <w:divBdr>
            <w:top w:val="none" w:sz="0" w:space="0" w:color="auto"/>
            <w:left w:val="none" w:sz="0" w:space="0" w:color="auto"/>
            <w:bottom w:val="none" w:sz="0" w:space="0" w:color="auto"/>
            <w:right w:val="none" w:sz="0" w:space="0" w:color="auto"/>
          </w:divBdr>
        </w:div>
        <w:div w:id="306666785">
          <w:marLeft w:val="480"/>
          <w:marRight w:val="0"/>
          <w:marTop w:val="0"/>
          <w:marBottom w:val="0"/>
          <w:divBdr>
            <w:top w:val="none" w:sz="0" w:space="0" w:color="auto"/>
            <w:left w:val="none" w:sz="0" w:space="0" w:color="auto"/>
            <w:bottom w:val="none" w:sz="0" w:space="0" w:color="auto"/>
            <w:right w:val="none" w:sz="0" w:space="0" w:color="auto"/>
          </w:divBdr>
        </w:div>
        <w:div w:id="1449661771">
          <w:marLeft w:val="480"/>
          <w:marRight w:val="0"/>
          <w:marTop w:val="0"/>
          <w:marBottom w:val="0"/>
          <w:divBdr>
            <w:top w:val="none" w:sz="0" w:space="0" w:color="auto"/>
            <w:left w:val="none" w:sz="0" w:space="0" w:color="auto"/>
            <w:bottom w:val="none" w:sz="0" w:space="0" w:color="auto"/>
            <w:right w:val="none" w:sz="0" w:space="0" w:color="auto"/>
          </w:divBdr>
        </w:div>
        <w:div w:id="1883052593">
          <w:marLeft w:val="480"/>
          <w:marRight w:val="0"/>
          <w:marTop w:val="0"/>
          <w:marBottom w:val="0"/>
          <w:divBdr>
            <w:top w:val="none" w:sz="0" w:space="0" w:color="auto"/>
            <w:left w:val="none" w:sz="0" w:space="0" w:color="auto"/>
            <w:bottom w:val="none" w:sz="0" w:space="0" w:color="auto"/>
            <w:right w:val="none" w:sz="0" w:space="0" w:color="auto"/>
          </w:divBdr>
        </w:div>
        <w:div w:id="1780295048">
          <w:marLeft w:val="480"/>
          <w:marRight w:val="0"/>
          <w:marTop w:val="0"/>
          <w:marBottom w:val="0"/>
          <w:divBdr>
            <w:top w:val="none" w:sz="0" w:space="0" w:color="auto"/>
            <w:left w:val="none" w:sz="0" w:space="0" w:color="auto"/>
            <w:bottom w:val="none" w:sz="0" w:space="0" w:color="auto"/>
            <w:right w:val="none" w:sz="0" w:space="0" w:color="auto"/>
          </w:divBdr>
        </w:div>
        <w:div w:id="1862090777">
          <w:marLeft w:val="480"/>
          <w:marRight w:val="0"/>
          <w:marTop w:val="0"/>
          <w:marBottom w:val="0"/>
          <w:divBdr>
            <w:top w:val="none" w:sz="0" w:space="0" w:color="auto"/>
            <w:left w:val="none" w:sz="0" w:space="0" w:color="auto"/>
            <w:bottom w:val="none" w:sz="0" w:space="0" w:color="auto"/>
            <w:right w:val="none" w:sz="0" w:space="0" w:color="auto"/>
          </w:divBdr>
        </w:div>
        <w:div w:id="542791445">
          <w:marLeft w:val="480"/>
          <w:marRight w:val="0"/>
          <w:marTop w:val="0"/>
          <w:marBottom w:val="0"/>
          <w:divBdr>
            <w:top w:val="none" w:sz="0" w:space="0" w:color="auto"/>
            <w:left w:val="none" w:sz="0" w:space="0" w:color="auto"/>
            <w:bottom w:val="none" w:sz="0" w:space="0" w:color="auto"/>
            <w:right w:val="none" w:sz="0" w:space="0" w:color="auto"/>
          </w:divBdr>
        </w:div>
        <w:div w:id="1807357513">
          <w:marLeft w:val="480"/>
          <w:marRight w:val="0"/>
          <w:marTop w:val="0"/>
          <w:marBottom w:val="0"/>
          <w:divBdr>
            <w:top w:val="none" w:sz="0" w:space="0" w:color="auto"/>
            <w:left w:val="none" w:sz="0" w:space="0" w:color="auto"/>
            <w:bottom w:val="none" w:sz="0" w:space="0" w:color="auto"/>
            <w:right w:val="none" w:sz="0" w:space="0" w:color="auto"/>
          </w:divBdr>
        </w:div>
        <w:div w:id="1821966694">
          <w:marLeft w:val="480"/>
          <w:marRight w:val="0"/>
          <w:marTop w:val="0"/>
          <w:marBottom w:val="0"/>
          <w:divBdr>
            <w:top w:val="none" w:sz="0" w:space="0" w:color="auto"/>
            <w:left w:val="none" w:sz="0" w:space="0" w:color="auto"/>
            <w:bottom w:val="none" w:sz="0" w:space="0" w:color="auto"/>
            <w:right w:val="none" w:sz="0" w:space="0" w:color="auto"/>
          </w:divBdr>
        </w:div>
        <w:div w:id="504247866">
          <w:marLeft w:val="480"/>
          <w:marRight w:val="0"/>
          <w:marTop w:val="0"/>
          <w:marBottom w:val="0"/>
          <w:divBdr>
            <w:top w:val="none" w:sz="0" w:space="0" w:color="auto"/>
            <w:left w:val="none" w:sz="0" w:space="0" w:color="auto"/>
            <w:bottom w:val="none" w:sz="0" w:space="0" w:color="auto"/>
            <w:right w:val="none" w:sz="0" w:space="0" w:color="auto"/>
          </w:divBdr>
        </w:div>
        <w:div w:id="1590578270">
          <w:marLeft w:val="480"/>
          <w:marRight w:val="0"/>
          <w:marTop w:val="0"/>
          <w:marBottom w:val="0"/>
          <w:divBdr>
            <w:top w:val="none" w:sz="0" w:space="0" w:color="auto"/>
            <w:left w:val="none" w:sz="0" w:space="0" w:color="auto"/>
            <w:bottom w:val="none" w:sz="0" w:space="0" w:color="auto"/>
            <w:right w:val="none" w:sz="0" w:space="0" w:color="auto"/>
          </w:divBdr>
        </w:div>
        <w:div w:id="1219703824">
          <w:marLeft w:val="480"/>
          <w:marRight w:val="0"/>
          <w:marTop w:val="0"/>
          <w:marBottom w:val="0"/>
          <w:divBdr>
            <w:top w:val="none" w:sz="0" w:space="0" w:color="auto"/>
            <w:left w:val="none" w:sz="0" w:space="0" w:color="auto"/>
            <w:bottom w:val="none" w:sz="0" w:space="0" w:color="auto"/>
            <w:right w:val="none" w:sz="0" w:space="0" w:color="auto"/>
          </w:divBdr>
        </w:div>
        <w:div w:id="1441488975">
          <w:marLeft w:val="480"/>
          <w:marRight w:val="0"/>
          <w:marTop w:val="0"/>
          <w:marBottom w:val="0"/>
          <w:divBdr>
            <w:top w:val="none" w:sz="0" w:space="0" w:color="auto"/>
            <w:left w:val="none" w:sz="0" w:space="0" w:color="auto"/>
            <w:bottom w:val="none" w:sz="0" w:space="0" w:color="auto"/>
            <w:right w:val="none" w:sz="0" w:space="0" w:color="auto"/>
          </w:divBdr>
        </w:div>
        <w:div w:id="1372421343">
          <w:marLeft w:val="480"/>
          <w:marRight w:val="0"/>
          <w:marTop w:val="0"/>
          <w:marBottom w:val="0"/>
          <w:divBdr>
            <w:top w:val="none" w:sz="0" w:space="0" w:color="auto"/>
            <w:left w:val="none" w:sz="0" w:space="0" w:color="auto"/>
            <w:bottom w:val="none" w:sz="0" w:space="0" w:color="auto"/>
            <w:right w:val="none" w:sz="0" w:space="0" w:color="auto"/>
          </w:divBdr>
        </w:div>
        <w:div w:id="920680368">
          <w:marLeft w:val="480"/>
          <w:marRight w:val="0"/>
          <w:marTop w:val="0"/>
          <w:marBottom w:val="0"/>
          <w:divBdr>
            <w:top w:val="none" w:sz="0" w:space="0" w:color="auto"/>
            <w:left w:val="none" w:sz="0" w:space="0" w:color="auto"/>
            <w:bottom w:val="none" w:sz="0" w:space="0" w:color="auto"/>
            <w:right w:val="none" w:sz="0" w:space="0" w:color="auto"/>
          </w:divBdr>
        </w:div>
        <w:div w:id="935944733">
          <w:marLeft w:val="480"/>
          <w:marRight w:val="0"/>
          <w:marTop w:val="0"/>
          <w:marBottom w:val="0"/>
          <w:divBdr>
            <w:top w:val="none" w:sz="0" w:space="0" w:color="auto"/>
            <w:left w:val="none" w:sz="0" w:space="0" w:color="auto"/>
            <w:bottom w:val="none" w:sz="0" w:space="0" w:color="auto"/>
            <w:right w:val="none" w:sz="0" w:space="0" w:color="auto"/>
          </w:divBdr>
        </w:div>
        <w:div w:id="230162436">
          <w:marLeft w:val="480"/>
          <w:marRight w:val="0"/>
          <w:marTop w:val="0"/>
          <w:marBottom w:val="0"/>
          <w:divBdr>
            <w:top w:val="none" w:sz="0" w:space="0" w:color="auto"/>
            <w:left w:val="none" w:sz="0" w:space="0" w:color="auto"/>
            <w:bottom w:val="none" w:sz="0" w:space="0" w:color="auto"/>
            <w:right w:val="none" w:sz="0" w:space="0" w:color="auto"/>
          </w:divBdr>
        </w:div>
        <w:div w:id="831799481">
          <w:marLeft w:val="480"/>
          <w:marRight w:val="0"/>
          <w:marTop w:val="0"/>
          <w:marBottom w:val="0"/>
          <w:divBdr>
            <w:top w:val="none" w:sz="0" w:space="0" w:color="auto"/>
            <w:left w:val="none" w:sz="0" w:space="0" w:color="auto"/>
            <w:bottom w:val="none" w:sz="0" w:space="0" w:color="auto"/>
            <w:right w:val="none" w:sz="0" w:space="0" w:color="auto"/>
          </w:divBdr>
        </w:div>
        <w:div w:id="550922820">
          <w:marLeft w:val="480"/>
          <w:marRight w:val="0"/>
          <w:marTop w:val="0"/>
          <w:marBottom w:val="0"/>
          <w:divBdr>
            <w:top w:val="none" w:sz="0" w:space="0" w:color="auto"/>
            <w:left w:val="none" w:sz="0" w:space="0" w:color="auto"/>
            <w:bottom w:val="none" w:sz="0" w:space="0" w:color="auto"/>
            <w:right w:val="none" w:sz="0" w:space="0" w:color="auto"/>
          </w:divBdr>
        </w:div>
        <w:div w:id="1719209419">
          <w:marLeft w:val="480"/>
          <w:marRight w:val="0"/>
          <w:marTop w:val="0"/>
          <w:marBottom w:val="0"/>
          <w:divBdr>
            <w:top w:val="none" w:sz="0" w:space="0" w:color="auto"/>
            <w:left w:val="none" w:sz="0" w:space="0" w:color="auto"/>
            <w:bottom w:val="none" w:sz="0" w:space="0" w:color="auto"/>
            <w:right w:val="none" w:sz="0" w:space="0" w:color="auto"/>
          </w:divBdr>
        </w:div>
        <w:div w:id="754861001">
          <w:marLeft w:val="480"/>
          <w:marRight w:val="0"/>
          <w:marTop w:val="0"/>
          <w:marBottom w:val="0"/>
          <w:divBdr>
            <w:top w:val="none" w:sz="0" w:space="0" w:color="auto"/>
            <w:left w:val="none" w:sz="0" w:space="0" w:color="auto"/>
            <w:bottom w:val="none" w:sz="0" w:space="0" w:color="auto"/>
            <w:right w:val="none" w:sz="0" w:space="0" w:color="auto"/>
          </w:divBdr>
        </w:div>
        <w:div w:id="301734100">
          <w:marLeft w:val="480"/>
          <w:marRight w:val="0"/>
          <w:marTop w:val="0"/>
          <w:marBottom w:val="0"/>
          <w:divBdr>
            <w:top w:val="none" w:sz="0" w:space="0" w:color="auto"/>
            <w:left w:val="none" w:sz="0" w:space="0" w:color="auto"/>
            <w:bottom w:val="none" w:sz="0" w:space="0" w:color="auto"/>
            <w:right w:val="none" w:sz="0" w:space="0" w:color="auto"/>
          </w:divBdr>
        </w:div>
        <w:div w:id="168715860">
          <w:marLeft w:val="480"/>
          <w:marRight w:val="0"/>
          <w:marTop w:val="0"/>
          <w:marBottom w:val="0"/>
          <w:divBdr>
            <w:top w:val="none" w:sz="0" w:space="0" w:color="auto"/>
            <w:left w:val="none" w:sz="0" w:space="0" w:color="auto"/>
            <w:bottom w:val="none" w:sz="0" w:space="0" w:color="auto"/>
            <w:right w:val="none" w:sz="0" w:space="0" w:color="auto"/>
          </w:divBdr>
        </w:div>
        <w:div w:id="1246376164">
          <w:marLeft w:val="480"/>
          <w:marRight w:val="0"/>
          <w:marTop w:val="0"/>
          <w:marBottom w:val="0"/>
          <w:divBdr>
            <w:top w:val="none" w:sz="0" w:space="0" w:color="auto"/>
            <w:left w:val="none" w:sz="0" w:space="0" w:color="auto"/>
            <w:bottom w:val="none" w:sz="0" w:space="0" w:color="auto"/>
            <w:right w:val="none" w:sz="0" w:space="0" w:color="auto"/>
          </w:divBdr>
        </w:div>
        <w:div w:id="551885509">
          <w:marLeft w:val="480"/>
          <w:marRight w:val="0"/>
          <w:marTop w:val="0"/>
          <w:marBottom w:val="0"/>
          <w:divBdr>
            <w:top w:val="none" w:sz="0" w:space="0" w:color="auto"/>
            <w:left w:val="none" w:sz="0" w:space="0" w:color="auto"/>
            <w:bottom w:val="none" w:sz="0" w:space="0" w:color="auto"/>
            <w:right w:val="none" w:sz="0" w:space="0" w:color="auto"/>
          </w:divBdr>
        </w:div>
        <w:div w:id="155417336">
          <w:marLeft w:val="480"/>
          <w:marRight w:val="0"/>
          <w:marTop w:val="0"/>
          <w:marBottom w:val="0"/>
          <w:divBdr>
            <w:top w:val="none" w:sz="0" w:space="0" w:color="auto"/>
            <w:left w:val="none" w:sz="0" w:space="0" w:color="auto"/>
            <w:bottom w:val="none" w:sz="0" w:space="0" w:color="auto"/>
            <w:right w:val="none" w:sz="0" w:space="0" w:color="auto"/>
          </w:divBdr>
        </w:div>
        <w:div w:id="469246813">
          <w:marLeft w:val="480"/>
          <w:marRight w:val="0"/>
          <w:marTop w:val="0"/>
          <w:marBottom w:val="0"/>
          <w:divBdr>
            <w:top w:val="none" w:sz="0" w:space="0" w:color="auto"/>
            <w:left w:val="none" w:sz="0" w:space="0" w:color="auto"/>
            <w:bottom w:val="none" w:sz="0" w:space="0" w:color="auto"/>
            <w:right w:val="none" w:sz="0" w:space="0" w:color="auto"/>
          </w:divBdr>
        </w:div>
      </w:divsChild>
    </w:div>
    <w:div w:id="830563496">
      <w:bodyDiv w:val="1"/>
      <w:marLeft w:val="0"/>
      <w:marRight w:val="0"/>
      <w:marTop w:val="0"/>
      <w:marBottom w:val="0"/>
      <w:divBdr>
        <w:top w:val="none" w:sz="0" w:space="0" w:color="auto"/>
        <w:left w:val="none" w:sz="0" w:space="0" w:color="auto"/>
        <w:bottom w:val="none" w:sz="0" w:space="0" w:color="auto"/>
        <w:right w:val="none" w:sz="0" w:space="0" w:color="auto"/>
      </w:divBdr>
    </w:div>
    <w:div w:id="834761936">
      <w:bodyDiv w:val="1"/>
      <w:marLeft w:val="0"/>
      <w:marRight w:val="0"/>
      <w:marTop w:val="0"/>
      <w:marBottom w:val="0"/>
      <w:divBdr>
        <w:top w:val="none" w:sz="0" w:space="0" w:color="auto"/>
        <w:left w:val="none" w:sz="0" w:space="0" w:color="auto"/>
        <w:bottom w:val="none" w:sz="0" w:space="0" w:color="auto"/>
        <w:right w:val="none" w:sz="0" w:space="0" w:color="auto"/>
      </w:divBdr>
    </w:div>
    <w:div w:id="835464698">
      <w:marLeft w:val="0"/>
      <w:marRight w:val="0"/>
      <w:marTop w:val="0"/>
      <w:marBottom w:val="0"/>
      <w:divBdr>
        <w:top w:val="none" w:sz="0" w:space="0" w:color="auto"/>
        <w:left w:val="none" w:sz="0" w:space="0" w:color="auto"/>
        <w:bottom w:val="none" w:sz="0" w:space="0" w:color="auto"/>
        <w:right w:val="none" w:sz="0" w:space="0" w:color="auto"/>
      </w:divBdr>
    </w:div>
    <w:div w:id="835606774">
      <w:bodyDiv w:val="1"/>
      <w:marLeft w:val="0"/>
      <w:marRight w:val="0"/>
      <w:marTop w:val="0"/>
      <w:marBottom w:val="0"/>
      <w:divBdr>
        <w:top w:val="none" w:sz="0" w:space="0" w:color="auto"/>
        <w:left w:val="none" w:sz="0" w:space="0" w:color="auto"/>
        <w:bottom w:val="none" w:sz="0" w:space="0" w:color="auto"/>
        <w:right w:val="none" w:sz="0" w:space="0" w:color="auto"/>
      </w:divBdr>
    </w:div>
    <w:div w:id="837960760">
      <w:marLeft w:val="0"/>
      <w:marRight w:val="0"/>
      <w:marTop w:val="0"/>
      <w:marBottom w:val="0"/>
      <w:divBdr>
        <w:top w:val="none" w:sz="0" w:space="0" w:color="auto"/>
        <w:left w:val="none" w:sz="0" w:space="0" w:color="auto"/>
        <w:bottom w:val="none" w:sz="0" w:space="0" w:color="auto"/>
        <w:right w:val="none" w:sz="0" w:space="0" w:color="auto"/>
      </w:divBdr>
    </w:div>
    <w:div w:id="838934119">
      <w:bodyDiv w:val="1"/>
      <w:marLeft w:val="0"/>
      <w:marRight w:val="0"/>
      <w:marTop w:val="0"/>
      <w:marBottom w:val="0"/>
      <w:divBdr>
        <w:top w:val="none" w:sz="0" w:space="0" w:color="auto"/>
        <w:left w:val="none" w:sz="0" w:space="0" w:color="auto"/>
        <w:bottom w:val="none" w:sz="0" w:space="0" w:color="auto"/>
        <w:right w:val="none" w:sz="0" w:space="0" w:color="auto"/>
      </w:divBdr>
    </w:div>
    <w:div w:id="840465130">
      <w:marLeft w:val="0"/>
      <w:marRight w:val="0"/>
      <w:marTop w:val="0"/>
      <w:marBottom w:val="0"/>
      <w:divBdr>
        <w:top w:val="none" w:sz="0" w:space="0" w:color="auto"/>
        <w:left w:val="none" w:sz="0" w:space="0" w:color="auto"/>
        <w:bottom w:val="none" w:sz="0" w:space="0" w:color="auto"/>
        <w:right w:val="none" w:sz="0" w:space="0" w:color="auto"/>
      </w:divBdr>
    </w:div>
    <w:div w:id="840662452">
      <w:bodyDiv w:val="1"/>
      <w:marLeft w:val="0"/>
      <w:marRight w:val="0"/>
      <w:marTop w:val="0"/>
      <w:marBottom w:val="0"/>
      <w:divBdr>
        <w:top w:val="none" w:sz="0" w:space="0" w:color="auto"/>
        <w:left w:val="none" w:sz="0" w:space="0" w:color="auto"/>
        <w:bottom w:val="none" w:sz="0" w:space="0" w:color="auto"/>
        <w:right w:val="none" w:sz="0" w:space="0" w:color="auto"/>
      </w:divBdr>
    </w:div>
    <w:div w:id="845021395">
      <w:bodyDiv w:val="1"/>
      <w:marLeft w:val="0"/>
      <w:marRight w:val="0"/>
      <w:marTop w:val="0"/>
      <w:marBottom w:val="0"/>
      <w:divBdr>
        <w:top w:val="none" w:sz="0" w:space="0" w:color="auto"/>
        <w:left w:val="none" w:sz="0" w:space="0" w:color="auto"/>
        <w:bottom w:val="none" w:sz="0" w:space="0" w:color="auto"/>
        <w:right w:val="none" w:sz="0" w:space="0" w:color="auto"/>
      </w:divBdr>
    </w:div>
    <w:div w:id="857810816">
      <w:bodyDiv w:val="1"/>
      <w:marLeft w:val="0"/>
      <w:marRight w:val="0"/>
      <w:marTop w:val="0"/>
      <w:marBottom w:val="0"/>
      <w:divBdr>
        <w:top w:val="none" w:sz="0" w:space="0" w:color="auto"/>
        <w:left w:val="none" w:sz="0" w:space="0" w:color="auto"/>
        <w:bottom w:val="none" w:sz="0" w:space="0" w:color="auto"/>
        <w:right w:val="none" w:sz="0" w:space="0" w:color="auto"/>
      </w:divBdr>
    </w:div>
    <w:div w:id="858661938">
      <w:bodyDiv w:val="1"/>
      <w:marLeft w:val="0"/>
      <w:marRight w:val="0"/>
      <w:marTop w:val="0"/>
      <w:marBottom w:val="0"/>
      <w:divBdr>
        <w:top w:val="none" w:sz="0" w:space="0" w:color="auto"/>
        <w:left w:val="none" w:sz="0" w:space="0" w:color="auto"/>
        <w:bottom w:val="none" w:sz="0" w:space="0" w:color="auto"/>
        <w:right w:val="none" w:sz="0" w:space="0" w:color="auto"/>
      </w:divBdr>
      <w:divsChild>
        <w:div w:id="1037320405">
          <w:marLeft w:val="480"/>
          <w:marRight w:val="0"/>
          <w:marTop w:val="0"/>
          <w:marBottom w:val="0"/>
          <w:divBdr>
            <w:top w:val="none" w:sz="0" w:space="0" w:color="auto"/>
            <w:left w:val="none" w:sz="0" w:space="0" w:color="auto"/>
            <w:bottom w:val="none" w:sz="0" w:space="0" w:color="auto"/>
            <w:right w:val="none" w:sz="0" w:space="0" w:color="auto"/>
          </w:divBdr>
        </w:div>
        <w:div w:id="1441530941">
          <w:marLeft w:val="480"/>
          <w:marRight w:val="0"/>
          <w:marTop w:val="0"/>
          <w:marBottom w:val="0"/>
          <w:divBdr>
            <w:top w:val="none" w:sz="0" w:space="0" w:color="auto"/>
            <w:left w:val="none" w:sz="0" w:space="0" w:color="auto"/>
            <w:bottom w:val="none" w:sz="0" w:space="0" w:color="auto"/>
            <w:right w:val="none" w:sz="0" w:space="0" w:color="auto"/>
          </w:divBdr>
        </w:div>
        <w:div w:id="557011433">
          <w:marLeft w:val="480"/>
          <w:marRight w:val="0"/>
          <w:marTop w:val="0"/>
          <w:marBottom w:val="0"/>
          <w:divBdr>
            <w:top w:val="none" w:sz="0" w:space="0" w:color="auto"/>
            <w:left w:val="none" w:sz="0" w:space="0" w:color="auto"/>
            <w:bottom w:val="none" w:sz="0" w:space="0" w:color="auto"/>
            <w:right w:val="none" w:sz="0" w:space="0" w:color="auto"/>
          </w:divBdr>
        </w:div>
        <w:div w:id="1983734268">
          <w:marLeft w:val="480"/>
          <w:marRight w:val="0"/>
          <w:marTop w:val="0"/>
          <w:marBottom w:val="0"/>
          <w:divBdr>
            <w:top w:val="none" w:sz="0" w:space="0" w:color="auto"/>
            <w:left w:val="none" w:sz="0" w:space="0" w:color="auto"/>
            <w:bottom w:val="none" w:sz="0" w:space="0" w:color="auto"/>
            <w:right w:val="none" w:sz="0" w:space="0" w:color="auto"/>
          </w:divBdr>
        </w:div>
        <w:div w:id="891506224">
          <w:marLeft w:val="480"/>
          <w:marRight w:val="0"/>
          <w:marTop w:val="0"/>
          <w:marBottom w:val="0"/>
          <w:divBdr>
            <w:top w:val="none" w:sz="0" w:space="0" w:color="auto"/>
            <w:left w:val="none" w:sz="0" w:space="0" w:color="auto"/>
            <w:bottom w:val="none" w:sz="0" w:space="0" w:color="auto"/>
            <w:right w:val="none" w:sz="0" w:space="0" w:color="auto"/>
          </w:divBdr>
        </w:div>
        <w:div w:id="573467883">
          <w:marLeft w:val="480"/>
          <w:marRight w:val="0"/>
          <w:marTop w:val="0"/>
          <w:marBottom w:val="0"/>
          <w:divBdr>
            <w:top w:val="none" w:sz="0" w:space="0" w:color="auto"/>
            <w:left w:val="none" w:sz="0" w:space="0" w:color="auto"/>
            <w:bottom w:val="none" w:sz="0" w:space="0" w:color="auto"/>
            <w:right w:val="none" w:sz="0" w:space="0" w:color="auto"/>
          </w:divBdr>
        </w:div>
        <w:div w:id="309290279">
          <w:marLeft w:val="480"/>
          <w:marRight w:val="0"/>
          <w:marTop w:val="0"/>
          <w:marBottom w:val="0"/>
          <w:divBdr>
            <w:top w:val="none" w:sz="0" w:space="0" w:color="auto"/>
            <w:left w:val="none" w:sz="0" w:space="0" w:color="auto"/>
            <w:bottom w:val="none" w:sz="0" w:space="0" w:color="auto"/>
            <w:right w:val="none" w:sz="0" w:space="0" w:color="auto"/>
          </w:divBdr>
        </w:div>
        <w:div w:id="881941224">
          <w:marLeft w:val="480"/>
          <w:marRight w:val="0"/>
          <w:marTop w:val="0"/>
          <w:marBottom w:val="0"/>
          <w:divBdr>
            <w:top w:val="none" w:sz="0" w:space="0" w:color="auto"/>
            <w:left w:val="none" w:sz="0" w:space="0" w:color="auto"/>
            <w:bottom w:val="none" w:sz="0" w:space="0" w:color="auto"/>
            <w:right w:val="none" w:sz="0" w:space="0" w:color="auto"/>
          </w:divBdr>
        </w:div>
        <w:div w:id="744259296">
          <w:marLeft w:val="480"/>
          <w:marRight w:val="0"/>
          <w:marTop w:val="0"/>
          <w:marBottom w:val="0"/>
          <w:divBdr>
            <w:top w:val="none" w:sz="0" w:space="0" w:color="auto"/>
            <w:left w:val="none" w:sz="0" w:space="0" w:color="auto"/>
            <w:bottom w:val="none" w:sz="0" w:space="0" w:color="auto"/>
            <w:right w:val="none" w:sz="0" w:space="0" w:color="auto"/>
          </w:divBdr>
        </w:div>
        <w:div w:id="228154676">
          <w:marLeft w:val="480"/>
          <w:marRight w:val="0"/>
          <w:marTop w:val="0"/>
          <w:marBottom w:val="0"/>
          <w:divBdr>
            <w:top w:val="none" w:sz="0" w:space="0" w:color="auto"/>
            <w:left w:val="none" w:sz="0" w:space="0" w:color="auto"/>
            <w:bottom w:val="none" w:sz="0" w:space="0" w:color="auto"/>
            <w:right w:val="none" w:sz="0" w:space="0" w:color="auto"/>
          </w:divBdr>
        </w:div>
        <w:div w:id="1253466474">
          <w:marLeft w:val="480"/>
          <w:marRight w:val="0"/>
          <w:marTop w:val="0"/>
          <w:marBottom w:val="0"/>
          <w:divBdr>
            <w:top w:val="none" w:sz="0" w:space="0" w:color="auto"/>
            <w:left w:val="none" w:sz="0" w:space="0" w:color="auto"/>
            <w:bottom w:val="none" w:sz="0" w:space="0" w:color="auto"/>
            <w:right w:val="none" w:sz="0" w:space="0" w:color="auto"/>
          </w:divBdr>
        </w:div>
        <w:div w:id="1160270107">
          <w:marLeft w:val="480"/>
          <w:marRight w:val="0"/>
          <w:marTop w:val="0"/>
          <w:marBottom w:val="0"/>
          <w:divBdr>
            <w:top w:val="none" w:sz="0" w:space="0" w:color="auto"/>
            <w:left w:val="none" w:sz="0" w:space="0" w:color="auto"/>
            <w:bottom w:val="none" w:sz="0" w:space="0" w:color="auto"/>
            <w:right w:val="none" w:sz="0" w:space="0" w:color="auto"/>
          </w:divBdr>
        </w:div>
        <w:div w:id="416441157">
          <w:marLeft w:val="480"/>
          <w:marRight w:val="0"/>
          <w:marTop w:val="0"/>
          <w:marBottom w:val="0"/>
          <w:divBdr>
            <w:top w:val="none" w:sz="0" w:space="0" w:color="auto"/>
            <w:left w:val="none" w:sz="0" w:space="0" w:color="auto"/>
            <w:bottom w:val="none" w:sz="0" w:space="0" w:color="auto"/>
            <w:right w:val="none" w:sz="0" w:space="0" w:color="auto"/>
          </w:divBdr>
        </w:div>
        <w:div w:id="1858233157">
          <w:marLeft w:val="480"/>
          <w:marRight w:val="0"/>
          <w:marTop w:val="0"/>
          <w:marBottom w:val="0"/>
          <w:divBdr>
            <w:top w:val="none" w:sz="0" w:space="0" w:color="auto"/>
            <w:left w:val="none" w:sz="0" w:space="0" w:color="auto"/>
            <w:bottom w:val="none" w:sz="0" w:space="0" w:color="auto"/>
            <w:right w:val="none" w:sz="0" w:space="0" w:color="auto"/>
          </w:divBdr>
        </w:div>
        <w:div w:id="1623733449">
          <w:marLeft w:val="480"/>
          <w:marRight w:val="0"/>
          <w:marTop w:val="0"/>
          <w:marBottom w:val="0"/>
          <w:divBdr>
            <w:top w:val="none" w:sz="0" w:space="0" w:color="auto"/>
            <w:left w:val="none" w:sz="0" w:space="0" w:color="auto"/>
            <w:bottom w:val="none" w:sz="0" w:space="0" w:color="auto"/>
            <w:right w:val="none" w:sz="0" w:space="0" w:color="auto"/>
          </w:divBdr>
        </w:div>
        <w:div w:id="478107618">
          <w:marLeft w:val="480"/>
          <w:marRight w:val="0"/>
          <w:marTop w:val="0"/>
          <w:marBottom w:val="0"/>
          <w:divBdr>
            <w:top w:val="none" w:sz="0" w:space="0" w:color="auto"/>
            <w:left w:val="none" w:sz="0" w:space="0" w:color="auto"/>
            <w:bottom w:val="none" w:sz="0" w:space="0" w:color="auto"/>
            <w:right w:val="none" w:sz="0" w:space="0" w:color="auto"/>
          </w:divBdr>
        </w:div>
        <w:div w:id="690571885">
          <w:marLeft w:val="480"/>
          <w:marRight w:val="0"/>
          <w:marTop w:val="0"/>
          <w:marBottom w:val="0"/>
          <w:divBdr>
            <w:top w:val="none" w:sz="0" w:space="0" w:color="auto"/>
            <w:left w:val="none" w:sz="0" w:space="0" w:color="auto"/>
            <w:bottom w:val="none" w:sz="0" w:space="0" w:color="auto"/>
            <w:right w:val="none" w:sz="0" w:space="0" w:color="auto"/>
          </w:divBdr>
        </w:div>
        <w:div w:id="1401900443">
          <w:marLeft w:val="480"/>
          <w:marRight w:val="0"/>
          <w:marTop w:val="0"/>
          <w:marBottom w:val="0"/>
          <w:divBdr>
            <w:top w:val="none" w:sz="0" w:space="0" w:color="auto"/>
            <w:left w:val="none" w:sz="0" w:space="0" w:color="auto"/>
            <w:bottom w:val="none" w:sz="0" w:space="0" w:color="auto"/>
            <w:right w:val="none" w:sz="0" w:space="0" w:color="auto"/>
          </w:divBdr>
        </w:div>
        <w:div w:id="1555240075">
          <w:marLeft w:val="480"/>
          <w:marRight w:val="0"/>
          <w:marTop w:val="0"/>
          <w:marBottom w:val="0"/>
          <w:divBdr>
            <w:top w:val="none" w:sz="0" w:space="0" w:color="auto"/>
            <w:left w:val="none" w:sz="0" w:space="0" w:color="auto"/>
            <w:bottom w:val="none" w:sz="0" w:space="0" w:color="auto"/>
            <w:right w:val="none" w:sz="0" w:space="0" w:color="auto"/>
          </w:divBdr>
        </w:div>
        <w:div w:id="770660548">
          <w:marLeft w:val="480"/>
          <w:marRight w:val="0"/>
          <w:marTop w:val="0"/>
          <w:marBottom w:val="0"/>
          <w:divBdr>
            <w:top w:val="none" w:sz="0" w:space="0" w:color="auto"/>
            <w:left w:val="none" w:sz="0" w:space="0" w:color="auto"/>
            <w:bottom w:val="none" w:sz="0" w:space="0" w:color="auto"/>
            <w:right w:val="none" w:sz="0" w:space="0" w:color="auto"/>
          </w:divBdr>
        </w:div>
        <w:div w:id="1738673669">
          <w:marLeft w:val="480"/>
          <w:marRight w:val="0"/>
          <w:marTop w:val="0"/>
          <w:marBottom w:val="0"/>
          <w:divBdr>
            <w:top w:val="none" w:sz="0" w:space="0" w:color="auto"/>
            <w:left w:val="none" w:sz="0" w:space="0" w:color="auto"/>
            <w:bottom w:val="none" w:sz="0" w:space="0" w:color="auto"/>
            <w:right w:val="none" w:sz="0" w:space="0" w:color="auto"/>
          </w:divBdr>
        </w:div>
        <w:div w:id="1355881758">
          <w:marLeft w:val="480"/>
          <w:marRight w:val="0"/>
          <w:marTop w:val="0"/>
          <w:marBottom w:val="0"/>
          <w:divBdr>
            <w:top w:val="none" w:sz="0" w:space="0" w:color="auto"/>
            <w:left w:val="none" w:sz="0" w:space="0" w:color="auto"/>
            <w:bottom w:val="none" w:sz="0" w:space="0" w:color="auto"/>
            <w:right w:val="none" w:sz="0" w:space="0" w:color="auto"/>
          </w:divBdr>
        </w:div>
        <w:div w:id="720442139">
          <w:marLeft w:val="480"/>
          <w:marRight w:val="0"/>
          <w:marTop w:val="0"/>
          <w:marBottom w:val="0"/>
          <w:divBdr>
            <w:top w:val="none" w:sz="0" w:space="0" w:color="auto"/>
            <w:left w:val="none" w:sz="0" w:space="0" w:color="auto"/>
            <w:bottom w:val="none" w:sz="0" w:space="0" w:color="auto"/>
            <w:right w:val="none" w:sz="0" w:space="0" w:color="auto"/>
          </w:divBdr>
        </w:div>
        <w:div w:id="312298725">
          <w:marLeft w:val="480"/>
          <w:marRight w:val="0"/>
          <w:marTop w:val="0"/>
          <w:marBottom w:val="0"/>
          <w:divBdr>
            <w:top w:val="none" w:sz="0" w:space="0" w:color="auto"/>
            <w:left w:val="none" w:sz="0" w:space="0" w:color="auto"/>
            <w:bottom w:val="none" w:sz="0" w:space="0" w:color="auto"/>
            <w:right w:val="none" w:sz="0" w:space="0" w:color="auto"/>
          </w:divBdr>
        </w:div>
        <w:div w:id="363795030">
          <w:marLeft w:val="480"/>
          <w:marRight w:val="0"/>
          <w:marTop w:val="0"/>
          <w:marBottom w:val="0"/>
          <w:divBdr>
            <w:top w:val="none" w:sz="0" w:space="0" w:color="auto"/>
            <w:left w:val="none" w:sz="0" w:space="0" w:color="auto"/>
            <w:bottom w:val="none" w:sz="0" w:space="0" w:color="auto"/>
            <w:right w:val="none" w:sz="0" w:space="0" w:color="auto"/>
          </w:divBdr>
        </w:div>
        <w:div w:id="2075004113">
          <w:marLeft w:val="480"/>
          <w:marRight w:val="0"/>
          <w:marTop w:val="0"/>
          <w:marBottom w:val="0"/>
          <w:divBdr>
            <w:top w:val="none" w:sz="0" w:space="0" w:color="auto"/>
            <w:left w:val="none" w:sz="0" w:space="0" w:color="auto"/>
            <w:bottom w:val="none" w:sz="0" w:space="0" w:color="auto"/>
            <w:right w:val="none" w:sz="0" w:space="0" w:color="auto"/>
          </w:divBdr>
        </w:div>
        <w:div w:id="1199975442">
          <w:marLeft w:val="480"/>
          <w:marRight w:val="0"/>
          <w:marTop w:val="0"/>
          <w:marBottom w:val="0"/>
          <w:divBdr>
            <w:top w:val="none" w:sz="0" w:space="0" w:color="auto"/>
            <w:left w:val="none" w:sz="0" w:space="0" w:color="auto"/>
            <w:bottom w:val="none" w:sz="0" w:space="0" w:color="auto"/>
            <w:right w:val="none" w:sz="0" w:space="0" w:color="auto"/>
          </w:divBdr>
        </w:div>
        <w:div w:id="889194218">
          <w:marLeft w:val="480"/>
          <w:marRight w:val="0"/>
          <w:marTop w:val="0"/>
          <w:marBottom w:val="0"/>
          <w:divBdr>
            <w:top w:val="none" w:sz="0" w:space="0" w:color="auto"/>
            <w:left w:val="none" w:sz="0" w:space="0" w:color="auto"/>
            <w:bottom w:val="none" w:sz="0" w:space="0" w:color="auto"/>
            <w:right w:val="none" w:sz="0" w:space="0" w:color="auto"/>
          </w:divBdr>
        </w:div>
        <w:div w:id="967590058">
          <w:marLeft w:val="480"/>
          <w:marRight w:val="0"/>
          <w:marTop w:val="0"/>
          <w:marBottom w:val="0"/>
          <w:divBdr>
            <w:top w:val="none" w:sz="0" w:space="0" w:color="auto"/>
            <w:left w:val="none" w:sz="0" w:space="0" w:color="auto"/>
            <w:bottom w:val="none" w:sz="0" w:space="0" w:color="auto"/>
            <w:right w:val="none" w:sz="0" w:space="0" w:color="auto"/>
          </w:divBdr>
        </w:div>
        <w:div w:id="1708945049">
          <w:marLeft w:val="480"/>
          <w:marRight w:val="0"/>
          <w:marTop w:val="0"/>
          <w:marBottom w:val="0"/>
          <w:divBdr>
            <w:top w:val="none" w:sz="0" w:space="0" w:color="auto"/>
            <w:left w:val="none" w:sz="0" w:space="0" w:color="auto"/>
            <w:bottom w:val="none" w:sz="0" w:space="0" w:color="auto"/>
            <w:right w:val="none" w:sz="0" w:space="0" w:color="auto"/>
          </w:divBdr>
        </w:div>
        <w:div w:id="2108768950">
          <w:marLeft w:val="480"/>
          <w:marRight w:val="0"/>
          <w:marTop w:val="0"/>
          <w:marBottom w:val="0"/>
          <w:divBdr>
            <w:top w:val="none" w:sz="0" w:space="0" w:color="auto"/>
            <w:left w:val="none" w:sz="0" w:space="0" w:color="auto"/>
            <w:bottom w:val="none" w:sz="0" w:space="0" w:color="auto"/>
            <w:right w:val="none" w:sz="0" w:space="0" w:color="auto"/>
          </w:divBdr>
        </w:div>
        <w:div w:id="1556742492">
          <w:marLeft w:val="480"/>
          <w:marRight w:val="0"/>
          <w:marTop w:val="0"/>
          <w:marBottom w:val="0"/>
          <w:divBdr>
            <w:top w:val="none" w:sz="0" w:space="0" w:color="auto"/>
            <w:left w:val="none" w:sz="0" w:space="0" w:color="auto"/>
            <w:bottom w:val="none" w:sz="0" w:space="0" w:color="auto"/>
            <w:right w:val="none" w:sz="0" w:space="0" w:color="auto"/>
          </w:divBdr>
        </w:div>
        <w:div w:id="1062171746">
          <w:marLeft w:val="480"/>
          <w:marRight w:val="0"/>
          <w:marTop w:val="0"/>
          <w:marBottom w:val="0"/>
          <w:divBdr>
            <w:top w:val="none" w:sz="0" w:space="0" w:color="auto"/>
            <w:left w:val="none" w:sz="0" w:space="0" w:color="auto"/>
            <w:bottom w:val="none" w:sz="0" w:space="0" w:color="auto"/>
            <w:right w:val="none" w:sz="0" w:space="0" w:color="auto"/>
          </w:divBdr>
        </w:div>
        <w:div w:id="1947156202">
          <w:marLeft w:val="480"/>
          <w:marRight w:val="0"/>
          <w:marTop w:val="0"/>
          <w:marBottom w:val="0"/>
          <w:divBdr>
            <w:top w:val="none" w:sz="0" w:space="0" w:color="auto"/>
            <w:left w:val="none" w:sz="0" w:space="0" w:color="auto"/>
            <w:bottom w:val="none" w:sz="0" w:space="0" w:color="auto"/>
            <w:right w:val="none" w:sz="0" w:space="0" w:color="auto"/>
          </w:divBdr>
        </w:div>
        <w:div w:id="1040784713">
          <w:marLeft w:val="480"/>
          <w:marRight w:val="0"/>
          <w:marTop w:val="0"/>
          <w:marBottom w:val="0"/>
          <w:divBdr>
            <w:top w:val="none" w:sz="0" w:space="0" w:color="auto"/>
            <w:left w:val="none" w:sz="0" w:space="0" w:color="auto"/>
            <w:bottom w:val="none" w:sz="0" w:space="0" w:color="auto"/>
            <w:right w:val="none" w:sz="0" w:space="0" w:color="auto"/>
          </w:divBdr>
        </w:div>
        <w:div w:id="433982543">
          <w:marLeft w:val="480"/>
          <w:marRight w:val="0"/>
          <w:marTop w:val="0"/>
          <w:marBottom w:val="0"/>
          <w:divBdr>
            <w:top w:val="none" w:sz="0" w:space="0" w:color="auto"/>
            <w:left w:val="none" w:sz="0" w:space="0" w:color="auto"/>
            <w:bottom w:val="none" w:sz="0" w:space="0" w:color="auto"/>
            <w:right w:val="none" w:sz="0" w:space="0" w:color="auto"/>
          </w:divBdr>
        </w:div>
        <w:div w:id="1208494324">
          <w:marLeft w:val="480"/>
          <w:marRight w:val="0"/>
          <w:marTop w:val="0"/>
          <w:marBottom w:val="0"/>
          <w:divBdr>
            <w:top w:val="none" w:sz="0" w:space="0" w:color="auto"/>
            <w:left w:val="none" w:sz="0" w:space="0" w:color="auto"/>
            <w:bottom w:val="none" w:sz="0" w:space="0" w:color="auto"/>
            <w:right w:val="none" w:sz="0" w:space="0" w:color="auto"/>
          </w:divBdr>
        </w:div>
        <w:div w:id="658533823">
          <w:marLeft w:val="480"/>
          <w:marRight w:val="0"/>
          <w:marTop w:val="0"/>
          <w:marBottom w:val="0"/>
          <w:divBdr>
            <w:top w:val="none" w:sz="0" w:space="0" w:color="auto"/>
            <w:left w:val="none" w:sz="0" w:space="0" w:color="auto"/>
            <w:bottom w:val="none" w:sz="0" w:space="0" w:color="auto"/>
            <w:right w:val="none" w:sz="0" w:space="0" w:color="auto"/>
          </w:divBdr>
        </w:div>
        <w:div w:id="1668825221">
          <w:marLeft w:val="480"/>
          <w:marRight w:val="0"/>
          <w:marTop w:val="0"/>
          <w:marBottom w:val="0"/>
          <w:divBdr>
            <w:top w:val="none" w:sz="0" w:space="0" w:color="auto"/>
            <w:left w:val="none" w:sz="0" w:space="0" w:color="auto"/>
            <w:bottom w:val="none" w:sz="0" w:space="0" w:color="auto"/>
            <w:right w:val="none" w:sz="0" w:space="0" w:color="auto"/>
          </w:divBdr>
        </w:div>
        <w:div w:id="1127549619">
          <w:marLeft w:val="480"/>
          <w:marRight w:val="0"/>
          <w:marTop w:val="0"/>
          <w:marBottom w:val="0"/>
          <w:divBdr>
            <w:top w:val="none" w:sz="0" w:space="0" w:color="auto"/>
            <w:left w:val="none" w:sz="0" w:space="0" w:color="auto"/>
            <w:bottom w:val="none" w:sz="0" w:space="0" w:color="auto"/>
            <w:right w:val="none" w:sz="0" w:space="0" w:color="auto"/>
          </w:divBdr>
        </w:div>
        <w:div w:id="179704860">
          <w:marLeft w:val="480"/>
          <w:marRight w:val="0"/>
          <w:marTop w:val="0"/>
          <w:marBottom w:val="0"/>
          <w:divBdr>
            <w:top w:val="none" w:sz="0" w:space="0" w:color="auto"/>
            <w:left w:val="none" w:sz="0" w:space="0" w:color="auto"/>
            <w:bottom w:val="none" w:sz="0" w:space="0" w:color="auto"/>
            <w:right w:val="none" w:sz="0" w:space="0" w:color="auto"/>
          </w:divBdr>
        </w:div>
        <w:div w:id="1949386713">
          <w:marLeft w:val="480"/>
          <w:marRight w:val="0"/>
          <w:marTop w:val="0"/>
          <w:marBottom w:val="0"/>
          <w:divBdr>
            <w:top w:val="none" w:sz="0" w:space="0" w:color="auto"/>
            <w:left w:val="none" w:sz="0" w:space="0" w:color="auto"/>
            <w:bottom w:val="none" w:sz="0" w:space="0" w:color="auto"/>
            <w:right w:val="none" w:sz="0" w:space="0" w:color="auto"/>
          </w:divBdr>
        </w:div>
        <w:div w:id="1555502030">
          <w:marLeft w:val="480"/>
          <w:marRight w:val="0"/>
          <w:marTop w:val="0"/>
          <w:marBottom w:val="0"/>
          <w:divBdr>
            <w:top w:val="none" w:sz="0" w:space="0" w:color="auto"/>
            <w:left w:val="none" w:sz="0" w:space="0" w:color="auto"/>
            <w:bottom w:val="none" w:sz="0" w:space="0" w:color="auto"/>
            <w:right w:val="none" w:sz="0" w:space="0" w:color="auto"/>
          </w:divBdr>
        </w:div>
        <w:div w:id="1365401209">
          <w:marLeft w:val="480"/>
          <w:marRight w:val="0"/>
          <w:marTop w:val="0"/>
          <w:marBottom w:val="0"/>
          <w:divBdr>
            <w:top w:val="none" w:sz="0" w:space="0" w:color="auto"/>
            <w:left w:val="none" w:sz="0" w:space="0" w:color="auto"/>
            <w:bottom w:val="none" w:sz="0" w:space="0" w:color="auto"/>
            <w:right w:val="none" w:sz="0" w:space="0" w:color="auto"/>
          </w:divBdr>
        </w:div>
        <w:div w:id="1880899250">
          <w:marLeft w:val="480"/>
          <w:marRight w:val="0"/>
          <w:marTop w:val="0"/>
          <w:marBottom w:val="0"/>
          <w:divBdr>
            <w:top w:val="none" w:sz="0" w:space="0" w:color="auto"/>
            <w:left w:val="none" w:sz="0" w:space="0" w:color="auto"/>
            <w:bottom w:val="none" w:sz="0" w:space="0" w:color="auto"/>
            <w:right w:val="none" w:sz="0" w:space="0" w:color="auto"/>
          </w:divBdr>
        </w:div>
        <w:div w:id="1579822219">
          <w:marLeft w:val="480"/>
          <w:marRight w:val="0"/>
          <w:marTop w:val="0"/>
          <w:marBottom w:val="0"/>
          <w:divBdr>
            <w:top w:val="none" w:sz="0" w:space="0" w:color="auto"/>
            <w:left w:val="none" w:sz="0" w:space="0" w:color="auto"/>
            <w:bottom w:val="none" w:sz="0" w:space="0" w:color="auto"/>
            <w:right w:val="none" w:sz="0" w:space="0" w:color="auto"/>
          </w:divBdr>
        </w:div>
        <w:div w:id="1480220347">
          <w:marLeft w:val="480"/>
          <w:marRight w:val="0"/>
          <w:marTop w:val="0"/>
          <w:marBottom w:val="0"/>
          <w:divBdr>
            <w:top w:val="none" w:sz="0" w:space="0" w:color="auto"/>
            <w:left w:val="none" w:sz="0" w:space="0" w:color="auto"/>
            <w:bottom w:val="none" w:sz="0" w:space="0" w:color="auto"/>
            <w:right w:val="none" w:sz="0" w:space="0" w:color="auto"/>
          </w:divBdr>
        </w:div>
        <w:div w:id="1473060484">
          <w:marLeft w:val="480"/>
          <w:marRight w:val="0"/>
          <w:marTop w:val="0"/>
          <w:marBottom w:val="0"/>
          <w:divBdr>
            <w:top w:val="none" w:sz="0" w:space="0" w:color="auto"/>
            <w:left w:val="none" w:sz="0" w:space="0" w:color="auto"/>
            <w:bottom w:val="none" w:sz="0" w:space="0" w:color="auto"/>
            <w:right w:val="none" w:sz="0" w:space="0" w:color="auto"/>
          </w:divBdr>
        </w:div>
        <w:div w:id="1253002501">
          <w:marLeft w:val="480"/>
          <w:marRight w:val="0"/>
          <w:marTop w:val="0"/>
          <w:marBottom w:val="0"/>
          <w:divBdr>
            <w:top w:val="none" w:sz="0" w:space="0" w:color="auto"/>
            <w:left w:val="none" w:sz="0" w:space="0" w:color="auto"/>
            <w:bottom w:val="none" w:sz="0" w:space="0" w:color="auto"/>
            <w:right w:val="none" w:sz="0" w:space="0" w:color="auto"/>
          </w:divBdr>
        </w:div>
        <w:div w:id="1521091149">
          <w:marLeft w:val="480"/>
          <w:marRight w:val="0"/>
          <w:marTop w:val="0"/>
          <w:marBottom w:val="0"/>
          <w:divBdr>
            <w:top w:val="none" w:sz="0" w:space="0" w:color="auto"/>
            <w:left w:val="none" w:sz="0" w:space="0" w:color="auto"/>
            <w:bottom w:val="none" w:sz="0" w:space="0" w:color="auto"/>
            <w:right w:val="none" w:sz="0" w:space="0" w:color="auto"/>
          </w:divBdr>
        </w:div>
        <w:div w:id="1082220040">
          <w:marLeft w:val="480"/>
          <w:marRight w:val="0"/>
          <w:marTop w:val="0"/>
          <w:marBottom w:val="0"/>
          <w:divBdr>
            <w:top w:val="none" w:sz="0" w:space="0" w:color="auto"/>
            <w:left w:val="none" w:sz="0" w:space="0" w:color="auto"/>
            <w:bottom w:val="none" w:sz="0" w:space="0" w:color="auto"/>
            <w:right w:val="none" w:sz="0" w:space="0" w:color="auto"/>
          </w:divBdr>
        </w:div>
        <w:div w:id="1938560582">
          <w:marLeft w:val="480"/>
          <w:marRight w:val="0"/>
          <w:marTop w:val="0"/>
          <w:marBottom w:val="0"/>
          <w:divBdr>
            <w:top w:val="none" w:sz="0" w:space="0" w:color="auto"/>
            <w:left w:val="none" w:sz="0" w:space="0" w:color="auto"/>
            <w:bottom w:val="none" w:sz="0" w:space="0" w:color="auto"/>
            <w:right w:val="none" w:sz="0" w:space="0" w:color="auto"/>
          </w:divBdr>
        </w:div>
        <w:div w:id="304161594">
          <w:marLeft w:val="480"/>
          <w:marRight w:val="0"/>
          <w:marTop w:val="0"/>
          <w:marBottom w:val="0"/>
          <w:divBdr>
            <w:top w:val="none" w:sz="0" w:space="0" w:color="auto"/>
            <w:left w:val="none" w:sz="0" w:space="0" w:color="auto"/>
            <w:bottom w:val="none" w:sz="0" w:space="0" w:color="auto"/>
            <w:right w:val="none" w:sz="0" w:space="0" w:color="auto"/>
          </w:divBdr>
        </w:div>
        <w:div w:id="99567281">
          <w:marLeft w:val="480"/>
          <w:marRight w:val="0"/>
          <w:marTop w:val="0"/>
          <w:marBottom w:val="0"/>
          <w:divBdr>
            <w:top w:val="none" w:sz="0" w:space="0" w:color="auto"/>
            <w:left w:val="none" w:sz="0" w:space="0" w:color="auto"/>
            <w:bottom w:val="none" w:sz="0" w:space="0" w:color="auto"/>
            <w:right w:val="none" w:sz="0" w:space="0" w:color="auto"/>
          </w:divBdr>
        </w:div>
        <w:div w:id="550044026">
          <w:marLeft w:val="480"/>
          <w:marRight w:val="0"/>
          <w:marTop w:val="0"/>
          <w:marBottom w:val="0"/>
          <w:divBdr>
            <w:top w:val="none" w:sz="0" w:space="0" w:color="auto"/>
            <w:left w:val="none" w:sz="0" w:space="0" w:color="auto"/>
            <w:bottom w:val="none" w:sz="0" w:space="0" w:color="auto"/>
            <w:right w:val="none" w:sz="0" w:space="0" w:color="auto"/>
          </w:divBdr>
        </w:div>
        <w:div w:id="740716901">
          <w:marLeft w:val="480"/>
          <w:marRight w:val="0"/>
          <w:marTop w:val="0"/>
          <w:marBottom w:val="0"/>
          <w:divBdr>
            <w:top w:val="none" w:sz="0" w:space="0" w:color="auto"/>
            <w:left w:val="none" w:sz="0" w:space="0" w:color="auto"/>
            <w:bottom w:val="none" w:sz="0" w:space="0" w:color="auto"/>
            <w:right w:val="none" w:sz="0" w:space="0" w:color="auto"/>
          </w:divBdr>
        </w:div>
        <w:div w:id="1747336780">
          <w:marLeft w:val="480"/>
          <w:marRight w:val="0"/>
          <w:marTop w:val="0"/>
          <w:marBottom w:val="0"/>
          <w:divBdr>
            <w:top w:val="none" w:sz="0" w:space="0" w:color="auto"/>
            <w:left w:val="none" w:sz="0" w:space="0" w:color="auto"/>
            <w:bottom w:val="none" w:sz="0" w:space="0" w:color="auto"/>
            <w:right w:val="none" w:sz="0" w:space="0" w:color="auto"/>
          </w:divBdr>
        </w:div>
        <w:div w:id="90129715">
          <w:marLeft w:val="480"/>
          <w:marRight w:val="0"/>
          <w:marTop w:val="0"/>
          <w:marBottom w:val="0"/>
          <w:divBdr>
            <w:top w:val="none" w:sz="0" w:space="0" w:color="auto"/>
            <w:left w:val="none" w:sz="0" w:space="0" w:color="auto"/>
            <w:bottom w:val="none" w:sz="0" w:space="0" w:color="auto"/>
            <w:right w:val="none" w:sz="0" w:space="0" w:color="auto"/>
          </w:divBdr>
        </w:div>
        <w:div w:id="1395814180">
          <w:marLeft w:val="480"/>
          <w:marRight w:val="0"/>
          <w:marTop w:val="0"/>
          <w:marBottom w:val="0"/>
          <w:divBdr>
            <w:top w:val="none" w:sz="0" w:space="0" w:color="auto"/>
            <w:left w:val="none" w:sz="0" w:space="0" w:color="auto"/>
            <w:bottom w:val="none" w:sz="0" w:space="0" w:color="auto"/>
            <w:right w:val="none" w:sz="0" w:space="0" w:color="auto"/>
          </w:divBdr>
        </w:div>
        <w:div w:id="1851337410">
          <w:marLeft w:val="480"/>
          <w:marRight w:val="0"/>
          <w:marTop w:val="0"/>
          <w:marBottom w:val="0"/>
          <w:divBdr>
            <w:top w:val="none" w:sz="0" w:space="0" w:color="auto"/>
            <w:left w:val="none" w:sz="0" w:space="0" w:color="auto"/>
            <w:bottom w:val="none" w:sz="0" w:space="0" w:color="auto"/>
            <w:right w:val="none" w:sz="0" w:space="0" w:color="auto"/>
          </w:divBdr>
        </w:div>
        <w:div w:id="2013414260">
          <w:marLeft w:val="480"/>
          <w:marRight w:val="0"/>
          <w:marTop w:val="0"/>
          <w:marBottom w:val="0"/>
          <w:divBdr>
            <w:top w:val="none" w:sz="0" w:space="0" w:color="auto"/>
            <w:left w:val="none" w:sz="0" w:space="0" w:color="auto"/>
            <w:bottom w:val="none" w:sz="0" w:space="0" w:color="auto"/>
            <w:right w:val="none" w:sz="0" w:space="0" w:color="auto"/>
          </w:divBdr>
        </w:div>
        <w:div w:id="1690569867">
          <w:marLeft w:val="480"/>
          <w:marRight w:val="0"/>
          <w:marTop w:val="0"/>
          <w:marBottom w:val="0"/>
          <w:divBdr>
            <w:top w:val="none" w:sz="0" w:space="0" w:color="auto"/>
            <w:left w:val="none" w:sz="0" w:space="0" w:color="auto"/>
            <w:bottom w:val="none" w:sz="0" w:space="0" w:color="auto"/>
            <w:right w:val="none" w:sz="0" w:space="0" w:color="auto"/>
          </w:divBdr>
        </w:div>
        <w:div w:id="1210995856">
          <w:marLeft w:val="480"/>
          <w:marRight w:val="0"/>
          <w:marTop w:val="0"/>
          <w:marBottom w:val="0"/>
          <w:divBdr>
            <w:top w:val="none" w:sz="0" w:space="0" w:color="auto"/>
            <w:left w:val="none" w:sz="0" w:space="0" w:color="auto"/>
            <w:bottom w:val="none" w:sz="0" w:space="0" w:color="auto"/>
            <w:right w:val="none" w:sz="0" w:space="0" w:color="auto"/>
          </w:divBdr>
        </w:div>
        <w:div w:id="1283341312">
          <w:marLeft w:val="480"/>
          <w:marRight w:val="0"/>
          <w:marTop w:val="0"/>
          <w:marBottom w:val="0"/>
          <w:divBdr>
            <w:top w:val="none" w:sz="0" w:space="0" w:color="auto"/>
            <w:left w:val="none" w:sz="0" w:space="0" w:color="auto"/>
            <w:bottom w:val="none" w:sz="0" w:space="0" w:color="auto"/>
            <w:right w:val="none" w:sz="0" w:space="0" w:color="auto"/>
          </w:divBdr>
        </w:div>
        <w:div w:id="1537351051">
          <w:marLeft w:val="480"/>
          <w:marRight w:val="0"/>
          <w:marTop w:val="0"/>
          <w:marBottom w:val="0"/>
          <w:divBdr>
            <w:top w:val="none" w:sz="0" w:space="0" w:color="auto"/>
            <w:left w:val="none" w:sz="0" w:space="0" w:color="auto"/>
            <w:bottom w:val="none" w:sz="0" w:space="0" w:color="auto"/>
            <w:right w:val="none" w:sz="0" w:space="0" w:color="auto"/>
          </w:divBdr>
        </w:div>
        <w:div w:id="1661230254">
          <w:marLeft w:val="480"/>
          <w:marRight w:val="0"/>
          <w:marTop w:val="0"/>
          <w:marBottom w:val="0"/>
          <w:divBdr>
            <w:top w:val="none" w:sz="0" w:space="0" w:color="auto"/>
            <w:left w:val="none" w:sz="0" w:space="0" w:color="auto"/>
            <w:bottom w:val="none" w:sz="0" w:space="0" w:color="auto"/>
            <w:right w:val="none" w:sz="0" w:space="0" w:color="auto"/>
          </w:divBdr>
        </w:div>
        <w:div w:id="818039407">
          <w:marLeft w:val="480"/>
          <w:marRight w:val="0"/>
          <w:marTop w:val="0"/>
          <w:marBottom w:val="0"/>
          <w:divBdr>
            <w:top w:val="none" w:sz="0" w:space="0" w:color="auto"/>
            <w:left w:val="none" w:sz="0" w:space="0" w:color="auto"/>
            <w:bottom w:val="none" w:sz="0" w:space="0" w:color="auto"/>
            <w:right w:val="none" w:sz="0" w:space="0" w:color="auto"/>
          </w:divBdr>
        </w:div>
        <w:div w:id="420491739">
          <w:marLeft w:val="480"/>
          <w:marRight w:val="0"/>
          <w:marTop w:val="0"/>
          <w:marBottom w:val="0"/>
          <w:divBdr>
            <w:top w:val="none" w:sz="0" w:space="0" w:color="auto"/>
            <w:left w:val="none" w:sz="0" w:space="0" w:color="auto"/>
            <w:bottom w:val="none" w:sz="0" w:space="0" w:color="auto"/>
            <w:right w:val="none" w:sz="0" w:space="0" w:color="auto"/>
          </w:divBdr>
        </w:div>
        <w:div w:id="684594562">
          <w:marLeft w:val="480"/>
          <w:marRight w:val="0"/>
          <w:marTop w:val="0"/>
          <w:marBottom w:val="0"/>
          <w:divBdr>
            <w:top w:val="none" w:sz="0" w:space="0" w:color="auto"/>
            <w:left w:val="none" w:sz="0" w:space="0" w:color="auto"/>
            <w:bottom w:val="none" w:sz="0" w:space="0" w:color="auto"/>
            <w:right w:val="none" w:sz="0" w:space="0" w:color="auto"/>
          </w:divBdr>
        </w:div>
        <w:div w:id="742025014">
          <w:marLeft w:val="480"/>
          <w:marRight w:val="0"/>
          <w:marTop w:val="0"/>
          <w:marBottom w:val="0"/>
          <w:divBdr>
            <w:top w:val="none" w:sz="0" w:space="0" w:color="auto"/>
            <w:left w:val="none" w:sz="0" w:space="0" w:color="auto"/>
            <w:bottom w:val="none" w:sz="0" w:space="0" w:color="auto"/>
            <w:right w:val="none" w:sz="0" w:space="0" w:color="auto"/>
          </w:divBdr>
        </w:div>
        <w:div w:id="854803896">
          <w:marLeft w:val="480"/>
          <w:marRight w:val="0"/>
          <w:marTop w:val="0"/>
          <w:marBottom w:val="0"/>
          <w:divBdr>
            <w:top w:val="none" w:sz="0" w:space="0" w:color="auto"/>
            <w:left w:val="none" w:sz="0" w:space="0" w:color="auto"/>
            <w:bottom w:val="none" w:sz="0" w:space="0" w:color="auto"/>
            <w:right w:val="none" w:sz="0" w:space="0" w:color="auto"/>
          </w:divBdr>
        </w:div>
        <w:div w:id="819034225">
          <w:marLeft w:val="480"/>
          <w:marRight w:val="0"/>
          <w:marTop w:val="0"/>
          <w:marBottom w:val="0"/>
          <w:divBdr>
            <w:top w:val="none" w:sz="0" w:space="0" w:color="auto"/>
            <w:left w:val="none" w:sz="0" w:space="0" w:color="auto"/>
            <w:bottom w:val="none" w:sz="0" w:space="0" w:color="auto"/>
            <w:right w:val="none" w:sz="0" w:space="0" w:color="auto"/>
          </w:divBdr>
        </w:div>
        <w:div w:id="1128282661">
          <w:marLeft w:val="480"/>
          <w:marRight w:val="0"/>
          <w:marTop w:val="0"/>
          <w:marBottom w:val="0"/>
          <w:divBdr>
            <w:top w:val="none" w:sz="0" w:space="0" w:color="auto"/>
            <w:left w:val="none" w:sz="0" w:space="0" w:color="auto"/>
            <w:bottom w:val="none" w:sz="0" w:space="0" w:color="auto"/>
            <w:right w:val="none" w:sz="0" w:space="0" w:color="auto"/>
          </w:divBdr>
        </w:div>
        <w:div w:id="1185442565">
          <w:marLeft w:val="480"/>
          <w:marRight w:val="0"/>
          <w:marTop w:val="0"/>
          <w:marBottom w:val="0"/>
          <w:divBdr>
            <w:top w:val="none" w:sz="0" w:space="0" w:color="auto"/>
            <w:left w:val="none" w:sz="0" w:space="0" w:color="auto"/>
            <w:bottom w:val="none" w:sz="0" w:space="0" w:color="auto"/>
            <w:right w:val="none" w:sz="0" w:space="0" w:color="auto"/>
          </w:divBdr>
        </w:div>
        <w:div w:id="1387291640">
          <w:marLeft w:val="480"/>
          <w:marRight w:val="0"/>
          <w:marTop w:val="0"/>
          <w:marBottom w:val="0"/>
          <w:divBdr>
            <w:top w:val="none" w:sz="0" w:space="0" w:color="auto"/>
            <w:left w:val="none" w:sz="0" w:space="0" w:color="auto"/>
            <w:bottom w:val="none" w:sz="0" w:space="0" w:color="auto"/>
            <w:right w:val="none" w:sz="0" w:space="0" w:color="auto"/>
          </w:divBdr>
        </w:div>
        <w:div w:id="925646842">
          <w:marLeft w:val="480"/>
          <w:marRight w:val="0"/>
          <w:marTop w:val="0"/>
          <w:marBottom w:val="0"/>
          <w:divBdr>
            <w:top w:val="none" w:sz="0" w:space="0" w:color="auto"/>
            <w:left w:val="none" w:sz="0" w:space="0" w:color="auto"/>
            <w:bottom w:val="none" w:sz="0" w:space="0" w:color="auto"/>
            <w:right w:val="none" w:sz="0" w:space="0" w:color="auto"/>
          </w:divBdr>
        </w:div>
        <w:div w:id="2039694271">
          <w:marLeft w:val="480"/>
          <w:marRight w:val="0"/>
          <w:marTop w:val="0"/>
          <w:marBottom w:val="0"/>
          <w:divBdr>
            <w:top w:val="none" w:sz="0" w:space="0" w:color="auto"/>
            <w:left w:val="none" w:sz="0" w:space="0" w:color="auto"/>
            <w:bottom w:val="none" w:sz="0" w:space="0" w:color="auto"/>
            <w:right w:val="none" w:sz="0" w:space="0" w:color="auto"/>
          </w:divBdr>
        </w:div>
        <w:div w:id="547840769">
          <w:marLeft w:val="480"/>
          <w:marRight w:val="0"/>
          <w:marTop w:val="0"/>
          <w:marBottom w:val="0"/>
          <w:divBdr>
            <w:top w:val="none" w:sz="0" w:space="0" w:color="auto"/>
            <w:left w:val="none" w:sz="0" w:space="0" w:color="auto"/>
            <w:bottom w:val="none" w:sz="0" w:space="0" w:color="auto"/>
            <w:right w:val="none" w:sz="0" w:space="0" w:color="auto"/>
          </w:divBdr>
        </w:div>
      </w:divsChild>
    </w:div>
    <w:div w:id="866796011">
      <w:bodyDiv w:val="1"/>
      <w:marLeft w:val="0"/>
      <w:marRight w:val="0"/>
      <w:marTop w:val="0"/>
      <w:marBottom w:val="0"/>
      <w:divBdr>
        <w:top w:val="none" w:sz="0" w:space="0" w:color="auto"/>
        <w:left w:val="none" w:sz="0" w:space="0" w:color="auto"/>
        <w:bottom w:val="none" w:sz="0" w:space="0" w:color="auto"/>
        <w:right w:val="none" w:sz="0" w:space="0" w:color="auto"/>
      </w:divBdr>
      <w:divsChild>
        <w:div w:id="751008898">
          <w:marLeft w:val="480"/>
          <w:marRight w:val="0"/>
          <w:marTop w:val="0"/>
          <w:marBottom w:val="0"/>
          <w:divBdr>
            <w:top w:val="none" w:sz="0" w:space="0" w:color="auto"/>
            <w:left w:val="none" w:sz="0" w:space="0" w:color="auto"/>
            <w:bottom w:val="none" w:sz="0" w:space="0" w:color="auto"/>
            <w:right w:val="none" w:sz="0" w:space="0" w:color="auto"/>
          </w:divBdr>
        </w:div>
        <w:div w:id="1037395524">
          <w:marLeft w:val="480"/>
          <w:marRight w:val="0"/>
          <w:marTop w:val="0"/>
          <w:marBottom w:val="0"/>
          <w:divBdr>
            <w:top w:val="none" w:sz="0" w:space="0" w:color="auto"/>
            <w:left w:val="none" w:sz="0" w:space="0" w:color="auto"/>
            <w:bottom w:val="none" w:sz="0" w:space="0" w:color="auto"/>
            <w:right w:val="none" w:sz="0" w:space="0" w:color="auto"/>
          </w:divBdr>
        </w:div>
        <w:div w:id="1811512130">
          <w:marLeft w:val="480"/>
          <w:marRight w:val="0"/>
          <w:marTop w:val="0"/>
          <w:marBottom w:val="0"/>
          <w:divBdr>
            <w:top w:val="none" w:sz="0" w:space="0" w:color="auto"/>
            <w:left w:val="none" w:sz="0" w:space="0" w:color="auto"/>
            <w:bottom w:val="none" w:sz="0" w:space="0" w:color="auto"/>
            <w:right w:val="none" w:sz="0" w:space="0" w:color="auto"/>
          </w:divBdr>
        </w:div>
        <w:div w:id="773747689">
          <w:marLeft w:val="480"/>
          <w:marRight w:val="0"/>
          <w:marTop w:val="0"/>
          <w:marBottom w:val="0"/>
          <w:divBdr>
            <w:top w:val="none" w:sz="0" w:space="0" w:color="auto"/>
            <w:left w:val="none" w:sz="0" w:space="0" w:color="auto"/>
            <w:bottom w:val="none" w:sz="0" w:space="0" w:color="auto"/>
            <w:right w:val="none" w:sz="0" w:space="0" w:color="auto"/>
          </w:divBdr>
        </w:div>
        <w:div w:id="1638947513">
          <w:marLeft w:val="480"/>
          <w:marRight w:val="0"/>
          <w:marTop w:val="0"/>
          <w:marBottom w:val="0"/>
          <w:divBdr>
            <w:top w:val="none" w:sz="0" w:space="0" w:color="auto"/>
            <w:left w:val="none" w:sz="0" w:space="0" w:color="auto"/>
            <w:bottom w:val="none" w:sz="0" w:space="0" w:color="auto"/>
            <w:right w:val="none" w:sz="0" w:space="0" w:color="auto"/>
          </w:divBdr>
        </w:div>
        <w:div w:id="57559160">
          <w:marLeft w:val="480"/>
          <w:marRight w:val="0"/>
          <w:marTop w:val="0"/>
          <w:marBottom w:val="0"/>
          <w:divBdr>
            <w:top w:val="none" w:sz="0" w:space="0" w:color="auto"/>
            <w:left w:val="none" w:sz="0" w:space="0" w:color="auto"/>
            <w:bottom w:val="none" w:sz="0" w:space="0" w:color="auto"/>
            <w:right w:val="none" w:sz="0" w:space="0" w:color="auto"/>
          </w:divBdr>
        </w:div>
        <w:div w:id="1159156828">
          <w:marLeft w:val="480"/>
          <w:marRight w:val="0"/>
          <w:marTop w:val="0"/>
          <w:marBottom w:val="0"/>
          <w:divBdr>
            <w:top w:val="none" w:sz="0" w:space="0" w:color="auto"/>
            <w:left w:val="none" w:sz="0" w:space="0" w:color="auto"/>
            <w:bottom w:val="none" w:sz="0" w:space="0" w:color="auto"/>
            <w:right w:val="none" w:sz="0" w:space="0" w:color="auto"/>
          </w:divBdr>
        </w:div>
        <w:div w:id="1860964445">
          <w:marLeft w:val="480"/>
          <w:marRight w:val="0"/>
          <w:marTop w:val="0"/>
          <w:marBottom w:val="0"/>
          <w:divBdr>
            <w:top w:val="none" w:sz="0" w:space="0" w:color="auto"/>
            <w:left w:val="none" w:sz="0" w:space="0" w:color="auto"/>
            <w:bottom w:val="none" w:sz="0" w:space="0" w:color="auto"/>
            <w:right w:val="none" w:sz="0" w:space="0" w:color="auto"/>
          </w:divBdr>
        </w:div>
        <w:div w:id="1593976082">
          <w:marLeft w:val="480"/>
          <w:marRight w:val="0"/>
          <w:marTop w:val="0"/>
          <w:marBottom w:val="0"/>
          <w:divBdr>
            <w:top w:val="none" w:sz="0" w:space="0" w:color="auto"/>
            <w:left w:val="none" w:sz="0" w:space="0" w:color="auto"/>
            <w:bottom w:val="none" w:sz="0" w:space="0" w:color="auto"/>
            <w:right w:val="none" w:sz="0" w:space="0" w:color="auto"/>
          </w:divBdr>
        </w:div>
        <w:div w:id="971055502">
          <w:marLeft w:val="480"/>
          <w:marRight w:val="0"/>
          <w:marTop w:val="0"/>
          <w:marBottom w:val="0"/>
          <w:divBdr>
            <w:top w:val="none" w:sz="0" w:space="0" w:color="auto"/>
            <w:left w:val="none" w:sz="0" w:space="0" w:color="auto"/>
            <w:bottom w:val="none" w:sz="0" w:space="0" w:color="auto"/>
            <w:right w:val="none" w:sz="0" w:space="0" w:color="auto"/>
          </w:divBdr>
        </w:div>
        <w:div w:id="1607039268">
          <w:marLeft w:val="480"/>
          <w:marRight w:val="0"/>
          <w:marTop w:val="0"/>
          <w:marBottom w:val="0"/>
          <w:divBdr>
            <w:top w:val="none" w:sz="0" w:space="0" w:color="auto"/>
            <w:left w:val="none" w:sz="0" w:space="0" w:color="auto"/>
            <w:bottom w:val="none" w:sz="0" w:space="0" w:color="auto"/>
            <w:right w:val="none" w:sz="0" w:space="0" w:color="auto"/>
          </w:divBdr>
        </w:div>
        <w:div w:id="2011639239">
          <w:marLeft w:val="480"/>
          <w:marRight w:val="0"/>
          <w:marTop w:val="0"/>
          <w:marBottom w:val="0"/>
          <w:divBdr>
            <w:top w:val="none" w:sz="0" w:space="0" w:color="auto"/>
            <w:left w:val="none" w:sz="0" w:space="0" w:color="auto"/>
            <w:bottom w:val="none" w:sz="0" w:space="0" w:color="auto"/>
            <w:right w:val="none" w:sz="0" w:space="0" w:color="auto"/>
          </w:divBdr>
        </w:div>
        <w:div w:id="1215897352">
          <w:marLeft w:val="480"/>
          <w:marRight w:val="0"/>
          <w:marTop w:val="0"/>
          <w:marBottom w:val="0"/>
          <w:divBdr>
            <w:top w:val="none" w:sz="0" w:space="0" w:color="auto"/>
            <w:left w:val="none" w:sz="0" w:space="0" w:color="auto"/>
            <w:bottom w:val="none" w:sz="0" w:space="0" w:color="auto"/>
            <w:right w:val="none" w:sz="0" w:space="0" w:color="auto"/>
          </w:divBdr>
        </w:div>
        <w:div w:id="178272913">
          <w:marLeft w:val="480"/>
          <w:marRight w:val="0"/>
          <w:marTop w:val="0"/>
          <w:marBottom w:val="0"/>
          <w:divBdr>
            <w:top w:val="none" w:sz="0" w:space="0" w:color="auto"/>
            <w:left w:val="none" w:sz="0" w:space="0" w:color="auto"/>
            <w:bottom w:val="none" w:sz="0" w:space="0" w:color="auto"/>
            <w:right w:val="none" w:sz="0" w:space="0" w:color="auto"/>
          </w:divBdr>
        </w:div>
        <w:div w:id="1449813468">
          <w:marLeft w:val="480"/>
          <w:marRight w:val="0"/>
          <w:marTop w:val="0"/>
          <w:marBottom w:val="0"/>
          <w:divBdr>
            <w:top w:val="none" w:sz="0" w:space="0" w:color="auto"/>
            <w:left w:val="none" w:sz="0" w:space="0" w:color="auto"/>
            <w:bottom w:val="none" w:sz="0" w:space="0" w:color="auto"/>
            <w:right w:val="none" w:sz="0" w:space="0" w:color="auto"/>
          </w:divBdr>
        </w:div>
        <w:div w:id="1346901759">
          <w:marLeft w:val="480"/>
          <w:marRight w:val="0"/>
          <w:marTop w:val="0"/>
          <w:marBottom w:val="0"/>
          <w:divBdr>
            <w:top w:val="none" w:sz="0" w:space="0" w:color="auto"/>
            <w:left w:val="none" w:sz="0" w:space="0" w:color="auto"/>
            <w:bottom w:val="none" w:sz="0" w:space="0" w:color="auto"/>
            <w:right w:val="none" w:sz="0" w:space="0" w:color="auto"/>
          </w:divBdr>
        </w:div>
        <w:div w:id="842352575">
          <w:marLeft w:val="480"/>
          <w:marRight w:val="0"/>
          <w:marTop w:val="0"/>
          <w:marBottom w:val="0"/>
          <w:divBdr>
            <w:top w:val="none" w:sz="0" w:space="0" w:color="auto"/>
            <w:left w:val="none" w:sz="0" w:space="0" w:color="auto"/>
            <w:bottom w:val="none" w:sz="0" w:space="0" w:color="auto"/>
            <w:right w:val="none" w:sz="0" w:space="0" w:color="auto"/>
          </w:divBdr>
        </w:div>
        <w:div w:id="358163394">
          <w:marLeft w:val="480"/>
          <w:marRight w:val="0"/>
          <w:marTop w:val="0"/>
          <w:marBottom w:val="0"/>
          <w:divBdr>
            <w:top w:val="none" w:sz="0" w:space="0" w:color="auto"/>
            <w:left w:val="none" w:sz="0" w:space="0" w:color="auto"/>
            <w:bottom w:val="none" w:sz="0" w:space="0" w:color="auto"/>
            <w:right w:val="none" w:sz="0" w:space="0" w:color="auto"/>
          </w:divBdr>
        </w:div>
        <w:div w:id="1752310288">
          <w:marLeft w:val="480"/>
          <w:marRight w:val="0"/>
          <w:marTop w:val="0"/>
          <w:marBottom w:val="0"/>
          <w:divBdr>
            <w:top w:val="none" w:sz="0" w:space="0" w:color="auto"/>
            <w:left w:val="none" w:sz="0" w:space="0" w:color="auto"/>
            <w:bottom w:val="none" w:sz="0" w:space="0" w:color="auto"/>
            <w:right w:val="none" w:sz="0" w:space="0" w:color="auto"/>
          </w:divBdr>
        </w:div>
        <w:div w:id="1246452545">
          <w:marLeft w:val="480"/>
          <w:marRight w:val="0"/>
          <w:marTop w:val="0"/>
          <w:marBottom w:val="0"/>
          <w:divBdr>
            <w:top w:val="none" w:sz="0" w:space="0" w:color="auto"/>
            <w:left w:val="none" w:sz="0" w:space="0" w:color="auto"/>
            <w:bottom w:val="none" w:sz="0" w:space="0" w:color="auto"/>
            <w:right w:val="none" w:sz="0" w:space="0" w:color="auto"/>
          </w:divBdr>
        </w:div>
        <w:div w:id="2094474416">
          <w:marLeft w:val="480"/>
          <w:marRight w:val="0"/>
          <w:marTop w:val="0"/>
          <w:marBottom w:val="0"/>
          <w:divBdr>
            <w:top w:val="none" w:sz="0" w:space="0" w:color="auto"/>
            <w:left w:val="none" w:sz="0" w:space="0" w:color="auto"/>
            <w:bottom w:val="none" w:sz="0" w:space="0" w:color="auto"/>
            <w:right w:val="none" w:sz="0" w:space="0" w:color="auto"/>
          </w:divBdr>
        </w:div>
        <w:div w:id="1989625049">
          <w:marLeft w:val="480"/>
          <w:marRight w:val="0"/>
          <w:marTop w:val="0"/>
          <w:marBottom w:val="0"/>
          <w:divBdr>
            <w:top w:val="none" w:sz="0" w:space="0" w:color="auto"/>
            <w:left w:val="none" w:sz="0" w:space="0" w:color="auto"/>
            <w:bottom w:val="none" w:sz="0" w:space="0" w:color="auto"/>
            <w:right w:val="none" w:sz="0" w:space="0" w:color="auto"/>
          </w:divBdr>
        </w:div>
        <w:div w:id="1566642567">
          <w:marLeft w:val="480"/>
          <w:marRight w:val="0"/>
          <w:marTop w:val="0"/>
          <w:marBottom w:val="0"/>
          <w:divBdr>
            <w:top w:val="none" w:sz="0" w:space="0" w:color="auto"/>
            <w:left w:val="none" w:sz="0" w:space="0" w:color="auto"/>
            <w:bottom w:val="none" w:sz="0" w:space="0" w:color="auto"/>
            <w:right w:val="none" w:sz="0" w:space="0" w:color="auto"/>
          </w:divBdr>
        </w:div>
        <w:div w:id="1934123405">
          <w:marLeft w:val="480"/>
          <w:marRight w:val="0"/>
          <w:marTop w:val="0"/>
          <w:marBottom w:val="0"/>
          <w:divBdr>
            <w:top w:val="none" w:sz="0" w:space="0" w:color="auto"/>
            <w:left w:val="none" w:sz="0" w:space="0" w:color="auto"/>
            <w:bottom w:val="none" w:sz="0" w:space="0" w:color="auto"/>
            <w:right w:val="none" w:sz="0" w:space="0" w:color="auto"/>
          </w:divBdr>
        </w:div>
        <w:div w:id="74983688">
          <w:marLeft w:val="480"/>
          <w:marRight w:val="0"/>
          <w:marTop w:val="0"/>
          <w:marBottom w:val="0"/>
          <w:divBdr>
            <w:top w:val="none" w:sz="0" w:space="0" w:color="auto"/>
            <w:left w:val="none" w:sz="0" w:space="0" w:color="auto"/>
            <w:bottom w:val="none" w:sz="0" w:space="0" w:color="auto"/>
            <w:right w:val="none" w:sz="0" w:space="0" w:color="auto"/>
          </w:divBdr>
        </w:div>
        <w:div w:id="560942563">
          <w:marLeft w:val="480"/>
          <w:marRight w:val="0"/>
          <w:marTop w:val="0"/>
          <w:marBottom w:val="0"/>
          <w:divBdr>
            <w:top w:val="none" w:sz="0" w:space="0" w:color="auto"/>
            <w:left w:val="none" w:sz="0" w:space="0" w:color="auto"/>
            <w:bottom w:val="none" w:sz="0" w:space="0" w:color="auto"/>
            <w:right w:val="none" w:sz="0" w:space="0" w:color="auto"/>
          </w:divBdr>
        </w:div>
        <w:div w:id="604314104">
          <w:marLeft w:val="480"/>
          <w:marRight w:val="0"/>
          <w:marTop w:val="0"/>
          <w:marBottom w:val="0"/>
          <w:divBdr>
            <w:top w:val="none" w:sz="0" w:space="0" w:color="auto"/>
            <w:left w:val="none" w:sz="0" w:space="0" w:color="auto"/>
            <w:bottom w:val="none" w:sz="0" w:space="0" w:color="auto"/>
            <w:right w:val="none" w:sz="0" w:space="0" w:color="auto"/>
          </w:divBdr>
        </w:div>
        <w:div w:id="1587954685">
          <w:marLeft w:val="480"/>
          <w:marRight w:val="0"/>
          <w:marTop w:val="0"/>
          <w:marBottom w:val="0"/>
          <w:divBdr>
            <w:top w:val="none" w:sz="0" w:space="0" w:color="auto"/>
            <w:left w:val="none" w:sz="0" w:space="0" w:color="auto"/>
            <w:bottom w:val="none" w:sz="0" w:space="0" w:color="auto"/>
            <w:right w:val="none" w:sz="0" w:space="0" w:color="auto"/>
          </w:divBdr>
        </w:div>
        <w:div w:id="1692146989">
          <w:marLeft w:val="480"/>
          <w:marRight w:val="0"/>
          <w:marTop w:val="0"/>
          <w:marBottom w:val="0"/>
          <w:divBdr>
            <w:top w:val="none" w:sz="0" w:space="0" w:color="auto"/>
            <w:left w:val="none" w:sz="0" w:space="0" w:color="auto"/>
            <w:bottom w:val="none" w:sz="0" w:space="0" w:color="auto"/>
            <w:right w:val="none" w:sz="0" w:space="0" w:color="auto"/>
          </w:divBdr>
        </w:div>
        <w:div w:id="1236940476">
          <w:marLeft w:val="480"/>
          <w:marRight w:val="0"/>
          <w:marTop w:val="0"/>
          <w:marBottom w:val="0"/>
          <w:divBdr>
            <w:top w:val="none" w:sz="0" w:space="0" w:color="auto"/>
            <w:left w:val="none" w:sz="0" w:space="0" w:color="auto"/>
            <w:bottom w:val="none" w:sz="0" w:space="0" w:color="auto"/>
            <w:right w:val="none" w:sz="0" w:space="0" w:color="auto"/>
          </w:divBdr>
        </w:div>
        <w:div w:id="1873806794">
          <w:marLeft w:val="480"/>
          <w:marRight w:val="0"/>
          <w:marTop w:val="0"/>
          <w:marBottom w:val="0"/>
          <w:divBdr>
            <w:top w:val="none" w:sz="0" w:space="0" w:color="auto"/>
            <w:left w:val="none" w:sz="0" w:space="0" w:color="auto"/>
            <w:bottom w:val="none" w:sz="0" w:space="0" w:color="auto"/>
            <w:right w:val="none" w:sz="0" w:space="0" w:color="auto"/>
          </w:divBdr>
        </w:div>
        <w:div w:id="760299757">
          <w:marLeft w:val="480"/>
          <w:marRight w:val="0"/>
          <w:marTop w:val="0"/>
          <w:marBottom w:val="0"/>
          <w:divBdr>
            <w:top w:val="none" w:sz="0" w:space="0" w:color="auto"/>
            <w:left w:val="none" w:sz="0" w:space="0" w:color="auto"/>
            <w:bottom w:val="none" w:sz="0" w:space="0" w:color="auto"/>
            <w:right w:val="none" w:sz="0" w:space="0" w:color="auto"/>
          </w:divBdr>
        </w:div>
        <w:div w:id="1562247518">
          <w:marLeft w:val="480"/>
          <w:marRight w:val="0"/>
          <w:marTop w:val="0"/>
          <w:marBottom w:val="0"/>
          <w:divBdr>
            <w:top w:val="none" w:sz="0" w:space="0" w:color="auto"/>
            <w:left w:val="none" w:sz="0" w:space="0" w:color="auto"/>
            <w:bottom w:val="none" w:sz="0" w:space="0" w:color="auto"/>
            <w:right w:val="none" w:sz="0" w:space="0" w:color="auto"/>
          </w:divBdr>
        </w:div>
        <w:div w:id="2071537083">
          <w:marLeft w:val="480"/>
          <w:marRight w:val="0"/>
          <w:marTop w:val="0"/>
          <w:marBottom w:val="0"/>
          <w:divBdr>
            <w:top w:val="none" w:sz="0" w:space="0" w:color="auto"/>
            <w:left w:val="none" w:sz="0" w:space="0" w:color="auto"/>
            <w:bottom w:val="none" w:sz="0" w:space="0" w:color="auto"/>
            <w:right w:val="none" w:sz="0" w:space="0" w:color="auto"/>
          </w:divBdr>
        </w:div>
        <w:div w:id="261423898">
          <w:marLeft w:val="480"/>
          <w:marRight w:val="0"/>
          <w:marTop w:val="0"/>
          <w:marBottom w:val="0"/>
          <w:divBdr>
            <w:top w:val="none" w:sz="0" w:space="0" w:color="auto"/>
            <w:left w:val="none" w:sz="0" w:space="0" w:color="auto"/>
            <w:bottom w:val="none" w:sz="0" w:space="0" w:color="auto"/>
            <w:right w:val="none" w:sz="0" w:space="0" w:color="auto"/>
          </w:divBdr>
        </w:div>
        <w:div w:id="148905056">
          <w:marLeft w:val="480"/>
          <w:marRight w:val="0"/>
          <w:marTop w:val="0"/>
          <w:marBottom w:val="0"/>
          <w:divBdr>
            <w:top w:val="none" w:sz="0" w:space="0" w:color="auto"/>
            <w:left w:val="none" w:sz="0" w:space="0" w:color="auto"/>
            <w:bottom w:val="none" w:sz="0" w:space="0" w:color="auto"/>
            <w:right w:val="none" w:sz="0" w:space="0" w:color="auto"/>
          </w:divBdr>
        </w:div>
        <w:div w:id="320933632">
          <w:marLeft w:val="480"/>
          <w:marRight w:val="0"/>
          <w:marTop w:val="0"/>
          <w:marBottom w:val="0"/>
          <w:divBdr>
            <w:top w:val="none" w:sz="0" w:space="0" w:color="auto"/>
            <w:left w:val="none" w:sz="0" w:space="0" w:color="auto"/>
            <w:bottom w:val="none" w:sz="0" w:space="0" w:color="auto"/>
            <w:right w:val="none" w:sz="0" w:space="0" w:color="auto"/>
          </w:divBdr>
        </w:div>
        <w:div w:id="283466995">
          <w:marLeft w:val="480"/>
          <w:marRight w:val="0"/>
          <w:marTop w:val="0"/>
          <w:marBottom w:val="0"/>
          <w:divBdr>
            <w:top w:val="none" w:sz="0" w:space="0" w:color="auto"/>
            <w:left w:val="none" w:sz="0" w:space="0" w:color="auto"/>
            <w:bottom w:val="none" w:sz="0" w:space="0" w:color="auto"/>
            <w:right w:val="none" w:sz="0" w:space="0" w:color="auto"/>
          </w:divBdr>
        </w:div>
        <w:div w:id="190991931">
          <w:marLeft w:val="480"/>
          <w:marRight w:val="0"/>
          <w:marTop w:val="0"/>
          <w:marBottom w:val="0"/>
          <w:divBdr>
            <w:top w:val="none" w:sz="0" w:space="0" w:color="auto"/>
            <w:left w:val="none" w:sz="0" w:space="0" w:color="auto"/>
            <w:bottom w:val="none" w:sz="0" w:space="0" w:color="auto"/>
            <w:right w:val="none" w:sz="0" w:space="0" w:color="auto"/>
          </w:divBdr>
        </w:div>
        <w:div w:id="1428889489">
          <w:marLeft w:val="480"/>
          <w:marRight w:val="0"/>
          <w:marTop w:val="0"/>
          <w:marBottom w:val="0"/>
          <w:divBdr>
            <w:top w:val="none" w:sz="0" w:space="0" w:color="auto"/>
            <w:left w:val="none" w:sz="0" w:space="0" w:color="auto"/>
            <w:bottom w:val="none" w:sz="0" w:space="0" w:color="auto"/>
            <w:right w:val="none" w:sz="0" w:space="0" w:color="auto"/>
          </w:divBdr>
        </w:div>
        <w:div w:id="2119060581">
          <w:marLeft w:val="480"/>
          <w:marRight w:val="0"/>
          <w:marTop w:val="0"/>
          <w:marBottom w:val="0"/>
          <w:divBdr>
            <w:top w:val="none" w:sz="0" w:space="0" w:color="auto"/>
            <w:left w:val="none" w:sz="0" w:space="0" w:color="auto"/>
            <w:bottom w:val="none" w:sz="0" w:space="0" w:color="auto"/>
            <w:right w:val="none" w:sz="0" w:space="0" w:color="auto"/>
          </w:divBdr>
        </w:div>
        <w:div w:id="1885482456">
          <w:marLeft w:val="480"/>
          <w:marRight w:val="0"/>
          <w:marTop w:val="0"/>
          <w:marBottom w:val="0"/>
          <w:divBdr>
            <w:top w:val="none" w:sz="0" w:space="0" w:color="auto"/>
            <w:left w:val="none" w:sz="0" w:space="0" w:color="auto"/>
            <w:bottom w:val="none" w:sz="0" w:space="0" w:color="auto"/>
            <w:right w:val="none" w:sz="0" w:space="0" w:color="auto"/>
          </w:divBdr>
        </w:div>
        <w:div w:id="1346395155">
          <w:marLeft w:val="480"/>
          <w:marRight w:val="0"/>
          <w:marTop w:val="0"/>
          <w:marBottom w:val="0"/>
          <w:divBdr>
            <w:top w:val="none" w:sz="0" w:space="0" w:color="auto"/>
            <w:left w:val="none" w:sz="0" w:space="0" w:color="auto"/>
            <w:bottom w:val="none" w:sz="0" w:space="0" w:color="auto"/>
            <w:right w:val="none" w:sz="0" w:space="0" w:color="auto"/>
          </w:divBdr>
        </w:div>
        <w:div w:id="1774863822">
          <w:marLeft w:val="480"/>
          <w:marRight w:val="0"/>
          <w:marTop w:val="0"/>
          <w:marBottom w:val="0"/>
          <w:divBdr>
            <w:top w:val="none" w:sz="0" w:space="0" w:color="auto"/>
            <w:left w:val="none" w:sz="0" w:space="0" w:color="auto"/>
            <w:bottom w:val="none" w:sz="0" w:space="0" w:color="auto"/>
            <w:right w:val="none" w:sz="0" w:space="0" w:color="auto"/>
          </w:divBdr>
        </w:div>
        <w:div w:id="446851844">
          <w:marLeft w:val="480"/>
          <w:marRight w:val="0"/>
          <w:marTop w:val="0"/>
          <w:marBottom w:val="0"/>
          <w:divBdr>
            <w:top w:val="none" w:sz="0" w:space="0" w:color="auto"/>
            <w:left w:val="none" w:sz="0" w:space="0" w:color="auto"/>
            <w:bottom w:val="none" w:sz="0" w:space="0" w:color="auto"/>
            <w:right w:val="none" w:sz="0" w:space="0" w:color="auto"/>
          </w:divBdr>
        </w:div>
        <w:div w:id="704214874">
          <w:marLeft w:val="480"/>
          <w:marRight w:val="0"/>
          <w:marTop w:val="0"/>
          <w:marBottom w:val="0"/>
          <w:divBdr>
            <w:top w:val="none" w:sz="0" w:space="0" w:color="auto"/>
            <w:left w:val="none" w:sz="0" w:space="0" w:color="auto"/>
            <w:bottom w:val="none" w:sz="0" w:space="0" w:color="auto"/>
            <w:right w:val="none" w:sz="0" w:space="0" w:color="auto"/>
          </w:divBdr>
        </w:div>
        <w:div w:id="1510824969">
          <w:marLeft w:val="480"/>
          <w:marRight w:val="0"/>
          <w:marTop w:val="0"/>
          <w:marBottom w:val="0"/>
          <w:divBdr>
            <w:top w:val="none" w:sz="0" w:space="0" w:color="auto"/>
            <w:left w:val="none" w:sz="0" w:space="0" w:color="auto"/>
            <w:bottom w:val="none" w:sz="0" w:space="0" w:color="auto"/>
            <w:right w:val="none" w:sz="0" w:space="0" w:color="auto"/>
          </w:divBdr>
        </w:div>
        <w:div w:id="1683585376">
          <w:marLeft w:val="480"/>
          <w:marRight w:val="0"/>
          <w:marTop w:val="0"/>
          <w:marBottom w:val="0"/>
          <w:divBdr>
            <w:top w:val="none" w:sz="0" w:space="0" w:color="auto"/>
            <w:left w:val="none" w:sz="0" w:space="0" w:color="auto"/>
            <w:bottom w:val="none" w:sz="0" w:space="0" w:color="auto"/>
            <w:right w:val="none" w:sz="0" w:space="0" w:color="auto"/>
          </w:divBdr>
        </w:div>
        <w:div w:id="358237410">
          <w:marLeft w:val="480"/>
          <w:marRight w:val="0"/>
          <w:marTop w:val="0"/>
          <w:marBottom w:val="0"/>
          <w:divBdr>
            <w:top w:val="none" w:sz="0" w:space="0" w:color="auto"/>
            <w:left w:val="none" w:sz="0" w:space="0" w:color="auto"/>
            <w:bottom w:val="none" w:sz="0" w:space="0" w:color="auto"/>
            <w:right w:val="none" w:sz="0" w:space="0" w:color="auto"/>
          </w:divBdr>
        </w:div>
        <w:div w:id="593511349">
          <w:marLeft w:val="480"/>
          <w:marRight w:val="0"/>
          <w:marTop w:val="0"/>
          <w:marBottom w:val="0"/>
          <w:divBdr>
            <w:top w:val="none" w:sz="0" w:space="0" w:color="auto"/>
            <w:left w:val="none" w:sz="0" w:space="0" w:color="auto"/>
            <w:bottom w:val="none" w:sz="0" w:space="0" w:color="auto"/>
            <w:right w:val="none" w:sz="0" w:space="0" w:color="auto"/>
          </w:divBdr>
        </w:div>
        <w:div w:id="130830585">
          <w:marLeft w:val="480"/>
          <w:marRight w:val="0"/>
          <w:marTop w:val="0"/>
          <w:marBottom w:val="0"/>
          <w:divBdr>
            <w:top w:val="none" w:sz="0" w:space="0" w:color="auto"/>
            <w:left w:val="none" w:sz="0" w:space="0" w:color="auto"/>
            <w:bottom w:val="none" w:sz="0" w:space="0" w:color="auto"/>
            <w:right w:val="none" w:sz="0" w:space="0" w:color="auto"/>
          </w:divBdr>
        </w:div>
        <w:div w:id="1989363194">
          <w:marLeft w:val="480"/>
          <w:marRight w:val="0"/>
          <w:marTop w:val="0"/>
          <w:marBottom w:val="0"/>
          <w:divBdr>
            <w:top w:val="none" w:sz="0" w:space="0" w:color="auto"/>
            <w:left w:val="none" w:sz="0" w:space="0" w:color="auto"/>
            <w:bottom w:val="none" w:sz="0" w:space="0" w:color="auto"/>
            <w:right w:val="none" w:sz="0" w:space="0" w:color="auto"/>
          </w:divBdr>
        </w:div>
        <w:div w:id="933823203">
          <w:marLeft w:val="480"/>
          <w:marRight w:val="0"/>
          <w:marTop w:val="0"/>
          <w:marBottom w:val="0"/>
          <w:divBdr>
            <w:top w:val="none" w:sz="0" w:space="0" w:color="auto"/>
            <w:left w:val="none" w:sz="0" w:space="0" w:color="auto"/>
            <w:bottom w:val="none" w:sz="0" w:space="0" w:color="auto"/>
            <w:right w:val="none" w:sz="0" w:space="0" w:color="auto"/>
          </w:divBdr>
        </w:div>
        <w:div w:id="1161434726">
          <w:marLeft w:val="480"/>
          <w:marRight w:val="0"/>
          <w:marTop w:val="0"/>
          <w:marBottom w:val="0"/>
          <w:divBdr>
            <w:top w:val="none" w:sz="0" w:space="0" w:color="auto"/>
            <w:left w:val="none" w:sz="0" w:space="0" w:color="auto"/>
            <w:bottom w:val="none" w:sz="0" w:space="0" w:color="auto"/>
            <w:right w:val="none" w:sz="0" w:space="0" w:color="auto"/>
          </w:divBdr>
        </w:div>
        <w:div w:id="1231228861">
          <w:marLeft w:val="480"/>
          <w:marRight w:val="0"/>
          <w:marTop w:val="0"/>
          <w:marBottom w:val="0"/>
          <w:divBdr>
            <w:top w:val="none" w:sz="0" w:space="0" w:color="auto"/>
            <w:left w:val="none" w:sz="0" w:space="0" w:color="auto"/>
            <w:bottom w:val="none" w:sz="0" w:space="0" w:color="auto"/>
            <w:right w:val="none" w:sz="0" w:space="0" w:color="auto"/>
          </w:divBdr>
        </w:div>
        <w:div w:id="1255046950">
          <w:marLeft w:val="480"/>
          <w:marRight w:val="0"/>
          <w:marTop w:val="0"/>
          <w:marBottom w:val="0"/>
          <w:divBdr>
            <w:top w:val="none" w:sz="0" w:space="0" w:color="auto"/>
            <w:left w:val="none" w:sz="0" w:space="0" w:color="auto"/>
            <w:bottom w:val="none" w:sz="0" w:space="0" w:color="auto"/>
            <w:right w:val="none" w:sz="0" w:space="0" w:color="auto"/>
          </w:divBdr>
        </w:div>
        <w:div w:id="1897861195">
          <w:marLeft w:val="480"/>
          <w:marRight w:val="0"/>
          <w:marTop w:val="0"/>
          <w:marBottom w:val="0"/>
          <w:divBdr>
            <w:top w:val="none" w:sz="0" w:space="0" w:color="auto"/>
            <w:left w:val="none" w:sz="0" w:space="0" w:color="auto"/>
            <w:bottom w:val="none" w:sz="0" w:space="0" w:color="auto"/>
            <w:right w:val="none" w:sz="0" w:space="0" w:color="auto"/>
          </w:divBdr>
        </w:div>
        <w:div w:id="516388315">
          <w:marLeft w:val="480"/>
          <w:marRight w:val="0"/>
          <w:marTop w:val="0"/>
          <w:marBottom w:val="0"/>
          <w:divBdr>
            <w:top w:val="none" w:sz="0" w:space="0" w:color="auto"/>
            <w:left w:val="none" w:sz="0" w:space="0" w:color="auto"/>
            <w:bottom w:val="none" w:sz="0" w:space="0" w:color="auto"/>
            <w:right w:val="none" w:sz="0" w:space="0" w:color="auto"/>
          </w:divBdr>
        </w:div>
        <w:div w:id="2038849418">
          <w:marLeft w:val="480"/>
          <w:marRight w:val="0"/>
          <w:marTop w:val="0"/>
          <w:marBottom w:val="0"/>
          <w:divBdr>
            <w:top w:val="none" w:sz="0" w:space="0" w:color="auto"/>
            <w:left w:val="none" w:sz="0" w:space="0" w:color="auto"/>
            <w:bottom w:val="none" w:sz="0" w:space="0" w:color="auto"/>
            <w:right w:val="none" w:sz="0" w:space="0" w:color="auto"/>
          </w:divBdr>
        </w:div>
        <w:div w:id="1555850148">
          <w:marLeft w:val="480"/>
          <w:marRight w:val="0"/>
          <w:marTop w:val="0"/>
          <w:marBottom w:val="0"/>
          <w:divBdr>
            <w:top w:val="none" w:sz="0" w:space="0" w:color="auto"/>
            <w:left w:val="none" w:sz="0" w:space="0" w:color="auto"/>
            <w:bottom w:val="none" w:sz="0" w:space="0" w:color="auto"/>
            <w:right w:val="none" w:sz="0" w:space="0" w:color="auto"/>
          </w:divBdr>
        </w:div>
        <w:div w:id="726496273">
          <w:marLeft w:val="480"/>
          <w:marRight w:val="0"/>
          <w:marTop w:val="0"/>
          <w:marBottom w:val="0"/>
          <w:divBdr>
            <w:top w:val="none" w:sz="0" w:space="0" w:color="auto"/>
            <w:left w:val="none" w:sz="0" w:space="0" w:color="auto"/>
            <w:bottom w:val="none" w:sz="0" w:space="0" w:color="auto"/>
            <w:right w:val="none" w:sz="0" w:space="0" w:color="auto"/>
          </w:divBdr>
        </w:div>
        <w:div w:id="1780833158">
          <w:marLeft w:val="480"/>
          <w:marRight w:val="0"/>
          <w:marTop w:val="0"/>
          <w:marBottom w:val="0"/>
          <w:divBdr>
            <w:top w:val="none" w:sz="0" w:space="0" w:color="auto"/>
            <w:left w:val="none" w:sz="0" w:space="0" w:color="auto"/>
            <w:bottom w:val="none" w:sz="0" w:space="0" w:color="auto"/>
            <w:right w:val="none" w:sz="0" w:space="0" w:color="auto"/>
          </w:divBdr>
        </w:div>
        <w:div w:id="1254632472">
          <w:marLeft w:val="480"/>
          <w:marRight w:val="0"/>
          <w:marTop w:val="0"/>
          <w:marBottom w:val="0"/>
          <w:divBdr>
            <w:top w:val="none" w:sz="0" w:space="0" w:color="auto"/>
            <w:left w:val="none" w:sz="0" w:space="0" w:color="auto"/>
            <w:bottom w:val="none" w:sz="0" w:space="0" w:color="auto"/>
            <w:right w:val="none" w:sz="0" w:space="0" w:color="auto"/>
          </w:divBdr>
        </w:div>
        <w:div w:id="701973878">
          <w:marLeft w:val="480"/>
          <w:marRight w:val="0"/>
          <w:marTop w:val="0"/>
          <w:marBottom w:val="0"/>
          <w:divBdr>
            <w:top w:val="none" w:sz="0" w:space="0" w:color="auto"/>
            <w:left w:val="none" w:sz="0" w:space="0" w:color="auto"/>
            <w:bottom w:val="none" w:sz="0" w:space="0" w:color="auto"/>
            <w:right w:val="none" w:sz="0" w:space="0" w:color="auto"/>
          </w:divBdr>
        </w:div>
        <w:div w:id="1654135320">
          <w:marLeft w:val="480"/>
          <w:marRight w:val="0"/>
          <w:marTop w:val="0"/>
          <w:marBottom w:val="0"/>
          <w:divBdr>
            <w:top w:val="none" w:sz="0" w:space="0" w:color="auto"/>
            <w:left w:val="none" w:sz="0" w:space="0" w:color="auto"/>
            <w:bottom w:val="none" w:sz="0" w:space="0" w:color="auto"/>
            <w:right w:val="none" w:sz="0" w:space="0" w:color="auto"/>
          </w:divBdr>
        </w:div>
        <w:div w:id="353919920">
          <w:marLeft w:val="480"/>
          <w:marRight w:val="0"/>
          <w:marTop w:val="0"/>
          <w:marBottom w:val="0"/>
          <w:divBdr>
            <w:top w:val="none" w:sz="0" w:space="0" w:color="auto"/>
            <w:left w:val="none" w:sz="0" w:space="0" w:color="auto"/>
            <w:bottom w:val="none" w:sz="0" w:space="0" w:color="auto"/>
            <w:right w:val="none" w:sz="0" w:space="0" w:color="auto"/>
          </w:divBdr>
        </w:div>
        <w:div w:id="1809855527">
          <w:marLeft w:val="480"/>
          <w:marRight w:val="0"/>
          <w:marTop w:val="0"/>
          <w:marBottom w:val="0"/>
          <w:divBdr>
            <w:top w:val="none" w:sz="0" w:space="0" w:color="auto"/>
            <w:left w:val="none" w:sz="0" w:space="0" w:color="auto"/>
            <w:bottom w:val="none" w:sz="0" w:space="0" w:color="auto"/>
            <w:right w:val="none" w:sz="0" w:space="0" w:color="auto"/>
          </w:divBdr>
        </w:div>
        <w:div w:id="1680888435">
          <w:marLeft w:val="480"/>
          <w:marRight w:val="0"/>
          <w:marTop w:val="0"/>
          <w:marBottom w:val="0"/>
          <w:divBdr>
            <w:top w:val="none" w:sz="0" w:space="0" w:color="auto"/>
            <w:left w:val="none" w:sz="0" w:space="0" w:color="auto"/>
            <w:bottom w:val="none" w:sz="0" w:space="0" w:color="auto"/>
            <w:right w:val="none" w:sz="0" w:space="0" w:color="auto"/>
          </w:divBdr>
        </w:div>
        <w:div w:id="589775686">
          <w:marLeft w:val="480"/>
          <w:marRight w:val="0"/>
          <w:marTop w:val="0"/>
          <w:marBottom w:val="0"/>
          <w:divBdr>
            <w:top w:val="none" w:sz="0" w:space="0" w:color="auto"/>
            <w:left w:val="none" w:sz="0" w:space="0" w:color="auto"/>
            <w:bottom w:val="none" w:sz="0" w:space="0" w:color="auto"/>
            <w:right w:val="none" w:sz="0" w:space="0" w:color="auto"/>
          </w:divBdr>
        </w:div>
        <w:div w:id="2043044348">
          <w:marLeft w:val="480"/>
          <w:marRight w:val="0"/>
          <w:marTop w:val="0"/>
          <w:marBottom w:val="0"/>
          <w:divBdr>
            <w:top w:val="none" w:sz="0" w:space="0" w:color="auto"/>
            <w:left w:val="none" w:sz="0" w:space="0" w:color="auto"/>
            <w:bottom w:val="none" w:sz="0" w:space="0" w:color="auto"/>
            <w:right w:val="none" w:sz="0" w:space="0" w:color="auto"/>
          </w:divBdr>
        </w:div>
        <w:div w:id="723871065">
          <w:marLeft w:val="480"/>
          <w:marRight w:val="0"/>
          <w:marTop w:val="0"/>
          <w:marBottom w:val="0"/>
          <w:divBdr>
            <w:top w:val="none" w:sz="0" w:space="0" w:color="auto"/>
            <w:left w:val="none" w:sz="0" w:space="0" w:color="auto"/>
            <w:bottom w:val="none" w:sz="0" w:space="0" w:color="auto"/>
            <w:right w:val="none" w:sz="0" w:space="0" w:color="auto"/>
          </w:divBdr>
        </w:div>
        <w:div w:id="1039083598">
          <w:marLeft w:val="480"/>
          <w:marRight w:val="0"/>
          <w:marTop w:val="0"/>
          <w:marBottom w:val="0"/>
          <w:divBdr>
            <w:top w:val="none" w:sz="0" w:space="0" w:color="auto"/>
            <w:left w:val="none" w:sz="0" w:space="0" w:color="auto"/>
            <w:bottom w:val="none" w:sz="0" w:space="0" w:color="auto"/>
            <w:right w:val="none" w:sz="0" w:space="0" w:color="auto"/>
          </w:divBdr>
        </w:div>
        <w:div w:id="1427112193">
          <w:marLeft w:val="480"/>
          <w:marRight w:val="0"/>
          <w:marTop w:val="0"/>
          <w:marBottom w:val="0"/>
          <w:divBdr>
            <w:top w:val="none" w:sz="0" w:space="0" w:color="auto"/>
            <w:left w:val="none" w:sz="0" w:space="0" w:color="auto"/>
            <w:bottom w:val="none" w:sz="0" w:space="0" w:color="auto"/>
            <w:right w:val="none" w:sz="0" w:space="0" w:color="auto"/>
          </w:divBdr>
        </w:div>
        <w:div w:id="33966548">
          <w:marLeft w:val="480"/>
          <w:marRight w:val="0"/>
          <w:marTop w:val="0"/>
          <w:marBottom w:val="0"/>
          <w:divBdr>
            <w:top w:val="none" w:sz="0" w:space="0" w:color="auto"/>
            <w:left w:val="none" w:sz="0" w:space="0" w:color="auto"/>
            <w:bottom w:val="none" w:sz="0" w:space="0" w:color="auto"/>
            <w:right w:val="none" w:sz="0" w:space="0" w:color="auto"/>
          </w:divBdr>
        </w:div>
        <w:div w:id="1528325813">
          <w:marLeft w:val="480"/>
          <w:marRight w:val="0"/>
          <w:marTop w:val="0"/>
          <w:marBottom w:val="0"/>
          <w:divBdr>
            <w:top w:val="none" w:sz="0" w:space="0" w:color="auto"/>
            <w:left w:val="none" w:sz="0" w:space="0" w:color="auto"/>
            <w:bottom w:val="none" w:sz="0" w:space="0" w:color="auto"/>
            <w:right w:val="none" w:sz="0" w:space="0" w:color="auto"/>
          </w:divBdr>
        </w:div>
        <w:div w:id="1662149194">
          <w:marLeft w:val="480"/>
          <w:marRight w:val="0"/>
          <w:marTop w:val="0"/>
          <w:marBottom w:val="0"/>
          <w:divBdr>
            <w:top w:val="none" w:sz="0" w:space="0" w:color="auto"/>
            <w:left w:val="none" w:sz="0" w:space="0" w:color="auto"/>
            <w:bottom w:val="none" w:sz="0" w:space="0" w:color="auto"/>
            <w:right w:val="none" w:sz="0" w:space="0" w:color="auto"/>
          </w:divBdr>
        </w:div>
        <w:div w:id="1151100759">
          <w:marLeft w:val="480"/>
          <w:marRight w:val="0"/>
          <w:marTop w:val="0"/>
          <w:marBottom w:val="0"/>
          <w:divBdr>
            <w:top w:val="none" w:sz="0" w:space="0" w:color="auto"/>
            <w:left w:val="none" w:sz="0" w:space="0" w:color="auto"/>
            <w:bottom w:val="none" w:sz="0" w:space="0" w:color="auto"/>
            <w:right w:val="none" w:sz="0" w:space="0" w:color="auto"/>
          </w:divBdr>
        </w:div>
        <w:div w:id="408619340">
          <w:marLeft w:val="480"/>
          <w:marRight w:val="0"/>
          <w:marTop w:val="0"/>
          <w:marBottom w:val="0"/>
          <w:divBdr>
            <w:top w:val="none" w:sz="0" w:space="0" w:color="auto"/>
            <w:left w:val="none" w:sz="0" w:space="0" w:color="auto"/>
            <w:bottom w:val="none" w:sz="0" w:space="0" w:color="auto"/>
            <w:right w:val="none" w:sz="0" w:space="0" w:color="auto"/>
          </w:divBdr>
        </w:div>
      </w:divsChild>
    </w:div>
    <w:div w:id="870461699">
      <w:bodyDiv w:val="1"/>
      <w:marLeft w:val="0"/>
      <w:marRight w:val="0"/>
      <w:marTop w:val="0"/>
      <w:marBottom w:val="0"/>
      <w:divBdr>
        <w:top w:val="none" w:sz="0" w:space="0" w:color="auto"/>
        <w:left w:val="none" w:sz="0" w:space="0" w:color="auto"/>
        <w:bottom w:val="none" w:sz="0" w:space="0" w:color="auto"/>
        <w:right w:val="none" w:sz="0" w:space="0" w:color="auto"/>
      </w:divBdr>
    </w:div>
    <w:div w:id="871379014">
      <w:bodyDiv w:val="1"/>
      <w:marLeft w:val="0"/>
      <w:marRight w:val="0"/>
      <w:marTop w:val="0"/>
      <w:marBottom w:val="0"/>
      <w:divBdr>
        <w:top w:val="none" w:sz="0" w:space="0" w:color="auto"/>
        <w:left w:val="none" w:sz="0" w:space="0" w:color="auto"/>
        <w:bottom w:val="none" w:sz="0" w:space="0" w:color="auto"/>
        <w:right w:val="none" w:sz="0" w:space="0" w:color="auto"/>
      </w:divBdr>
    </w:div>
    <w:div w:id="871723792">
      <w:bodyDiv w:val="1"/>
      <w:marLeft w:val="0"/>
      <w:marRight w:val="0"/>
      <w:marTop w:val="0"/>
      <w:marBottom w:val="0"/>
      <w:divBdr>
        <w:top w:val="none" w:sz="0" w:space="0" w:color="auto"/>
        <w:left w:val="none" w:sz="0" w:space="0" w:color="auto"/>
        <w:bottom w:val="none" w:sz="0" w:space="0" w:color="auto"/>
        <w:right w:val="none" w:sz="0" w:space="0" w:color="auto"/>
      </w:divBdr>
    </w:div>
    <w:div w:id="872308779">
      <w:bodyDiv w:val="1"/>
      <w:marLeft w:val="0"/>
      <w:marRight w:val="0"/>
      <w:marTop w:val="0"/>
      <w:marBottom w:val="0"/>
      <w:divBdr>
        <w:top w:val="none" w:sz="0" w:space="0" w:color="auto"/>
        <w:left w:val="none" w:sz="0" w:space="0" w:color="auto"/>
        <w:bottom w:val="none" w:sz="0" w:space="0" w:color="auto"/>
        <w:right w:val="none" w:sz="0" w:space="0" w:color="auto"/>
      </w:divBdr>
    </w:div>
    <w:div w:id="874729771">
      <w:bodyDiv w:val="1"/>
      <w:marLeft w:val="0"/>
      <w:marRight w:val="0"/>
      <w:marTop w:val="0"/>
      <w:marBottom w:val="0"/>
      <w:divBdr>
        <w:top w:val="none" w:sz="0" w:space="0" w:color="auto"/>
        <w:left w:val="none" w:sz="0" w:space="0" w:color="auto"/>
        <w:bottom w:val="none" w:sz="0" w:space="0" w:color="auto"/>
        <w:right w:val="none" w:sz="0" w:space="0" w:color="auto"/>
      </w:divBdr>
    </w:div>
    <w:div w:id="875855634">
      <w:bodyDiv w:val="1"/>
      <w:marLeft w:val="0"/>
      <w:marRight w:val="0"/>
      <w:marTop w:val="0"/>
      <w:marBottom w:val="0"/>
      <w:divBdr>
        <w:top w:val="none" w:sz="0" w:space="0" w:color="auto"/>
        <w:left w:val="none" w:sz="0" w:space="0" w:color="auto"/>
        <w:bottom w:val="none" w:sz="0" w:space="0" w:color="auto"/>
        <w:right w:val="none" w:sz="0" w:space="0" w:color="auto"/>
      </w:divBdr>
      <w:divsChild>
        <w:div w:id="700866061">
          <w:marLeft w:val="480"/>
          <w:marRight w:val="0"/>
          <w:marTop w:val="0"/>
          <w:marBottom w:val="0"/>
          <w:divBdr>
            <w:top w:val="none" w:sz="0" w:space="0" w:color="auto"/>
            <w:left w:val="none" w:sz="0" w:space="0" w:color="auto"/>
            <w:bottom w:val="none" w:sz="0" w:space="0" w:color="auto"/>
            <w:right w:val="none" w:sz="0" w:space="0" w:color="auto"/>
          </w:divBdr>
        </w:div>
        <w:div w:id="705716049">
          <w:marLeft w:val="480"/>
          <w:marRight w:val="0"/>
          <w:marTop w:val="0"/>
          <w:marBottom w:val="0"/>
          <w:divBdr>
            <w:top w:val="none" w:sz="0" w:space="0" w:color="auto"/>
            <w:left w:val="none" w:sz="0" w:space="0" w:color="auto"/>
            <w:bottom w:val="none" w:sz="0" w:space="0" w:color="auto"/>
            <w:right w:val="none" w:sz="0" w:space="0" w:color="auto"/>
          </w:divBdr>
        </w:div>
        <w:div w:id="1279992662">
          <w:marLeft w:val="480"/>
          <w:marRight w:val="0"/>
          <w:marTop w:val="0"/>
          <w:marBottom w:val="0"/>
          <w:divBdr>
            <w:top w:val="none" w:sz="0" w:space="0" w:color="auto"/>
            <w:left w:val="none" w:sz="0" w:space="0" w:color="auto"/>
            <w:bottom w:val="none" w:sz="0" w:space="0" w:color="auto"/>
            <w:right w:val="none" w:sz="0" w:space="0" w:color="auto"/>
          </w:divBdr>
        </w:div>
        <w:div w:id="952324880">
          <w:marLeft w:val="480"/>
          <w:marRight w:val="0"/>
          <w:marTop w:val="0"/>
          <w:marBottom w:val="0"/>
          <w:divBdr>
            <w:top w:val="none" w:sz="0" w:space="0" w:color="auto"/>
            <w:left w:val="none" w:sz="0" w:space="0" w:color="auto"/>
            <w:bottom w:val="none" w:sz="0" w:space="0" w:color="auto"/>
            <w:right w:val="none" w:sz="0" w:space="0" w:color="auto"/>
          </w:divBdr>
        </w:div>
        <w:div w:id="534731262">
          <w:marLeft w:val="480"/>
          <w:marRight w:val="0"/>
          <w:marTop w:val="0"/>
          <w:marBottom w:val="0"/>
          <w:divBdr>
            <w:top w:val="none" w:sz="0" w:space="0" w:color="auto"/>
            <w:left w:val="none" w:sz="0" w:space="0" w:color="auto"/>
            <w:bottom w:val="none" w:sz="0" w:space="0" w:color="auto"/>
            <w:right w:val="none" w:sz="0" w:space="0" w:color="auto"/>
          </w:divBdr>
        </w:div>
        <w:div w:id="399639821">
          <w:marLeft w:val="480"/>
          <w:marRight w:val="0"/>
          <w:marTop w:val="0"/>
          <w:marBottom w:val="0"/>
          <w:divBdr>
            <w:top w:val="none" w:sz="0" w:space="0" w:color="auto"/>
            <w:left w:val="none" w:sz="0" w:space="0" w:color="auto"/>
            <w:bottom w:val="none" w:sz="0" w:space="0" w:color="auto"/>
            <w:right w:val="none" w:sz="0" w:space="0" w:color="auto"/>
          </w:divBdr>
        </w:div>
        <w:div w:id="1496187377">
          <w:marLeft w:val="480"/>
          <w:marRight w:val="0"/>
          <w:marTop w:val="0"/>
          <w:marBottom w:val="0"/>
          <w:divBdr>
            <w:top w:val="none" w:sz="0" w:space="0" w:color="auto"/>
            <w:left w:val="none" w:sz="0" w:space="0" w:color="auto"/>
            <w:bottom w:val="none" w:sz="0" w:space="0" w:color="auto"/>
            <w:right w:val="none" w:sz="0" w:space="0" w:color="auto"/>
          </w:divBdr>
        </w:div>
        <w:div w:id="1918127844">
          <w:marLeft w:val="480"/>
          <w:marRight w:val="0"/>
          <w:marTop w:val="0"/>
          <w:marBottom w:val="0"/>
          <w:divBdr>
            <w:top w:val="none" w:sz="0" w:space="0" w:color="auto"/>
            <w:left w:val="none" w:sz="0" w:space="0" w:color="auto"/>
            <w:bottom w:val="none" w:sz="0" w:space="0" w:color="auto"/>
            <w:right w:val="none" w:sz="0" w:space="0" w:color="auto"/>
          </w:divBdr>
        </w:div>
        <w:div w:id="253124810">
          <w:marLeft w:val="480"/>
          <w:marRight w:val="0"/>
          <w:marTop w:val="0"/>
          <w:marBottom w:val="0"/>
          <w:divBdr>
            <w:top w:val="none" w:sz="0" w:space="0" w:color="auto"/>
            <w:left w:val="none" w:sz="0" w:space="0" w:color="auto"/>
            <w:bottom w:val="none" w:sz="0" w:space="0" w:color="auto"/>
            <w:right w:val="none" w:sz="0" w:space="0" w:color="auto"/>
          </w:divBdr>
        </w:div>
        <w:div w:id="1044981327">
          <w:marLeft w:val="480"/>
          <w:marRight w:val="0"/>
          <w:marTop w:val="0"/>
          <w:marBottom w:val="0"/>
          <w:divBdr>
            <w:top w:val="none" w:sz="0" w:space="0" w:color="auto"/>
            <w:left w:val="none" w:sz="0" w:space="0" w:color="auto"/>
            <w:bottom w:val="none" w:sz="0" w:space="0" w:color="auto"/>
            <w:right w:val="none" w:sz="0" w:space="0" w:color="auto"/>
          </w:divBdr>
        </w:div>
        <w:div w:id="894007466">
          <w:marLeft w:val="480"/>
          <w:marRight w:val="0"/>
          <w:marTop w:val="0"/>
          <w:marBottom w:val="0"/>
          <w:divBdr>
            <w:top w:val="none" w:sz="0" w:space="0" w:color="auto"/>
            <w:left w:val="none" w:sz="0" w:space="0" w:color="auto"/>
            <w:bottom w:val="none" w:sz="0" w:space="0" w:color="auto"/>
            <w:right w:val="none" w:sz="0" w:space="0" w:color="auto"/>
          </w:divBdr>
        </w:div>
        <w:div w:id="797140462">
          <w:marLeft w:val="480"/>
          <w:marRight w:val="0"/>
          <w:marTop w:val="0"/>
          <w:marBottom w:val="0"/>
          <w:divBdr>
            <w:top w:val="none" w:sz="0" w:space="0" w:color="auto"/>
            <w:left w:val="none" w:sz="0" w:space="0" w:color="auto"/>
            <w:bottom w:val="none" w:sz="0" w:space="0" w:color="auto"/>
            <w:right w:val="none" w:sz="0" w:space="0" w:color="auto"/>
          </w:divBdr>
        </w:div>
        <w:div w:id="144250817">
          <w:marLeft w:val="480"/>
          <w:marRight w:val="0"/>
          <w:marTop w:val="0"/>
          <w:marBottom w:val="0"/>
          <w:divBdr>
            <w:top w:val="none" w:sz="0" w:space="0" w:color="auto"/>
            <w:left w:val="none" w:sz="0" w:space="0" w:color="auto"/>
            <w:bottom w:val="none" w:sz="0" w:space="0" w:color="auto"/>
            <w:right w:val="none" w:sz="0" w:space="0" w:color="auto"/>
          </w:divBdr>
        </w:div>
        <w:div w:id="1562867090">
          <w:marLeft w:val="480"/>
          <w:marRight w:val="0"/>
          <w:marTop w:val="0"/>
          <w:marBottom w:val="0"/>
          <w:divBdr>
            <w:top w:val="none" w:sz="0" w:space="0" w:color="auto"/>
            <w:left w:val="none" w:sz="0" w:space="0" w:color="auto"/>
            <w:bottom w:val="none" w:sz="0" w:space="0" w:color="auto"/>
            <w:right w:val="none" w:sz="0" w:space="0" w:color="auto"/>
          </w:divBdr>
        </w:div>
        <w:div w:id="343439188">
          <w:marLeft w:val="480"/>
          <w:marRight w:val="0"/>
          <w:marTop w:val="0"/>
          <w:marBottom w:val="0"/>
          <w:divBdr>
            <w:top w:val="none" w:sz="0" w:space="0" w:color="auto"/>
            <w:left w:val="none" w:sz="0" w:space="0" w:color="auto"/>
            <w:bottom w:val="none" w:sz="0" w:space="0" w:color="auto"/>
            <w:right w:val="none" w:sz="0" w:space="0" w:color="auto"/>
          </w:divBdr>
        </w:div>
        <w:div w:id="1895656403">
          <w:marLeft w:val="480"/>
          <w:marRight w:val="0"/>
          <w:marTop w:val="0"/>
          <w:marBottom w:val="0"/>
          <w:divBdr>
            <w:top w:val="none" w:sz="0" w:space="0" w:color="auto"/>
            <w:left w:val="none" w:sz="0" w:space="0" w:color="auto"/>
            <w:bottom w:val="none" w:sz="0" w:space="0" w:color="auto"/>
            <w:right w:val="none" w:sz="0" w:space="0" w:color="auto"/>
          </w:divBdr>
        </w:div>
        <w:div w:id="378016187">
          <w:marLeft w:val="480"/>
          <w:marRight w:val="0"/>
          <w:marTop w:val="0"/>
          <w:marBottom w:val="0"/>
          <w:divBdr>
            <w:top w:val="none" w:sz="0" w:space="0" w:color="auto"/>
            <w:left w:val="none" w:sz="0" w:space="0" w:color="auto"/>
            <w:bottom w:val="none" w:sz="0" w:space="0" w:color="auto"/>
            <w:right w:val="none" w:sz="0" w:space="0" w:color="auto"/>
          </w:divBdr>
        </w:div>
        <w:div w:id="806049442">
          <w:marLeft w:val="480"/>
          <w:marRight w:val="0"/>
          <w:marTop w:val="0"/>
          <w:marBottom w:val="0"/>
          <w:divBdr>
            <w:top w:val="none" w:sz="0" w:space="0" w:color="auto"/>
            <w:left w:val="none" w:sz="0" w:space="0" w:color="auto"/>
            <w:bottom w:val="none" w:sz="0" w:space="0" w:color="auto"/>
            <w:right w:val="none" w:sz="0" w:space="0" w:color="auto"/>
          </w:divBdr>
        </w:div>
        <w:div w:id="407117266">
          <w:marLeft w:val="480"/>
          <w:marRight w:val="0"/>
          <w:marTop w:val="0"/>
          <w:marBottom w:val="0"/>
          <w:divBdr>
            <w:top w:val="none" w:sz="0" w:space="0" w:color="auto"/>
            <w:left w:val="none" w:sz="0" w:space="0" w:color="auto"/>
            <w:bottom w:val="none" w:sz="0" w:space="0" w:color="auto"/>
            <w:right w:val="none" w:sz="0" w:space="0" w:color="auto"/>
          </w:divBdr>
        </w:div>
        <w:div w:id="241184204">
          <w:marLeft w:val="480"/>
          <w:marRight w:val="0"/>
          <w:marTop w:val="0"/>
          <w:marBottom w:val="0"/>
          <w:divBdr>
            <w:top w:val="none" w:sz="0" w:space="0" w:color="auto"/>
            <w:left w:val="none" w:sz="0" w:space="0" w:color="auto"/>
            <w:bottom w:val="none" w:sz="0" w:space="0" w:color="auto"/>
            <w:right w:val="none" w:sz="0" w:space="0" w:color="auto"/>
          </w:divBdr>
        </w:div>
        <w:div w:id="1933657080">
          <w:marLeft w:val="480"/>
          <w:marRight w:val="0"/>
          <w:marTop w:val="0"/>
          <w:marBottom w:val="0"/>
          <w:divBdr>
            <w:top w:val="none" w:sz="0" w:space="0" w:color="auto"/>
            <w:left w:val="none" w:sz="0" w:space="0" w:color="auto"/>
            <w:bottom w:val="none" w:sz="0" w:space="0" w:color="auto"/>
            <w:right w:val="none" w:sz="0" w:space="0" w:color="auto"/>
          </w:divBdr>
        </w:div>
        <w:div w:id="582758736">
          <w:marLeft w:val="480"/>
          <w:marRight w:val="0"/>
          <w:marTop w:val="0"/>
          <w:marBottom w:val="0"/>
          <w:divBdr>
            <w:top w:val="none" w:sz="0" w:space="0" w:color="auto"/>
            <w:left w:val="none" w:sz="0" w:space="0" w:color="auto"/>
            <w:bottom w:val="none" w:sz="0" w:space="0" w:color="auto"/>
            <w:right w:val="none" w:sz="0" w:space="0" w:color="auto"/>
          </w:divBdr>
        </w:div>
        <w:div w:id="1786801217">
          <w:marLeft w:val="480"/>
          <w:marRight w:val="0"/>
          <w:marTop w:val="0"/>
          <w:marBottom w:val="0"/>
          <w:divBdr>
            <w:top w:val="none" w:sz="0" w:space="0" w:color="auto"/>
            <w:left w:val="none" w:sz="0" w:space="0" w:color="auto"/>
            <w:bottom w:val="none" w:sz="0" w:space="0" w:color="auto"/>
            <w:right w:val="none" w:sz="0" w:space="0" w:color="auto"/>
          </w:divBdr>
        </w:div>
        <w:div w:id="825435732">
          <w:marLeft w:val="480"/>
          <w:marRight w:val="0"/>
          <w:marTop w:val="0"/>
          <w:marBottom w:val="0"/>
          <w:divBdr>
            <w:top w:val="none" w:sz="0" w:space="0" w:color="auto"/>
            <w:left w:val="none" w:sz="0" w:space="0" w:color="auto"/>
            <w:bottom w:val="none" w:sz="0" w:space="0" w:color="auto"/>
            <w:right w:val="none" w:sz="0" w:space="0" w:color="auto"/>
          </w:divBdr>
        </w:div>
        <w:div w:id="1856266882">
          <w:marLeft w:val="480"/>
          <w:marRight w:val="0"/>
          <w:marTop w:val="0"/>
          <w:marBottom w:val="0"/>
          <w:divBdr>
            <w:top w:val="none" w:sz="0" w:space="0" w:color="auto"/>
            <w:left w:val="none" w:sz="0" w:space="0" w:color="auto"/>
            <w:bottom w:val="none" w:sz="0" w:space="0" w:color="auto"/>
            <w:right w:val="none" w:sz="0" w:space="0" w:color="auto"/>
          </w:divBdr>
        </w:div>
        <w:div w:id="933242092">
          <w:marLeft w:val="480"/>
          <w:marRight w:val="0"/>
          <w:marTop w:val="0"/>
          <w:marBottom w:val="0"/>
          <w:divBdr>
            <w:top w:val="none" w:sz="0" w:space="0" w:color="auto"/>
            <w:left w:val="none" w:sz="0" w:space="0" w:color="auto"/>
            <w:bottom w:val="none" w:sz="0" w:space="0" w:color="auto"/>
            <w:right w:val="none" w:sz="0" w:space="0" w:color="auto"/>
          </w:divBdr>
        </w:div>
        <w:div w:id="1932204994">
          <w:marLeft w:val="480"/>
          <w:marRight w:val="0"/>
          <w:marTop w:val="0"/>
          <w:marBottom w:val="0"/>
          <w:divBdr>
            <w:top w:val="none" w:sz="0" w:space="0" w:color="auto"/>
            <w:left w:val="none" w:sz="0" w:space="0" w:color="auto"/>
            <w:bottom w:val="none" w:sz="0" w:space="0" w:color="auto"/>
            <w:right w:val="none" w:sz="0" w:space="0" w:color="auto"/>
          </w:divBdr>
        </w:div>
        <w:div w:id="1733238021">
          <w:marLeft w:val="480"/>
          <w:marRight w:val="0"/>
          <w:marTop w:val="0"/>
          <w:marBottom w:val="0"/>
          <w:divBdr>
            <w:top w:val="none" w:sz="0" w:space="0" w:color="auto"/>
            <w:left w:val="none" w:sz="0" w:space="0" w:color="auto"/>
            <w:bottom w:val="none" w:sz="0" w:space="0" w:color="auto"/>
            <w:right w:val="none" w:sz="0" w:space="0" w:color="auto"/>
          </w:divBdr>
        </w:div>
        <w:div w:id="1564679611">
          <w:marLeft w:val="480"/>
          <w:marRight w:val="0"/>
          <w:marTop w:val="0"/>
          <w:marBottom w:val="0"/>
          <w:divBdr>
            <w:top w:val="none" w:sz="0" w:space="0" w:color="auto"/>
            <w:left w:val="none" w:sz="0" w:space="0" w:color="auto"/>
            <w:bottom w:val="none" w:sz="0" w:space="0" w:color="auto"/>
            <w:right w:val="none" w:sz="0" w:space="0" w:color="auto"/>
          </w:divBdr>
        </w:div>
        <w:div w:id="312560964">
          <w:marLeft w:val="480"/>
          <w:marRight w:val="0"/>
          <w:marTop w:val="0"/>
          <w:marBottom w:val="0"/>
          <w:divBdr>
            <w:top w:val="none" w:sz="0" w:space="0" w:color="auto"/>
            <w:left w:val="none" w:sz="0" w:space="0" w:color="auto"/>
            <w:bottom w:val="none" w:sz="0" w:space="0" w:color="auto"/>
            <w:right w:val="none" w:sz="0" w:space="0" w:color="auto"/>
          </w:divBdr>
        </w:div>
        <w:div w:id="1147822312">
          <w:marLeft w:val="480"/>
          <w:marRight w:val="0"/>
          <w:marTop w:val="0"/>
          <w:marBottom w:val="0"/>
          <w:divBdr>
            <w:top w:val="none" w:sz="0" w:space="0" w:color="auto"/>
            <w:left w:val="none" w:sz="0" w:space="0" w:color="auto"/>
            <w:bottom w:val="none" w:sz="0" w:space="0" w:color="auto"/>
            <w:right w:val="none" w:sz="0" w:space="0" w:color="auto"/>
          </w:divBdr>
        </w:div>
        <w:div w:id="1316185875">
          <w:marLeft w:val="480"/>
          <w:marRight w:val="0"/>
          <w:marTop w:val="0"/>
          <w:marBottom w:val="0"/>
          <w:divBdr>
            <w:top w:val="none" w:sz="0" w:space="0" w:color="auto"/>
            <w:left w:val="none" w:sz="0" w:space="0" w:color="auto"/>
            <w:bottom w:val="none" w:sz="0" w:space="0" w:color="auto"/>
            <w:right w:val="none" w:sz="0" w:space="0" w:color="auto"/>
          </w:divBdr>
        </w:div>
        <w:div w:id="1522477627">
          <w:marLeft w:val="480"/>
          <w:marRight w:val="0"/>
          <w:marTop w:val="0"/>
          <w:marBottom w:val="0"/>
          <w:divBdr>
            <w:top w:val="none" w:sz="0" w:space="0" w:color="auto"/>
            <w:left w:val="none" w:sz="0" w:space="0" w:color="auto"/>
            <w:bottom w:val="none" w:sz="0" w:space="0" w:color="auto"/>
            <w:right w:val="none" w:sz="0" w:space="0" w:color="auto"/>
          </w:divBdr>
        </w:div>
        <w:div w:id="867451371">
          <w:marLeft w:val="480"/>
          <w:marRight w:val="0"/>
          <w:marTop w:val="0"/>
          <w:marBottom w:val="0"/>
          <w:divBdr>
            <w:top w:val="none" w:sz="0" w:space="0" w:color="auto"/>
            <w:left w:val="none" w:sz="0" w:space="0" w:color="auto"/>
            <w:bottom w:val="none" w:sz="0" w:space="0" w:color="auto"/>
            <w:right w:val="none" w:sz="0" w:space="0" w:color="auto"/>
          </w:divBdr>
        </w:div>
        <w:div w:id="1921325936">
          <w:marLeft w:val="480"/>
          <w:marRight w:val="0"/>
          <w:marTop w:val="0"/>
          <w:marBottom w:val="0"/>
          <w:divBdr>
            <w:top w:val="none" w:sz="0" w:space="0" w:color="auto"/>
            <w:left w:val="none" w:sz="0" w:space="0" w:color="auto"/>
            <w:bottom w:val="none" w:sz="0" w:space="0" w:color="auto"/>
            <w:right w:val="none" w:sz="0" w:space="0" w:color="auto"/>
          </w:divBdr>
        </w:div>
        <w:div w:id="751973753">
          <w:marLeft w:val="480"/>
          <w:marRight w:val="0"/>
          <w:marTop w:val="0"/>
          <w:marBottom w:val="0"/>
          <w:divBdr>
            <w:top w:val="none" w:sz="0" w:space="0" w:color="auto"/>
            <w:left w:val="none" w:sz="0" w:space="0" w:color="auto"/>
            <w:bottom w:val="none" w:sz="0" w:space="0" w:color="auto"/>
            <w:right w:val="none" w:sz="0" w:space="0" w:color="auto"/>
          </w:divBdr>
        </w:div>
        <w:div w:id="146895499">
          <w:marLeft w:val="480"/>
          <w:marRight w:val="0"/>
          <w:marTop w:val="0"/>
          <w:marBottom w:val="0"/>
          <w:divBdr>
            <w:top w:val="none" w:sz="0" w:space="0" w:color="auto"/>
            <w:left w:val="none" w:sz="0" w:space="0" w:color="auto"/>
            <w:bottom w:val="none" w:sz="0" w:space="0" w:color="auto"/>
            <w:right w:val="none" w:sz="0" w:space="0" w:color="auto"/>
          </w:divBdr>
        </w:div>
        <w:div w:id="1822579950">
          <w:marLeft w:val="480"/>
          <w:marRight w:val="0"/>
          <w:marTop w:val="0"/>
          <w:marBottom w:val="0"/>
          <w:divBdr>
            <w:top w:val="none" w:sz="0" w:space="0" w:color="auto"/>
            <w:left w:val="none" w:sz="0" w:space="0" w:color="auto"/>
            <w:bottom w:val="none" w:sz="0" w:space="0" w:color="auto"/>
            <w:right w:val="none" w:sz="0" w:space="0" w:color="auto"/>
          </w:divBdr>
        </w:div>
        <w:div w:id="1193808589">
          <w:marLeft w:val="480"/>
          <w:marRight w:val="0"/>
          <w:marTop w:val="0"/>
          <w:marBottom w:val="0"/>
          <w:divBdr>
            <w:top w:val="none" w:sz="0" w:space="0" w:color="auto"/>
            <w:left w:val="none" w:sz="0" w:space="0" w:color="auto"/>
            <w:bottom w:val="none" w:sz="0" w:space="0" w:color="auto"/>
            <w:right w:val="none" w:sz="0" w:space="0" w:color="auto"/>
          </w:divBdr>
        </w:div>
        <w:div w:id="1436025174">
          <w:marLeft w:val="480"/>
          <w:marRight w:val="0"/>
          <w:marTop w:val="0"/>
          <w:marBottom w:val="0"/>
          <w:divBdr>
            <w:top w:val="none" w:sz="0" w:space="0" w:color="auto"/>
            <w:left w:val="none" w:sz="0" w:space="0" w:color="auto"/>
            <w:bottom w:val="none" w:sz="0" w:space="0" w:color="auto"/>
            <w:right w:val="none" w:sz="0" w:space="0" w:color="auto"/>
          </w:divBdr>
        </w:div>
        <w:div w:id="1107502664">
          <w:marLeft w:val="480"/>
          <w:marRight w:val="0"/>
          <w:marTop w:val="0"/>
          <w:marBottom w:val="0"/>
          <w:divBdr>
            <w:top w:val="none" w:sz="0" w:space="0" w:color="auto"/>
            <w:left w:val="none" w:sz="0" w:space="0" w:color="auto"/>
            <w:bottom w:val="none" w:sz="0" w:space="0" w:color="auto"/>
            <w:right w:val="none" w:sz="0" w:space="0" w:color="auto"/>
          </w:divBdr>
        </w:div>
        <w:div w:id="471992149">
          <w:marLeft w:val="480"/>
          <w:marRight w:val="0"/>
          <w:marTop w:val="0"/>
          <w:marBottom w:val="0"/>
          <w:divBdr>
            <w:top w:val="none" w:sz="0" w:space="0" w:color="auto"/>
            <w:left w:val="none" w:sz="0" w:space="0" w:color="auto"/>
            <w:bottom w:val="none" w:sz="0" w:space="0" w:color="auto"/>
            <w:right w:val="none" w:sz="0" w:space="0" w:color="auto"/>
          </w:divBdr>
        </w:div>
        <w:div w:id="1270889928">
          <w:marLeft w:val="480"/>
          <w:marRight w:val="0"/>
          <w:marTop w:val="0"/>
          <w:marBottom w:val="0"/>
          <w:divBdr>
            <w:top w:val="none" w:sz="0" w:space="0" w:color="auto"/>
            <w:left w:val="none" w:sz="0" w:space="0" w:color="auto"/>
            <w:bottom w:val="none" w:sz="0" w:space="0" w:color="auto"/>
            <w:right w:val="none" w:sz="0" w:space="0" w:color="auto"/>
          </w:divBdr>
        </w:div>
        <w:div w:id="1144084291">
          <w:marLeft w:val="480"/>
          <w:marRight w:val="0"/>
          <w:marTop w:val="0"/>
          <w:marBottom w:val="0"/>
          <w:divBdr>
            <w:top w:val="none" w:sz="0" w:space="0" w:color="auto"/>
            <w:left w:val="none" w:sz="0" w:space="0" w:color="auto"/>
            <w:bottom w:val="none" w:sz="0" w:space="0" w:color="auto"/>
            <w:right w:val="none" w:sz="0" w:space="0" w:color="auto"/>
          </w:divBdr>
        </w:div>
        <w:div w:id="1114250847">
          <w:marLeft w:val="480"/>
          <w:marRight w:val="0"/>
          <w:marTop w:val="0"/>
          <w:marBottom w:val="0"/>
          <w:divBdr>
            <w:top w:val="none" w:sz="0" w:space="0" w:color="auto"/>
            <w:left w:val="none" w:sz="0" w:space="0" w:color="auto"/>
            <w:bottom w:val="none" w:sz="0" w:space="0" w:color="auto"/>
            <w:right w:val="none" w:sz="0" w:space="0" w:color="auto"/>
          </w:divBdr>
        </w:div>
        <w:div w:id="1146126011">
          <w:marLeft w:val="480"/>
          <w:marRight w:val="0"/>
          <w:marTop w:val="0"/>
          <w:marBottom w:val="0"/>
          <w:divBdr>
            <w:top w:val="none" w:sz="0" w:space="0" w:color="auto"/>
            <w:left w:val="none" w:sz="0" w:space="0" w:color="auto"/>
            <w:bottom w:val="none" w:sz="0" w:space="0" w:color="auto"/>
            <w:right w:val="none" w:sz="0" w:space="0" w:color="auto"/>
          </w:divBdr>
        </w:div>
        <w:div w:id="185605698">
          <w:marLeft w:val="480"/>
          <w:marRight w:val="0"/>
          <w:marTop w:val="0"/>
          <w:marBottom w:val="0"/>
          <w:divBdr>
            <w:top w:val="none" w:sz="0" w:space="0" w:color="auto"/>
            <w:left w:val="none" w:sz="0" w:space="0" w:color="auto"/>
            <w:bottom w:val="none" w:sz="0" w:space="0" w:color="auto"/>
            <w:right w:val="none" w:sz="0" w:space="0" w:color="auto"/>
          </w:divBdr>
        </w:div>
        <w:div w:id="1584023462">
          <w:marLeft w:val="480"/>
          <w:marRight w:val="0"/>
          <w:marTop w:val="0"/>
          <w:marBottom w:val="0"/>
          <w:divBdr>
            <w:top w:val="none" w:sz="0" w:space="0" w:color="auto"/>
            <w:left w:val="none" w:sz="0" w:space="0" w:color="auto"/>
            <w:bottom w:val="none" w:sz="0" w:space="0" w:color="auto"/>
            <w:right w:val="none" w:sz="0" w:space="0" w:color="auto"/>
          </w:divBdr>
        </w:div>
        <w:div w:id="1002859126">
          <w:marLeft w:val="480"/>
          <w:marRight w:val="0"/>
          <w:marTop w:val="0"/>
          <w:marBottom w:val="0"/>
          <w:divBdr>
            <w:top w:val="none" w:sz="0" w:space="0" w:color="auto"/>
            <w:left w:val="none" w:sz="0" w:space="0" w:color="auto"/>
            <w:bottom w:val="none" w:sz="0" w:space="0" w:color="auto"/>
            <w:right w:val="none" w:sz="0" w:space="0" w:color="auto"/>
          </w:divBdr>
        </w:div>
        <w:div w:id="1497644572">
          <w:marLeft w:val="480"/>
          <w:marRight w:val="0"/>
          <w:marTop w:val="0"/>
          <w:marBottom w:val="0"/>
          <w:divBdr>
            <w:top w:val="none" w:sz="0" w:space="0" w:color="auto"/>
            <w:left w:val="none" w:sz="0" w:space="0" w:color="auto"/>
            <w:bottom w:val="none" w:sz="0" w:space="0" w:color="auto"/>
            <w:right w:val="none" w:sz="0" w:space="0" w:color="auto"/>
          </w:divBdr>
        </w:div>
        <w:div w:id="1197432238">
          <w:marLeft w:val="480"/>
          <w:marRight w:val="0"/>
          <w:marTop w:val="0"/>
          <w:marBottom w:val="0"/>
          <w:divBdr>
            <w:top w:val="none" w:sz="0" w:space="0" w:color="auto"/>
            <w:left w:val="none" w:sz="0" w:space="0" w:color="auto"/>
            <w:bottom w:val="none" w:sz="0" w:space="0" w:color="auto"/>
            <w:right w:val="none" w:sz="0" w:space="0" w:color="auto"/>
          </w:divBdr>
        </w:div>
        <w:div w:id="173808437">
          <w:marLeft w:val="480"/>
          <w:marRight w:val="0"/>
          <w:marTop w:val="0"/>
          <w:marBottom w:val="0"/>
          <w:divBdr>
            <w:top w:val="none" w:sz="0" w:space="0" w:color="auto"/>
            <w:left w:val="none" w:sz="0" w:space="0" w:color="auto"/>
            <w:bottom w:val="none" w:sz="0" w:space="0" w:color="auto"/>
            <w:right w:val="none" w:sz="0" w:space="0" w:color="auto"/>
          </w:divBdr>
        </w:div>
        <w:div w:id="1476409002">
          <w:marLeft w:val="480"/>
          <w:marRight w:val="0"/>
          <w:marTop w:val="0"/>
          <w:marBottom w:val="0"/>
          <w:divBdr>
            <w:top w:val="none" w:sz="0" w:space="0" w:color="auto"/>
            <w:left w:val="none" w:sz="0" w:space="0" w:color="auto"/>
            <w:bottom w:val="none" w:sz="0" w:space="0" w:color="auto"/>
            <w:right w:val="none" w:sz="0" w:space="0" w:color="auto"/>
          </w:divBdr>
        </w:div>
        <w:div w:id="580604803">
          <w:marLeft w:val="480"/>
          <w:marRight w:val="0"/>
          <w:marTop w:val="0"/>
          <w:marBottom w:val="0"/>
          <w:divBdr>
            <w:top w:val="none" w:sz="0" w:space="0" w:color="auto"/>
            <w:left w:val="none" w:sz="0" w:space="0" w:color="auto"/>
            <w:bottom w:val="none" w:sz="0" w:space="0" w:color="auto"/>
            <w:right w:val="none" w:sz="0" w:space="0" w:color="auto"/>
          </w:divBdr>
        </w:div>
        <w:div w:id="2019043784">
          <w:marLeft w:val="480"/>
          <w:marRight w:val="0"/>
          <w:marTop w:val="0"/>
          <w:marBottom w:val="0"/>
          <w:divBdr>
            <w:top w:val="none" w:sz="0" w:space="0" w:color="auto"/>
            <w:left w:val="none" w:sz="0" w:space="0" w:color="auto"/>
            <w:bottom w:val="none" w:sz="0" w:space="0" w:color="auto"/>
            <w:right w:val="none" w:sz="0" w:space="0" w:color="auto"/>
          </w:divBdr>
        </w:div>
        <w:div w:id="1722049481">
          <w:marLeft w:val="480"/>
          <w:marRight w:val="0"/>
          <w:marTop w:val="0"/>
          <w:marBottom w:val="0"/>
          <w:divBdr>
            <w:top w:val="none" w:sz="0" w:space="0" w:color="auto"/>
            <w:left w:val="none" w:sz="0" w:space="0" w:color="auto"/>
            <w:bottom w:val="none" w:sz="0" w:space="0" w:color="auto"/>
            <w:right w:val="none" w:sz="0" w:space="0" w:color="auto"/>
          </w:divBdr>
        </w:div>
        <w:div w:id="874392804">
          <w:marLeft w:val="480"/>
          <w:marRight w:val="0"/>
          <w:marTop w:val="0"/>
          <w:marBottom w:val="0"/>
          <w:divBdr>
            <w:top w:val="none" w:sz="0" w:space="0" w:color="auto"/>
            <w:left w:val="none" w:sz="0" w:space="0" w:color="auto"/>
            <w:bottom w:val="none" w:sz="0" w:space="0" w:color="auto"/>
            <w:right w:val="none" w:sz="0" w:space="0" w:color="auto"/>
          </w:divBdr>
        </w:div>
        <w:div w:id="767121356">
          <w:marLeft w:val="480"/>
          <w:marRight w:val="0"/>
          <w:marTop w:val="0"/>
          <w:marBottom w:val="0"/>
          <w:divBdr>
            <w:top w:val="none" w:sz="0" w:space="0" w:color="auto"/>
            <w:left w:val="none" w:sz="0" w:space="0" w:color="auto"/>
            <w:bottom w:val="none" w:sz="0" w:space="0" w:color="auto"/>
            <w:right w:val="none" w:sz="0" w:space="0" w:color="auto"/>
          </w:divBdr>
        </w:div>
        <w:div w:id="1104308057">
          <w:marLeft w:val="480"/>
          <w:marRight w:val="0"/>
          <w:marTop w:val="0"/>
          <w:marBottom w:val="0"/>
          <w:divBdr>
            <w:top w:val="none" w:sz="0" w:space="0" w:color="auto"/>
            <w:left w:val="none" w:sz="0" w:space="0" w:color="auto"/>
            <w:bottom w:val="none" w:sz="0" w:space="0" w:color="auto"/>
            <w:right w:val="none" w:sz="0" w:space="0" w:color="auto"/>
          </w:divBdr>
        </w:div>
        <w:div w:id="1664699220">
          <w:marLeft w:val="480"/>
          <w:marRight w:val="0"/>
          <w:marTop w:val="0"/>
          <w:marBottom w:val="0"/>
          <w:divBdr>
            <w:top w:val="none" w:sz="0" w:space="0" w:color="auto"/>
            <w:left w:val="none" w:sz="0" w:space="0" w:color="auto"/>
            <w:bottom w:val="none" w:sz="0" w:space="0" w:color="auto"/>
            <w:right w:val="none" w:sz="0" w:space="0" w:color="auto"/>
          </w:divBdr>
        </w:div>
        <w:div w:id="1759642866">
          <w:marLeft w:val="480"/>
          <w:marRight w:val="0"/>
          <w:marTop w:val="0"/>
          <w:marBottom w:val="0"/>
          <w:divBdr>
            <w:top w:val="none" w:sz="0" w:space="0" w:color="auto"/>
            <w:left w:val="none" w:sz="0" w:space="0" w:color="auto"/>
            <w:bottom w:val="none" w:sz="0" w:space="0" w:color="auto"/>
            <w:right w:val="none" w:sz="0" w:space="0" w:color="auto"/>
          </w:divBdr>
        </w:div>
        <w:div w:id="1292516889">
          <w:marLeft w:val="480"/>
          <w:marRight w:val="0"/>
          <w:marTop w:val="0"/>
          <w:marBottom w:val="0"/>
          <w:divBdr>
            <w:top w:val="none" w:sz="0" w:space="0" w:color="auto"/>
            <w:left w:val="none" w:sz="0" w:space="0" w:color="auto"/>
            <w:bottom w:val="none" w:sz="0" w:space="0" w:color="auto"/>
            <w:right w:val="none" w:sz="0" w:space="0" w:color="auto"/>
          </w:divBdr>
        </w:div>
        <w:div w:id="1638220888">
          <w:marLeft w:val="480"/>
          <w:marRight w:val="0"/>
          <w:marTop w:val="0"/>
          <w:marBottom w:val="0"/>
          <w:divBdr>
            <w:top w:val="none" w:sz="0" w:space="0" w:color="auto"/>
            <w:left w:val="none" w:sz="0" w:space="0" w:color="auto"/>
            <w:bottom w:val="none" w:sz="0" w:space="0" w:color="auto"/>
            <w:right w:val="none" w:sz="0" w:space="0" w:color="auto"/>
          </w:divBdr>
        </w:div>
        <w:div w:id="71899475">
          <w:marLeft w:val="480"/>
          <w:marRight w:val="0"/>
          <w:marTop w:val="0"/>
          <w:marBottom w:val="0"/>
          <w:divBdr>
            <w:top w:val="none" w:sz="0" w:space="0" w:color="auto"/>
            <w:left w:val="none" w:sz="0" w:space="0" w:color="auto"/>
            <w:bottom w:val="none" w:sz="0" w:space="0" w:color="auto"/>
            <w:right w:val="none" w:sz="0" w:space="0" w:color="auto"/>
          </w:divBdr>
        </w:div>
        <w:div w:id="97871923">
          <w:marLeft w:val="480"/>
          <w:marRight w:val="0"/>
          <w:marTop w:val="0"/>
          <w:marBottom w:val="0"/>
          <w:divBdr>
            <w:top w:val="none" w:sz="0" w:space="0" w:color="auto"/>
            <w:left w:val="none" w:sz="0" w:space="0" w:color="auto"/>
            <w:bottom w:val="none" w:sz="0" w:space="0" w:color="auto"/>
            <w:right w:val="none" w:sz="0" w:space="0" w:color="auto"/>
          </w:divBdr>
        </w:div>
        <w:div w:id="322003996">
          <w:marLeft w:val="480"/>
          <w:marRight w:val="0"/>
          <w:marTop w:val="0"/>
          <w:marBottom w:val="0"/>
          <w:divBdr>
            <w:top w:val="none" w:sz="0" w:space="0" w:color="auto"/>
            <w:left w:val="none" w:sz="0" w:space="0" w:color="auto"/>
            <w:bottom w:val="none" w:sz="0" w:space="0" w:color="auto"/>
            <w:right w:val="none" w:sz="0" w:space="0" w:color="auto"/>
          </w:divBdr>
        </w:div>
        <w:div w:id="1051080956">
          <w:marLeft w:val="480"/>
          <w:marRight w:val="0"/>
          <w:marTop w:val="0"/>
          <w:marBottom w:val="0"/>
          <w:divBdr>
            <w:top w:val="none" w:sz="0" w:space="0" w:color="auto"/>
            <w:left w:val="none" w:sz="0" w:space="0" w:color="auto"/>
            <w:bottom w:val="none" w:sz="0" w:space="0" w:color="auto"/>
            <w:right w:val="none" w:sz="0" w:space="0" w:color="auto"/>
          </w:divBdr>
        </w:div>
        <w:div w:id="875627715">
          <w:marLeft w:val="480"/>
          <w:marRight w:val="0"/>
          <w:marTop w:val="0"/>
          <w:marBottom w:val="0"/>
          <w:divBdr>
            <w:top w:val="none" w:sz="0" w:space="0" w:color="auto"/>
            <w:left w:val="none" w:sz="0" w:space="0" w:color="auto"/>
            <w:bottom w:val="none" w:sz="0" w:space="0" w:color="auto"/>
            <w:right w:val="none" w:sz="0" w:space="0" w:color="auto"/>
          </w:divBdr>
        </w:div>
        <w:div w:id="730226108">
          <w:marLeft w:val="480"/>
          <w:marRight w:val="0"/>
          <w:marTop w:val="0"/>
          <w:marBottom w:val="0"/>
          <w:divBdr>
            <w:top w:val="none" w:sz="0" w:space="0" w:color="auto"/>
            <w:left w:val="none" w:sz="0" w:space="0" w:color="auto"/>
            <w:bottom w:val="none" w:sz="0" w:space="0" w:color="auto"/>
            <w:right w:val="none" w:sz="0" w:space="0" w:color="auto"/>
          </w:divBdr>
        </w:div>
        <w:div w:id="509679137">
          <w:marLeft w:val="480"/>
          <w:marRight w:val="0"/>
          <w:marTop w:val="0"/>
          <w:marBottom w:val="0"/>
          <w:divBdr>
            <w:top w:val="none" w:sz="0" w:space="0" w:color="auto"/>
            <w:left w:val="none" w:sz="0" w:space="0" w:color="auto"/>
            <w:bottom w:val="none" w:sz="0" w:space="0" w:color="auto"/>
            <w:right w:val="none" w:sz="0" w:space="0" w:color="auto"/>
          </w:divBdr>
        </w:div>
        <w:div w:id="1885436046">
          <w:marLeft w:val="480"/>
          <w:marRight w:val="0"/>
          <w:marTop w:val="0"/>
          <w:marBottom w:val="0"/>
          <w:divBdr>
            <w:top w:val="none" w:sz="0" w:space="0" w:color="auto"/>
            <w:left w:val="none" w:sz="0" w:space="0" w:color="auto"/>
            <w:bottom w:val="none" w:sz="0" w:space="0" w:color="auto"/>
            <w:right w:val="none" w:sz="0" w:space="0" w:color="auto"/>
          </w:divBdr>
        </w:div>
        <w:div w:id="327830546">
          <w:marLeft w:val="480"/>
          <w:marRight w:val="0"/>
          <w:marTop w:val="0"/>
          <w:marBottom w:val="0"/>
          <w:divBdr>
            <w:top w:val="none" w:sz="0" w:space="0" w:color="auto"/>
            <w:left w:val="none" w:sz="0" w:space="0" w:color="auto"/>
            <w:bottom w:val="none" w:sz="0" w:space="0" w:color="auto"/>
            <w:right w:val="none" w:sz="0" w:space="0" w:color="auto"/>
          </w:divBdr>
        </w:div>
        <w:div w:id="1538738833">
          <w:marLeft w:val="480"/>
          <w:marRight w:val="0"/>
          <w:marTop w:val="0"/>
          <w:marBottom w:val="0"/>
          <w:divBdr>
            <w:top w:val="none" w:sz="0" w:space="0" w:color="auto"/>
            <w:left w:val="none" w:sz="0" w:space="0" w:color="auto"/>
            <w:bottom w:val="none" w:sz="0" w:space="0" w:color="auto"/>
            <w:right w:val="none" w:sz="0" w:space="0" w:color="auto"/>
          </w:divBdr>
        </w:div>
        <w:div w:id="698166781">
          <w:marLeft w:val="480"/>
          <w:marRight w:val="0"/>
          <w:marTop w:val="0"/>
          <w:marBottom w:val="0"/>
          <w:divBdr>
            <w:top w:val="none" w:sz="0" w:space="0" w:color="auto"/>
            <w:left w:val="none" w:sz="0" w:space="0" w:color="auto"/>
            <w:bottom w:val="none" w:sz="0" w:space="0" w:color="auto"/>
            <w:right w:val="none" w:sz="0" w:space="0" w:color="auto"/>
          </w:divBdr>
        </w:div>
        <w:div w:id="1742829191">
          <w:marLeft w:val="480"/>
          <w:marRight w:val="0"/>
          <w:marTop w:val="0"/>
          <w:marBottom w:val="0"/>
          <w:divBdr>
            <w:top w:val="none" w:sz="0" w:space="0" w:color="auto"/>
            <w:left w:val="none" w:sz="0" w:space="0" w:color="auto"/>
            <w:bottom w:val="none" w:sz="0" w:space="0" w:color="auto"/>
            <w:right w:val="none" w:sz="0" w:space="0" w:color="auto"/>
          </w:divBdr>
        </w:div>
        <w:div w:id="1442187684">
          <w:marLeft w:val="480"/>
          <w:marRight w:val="0"/>
          <w:marTop w:val="0"/>
          <w:marBottom w:val="0"/>
          <w:divBdr>
            <w:top w:val="none" w:sz="0" w:space="0" w:color="auto"/>
            <w:left w:val="none" w:sz="0" w:space="0" w:color="auto"/>
            <w:bottom w:val="none" w:sz="0" w:space="0" w:color="auto"/>
            <w:right w:val="none" w:sz="0" w:space="0" w:color="auto"/>
          </w:divBdr>
        </w:div>
        <w:div w:id="1900553297">
          <w:marLeft w:val="480"/>
          <w:marRight w:val="0"/>
          <w:marTop w:val="0"/>
          <w:marBottom w:val="0"/>
          <w:divBdr>
            <w:top w:val="none" w:sz="0" w:space="0" w:color="auto"/>
            <w:left w:val="none" w:sz="0" w:space="0" w:color="auto"/>
            <w:bottom w:val="none" w:sz="0" w:space="0" w:color="auto"/>
            <w:right w:val="none" w:sz="0" w:space="0" w:color="auto"/>
          </w:divBdr>
        </w:div>
        <w:div w:id="937517224">
          <w:marLeft w:val="480"/>
          <w:marRight w:val="0"/>
          <w:marTop w:val="0"/>
          <w:marBottom w:val="0"/>
          <w:divBdr>
            <w:top w:val="none" w:sz="0" w:space="0" w:color="auto"/>
            <w:left w:val="none" w:sz="0" w:space="0" w:color="auto"/>
            <w:bottom w:val="none" w:sz="0" w:space="0" w:color="auto"/>
            <w:right w:val="none" w:sz="0" w:space="0" w:color="auto"/>
          </w:divBdr>
        </w:div>
      </w:divsChild>
    </w:div>
    <w:div w:id="877398054">
      <w:bodyDiv w:val="1"/>
      <w:marLeft w:val="0"/>
      <w:marRight w:val="0"/>
      <w:marTop w:val="0"/>
      <w:marBottom w:val="0"/>
      <w:divBdr>
        <w:top w:val="none" w:sz="0" w:space="0" w:color="auto"/>
        <w:left w:val="none" w:sz="0" w:space="0" w:color="auto"/>
        <w:bottom w:val="none" w:sz="0" w:space="0" w:color="auto"/>
        <w:right w:val="none" w:sz="0" w:space="0" w:color="auto"/>
      </w:divBdr>
    </w:div>
    <w:div w:id="878391968">
      <w:bodyDiv w:val="1"/>
      <w:marLeft w:val="0"/>
      <w:marRight w:val="0"/>
      <w:marTop w:val="0"/>
      <w:marBottom w:val="0"/>
      <w:divBdr>
        <w:top w:val="none" w:sz="0" w:space="0" w:color="auto"/>
        <w:left w:val="none" w:sz="0" w:space="0" w:color="auto"/>
        <w:bottom w:val="none" w:sz="0" w:space="0" w:color="auto"/>
        <w:right w:val="none" w:sz="0" w:space="0" w:color="auto"/>
      </w:divBdr>
    </w:div>
    <w:div w:id="879975052">
      <w:bodyDiv w:val="1"/>
      <w:marLeft w:val="0"/>
      <w:marRight w:val="0"/>
      <w:marTop w:val="0"/>
      <w:marBottom w:val="0"/>
      <w:divBdr>
        <w:top w:val="none" w:sz="0" w:space="0" w:color="auto"/>
        <w:left w:val="none" w:sz="0" w:space="0" w:color="auto"/>
        <w:bottom w:val="none" w:sz="0" w:space="0" w:color="auto"/>
        <w:right w:val="none" w:sz="0" w:space="0" w:color="auto"/>
      </w:divBdr>
    </w:div>
    <w:div w:id="880442399">
      <w:bodyDiv w:val="1"/>
      <w:marLeft w:val="0"/>
      <w:marRight w:val="0"/>
      <w:marTop w:val="0"/>
      <w:marBottom w:val="0"/>
      <w:divBdr>
        <w:top w:val="none" w:sz="0" w:space="0" w:color="auto"/>
        <w:left w:val="none" w:sz="0" w:space="0" w:color="auto"/>
        <w:bottom w:val="none" w:sz="0" w:space="0" w:color="auto"/>
        <w:right w:val="none" w:sz="0" w:space="0" w:color="auto"/>
      </w:divBdr>
    </w:div>
    <w:div w:id="884217006">
      <w:bodyDiv w:val="1"/>
      <w:marLeft w:val="0"/>
      <w:marRight w:val="0"/>
      <w:marTop w:val="0"/>
      <w:marBottom w:val="0"/>
      <w:divBdr>
        <w:top w:val="none" w:sz="0" w:space="0" w:color="auto"/>
        <w:left w:val="none" w:sz="0" w:space="0" w:color="auto"/>
        <w:bottom w:val="none" w:sz="0" w:space="0" w:color="auto"/>
        <w:right w:val="none" w:sz="0" w:space="0" w:color="auto"/>
      </w:divBdr>
    </w:div>
    <w:div w:id="884298459">
      <w:bodyDiv w:val="1"/>
      <w:marLeft w:val="0"/>
      <w:marRight w:val="0"/>
      <w:marTop w:val="0"/>
      <w:marBottom w:val="0"/>
      <w:divBdr>
        <w:top w:val="none" w:sz="0" w:space="0" w:color="auto"/>
        <w:left w:val="none" w:sz="0" w:space="0" w:color="auto"/>
        <w:bottom w:val="none" w:sz="0" w:space="0" w:color="auto"/>
        <w:right w:val="none" w:sz="0" w:space="0" w:color="auto"/>
      </w:divBdr>
    </w:div>
    <w:div w:id="884566868">
      <w:marLeft w:val="0"/>
      <w:marRight w:val="0"/>
      <w:marTop w:val="0"/>
      <w:marBottom w:val="0"/>
      <w:divBdr>
        <w:top w:val="none" w:sz="0" w:space="0" w:color="auto"/>
        <w:left w:val="none" w:sz="0" w:space="0" w:color="auto"/>
        <w:bottom w:val="none" w:sz="0" w:space="0" w:color="auto"/>
        <w:right w:val="none" w:sz="0" w:space="0" w:color="auto"/>
      </w:divBdr>
    </w:div>
    <w:div w:id="885489153">
      <w:bodyDiv w:val="1"/>
      <w:marLeft w:val="0"/>
      <w:marRight w:val="0"/>
      <w:marTop w:val="0"/>
      <w:marBottom w:val="0"/>
      <w:divBdr>
        <w:top w:val="none" w:sz="0" w:space="0" w:color="auto"/>
        <w:left w:val="none" w:sz="0" w:space="0" w:color="auto"/>
        <w:bottom w:val="none" w:sz="0" w:space="0" w:color="auto"/>
        <w:right w:val="none" w:sz="0" w:space="0" w:color="auto"/>
      </w:divBdr>
    </w:div>
    <w:div w:id="885946001">
      <w:bodyDiv w:val="1"/>
      <w:marLeft w:val="0"/>
      <w:marRight w:val="0"/>
      <w:marTop w:val="0"/>
      <w:marBottom w:val="0"/>
      <w:divBdr>
        <w:top w:val="none" w:sz="0" w:space="0" w:color="auto"/>
        <w:left w:val="none" w:sz="0" w:space="0" w:color="auto"/>
        <w:bottom w:val="none" w:sz="0" w:space="0" w:color="auto"/>
        <w:right w:val="none" w:sz="0" w:space="0" w:color="auto"/>
      </w:divBdr>
    </w:div>
    <w:div w:id="886382388">
      <w:bodyDiv w:val="1"/>
      <w:marLeft w:val="0"/>
      <w:marRight w:val="0"/>
      <w:marTop w:val="0"/>
      <w:marBottom w:val="0"/>
      <w:divBdr>
        <w:top w:val="none" w:sz="0" w:space="0" w:color="auto"/>
        <w:left w:val="none" w:sz="0" w:space="0" w:color="auto"/>
        <w:bottom w:val="none" w:sz="0" w:space="0" w:color="auto"/>
        <w:right w:val="none" w:sz="0" w:space="0" w:color="auto"/>
      </w:divBdr>
    </w:div>
    <w:div w:id="886841388">
      <w:bodyDiv w:val="1"/>
      <w:marLeft w:val="0"/>
      <w:marRight w:val="0"/>
      <w:marTop w:val="0"/>
      <w:marBottom w:val="0"/>
      <w:divBdr>
        <w:top w:val="none" w:sz="0" w:space="0" w:color="auto"/>
        <w:left w:val="none" w:sz="0" w:space="0" w:color="auto"/>
        <w:bottom w:val="none" w:sz="0" w:space="0" w:color="auto"/>
        <w:right w:val="none" w:sz="0" w:space="0" w:color="auto"/>
      </w:divBdr>
    </w:div>
    <w:div w:id="888225791">
      <w:bodyDiv w:val="1"/>
      <w:marLeft w:val="0"/>
      <w:marRight w:val="0"/>
      <w:marTop w:val="0"/>
      <w:marBottom w:val="0"/>
      <w:divBdr>
        <w:top w:val="none" w:sz="0" w:space="0" w:color="auto"/>
        <w:left w:val="none" w:sz="0" w:space="0" w:color="auto"/>
        <w:bottom w:val="none" w:sz="0" w:space="0" w:color="auto"/>
        <w:right w:val="none" w:sz="0" w:space="0" w:color="auto"/>
      </w:divBdr>
    </w:div>
    <w:div w:id="889612570">
      <w:bodyDiv w:val="1"/>
      <w:marLeft w:val="0"/>
      <w:marRight w:val="0"/>
      <w:marTop w:val="0"/>
      <w:marBottom w:val="0"/>
      <w:divBdr>
        <w:top w:val="none" w:sz="0" w:space="0" w:color="auto"/>
        <w:left w:val="none" w:sz="0" w:space="0" w:color="auto"/>
        <w:bottom w:val="none" w:sz="0" w:space="0" w:color="auto"/>
        <w:right w:val="none" w:sz="0" w:space="0" w:color="auto"/>
      </w:divBdr>
    </w:div>
    <w:div w:id="889996387">
      <w:bodyDiv w:val="1"/>
      <w:marLeft w:val="0"/>
      <w:marRight w:val="0"/>
      <w:marTop w:val="0"/>
      <w:marBottom w:val="0"/>
      <w:divBdr>
        <w:top w:val="none" w:sz="0" w:space="0" w:color="auto"/>
        <w:left w:val="none" w:sz="0" w:space="0" w:color="auto"/>
        <w:bottom w:val="none" w:sz="0" w:space="0" w:color="auto"/>
        <w:right w:val="none" w:sz="0" w:space="0" w:color="auto"/>
      </w:divBdr>
    </w:div>
    <w:div w:id="892279273">
      <w:bodyDiv w:val="1"/>
      <w:marLeft w:val="0"/>
      <w:marRight w:val="0"/>
      <w:marTop w:val="0"/>
      <w:marBottom w:val="0"/>
      <w:divBdr>
        <w:top w:val="none" w:sz="0" w:space="0" w:color="auto"/>
        <w:left w:val="none" w:sz="0" w:space="0" w:color="auto"/>
        <w:bottom w:val="none" w:sz="0" w:space="0" w:color="auto"/>
        <w:right w:val="none" w:sz="0" w:space="0" w:color="auto"/>
      </w:divBdr>
    </w:div>
    <w:div w:id="894778541">
      <w:bodyDiv w:val="1"/>
      <w:marLeft w:val="0"/>
      <w:marRight w:val="0"/>
      <w:marTop w:val="0"/>
      <w:marBottom w:val="0"/>
      <w:divBdr>
        <w:top w:val="none" w:sz="0" w:space="0" w:color="auto"/>
        <w:left w:val="none" w:sz="0" w:space="0" w:color="auto"/>
        <w:bottom w:val="none" w:sz="0" w:space="0" w:color="auto"/>
        <w:right w:val="none" w:sz="0" w:space="0" w:color="auto"/>
      </w:divBdr>
    </w:div>
    <w:div w:id="900409061">
      <w:bodyDiv w:val="1"/>
      <w:marLeft w:val="0"/>
      <w:marRight w:val="0"/>
      <w:marTop w:val="0"/>
      <w:marBottom w:val="0"/>
      <w:divBdr>
        <w:top w:val="none" w:sz="0" w:space="0" w:color="auto"/>
        <w:left w:val="none" w:sz="0" w:space="0" w:color="auto"/>
        <w:bottom w:val="none" w:sz="0" w:space="0" w:color="auto"/>
        <w:right w:val="none" w:sz="0" w:space="0" w:color="auto"/>
      </w:divBdr>
    </w:div>
    <w:div w:id="900561168">
      <w:bodyDiv w:val="1"/>
      <w:marLeft w:val="0"/>
      <w:marRight w:val="0"/>
      <w:marTop w:val="0"/>
      <w:marBottom w:val="0"/>
      <w:divBdr>
        <w:top w:val="none" w:sz="0" w:space="0" w:color="auto"/>
        <w:left w:val="none" w:sz="0" w:space="0" w:color="auto"/>
        <w:bottom w:val="none" w:sz="0" w:space="0" w:color="auto"/>
        <w:right w:val="none" w:sz="0" w:space="0" w:color="auto"/>
      </w:divBdr>
    </w:div>
    <w:div w:id="900755537">
      <w:bodyDiv w:val="1"/>
      <w:marLeft w:val="0"/>
      <w:marRight w:val="0"/>
      <w:marTop w:val="0"/>
      <w:marBottom w:val="0"/>
      <w:divBdr>
        <w:top w:val="none" w:sz="0" w:space="0" w:color="auto"/>
        <w:left w:val="none" w:sz="0" w:space="0" w:color="auto"/>
        <w:bottom w:val="none" w:sz="0" w:space="0" w:color="auto"/>
        <w:right w:val="none" w:sz="0" w:space="0" w:color="auto"/>
      </w:divBdr>
    </w:div>
    <w:div w:id="902259823">
      <w:marLeft w:val="0"/>
      <w:marRight w:val="0"/>
      <w:marTop w:val="0"/>
      <w:marBottom w:val="0"/>
      <w:divBdr>
        <w:top w:val="none" w:sz="0" w:space="0" w:color="auto"/>
        <w:left w:val="none" w:sz="0" w:space="0" w:color="auto"/>
        <w:bottom w:val="none" w:sz="0" w:space="0" w:color="auto"/>
        <w:right w:val="none" w:sz="0" w:space="0" w:color="auto"/>
      </w:divBdr>
    </w:div>
    <w:div w:id="902570855">
      <w:bodyDiv w:val="1"/>
      <w:marLeft w:val="0"/>
      <w:marRight w:val="0"/>
      <w:marTop w:val="0"/>
      <w:marBottom w:val="0"/>
      <w:divBdr>
        <w:top w:val="none" w:sz="0" w:space="0" w:color="auto"/>
        <w:left w:val="none" w:sz="0" w:space="0" w:color="auto"/>
        <w:bottom w:val="none" w:sz="0" w:space="0" w:color="auto"/>
        <w:right w:val="none" w:sz="0" w:space="0" w:color="auto"/>
      </w:divBdr>
      <w:divsChild>
        <w:div w:id="2060081295">
          <w:marLeft w:val="480"/>
          <w:marRight w:val="0"/>
          <w:marTop w:val="0"/>
          <w:marBottom w:val="0"/>
          <w:divBdr>
            <w:top w:val="none" w:sz="0" w:space="0" w:color="auto"/>
            <w:left w:val="none" w:sz="0" w:space="0" w:color="auto"/>
            <w:bottom w:val="none" w:sz="0" w:space="0" w:color="auto"/>
            <w:right w:val="none" w:sz="0" w:space="0" w:color="auto"/>
          </w:divBdr>
        </w:div>
        <w:div w:id="2116974258">
          <w:marLeft w:val="480"/>
          <w:marRight w:val="0"/>
          <w:marTop w:val="0"/>
          <w:marBottom w:val="0"/>
          <w:divBdr>
            <w:top w:val="none" w:sz="0" w:space="0" w:color="auto"/>
            <w:left w:val="none" w:sz="0" w:space="0" w:color="auto"/>
            <w:bottom w:val="none" w:sz="0" w:space="0" w:color="auto"/>
            <w:right w:val="none" w:sz="0" w:space="0" w:color="auto"/>
          </w:divBdr>
        </w:div>
        <w:div w:id="845053126">
          <w:marLeft w:val="480"/>
          <w:marRight w:val="0"/>
          <w:marTop w:val="0"/>
          <w:marBottom w:val="0"/>
          <w:divBdr>
            <w:top w:val="none" w:sz="0" w:space="0" w:color="auto"/>
            <w:left w:val="none" w:sz="0" w:space="0" w:color="auto"/>
            <w:bottom w:val="none" w:sz="0" w:space="0" w:color="auto"/>
            <w:right w:val="none" w:sz="0" w:space="0" w:color="auto"/>
          </w:divBdr>
        </w:div>
        <w:div w:id="1458915777">
          <w:marLeft w:val="480"/>
          <w:marRight w:val="0"/>
          <w:marTop w:val="0"/>
          <w:marBottom w:val="0"/>
          <w:divBdr>
            <w:top w:val="none" w:sz="0" w:space="0" w:color="auto"/>
            <w:left w:val="none" w:sz="0" w:space="0" w:color="auto"/>
            <w:bottom w:val="none" w:sz="0" w:space="0" w:color="auto"/>
            <w:right w:val="none" w:sz="0" w:space="0" w:color="auto"/>
          </w:divBdr>
        </w:div>
        <w:div w:id="2080782800">
          <w:marLeft w:val="480"/>
          <w:marRight w:val="0"/>
          <w:marTop w:val="0"/>
          <w:marBottom w:val="0"/>
          <w:divBdr>
            <w:top w:val="none" w:sz="0" w:space="0" w:color="auto"/>
            <w:left w:val="none" w:sz="0" w:space="0" w:color="auto"/>
            <w:bottom w:val="none" w:sz="0" w:space="0" w:color="auto"/>
            <w:right w:val="none" w:sz="0" w:space="0" w:color="auto"/>
          </w:divBdr>
        </w:div>
        <w:div w:id="1780903938">
          <w:marLeft w:val="480"/>
          <w:marRight w:val="0"/>
          <w:marTop w:val="0"/>
          <w:marBottom w:val="0"/>
          <w:divBdr>
            <w:top w:val="none" w:sz="0" w:space="0" w:color="auto"/>
            <w:left w:val="none" w:sz="0" w:space="0" w:color="auto"/>
            <w:bottom w:val="none" w:sz="0" w:space="0" w:color="auto"/>
            <w:right w:val="none" w:sz="0" w:space="0" w:color="auto"/>
          </w:divBdr>
        </w:div>
        <w:div w:id="911355061">
          <w:marLeft w:val="480"/>
          <w:marRight w:val="0"/>
          <w:marTop w:val="0"/>
          <w:marBottom w:val="0"/>
          <w:divBdr>
            <w:top w:val="none" w:sz="0" w:space="0" w:color="auto"/>
            <w:left w:val="none" w:sz="0" w:space="0" w:color="auto"/>
            <w:bottom w:val="none" w:sz="0" w:space="0" w:color="auto"/>
            <w:right w:val="none" w:sz="0" w:space="0" w:color="auto"/>
          </w:divBdr>
        </w:div>
        <w:div w:id="708457211">
          <w:marLeft w:val="480"/>
          <w:marRight w:val="0"/>
          <w:marTop w:val="0"/>
          <w:marBottom w:val="0"/>
          <w:divBdr>
            <w:top w:val="none" w:sz="0" w:space="0" w:color="auto"/>
            <w:left w:val="none" w:sz="0" w:space="0" w:color="auto"/>
            <w:bottom w:val="none" w:sz="0" w:space="0" w:color="auto"/>
            <w:right w:val="none" w:sz="0" w:space="0" w:color="auto"/>
          </w:divBdr>
        </w:div>
        <w:div w:id="1831095828">
          <w:marLeft w:val="480"/>
          <w:marRight w:val="0"/>
          <w:marTop w:val="0"/>
          <w:marBottom w:val="0"/>
          <w:divBdr>
            <w:top w:val="none" w:sz="0" w:space="0" w:color="auto"/>
            <w:left w:val="none" w:sz="0" w:space="0" w:color="auto"/>
            <w:bottom w:val="none" w:sz="0" w:space="0" w:color="auto"/>
            <w:right w:val="none" w:sz="0" w:space="0" w:color="auto"/>
          </w:divBdr>
        </w:div>
        <w:div w:id="1644114141">
          <w:marLeft w:val="480"/>
          <w:marRight w:val="0"/>
          <w:marTop w:val="0"/>
          <w:marBottom w:val="0"/>
          <w:divBdr>
            <w:top w:val="none" w:sz="0" w:space="0" w:color="auto"/>
            <w:left w:val="none" w:sz="0" w:space="0" w:color="auto"/>
            <w:bottom w:val="none" w:sz="0" w:space="0" w:color="auto"/>
            <w:right w:val="none" w:sz="0" w:space="0" w:color="auto"/>
          </w:divBdr>
        </w:div>
        <w:div w:id="419445056">
          <w:marLeft w:val="480"/>
          <w:marRight w:val="0"/>
          <w:marTop w:val="0"/>
          <w:marBottom w:val="0"/>
          <w:divBdr>
            <w:top w:val="none" w:sz="0" w:space="0" w:color="auto"/>
            <w:left w:val="none" w:sz="0" w:space="0" w:color="auto"/>
            <w:bottom w:val="none" w:sz="0" w:space="0" w:color="auto"/>
            <w:right w:val="none" w:sz="0" w:space="0" w:color="auto"/>
          </w:divBdr>
        </w:div>
        <w:div w:id="1772581717">
          <w:marLeft w:val="480"/>
          <w:marRight w:val="0"/>
          <w:marTop w:val="0"/>
          <w:marBottom w:val="0"/>
          <w:divBdr>
            <w:top w:val="none" w:sz="0" w:space="0" w:color="auto"/>
            <w:left w:val="none" w:sz="0" w:space="0" w:color="auto"/>
            <w:bottom w:val="none" w:sz="0" w:space="0" w:color="auto"/>
            <w:right w:val="none" w:sz="0" w:space="0" w:color="auto"/>
          </w:divBdr>
        </w:div>
        <w:div w:id="555243768">
          <w:marLeft w:val="480"/>
          <w:marRight w:val="0"/>
          <w:marTop w:val="0"/>
          <w:marBottom w:val="0"/>
          <w:divBdr>
            <w:top w:val="none" w:sz="0" w:space="0" w:color="auto"/>
            <w:left w:val="none" w:sz="0" w:space="0" w:color="auto"/>
            <w:bottom w:val="none" w:sz="0" w:space="0" w:color="auto"/>
            <w:right w:val="none" w:sz="0" w:space="0" w:color="auto"/>
          </w:divBdr>
        </w:div>
        <w:div w:id="931284717">
          <w:marLeft w:val="480"/>
          <w:marRight w:val="0"/>
          <w:marTop w:val="0"/>
          <w:marBottom w:val="0"/>
          <w:divBdr>
            <w:top w:val="none" w:sz="0" w:space="0" w:color="auto"/>
            <w:left w:val="none" w:sz="0" w:space="0" w:color="auto"/>
            <w:bottom w:val="none" w:sz="0" w:space="0" w:color="auto"/>
            <w:right w:val="none" w:sz="0" w:space="0" w:color="auto"/>
          </w:divBdr>
        </w:div>
        <w:div w:id="339896412">
          <w:marLeft w:val="480"/>
          <w:marRight w:val="0"/>
          <w:marTop w:val="0"/>
          <w:marBottom w:val="0"/>
          <w:divBdr>
            <w:top w:val="none" w:sz="0" w:space="0" w:color="auto"/>
            <w:left w:val="none" w:sz="0" w:space="0" w:color="auto"/>
            <w:bottom w:val="none" w:sz="0" w:space="0" w:color="auto"/>
            <w:right w:val="none" w:sz="0" w:space="0" w:color="auto"/>
          </w:divBdr>
        </w:div>
        <w:div w:id="1226647562">
          <w:marLeft w:val="480"/>
          <w:marRight w:val="0"/>
          <w:marTop w:val="0"/>
          <w:marBottom w:val="0"/>
          <w:divBdr>
            <w:top w:val="none" w:sz="0" w:space="0" w:color="auto"/>
            <w:left w:val="none" w:sz="0" w:space="0" w:color="auto"/>
            <w:bottom w:val="none" w:sz="0" w:space="0" w:color="auto"/>
            <w:right w:val="none" w:sz="0" w:space="0" w:color="auto"/>
          </w:divBdr>
        </w:div>
        <w:div w:id="167017860">
          <w:marLeft w:val="480"/>
          <w:marRight w:val="0"/>
          <w:marTop w:val="0"/>
          <w:marBottom w:val="0"/>
          <w:divBdr>
            <w:top w:val="none" w:sz="0" w:space="0" w:color="auto"/>
            <w:left w:val="none" w:sz="0" w:space="0" w:color="auto"/>
            <w:bottom w:val="none" w:sz="0" w:space="0" w:color="auto"/>
            <w:right w:val="none" w:sz="0" w:space="0" w:color="auto"/>
          </w:divBdr>
        </w:div>
        <w:div w:id="1878198864">
          <w:marLeft w:val="480"/>
          <w:marRight w:val="0"/>
          <w:marTop w:val="0"/>
          <w:marBottom w:val="0"/>
          <w:divBdr>
            <w:top w:val="none" w:sz="0" w:space="0" w:color="auto"/>
            <w:left w:val="none" w:sz="0" w:space="0" w:color="auto"/>
            <w:bottom w:val="none" w:sz="0" w:space="0" w:color="auto"/>
            <w:right w:val="none" w:sz="0" w:space="0" w:color="auto"/>
          </w:divBdr>
        </w:div>
        <w:div w:id="415174731">
          <w:marLeft w:val="480"/>
          <w:marRight w:val="0"/>
          <w:marTop w:val="0"/>
          <w:marBottom w:val="0"/>
          <w:divBdr>
            <w:top w:val="none" w:sz="0" w:space="0" w:color="auto"/>
            <w:left w:val="none" w:sz="0" w:space="0" w:color="auto"/>
            <w:bottom w:val="none" w:sz="0" w:space="0" w:color="auto"/>
            <w:right w:val="none" w:sz="0" w:space="0" w:color="auto"/>
          </w:divBdr>
        </w:div>
        <w:div w:id="496923995">
          <w:marLeft w:val="480"/>
          <w:marRight w:val="0"/>
          <w:marTop w:val="0"/>
          <w:marBottom w:val="0"/>
          <w:divBdr>
            <w:top w:val="none" w:sz="0" w:space="0" w:color="auto"/>
            <w:left w:val="none" w:sz="0" w:space="0" w:color="auto"/>
            <w:bottom w:val="none" w:sz="0" w:space="0" w:color="auto"/>
            <w:right w:val="none" w:sz="0" w:space="0" w:color="auto"/>
          </w:divBdr>
        </w:div>
        <w:div w:id="1456799927">
          <w:marLeft w:val="480"/>
          <w:marRight w:val="0"/>
          <w:marTop w:val="0"/>
          <w:marBottom w:val="0"/>
          <w:divBdr>
            <w:top w:val="none" w:sz="0" w:space="0" w:color="auto"/>
            <w:left w:val="none" w:sz="0" w:space="0" w:color="auto"/>
            <w:bottom w:val="none" w:sz="0" w:space="0" w:color="auto"/>
            <w:right w:val="none" w:sz="0" w:space="0" w:color="auto"/>
          </w:divBdr>
        </w:div>
        <w:div w:id="1907836603">
          <w:marLeft w:val="480"/>
          <w:marRight w:val="0"/>
          <w:marTop w:val="0"/>
          <w:marBottom w:val="0"/>
          <w:divBdr>
            <w:top w:val="none" w:sz="0" w:space="0" w:color="auto"/>
            <w:left w:val="none" w:sz="0" w:space="0" w:color="auto"/>
            <w:bottom w:val="none" w:sz="0" w:space="0" w:color="auto"/>
            <w:right w:val="none" w:sz="0" w:space="0" w:color="auto"/>
          </w:divBdr>
        </w:div>
        <w:div w:id="34695630">
          <w:marLeft w:val="480"/>
          <w:marRight w:val="0"/>
          <w:marTop w:val="0"/>
          <w:marBottom w:val="0"/>
          <w:divBdr>
            <w:top w:val="none" w:sz="0" w:space="0" w:color="auto"/>
            <w:left w:val="none" w:sz="0" w:space="0" w:color="auto"/>
            <w:bottom w:val="none" w:sz="0" w:space="0" w:color="auto"/>
            <w:right w:val="none" w:sz="0" w:space="0" w:color="auto"/>
          </w:divBdr>
        </w:div>
        <w:div w:id="578293501">
          <w:marLeft w:val="480"/>
          <w:marRight w:val="0"/>
          <w:marTop w:val="0"/>
          <w:marBottom w:val="0"/>
          <w:divBdr>
            <w:top w:val="none" w:sz="0" w:space="0" w:color="auto"/>
            <w:left w:val="none" w:sz="0" w:space="0" w:color="auto"/>
            <w:bottom w:val="none" w:sz="0" w:space="0" w:color="auto"/>
            <w:right w:val="none" w:sz="0" w:space="0" w:color="auto"/>
          </w:divBdr>
        </w:div>
        <w:div w:id="33964807">
          <w:marLeft w:val="480"/>
          <w:marRight w:val="0"/>
          <w:marTop w:val="0"/>
          <w:marBottom w:val="0"/>
          <w:divBdr>
            <w:top w:val="none" w:sz="0" w:space="0" w:color="auto"/>
            <w:left w:val="none" w:sz="0" w:space="0" w:color="auto"/>
            <w:bottom w:val="none" w:sz="0" w:space="0" w:color="auto"/>
            <w:right w:val="none" w:sz="0" w:space="0" w:color="auto"/>
          </w:divBdr>
        </w:div>
        <w:div w:id="1892954731">
          <w:marLeft w:val="480"/>
          <w:marRight w:val="0"/>
          <w:marTop w:val="0"/>
          <w:marBottom w:val="0"/>
          <w:divBdr>
            <w:top w:val="none" w:sz="0" w:space="0" w:color="auto"/>
            <w:left w:val="none" w:sz="0" w:space="0" w:color="auto"/>
            <w:bottom w:val="none" w:sz="0" w:space="0" w:color="auto"/>
            <w:right w:val="none" w:sz="0" w:space="0" w:color="auto"/>
          </w:divBdr>
        </w:div>
        <w:div w:id="1268468631">
          <w:marLeft w:val="480"/>
          <w:marRight w:val="0"/>
          <w:marTop w:val="0"/>
          <w:marBottom w:val="0"/>
          <w:divBdr>
            <w:top w:val="none" w:sz="0" w:space="0" w:color="auto"/>
            <w:left w:val="none" w:sz="0" w:space="0" w:color="auto"/>
            <w:bottom w:val="none" w:sz="0" w:space="0" w:color="auto"/>
            <w:right w:val="none" w:sz="0" w:space="0" w:color="auto"/>
          </w:divBdr>
        </w:div>
        <w:div w:id="1832402683">
          <w:marLeft w:val="480"/>
          <w:marRight w:val="0"/>
          <w:marTop w:val="0"/>
          <w:marBottom w:val="0"/>
          <w:divBdr>
            <w:top w:val="none" w:sz="0" w:space="0" w:color="auto"/>
            <w:left w:val="none" w:sz="0" w:space="0" w:color="auto"/>
            <w:bottom w:val="none" w:sz="0" w:space="0" w:color="auto"/>
            <w:right w:val="none" w:sz="0" w:space="0" w:color="auto"/>
          </w:divBdr>
        </w:div>
        <w:div w:id="731655106">
          <w:marLeft w:val="480"/>
          <w:marRight w:val="0"/>
          <w:marTop w:val="0"/>
          <w:marBottom w:val="0"/>
          <w:divBdr>
            <w:top w:val="none" w:sz="0" w:space="0" w:color="auto"/>
            <w:left w:val="none" w:sz="0" w:space="0" w:color="auto"/>
            <w:bottom w:val="none" w:sz="0" w:space="0" w:color="auto"/>
            <w:right w:val="none" w:sz="0" w:space="0" w:color="auto"/>
          </w:divBdr>
        </w:div>
        <w:div w:id="1214462451">
          <w:marLeft w:val="480"/>
          <w:marRight w:val="0"/>
          <w:marTop w:val="0"/>
          <w:marBottom w:val="0"/>
          <w:divBdr>
            <w:top w:val="none" w:sz="0" w:space="0" w:color="auto"/>
            <w:left w:val="none" w:sz="0" w:space="0" w:color="auto"/>
            <w:bottom w:val="none" w:sz="0" w:space="0" w:color="auto"/>
            <w:right w:val="none" w:sz="0" w:space="0" w:color="auto"/>
          </w:divBdr>
        </w:div>
        <w:div w:id="937519577">
          <w:marLeft w:val="480"/>
          <w:marRight w:val="0"/>
          <w:marTop w:val="0"/>
          <w:marBottom w:val="0"/>
          <w:divBdr>
            <w:top w:val="none" w:sz="0" w:space="0" w:color="auto"/>
            <w:left w:val="none" w:sz="0" w:space="0" w:color="auto"/>
            <w:bottom w:val="none" w:sz="0" w:space="0" w:color="auto"/>
            <w:right w:val="none" w:sz="0" w:space="0" w:color="auto"/>
          </w:divBdr>
        </w:div>
        <w:div w:id="1509252931">
          <w:marLeft w:val="480"/>
          <w:marRight w:val="0"/>
          <w:marTop w:val="0"/>
          <w:marBottom w:val="0"/>
          <w:divBdr>
            <w:top w:val="none" w:sz="0" w:space="0" w:color="auto"/>
            <w:left w:val="none" w:sz="0" w:space="0" w:color="auto"/>
            <w:bottom w:val="none" w:sz="0" w:space="0" w:color="auto"/>
            <w:right w:val="none" w:sz="0" w:space="0" w:color="auto"/>
          </w:divBdr>
        </w:div>
        <w:div w:id="735125162">
          <w:marLeft w:val="480"/>
          <w:marRight w:val="0"/>
          <w:marTop w:val="0"/>
          <w:marBottom w:val="0"/>
          <w:divBdr>
            <w:top w:val="none" w:sz="0" w:space="0" w:color="auto"/>
            <w:left w:val="none" w:sz="0" w:space="0" w:color="auto"/>
            <w:bottom w:val="none" w:sz="0" w:space="0" w:color="auto"/>
            <w:right w:val="none" w:sz="0" w:space="0" w:color="auto"/>
          </w:divBdr>
        </w:div>
        <w:div w:id="1786343757">
          <w:marLeft w:val="480"/>
          <w:marRight w:val="0"/>
          <w:marTop w:val="0"/>
          <w:marBottom w:val="0"/>
          <w:divBdr>
            <w:top w:val="none" w:sz="0" w:space="0" w:color="auto"/>
            <w:left w:val="none" w:sz="0" w:space="0" w:color="auto"/>
            <w:bottom w:val="none" w:sz="0" w:space="0" w:color="auto"/>
            <w:right w:val="none" w:sz="0" w:space="0" w:color="auto"/>
          </w:divBdr>
        </w:div>
        <w:div w:id="1297758653">
          <w:marLeft w:val="480"/>
          <w:marRight w:val="0"/>
          <w:marTop w:val="0"/>
          <w:marBottom w:val="0"/>
          <w:divBdr>
            <w:top w:val="none" w:sz="0" w:space="0" w:color="auto"/>
            <w:left w:val="none" w:sz="0" w:space="0" w:color="auto"/>
            <w:bottom w:val="none" w:sz="0" w:space="0" w:color="auto"/>
            <w:right w:val="none" w:sz="0" w:space="0" w:color="auto"/>
          </w:divBdr>
        </w:div>
        <w:div w:id="392898120">
          <w:marLeft w:val="480"/>
          <w:marRight w:val="0"/>
          <w:marTop w:val="0"/>
          <w:marBottom w:val="0"/>
          <w:divBdr>
            <w:top w:val="none" w:sz="0" w:space="0" w:color="auto"/>
            <w:left w:val="none" w:sz="0" w:space="0" w:color="auto"/>
            <w:bottom w:val="none" w:sz="0" w:space="0" w:color="auto"/>
            <w:right w:val="none" w:sz="0" w:space="0" w:color="auto"/>
          </w:divBdr>
        </w:div>
        <w:div w:id="742918481">
          <w:marLeft w:val="480"/>
          <w:marRight w:val="0"/>
          <w:marTop w:val="0"/>
          <w:marBottom w:val="0"/>
          <w:divBdr>
            <w:top w:val="none" w:sz="0" w:space="0" w:color="auto"/>
            <w:left w:val="none" w:sz="0" w:space="0" w:color="auto"/>
            <w:bottom w:val="none" w:sz="0" w:space="0" w:color="auto"/>
            <w:right w:val="none" w:sz="0" w:space="0" w:color="auto"/>
          </w:divBdr>
        </w:div>
        <w:div w:id="2124031829">
          <w:marLeft w:val="480"/>
          <w:marRight w:val="0"/>
          <w:marTop w:val="0"/>
          <w:marBottom w:val="0"/>
          <w:divBdr>
            <w:top w:val="none" w:sz="0" w:space="0" w:color="auto"/>
            <w:left w:val="none" w:sz="0" w:space="0" w:color="auto"/>
            <w:bottom w:val="none" w:sz="0" w:space="0" w:color="auto"/>
            <w:right w:val="none" w:sz="0" w:space="0" w:color="auto"/>
          </w:divBdr>
        </w:div>
        <w:div w:id="59057803">
          <w:marLeft w:val="480"/>
          <w:marRight w:val="0"/>
          <w:marTop w:val="0"/>
          <w:marBottom w:val="0"/>
          <w:divBdr>
            <w:top w:val="none" w:sz="0" w:space="0" w:color="auto"/>
            <w:left w:val="none" w:sz="0" w:space="0" w:color="auto"/>
            <w:bottom w:val="none" w:sz="0" w:space="0" w:color="auto"/>
            <w:right w:val="none" w:sz="0" w:space="0" w:color="auto"/>
          </w:divBdr>
        </w:div>
        <w:div w:id="1006634025">
          <w:marLeft w:val="480"/>
          <w:marRight w:val="0"/>
          <w:marTop w:val="0"/>
          <w:marBottom w:val="0"/>
          <w:divBdr>
            <w:top w:val="none" w:sz="0" w:space="0" w:color="auto"/>
            <w:left w:val="none" w:sz="0" w:space="0" w:color="auto"/>
            <w:bottom w:val="none" w:sz="0" w:space="0" w:color="auto"/>
            <w:right w:val="none" w:sz="0" w:space="0" w:color="auto"/>
          </w:divBdr>
        </w:div>
        <w:div w:id="741097749">
          <w:marLeft w:val="480"/>
          <w:marRight w:val="0"/>
          <w:marTop w:val="0"/>
          <w:marBottom w:val="0"/>
          <w:divBdr>
            <w:top w:val="none" w:sz="0" w:space="0" w:color="auto"/>
            <w:left w:val="none" w:sz="0" w:space="0" w:color="auto"/>
            <w:bottom w:val="none" w:sz="0" w:space="0" w:color="auto"/>
            <w:right w:val="none" w:sz="0" w:space="0" w:color="auto"/>
          </w:divBdr>
        </w:div>
        <w:div w:id="1752850743">
          <w:marLeft w:val="480"/>
          <w:marRight w:val="0"/>
          <w:marTop w:val="0"/>
          <w:marBottom w:val="0"/>
          <w:divBdr>
            <w:top w:val="none" w:sz="0" w:space="0" w:color="auto"/>
            <w:left w:val="none" w:sz="0" w:space="0" w:color="auto"/>
            <w:bottom w:val="none" w:sz="0" w:space="0" w:color="auto"/>
            <w:right w:val="none" w:sz="0" w:space="0" w:color="auto"/>
          </w:divBdr>
        </w:div>
        <w:div w:id="394934606">
          <w:marLeft w:val="480"/>
          <w:marRight w:val="0"/>
          <w:marTop w:val="0"/>
          <w:marBottom w:val="0"/>
          <w:divBdr>
            <w:top w:val="none" w:sz="0" w:space="0" w:color="auto"/>
            <w:left w:val="none" w:sz="0" w:space="0" w:color="auto"/>
            <w:bottom w:val="none" w:sz="0" w:space="0" w:color="auto"/>
            <w:right w:val="none" w:sz="0" w:space="0" w:color="auto"/>
          </w:divBdr>
        </w:div>
        <w:div w:id="1946961986">
          <w:marLeft w:val="480"/>
          <w:marRight w:val="0"/>
          <w:marTop w:val="0"/>
          <w:marBottom w:val="0"/>
          <w:divBdr>
            <w:top w:val="none" w:sz="0" w:space="0" w:color="auto"/>
            <w:left w:val="none" w:sz="0" w:space="0" w:color="auto"/>
            <w:bottom w:val="none" w:sz="0" w:space="0" w:color="auto"/>
            <w:right w:val="none" w:sz="0" w:space="0" w:color="auto"/>
          </w:divBdr>
        </w:div>
        <w:div w:id="844247402">
          <w:marLeft w:val="480"/>
          <w:marRight w:val="0"/>
          <w:marTop w:val="0"/>
          <w:marBottom w:val="0"/>
          <w:divBdr>
            <w:top w:val="none" w:sz="0" w:space="0" w:color="auto"/>
            <w:left w:val="none" w:sz="0" w:space="0" w:color="auto"/>
            <w:bottom w:val="none" w:sz="0" w:space="0" w:color="auto"/>
            <w:right w:val="none" w:sz="0" w:space="0" w:color="auto"/>
          </w:divBdr>
        </w:div>
        <w:div w:id="1060910069">
          <w:marLeft w:val="480"/>
          <w:marRight w:val="0"/>
          <w:marTop w:val="0"/>
          <w:marBottom w:val="0"/>
          <w:divBdr>
            <w:top w:val="none" w:sz="0" w:space="0" w:color="auto"/>
            <w:left w:val="none" w:sz="0" w:space="0" w:color="auto"/>
            <w:bottom w:val="none" w:sz="0" w:space="0" w:color="auto"/>
            <w:right w:val="none" w:sz="0" w:space="0" w:color="auto"/>
          </w:divBdr>
        </w:div>
        <w:div w:id="1493331554">
          <w:marLeft w:val="480"/>
          <w:marRight w:val="0"/>
          <w:marTop w:val="0"/>
          <w:marBottom w:val="0"/>
          <w:divBdr>
            <w:top w:val="none" w:sz="0" w:space="0" w:color="auto"/>
            <w:left w:val="none" w:sz="0" w:space="0" w:color="auto"/>
            <w:bottom w:val="none" w:sz="0" w:space="0" w:color="auto"/>
            <w:right w:val="none" w:sz="0" w:space="0" w:color="auto"/>
          </w:divBdr>
        </w:div>
        <w:div w:id="1144540370">
          <w:marLeft w:val="480"/>
          <w:marRight w:val="0"/>
          <w:marTop w:val="0"/>
          <w:marBottom w:val="0"/>
          <w:divBdr>
            <w:top w:val="none" w:sz="0" w:space="0" w:color="auto"/>
            <w:left w:val="none" w:sz="0" w:space="0" w:color="auto"/>
            <w:bottom w:val="none" w:sz="0" w:space="0" w:color="auto"/>
            <w:right w:val="none" w:sz="0" w:space="0" w:color="auto"/>
          </w:divBdr>
        </w:div>
        <w:div w:id="1042286414">
          <w:marLeft w:val="480"/>
          <w:marRight w:val="0"/>
          <w:marTop w:val="0"/>
          <w:marBottom w:val="0"/>
          <w:divBdr>
            <w:top w:val="none" w:sz="0" w:space="0" w:color="auto"/>
            <w:left w:val="none" w:sz="0" w:space="0" w:color="auto"/>
            <w:bottom w:val="none" w:sz="0" w:space="0" w:color="auto"/>
            <w:right w:val="none" w:sz="0" w:space="0" w:color="auto"/>
          </w:divBdr>
        </w:div>
        <w:div w:id="1061631655">
          <w:marLeft w:val="480"/>
          <w:marRight w:val="0"/>
          <w:marTop w:val="0"/>
          <w:marBottom w:val="0"/>
          <w:divBdr>
            <w:top w:val="none" w:sz="0" w:space="0" w:color="auto"/>
            <w:left w:val="none" w:sz="0" w:space="0" w:color="auto"/>
            <w:bottom w:val="none" w:sz="0" w:space="0" w:color="auto"/>
            <w:right w:val="none" w:sz="0" w:space="0" w:color="auto"/>
          </w:divBdr>
        </w:div>
        <w:div w:id="1255557063">
          <w:marLeft w:val="480"/>
          <w:marRight w:val="0"/>
          <w:marTop w:val="0"/>
          <w:marBottom w:val="0"/>
          <w:divBdr>
            <w:top w:val="none" w:sz="0" w:space="0" w:color="auto"/>
            <w:left w:val="none" w:sz="0" w:space="0" w:color="auto"/>
            <w:bottom w:val="none" w:sz="0" w:space="0" w:color="auto"/>
            <w:right w:val="none" w:sz="0" w:space="0" w:color="auto"/>
          </w:divBdr>
        </w:div>
        <w:div w:id="1100639647">
          <w:marLeft w:val="480"/>
          <w:marRight w:val="0"/>
          <w:marTop w:val="0"/>
          <w:marBottom w:val="0"/>
          <w:divBdr>
            <w:top w:val="none" w:sz="0" w:space="0" w:color="auto"/>
            <w:left w:val="none" w:sz="0" w:space="0" w:color="auto"/>
            <w:bottom w:val="none" w:sz="0" w:space="0" w:color="auto"/>
            <w:right w:val="none" w:sz="0" w:space="0" w:color="auto"/>
          </w:divBdr>
        </w:div>
        <w:div w:id="527565833">
          <w:marLeft w:val="480"/>
          <w:marRight w:val="0"/>
          <w:marTop w:val="0"/>
          <w:marBottom w:val="0"/>
          <w:divBdr>
            <w:top w:val="none" w:sz="0" w:space="0" w:color="auto"/>
            <w:left w:val="none" w:sz="0" w:space="0" w:color="auto"/>
            <w:bottom w:val="none" w:sz="0" w:space="0" w:color="auto"/>
            <w:right w:val="none" w:sz="0" w:space="0" w:color="auto"/>
          </w:divBdr>
        </w:div>
        <w:div w:id="1409571141">
          <w:marLeft w:val="480"/>
          <w:marRight w:val="0"/>
          <w:marTop w:val="0"/>
          <w:marBottom w:val="0"/>
          <w:divBdr>
            <w:top w:val="none" w:sz="0" w:space="0" w:color="auto"/>
            <w:left w:val="none" w:sz="0" w:space="0" w:color="auto"/>
            <w:bottom w:val="none" w:sz="0" w:space="0" w:color="auto"/>
            <w:right w:val="none" w:sz="0" w:space="0" w:color="auto"/>
          </w:divBdr>
        </w:div>
        <w:div w:id="1506743999">
          <w:marLeft w:val="480"/>
          <w:marRight w:val="0"/>
          <w:marTop w:val="0"/>
          <w:marBottom w:val="0"/>
          <w:divBdr>
            <w:top w:val="none" w:sz="0" w:space="0" w:color="auto"/>
            <w:left w:val="none" w:sz="0" w:space="0" w:color="auto"/>
            <w:bottom w:val="none" w:sz="0" w:space="0" w:color="auto"/>
            <w:right w:val="none" w:sz="0" w:space="0" w:color="auto"/>
          </w:divBdr>
        </w:div>
        <w:div w:id="685130836">
          <w:marLeft w:val="480"/>
          <w:marRight w:val="0"/>
          <w:marTop w:val="0"/>
          <w:marBottom w:val="0"/>
          <w:divBdr>
            <w:top w:val="none" w:sz="0" w:space="0" w:color="auto"/>
            <w:left w:val="none" w:sz="0" w:space="0" w:color="auto"/>
            <w:bottom w:val="none" w:sz="0" w:space="0" w:color="auto"/>
            <w:right w:val="none" w:sz="0" w:space="0" w:color="auto"/>
          </w:divBdr>
        </w:div>
        <w:div w:id="1487894805">
          <w:marLeft w:val="480"/>
          <w:marRight w:val="0"/>
          <w:marTop w:val="0"/>
          <w:marBottom w:val="0"/>
          <w:divBdr>
            <w:top w:val="none" w:sz="0" w:space="0" w:color="auto"/>
            <w:left w:val="none" w:sz="0" w:space="0" w:color="auto"/>
            <w:bottom w:val="none" w:sz="0" w:space="0" w:color="auto"/>
            <w:right w:val="none" w:sz="0" w:space="0" w:color="auto"/>
          </w:divBdr>
        </w:div>
        <w:div w:id="1428388316">
          <w:marLeft w:val="480"/>
          <w:marRight w:val="0"/>
          <w:marTop w:val="0"/>
          <w:marBottom w:val="0"/>
          <w:divBdr>
            <w:top w:val="none" w:sz="0" w:space="0" w:color="auto"/>
            <w:left w:val="none" w:sz="0" w:space="0" w:color="auto"/>
            <w:bottom w:val="none" w:sz="0" w:space="0" w:color="auto"/>
            <w:right w:val="none" w:sz="0" w:space="0" w:color="auto"/>
          </w:divBdr>
        </w:div>
        <w:div w:id="107705521">
          <w:marLeft w:val="480"/>
          <w:marRight w:val="0"/>
          <w:marTop w:val="0"/>
          <w:marBottom w:val="0"/>
          <w:divBdr>
            <w:top w:val="none" w:sz="0" w:space="0" w:color="auto"/>
            <w:left w:val="none" w:sz="0" w:space="0" w:color="auto"/>
            <w:bottom w:val="none" w:sz="0" w:space="0" w:color="auto"/>
            <w:right w:val="none" w:sz="0" w:space="0" w:color="auto"/>
          </w:divBdr>
        </w:div>
        <w:div w:id="1240870936">
          <w:marLeft w:val="480"/>
          <w:marRight w:val="0"/>
          <w:marTop w:val="0"/>
          <w:marBottom w:val="0"/>
          <w:divBdr>
            <w:top w:val="none" w:sz="0" w:space="0" w:color="auto"/>
            <w:left w:val="none" w:sz="0" w:space="0" w:color="auto"/>
            <w:bottom w:val="none" w:sz="0" w:space="0" w:color="auto"/>
            <w:right w:val="none" w:sz="0" w:space="0" w:color="auto"/>
          </w:divBdr>
        </w:div>
        <w:div w:id="782849474">
          <w:marLeft w:val="480"/>
          <w:marRight w:val="0"/>
          <w:marTop w:val="0"/>
          <w:marBottom w:val="0"/>
          <w:divBdr>
            <w:top w:val="none" w:sz="0" w:space="0" w:color="auto"/>
            <w:left w:val="none" w:sz="0" w:space="0" w:color="auto"/>
            <w:bottom w:val="none" w:sz="0" w:space="0" w:color="auto"/>
            <w:right w:val="none" w:sz="0" w:space="0" w:color="auto"/>
          </w:divBdr>
        </w:div>
        <w:div w:id="529613856">
          <w:marLeft w:val="480"/>
          <w:marRight w:val="0"/>
          <w:marTop w:val="0"/>
          <w:marBottom w:val="0"/>
          <w:divBdr>
            <w:top w:val="none" w:sz="0" w:space="0" w:color="auto"/>
            <w:left w:val="none" w:sz="0" w:space="0" w:color="auto"/>
            <w:bottom w:val="none" w:sz="0" w:space="0" w:color="auto"/>
            <w:right w:val="none" w:sz="0" w:space="0" w:color="auto"/>
          </w:divBdr>
        </w:div>
        <w:div w:id="282687836">
          <w:marLeft w:val="480"/>
          <w:marRight w:val="0"/>
          <w:marTop w:val="0"/>
          <w:marBottom w:val="0"/>
          <w:divBdr>
            <w:top w:val="none" w:sz="0" w:space="0" w:color="auto"/>
            <w:left w:val="none" w:sz="0" w:space="0" w:color="auto"/>
            <w:bottom w:val="none" w:sz="0" w:space="0" w:color="auto"/>
            <w:right w:val="none" w:sz="0" w:space="0" w:color="auto"/>
          </w:divBdr>
        </w:div>
        <w:div w:id="1768576904">
          <w:marLeft w:val="480"/>
          <w:marRight w:val="0"/>
          <w:marTop w:val="0"/>
          <w:marBottom w:val="0"/>
          <w:divBdr>
            <w:top w:val="none" w:sz="0" w:space="0" w:color="auto"/>
            <w:left w:val="none" w:sz="0" w:space="0" w:color="auto"/>
            <w:bottom w:val="none" w:sz="0" w:space="0" w:color="auto"/>
            <w:right w:val="none" w:sz="0" w:space="0" w:color="auto"/>
          </w:divBdr>
        </w:div>
        <w:div w:id="276252709">
          <w:marLeft w:val="480"/>
          <w:marRight w:val="0"/>
          <w:marTop w:val="0"/>
          <w:marBottom w:val="0"/>
          <w:divBdr>
            <w:top w:val="none" w:sz="0" w:space="0" w:color="auto"/>
            <w:left w:val="none" w:sz="0" w:space="0" w:color="auto"/>
            <w:bottom w:val="none" w:sz="0" w:space="0" w:color="auto"/>
            <w:right w:val="none" w:sz="0" w:space="0" w:color="auto"/>
          </w:divBdr>
        </w:div>
        <w:div w:id="1262572612">
          <w:marLeft w:val="480"/>
          <w:marRight w:val="0"/>
          <w:marTop w:val="0"/>
          <w:marBottom w:val="0"/>
          <w:divBdr>
            <w:top w:val="none" w:sz="0" w:space="0" w:color="auto"/>
            <w:left w:val="none" w:sz="0" w:space="0" w:color="auto"/>
            <w:bottom w:val="none" w:sz="0" w:space="0" w:color="auto"/>
            <w:right w:val="none" w:sz="0" w:space="0" w:color="auto"/>
          </w:divBdr>
        </w:div>
        <w:div w:id="1731463474">
          <w:marLeft w:val="480"/>
          <w:marRight w:val="0"/>
          <w:marTop w:val="0"/>
          <w:marBottom w:val="0"/>
          <w:divBdr>
            <w:top w:val="none" w:sz="0" w:space="0" w:color="auto"/>
            <w:left w:val="none" w:sz="0" w:space="0" w:color="auto"/>
            <w:bottom w:val="none" w:sz="0" w:space="0" w:color="auto"/>
            <w:right w:val="none" w:sz="0" w:space="0" w:color="auto"/>
          </w:divBdr>
        </w:div>
        <w:div w:id="1295599553">
          <w:marLeft w:val="480"/>
          <w:marRight w:val="0"/>
          <w:marTop w:val="0"/>
          <w:marBottom w:val="0"/>
          <w:divBdr>
            <w:top w:val="none" w:sz="0" w:space="0" w:color="auto"/>
            <w:left w:val="none" w:sz="0" w:space="0" w:color="auto"/>
            <w:bottom w:val="none" w:sz="0" w:space="0" w:color="auto"/>
            <w:right w:val="none" w:sz="0" w:space="0" w:color="auto"/>
          </w:divBdr>
        </w:div>
        <w:div w:id="1521971075">
          <w:marLeft w:val="480"/>
          <w:marRight w:val="0"/>
          <w:marTop w:val="0"/>
          <w:marBottom w:val="0"/>
          <w:divBdr>
            <w:top w:val="none" w:sz="0" w:space="0" w:color="auto"/>
            <w:left w:val="none" w:sz="0" w:space="0" w:color="auto"/>
            <w:bottom w:val="none" w:sz="0" w:space="0" w:color="auto"/>
            <w:right w:val="none" w:sz="0" w:space="0" w:color="auto"/>
          </w:divBdr>
        </w:div>
        <w:div w:id="330262477">
          <w:marLeft w:val="480"/>
          <w:marRight w:val="0"/>
          <w:marTop w:val="0"/>
          <w:marBottom w:val="0"/>
          <w:divBdr>
            <w:top w:val="none" w:sz="0" w:space="0" w:color="auto"/>
            <w:left w:val="none" w:sz="0" w:space="0" w:color="auto"/>
            <w:bottom w:val="none" w:sz="0" w:space="0" w:color="auto"/>
            <w:right w:val="none" w:sz="0" w:space="0" w:color="auto"/>
          </w:divBdr>
        </w:div>
        <w:div w:id="1110202835">
          <w:marLeft w:val="480"/>
          <w:marRight w:val="0"/>
          <w:marTop w:val="0"/>
          <w:marBottom w:val="0"/>
          <w:divBdr>
            <w:top w:val="none" w:sz="0" w:space="0" w:color="auto"/>
            <w:left w:val="none" w:sz="0" w:space="0" w:color="auto"/>
            <w:bottom w:val="none" w:sz="0" w:space="0" w:color="auto"/>
            <w:right w:val="none" w:sz="0" w:space="0" w:color="auto"/>
          </w:divBdr>
        </w:div>
        <w:div w:id="338778008">
          <w:marLeft w:val="480"/>
          <w:marRight w:val="0"/>
          <w:marTop w:val="0"/>
          <w:marBottom w:val="0"/>
          <w:divBdr>
            <w:top w:val="none" w:sz="0" w:space="0" w:color="auto"/>
            <w:left w:val="none" w:sz="0" w:space="0" w:color="auto"/>
            <w:bottom w:val="none" w:sz="0" w:space="0" w:color="auto"/>
            <w:right w:val="none" w:sz="0" w:space="0" w:color="auto"/>
          </w:divBdr>
        </w:div>
        <w:div w:id="270362850">
          <w:marLeft w:val="480"/>
          <w:marRight w:val="0"/>
          <w:marTop w:val="0"/>
          <w:marBottom w:val="0"/>
          <w:divBdr>
            <w:top w:val="none" w:sz="0" w:space="0" w:color="auto"/>
            <w:left w:val="none" w:sz="0" w:space="0" w:color="auto"/>
            <w:bottom w:val="none" w:sz="0" w:space="0" w:color="auto"/>
            <w:right w:val="none" w:sz="0" w:space="0" w:color="auto"/>
          </w:divBdr>
        </w:div>
        <w:div w:id="1001934570">
          <w:marLeft w:val="480"/>
          <w:marRight w:val="0"/>
          <w:marTop w:val="0"/>
          <w:marBottom w:val="0"/>
          <w:divBdr>
            <w:top w:val="none" w:sz="0" w:space="0" w:color="auto"/>
            <w:left w:val="none" w:sz="0" w:space="0" w:color="auto"/>
            <w:bottom w:val="none" w:sz="0" w:space="0" w:color="auto"/>
            <w:right w:val="none" w:sz="0" w:space="0" w:color="auto"/>
          </w:divBdr>
        </w:div>
        <w:div w:id="96944446">
          <w:marLeft w:val="480"/>
          <w:marRight w:val="0"/>
          <w:marTop w:val="0"/>
          <w:marBottom w:val="0"/>
          <w:divBdr>
            <w:top w:val="none" w:sz="0" w:space="0" w:color="auto"/>
            <w:left w:val="none" w:sz="0" w:space="0" w:color="auto"/>
            <w:bottom w:val="none" w:sz="0" w:space="0" w:color="auto"/>
            <w:right w:val="none" w:sz="0" w:space="0" w:color="auto"/>
          </w:divBdr>
        </w:div>
        <w:div w:id="17395159">
          <w:marLeft w:val="480"/>
          <w:marRight w:val="0"/>
          <w:marTop w:val="0"/>
          <w:marBottom w:val="0"/>
          <w:divBdr>
            <w:top w:val="none" w:sz="0" w:space="0" w:color="auto"/>
            <w:left w:val="none" w:sz="0" w:space="0" w:color="auto"/>
            <w:bottom w:val="none" w:sz="0" w:space="0" w:color="auto"/>
            <w:right w:val="none" w:sz="0" w:space="0" w:color="auto"/>
          </w:divBdr>
        </w:div>
        <w:div w:id="147746464">
          <w:marLeft w:val="480"/>
          <w:marRight w:val="0"/>
          <w:marTop w:val="0"/>
          <w:marBottom w:val="0"/>
          <w:divBdr>
            <w:top w:val="none" w:sz="0" w:space="0" w:color="auto"/>
            <w:left w:val="none" w:sz="0" w:space="0" w:color="auto"/>
            <w:bottom w:val="none" w:sz="0" w:space="0" w:color="auto"/>
            <w:right w:val="none" w:sz="0" w:space="0" w:color="auto"/>
          </w:divBdr>
        </w:div>
        <w:div w:id="676691911">
          <w:marLeft w:val="480"/>
          <w:marRight w:val="0"/>
          <w:marTop w:val="0"/>
          <w:marBottom w:val="0"/>
          <w:divBdr>
            <w:top w:val="none" w:sz="0" w:space="0" w:color="auto"/>
            <w:left w:val="none" w:sz="0" w:space="0" w:color="auto"/>
            <w:bottom w:val="none" w:sz="0" w:space="0" w:color="auto"/>
            <w:right w:val="none" w:sz="0" w:space="0" w:color="auto"/>
          </w:divBdr>
        </w:div>
      </w:divsChild>
    </w:div>
    <w:div w:id="905334738">
      <w:marLeft w:val="0"/>
      <w:marRight w:val="0"/>
      <w:marTop w:val="0"/>
      <w:marBottom w:val="0"/>
      <w:divBdr>
        <w:top w:val="none" w:sz="0" w:space="0" w:color="auto"/>
        <w:left w:val="none" w:sz="0" w:space="0" w:color="auto"/>
        <w:bottom w:val="none" w:sz="0" w:space="0" w:color="auto"/>
        <w:right w:val="none" w:sz="0" w:space="0" w:color="auto"/>
      </w:divBdr>
    </w:div>
    <w:div w:id="905577888">
      <w:bodyDiv w:val="1"/>
      <w:marLeft w:val="0"/>
      <w:marRight w:val="0"/>
      <w:marTop w:val="0"/>
      <w:marBottom w:val="0"/>
      <w:divBdr>
        <w:top w:val="none" w:sz="0" w:space="0" w:color="auto"/>
        <w:left w:val="none" w:sz="0" w:space="0" w:color="auto"/>
        <w:bottom w:val="none" w:sz="0" w:space="0" w:color="auto"/>
        <w:right w:val="none" w:sz="0" w:space="0" w:color="auto"/>
      </w:divBdr>
    </w:div>
    <w:div w:id="906376349">
      <w:bodyDiv w:val="1"/>
      <w:marLeft w:val="0"/>
      <w:marRight w:val="0"/>
      <w:marTop w:val="0"/>
      <w:marBottom w:val="0"/>
      <w:divBdr>
        <w:top w:val="none" w:sz="0" w:space="0" w:color="auto"/>
        <w:left w:val="none" w:sz="0" w:space="0" w:color="auto"/>
        <w:bottom w:val="none" w:sz="0" w:space="0" w:color="auto"/>
        <w:right w:val="none" w:sz="0" w:space="0" w:color="auto"/>
      </w:divBdr>
    </w:div>
    <w:div w:id="907302642">
      <w:marLeft w:val="0"/>
      <w:marRight w:val="0"/>
      <w:marTop w:val="0"/>
      <w:marBottom w:val="0"/>
      <w:divBdr>
        <w:top w:val="none" w:sz="0" w:space="0" w:color="auto"/>
        <w:left w:val="none" w:sz="0" w:space="0" w:color="auto"/>
        <w:bottom w:val="none" w:sz="0" w:space="0" w:color="auto"/>
        <w:right w:val="none" w:sz="0" w:space="0" w:color="auto"/>
      </w:divBdr>
    </w:div>
    <w:div w:id="908272824">
      <w:bodyDiv w:val="1"/>
      <w:marLeft w:val="0"/>
      <w:marRight w:val="0"/>
      <w:marTop w:val="0"/>
      <w:marBottom w:val="0"/>
      <w:divBdr>
        <w:top w:val="none" w:sz="0" w:space="0" w:color="auto"/>
        <w:left w:val="none" w:sz="0" w:space="0" w:color="auto"/>
        <w:bottom w:val="none" w:sz="0" w:space="0" w:color="auto"/>
        <w:right w:val="none" w:sz="0" w:space="0" w:color="auto"/>
      </w:divBdr>
    </w:div>
    <w:div w:id="918443004">
      <w:bodyDiv w:val="1"/>
      <w:marLeft w:val="0"/>
      <w:marRight w:val="0"/>
      <w:marTop w:val="0"/>
      <w:marBottom w:val="0"/>
      <w:divBdr>
        <w:top w:val="none" w:sz="0" w:space="0" w:color="auto"/>
        <w:left w:val="none" w:sz="0" w:space="0" w:color="auto"/>
        <w:bottom w:val="none" w:sz="0" w:space="0" w:color="auto"/>
        <w:right w:val="none" w:sz="0" w:space="0" w:color="auto"/>
      </w:divBdr>
    </w:div>
    <w:div w:id="919289880">
      <w:bodyDiv w:val="1"/>
      <w:marLeft w:val="0"/>
      <w:marRight w:val="0"/>
      <w:marTop w:val="0"/>
      <w:marBottom w:val="0"/>
      <w:divBdr>
        <w:top w:val="none" w:sz="0" w:space="0" w:color="auto"/>
        <w:left w:val="none" w:sz="0" w:space="0" w:color="auto"/>
        <w:bottom w:val="none" w:sz="0" w:space="0" w:color="auto"/>
        <w:right w:val="none" w:sz="0" w:space="0" w:color="auto"/>
      </w:divBdr>
    </w:div>
    <w:div w:id="919871772">
      <w:bodyDiv w:val="1"/>
      <w:marLeft w:val="0"/>
      <w:marRight w:val="0"/>
      <w:marTop w:val="0"/>
      <w:marBottom w:val="0"/>
      <w:divBdr>
        <w:top w:val="none" w:sz="0" w:space="0" w:color="auto"/>
        <w:left w:val="none" w:sz="0" w:space="0" w:color="auto"/>
        <w:bottom w:val="none" w:sz="0" w:space="0" w:color="auto"/>
        <w:right w:val="none" w:sz="0" w:space="0" w:color="auto"/>
      </w:divBdr>
    </w:div>
    <w:div w:id="920985071">
      <w:bodyDiv w:val="1"/>
      <w:marLeft w:val="0"/>
      <w:marRight w:val="0"/>
      <w:marTop w:val="0"/>
      <w:marBottom w:val="0"/>
      <w:divBdr>
        <w:top w:val="none" w:sz="0" w:space="0" w:color="auto"/>
        <w:left w:val="none" w:sz="0" w:space="0" w:color="auto"/>
        <w:bottom w:val="none" w:sz="0" w:space="0" w:color="auto"/>
        <w:right w:val="none" w:sz="0" w:space="0" w:color="auto"/>
      </w:divBdr>
    </w:div>
    <w:div w:id="921372111">
      <w:bodyDiv w:val="1"/>
      <w:marLeft w:val="0"/>
      <w:marRight w:val="0"/>
      <w:marTop w:val="0"/>
      <w:marBottom w:val="0"/>
      <w:divBdr>
        <w:top w:val="none" w:sz="0" w:space="0" w:color="auto"/>
        <w:left w:val="none" w:sz="0" w:space="0" w:color="auto"/>
        <w:bottom w:val="none" w:sz="0" w:space="0" w:color="auto"/>
        <w:right w:val="none" w:sz="0" w:space="0" w:color="auto"/>
      </w:divBdr>
    </w:div>
    <w:div w:id="926156402">
      <w:bodyDiv w:val="1"/>
      <w:marLeft w:val="0"/>
      <w:marRight w:val="0"/>
      <w:marTop w:val="0"/>
      <w:marBottom w:val="0"/>
      <w:divBdr>
        <w:top w:val="none" w:sz="0" w:space="0" w:color="auto"/>
        <w:left w:val="none" w:sz="0" w:space="0" w:color="auto"/>
        <w:bottom w:val="none" w:sz="0" w:space="0" w:color="auto"/>
        <w:right w:val="none" w:sz="0" w:space="0" w:color="auto"/>
      </w:divBdr>
    </w:div>
    <w:div w:id="926570965">
      <w:bodyDiv w:val="1"/>
      <w:marLeft w:val="0"/>
      <w:marRight w:val="0"/>
      <w:marTop w:val="0"/>
      <w:marBottom w:val="0"/>
      <w:divBdr>
        <w:top w:val="none" w:sz="0" w:space="0" w:color="auto"/>
        <w:left w:val="none" w:sz="0" w:space="0" w:color="auto"/>
        <w:bottom w:val="none" w:sz="0" w:space="0" w:color="auto"/>
        <w:right w:val="none" w:sz="0" w:space="0" w:color="auto"/>
      </w:divBdr>
    </w:div>
    <w:div w:id="927621273">
      <w:bodyDiv w:val="1"/>
      <w:marLeft w:val="0"/>
      <w:marRight w:val="0"/>
      <w:marTop w:val="0"/>
      <w:marBottom w:val="0"/>
      <w:divBdr>
        <w:top w:val="none" w:sz="0" w:space="0" w:color="auto"/>
        <w:left w:val="none" w:sz="0" w:space="0" w:color="auto"/>
        <w:bottom w:val="none" w:sz="0" w:space="0" w:color="auto"/>
        <w:right w:val="none" w:sz="0" w:space="0" w:color="auto"/>
      </w:divBdr>
    </w:div>
    <w:div w:id="927732099">
      <w:bodyDiv w:val="1"/>
      <w:marLeft w:val="0"/>
      <w:marRight w:val="0"/>
      <w:marTop w:val="0"/>
      <w:marBottom w:val="0"/>
      <w:divBdr>
        <w:top w:val="none" w:sz="0" w:space="0" w:color="auto"/>
        <w:left w:val="none" w:sz="0" w:space="0" w:color="auto"/>
        <w:bottom w:val="none" w:sz="0" w:space="0" w:color="auto"/>
        <w:right w:val="none" w:sz="0" w:space="0" w:color="auto"/>
      </w:divBdr>
    </w:div>
    <w:div w:id="928781049">
      <w:bodyDiv w:val="1"/>
      <w:marLeft w:val="0"/>
      <w:marRight w:val="0"/>
      <w:marTop w:val="0"/>
      <w:marBottom w:val="0"/>
      <w:divBdr>
        <w:top w:val="none" w:sz="0" w:space="0" w:color="auto"/>
        <w:left w:val="none" w:sz="0" w:space="0" w:color="auto"/>
        <w:bottom w:val="none" w:sz="0" w:space="0" w:color="auto"/>
        <w:right w:val="none" w:sz="0" w:space="0" w:color="auto"/>
      </w:divBdr>
    </w:div>
    <w:div w:id="931014411">
      <w:bodyDiv w:val="1"/>
      <w:marLeft w:val="0"/>
      <w:marRight w:val="0"/>
      <w:marTop w:val="0"/>
      <w:marBottom w:val="0"/>
      <w:divBdr>
        <w:top w:val="none" w:sz="0" w:space="0" w:color="auto"/>
        <w:left w:val="none" w:sz="0" w:space="0" w:color="auto"/>
        <w:bottom w:val="none" w:sz="0" w:space="0" w:color="auto"/>
        <w:right w:val="none" w:sz="0" w:space="0" w:color="auto"/>
      </w:divBdr>
    </w:div>
    <w:div w:id="931860412">
      <w:bodyDiv w:val="1"/>
      <w:marLeft w:val="0"/>
      <w:marRight w:val="0"/>
      <w:marTop w:val="0"/>
      <w:marBottom w:val="0"/>
      <w:divBdr>
        <w:top w:val="none" w:sz="0" w:space="0" w:color="auto"/>
        <w:left w:val="none" w:sz="0" w:space="0" w:color="auto"/>
        <w:bottom w:val="none" w:sz="0" w:space="0" w:color="auto"/>
        <w:right w:val="none" w:sz="0" w:space="0" w:color="auto"/>
      </w:divBdr>
    </w:div>
    <w:div w:id="933167967">
      <w:bodyDiv w:val="1"/>
      <w:marLeft w:val="0"/>
      <w:marRight w:val="0"/>
      <w:marTop w:val="0"/>
      <w:marBottom w:val="0"/>
      <w:divBdr>
        <w:top w:val="none" w:sz="0" w:space="0" w:color="auto"/>
        <w:left w:val="none" w:sz="0" w:space="0" w:color="auto"/>
        <w:bottom w:val="none" w:sz="0" w:space="0" w:color="auto"/>
        <w:right w:val="none" w:sz="0" w:space="0" w:color="auto"/>
      </w:divBdr>
    </w:div>
    <w:div w:id="933172520">
      <w:bodyDiv w:val="1"/>
      <w:marLeft w:val="0"/>
      <w:marRight w:val="0"/>
      <w:marTop w:val="0"/>
      <w:marBottom w:val="0"/>
      <w:divBdr>
        <w:top w:val="none" w:sz="0" w:space="0" w:color="auto"/>
        <w:left w:val="none" w:sz="0" w:space="0" w:color="auto"/>
        <w:bottom w:val="none" w:sz="0" w:space="0" w:color="auto"/>
        <w:right w:val="none" w:sz="0" w:space="0" w:color="auto"/>
      </w:divBdr>
    </w:div>
    <w:div w:id="935600703">
      <w:bodyDiv w:val="1"/>
      <w:marLeft w:val="0"/>
      <w:marRight w:val="0"/>
      <w:marTop w:val="0"/>
      <w:marBottom w:val="0"/>
      <w:divBdr>
        <w:top w:val="none" w:sz="0" w:space="0" w:color="auto"/>
        <w:left w:val="none" w:sz="0" w:space="0" w:color="auto"/>
        <w:bottom w:val="none" w:sz="0" w:space="0" w:color="auto"/>
        <w:right w:val="none" w:sz="0" w:space="0" w:color="auto"/>
      </w:divBdr>
    </w:div>
    <w:div w:id="936253267">
      <w:bodyDiv w:val="1"/>
      <w:marLeft w:val="0"/>
      <w:marRight w:val="0"/>
      <w:marTop w:val="0"/>
      <w:marBottom w:val="0"/>
      <w:divBdr>
        <w:top w:val="none" w:sz="0" w:space="0" w:color="auto"/>
        <w:left w:val="none" w:sz="0" w:space="0" w:color="auto"/>
        <w:bottom w:val="none" w:sz="0" w:space="0" w:color="auto"/>
        <w:right w:val="none" w:sz="0" w:space="0" w:color="auto"/>
      </w:divBdr>
    </w:div>
    <w:div w:id="936909056">
      <w:bodyDiv w:val="1"/>
      <w:marLeft w:val="0"/>
      <w:marRight w:val="0"/>
      <w:marTop w:val="0"/>
      <w:marBottom w:val="0"/>
      <w:divBdr>
        <w:top w:val="none" w:sz="0" w:space="0" w:color="auto"/>
        <w:left w:val="none" w:sz="0" w:space="0" w:color="auto"/>
        <w:bottom w:val="none" w:sz="0" w:space="0" w:color="auto"/>
        <w:right w:val="none" w:sz="0" w:space="0" w:color="auto"/>
      </w:divBdr>
    </w:div>
    <w:div w:id="937296623">
      <w:bodyDiv w:val="1"/>
      <w:marLeft w:val="0"/>
      <w:marRight w:val="0"/>
      <w:marTop w:val="0"/>
      <w:marBottom w:val="0"/>
      <w:divBdr>
        <w:top w:val="none" w:sz="0" w:space="0" w:color="auto"/>
        <w:left w:val="none" w:sz="0" w:space="0" w:color="auto"/>
        <w:bottom w:val="none" w:sz="0" w:space="0" w:color="auto"/>
        <w:right w:val="none" w:sz="0" w:space="0" w:color="auto"/>
      </w:divBdr>
    </w:div>
    <w:div w:id="941031852">
      <w:bodyDiv w:val="1"/>
      <w:marLeft w:val="0"/>
      <w:marRight w:val="0"/>
      <w:marTop w:val="0"/>
      <w:marBottom w:val="0"/>
      <w:divBdr>
        <w:top w:val="none" w:sz="0" w:space="0" w:color="auto"/>
        <w:left w:val="none" w:sz="0" w:space="0" w:color="auto"/>
        <w:bottom w:val="none" w:sz="0" w:space="0" w:color="auto"/>
        <w:right w:val="none" w:sz="0" w:space="0" w:color="auto"/>
      </w:divBdr>
    </w:div>
    <w:div w:id="943197780">
      <w:bodyDiv w:val="1"/>
      <w:marLeft w:val="0"/>
      <w:marRight w:val="0"/>
      <w:marTop w:val="0"/>
      <w:marBottom w:val="0"/>
      <w:divBdr>
        <w:top w:val="none" w:sz="0" w:space="0" w:color="auto"/>
        <w:left w:val="none" w:sz="0" w:space="0" w:color="auto"/>
        <w:bottom w:val="none" w:sz="0" w:space="0" w:color="auto"/>
        <w:right w:val="none" w:sz="0" w:space="0" w:color="auto"/>
      </w:divBdr>
    </w:div>
    <w:div w:id="946276206">
      <w:marLeft w:val="0"/>
      <w:marRight w:val="0"/>
      <w:marTop w:val="0"/>
      <w:marBottom w:val="0"/>
      <w:divBdr>
        <w:top w:val="none" w:sz="0" w:space="0" w:color="auto"/>
        <w:left w:val="none" w:sz="0" w:space="0" w:color="auto"/>
        <w:bottom w:val="none" w:sz="0" w:space="0" w:color="auto"/>
        <w:right w:val="none" w:sz="0" w:space="0" w:color="auto"/>
      </w:divBdr>
    </w:div>
    <w:div w:id="950429994">
      <w:bodyDiv w:val="1"/>
      <w:marLeft w:val="0"/>
      <w:marRight w:val="0"/>
      <w:marTop w:val="0"/>
      <w:marBottom w:val="0"/>
      <w:divBdr>
        <w:top w:val="none" w:sz="0" w:space="0" w:color="auto"/>
        <w:left w:val="none" w:sz="0" w:space="0" w:color="auto"/>
        <w:bottom w:val="none" w:sz="0" w:space="0" w:color="auto"/>
        <w:right w:val="none" w:sz="0" w:space="0" w:color="auto"/>
      </w:divBdr>
    </w:div>
    <w:div w:id="951134630">
      <w:bodyDiv w:val="1"/>
      <w:marLeft w:val="0"/>
      <w:marRight w:val="0"/>
      <w:marTop w:val="0"/>
      <w:marBottom w:val="0"/>
      <w:divBdr>
        <w:top w:val="none" w:sz="0" w:space="0" w:color="auto"/>
        <w:left w:val="none" w:sz="0" w:space="0" w:color="auto"/>
        <w:bottom w:val="none" w:sz="0" w:space="0" w:color="auto"/>
        <w:right w:val="none" w:sz="0" w:space="0" w:color="auto"/>
      </w:divBdr>
    </w:div>
    <w:div w:id="951517863">
      <w:bodyDiv w:val="1"/>
      <w:marLeft w:val="0"/>
      <w:marRight w:val="0"/>
      <w:marTop w:val="0"/>
      <w:marBottom w:val="0"/>
      <w:divBdr>
        <w:top w:val="none" w:sz="0" w:space="0" w:color="auto"/>
        <w:left w:val="none" w:sz="0" w:space="0" w:color="auto"/>
        <w:bottom w:val="none" w:sz="0" w:space="0" w:color="auto"/>
        <w:right w:val="none" w:sz="0" w:space="0" w:color="auto"/>
      </w:divBdr>
    </w:div>
    <w:div w:id="951783523">
      <w:bodyDiv w:val="1"/>
      <w:marLeft w:val="0"/>
      <w:marRight w:val="0"/>
      <w:marTop w:val="0"/>
      <w:marBottom w:val="0"/>
      <w:divBdr>
        <w:top w:val="none" w:sz="0" w:space="0" w:color="auto"/>
        <w:left w:val="none" w:sz="0" w:space="0" w:color="auto"/>
        <w:bottom w:val="none" w:sz="0" w:space="0" w:color="auto"/>
        <w:right w:val="none" w:sz="0" w:space="0" w:color="auto"/>
      </w:divBdr>
      <w:divsChild>
        <w:div w:id="177548477">
          <w:marLeft w:val="480"/>
          <w:marRight w:val="0"/>
          <w:marTop w:val="0"/>
          <w:marBottom w:val="0"/>
          <w:divBdr>
            <w:top w:val="none" w:sz="0" w:space="0" w:color="auto"/>
            <w:left w:val="none" w:sz="0" w:space="0" w:color="auto"/>
            <w:bottom w:val="none" w:sz="0" w:space="0" w:color="auto"/>
            <w:right w:val="none" w:sz="0" w:space="0" w:color="auto"/>
          </w:divBdr>
        </w:div>
        <w:div w:id="1963029897">
          <w:marLeft w:val="480"/>
          <w:marRight w:val="0"/>
          <w:marTop w:val="0"/>
          <w:marBottom w:val="0"/>
          <w:divBdr>
            <w:top w:val="none" w:sz="0" w:space="0" w:color="auto"/>
            <w:left w:val="none" w:sz="0" w:space="0" w:color="auto"/>
            <w:bottom w:val="none" w:sz="0" w:space="0" w:color="auto"/>
            <w:right w:val="none" w:sz="0" w:space="0" w:color="auto"/>
          </w:divBdr>
        </w:div>
        <w:div w:id="1058092742">
          <w:marLeft w:val="480"/>
          <w:marRight w:val="0"/>
          <w:marTop w:val="0"/>
          <w:marBottom w:val="0"/>
          <w:divBdr>
            <w:top w:val="none" w:sz="0" w:space="0" w:color="auto"/>
            <w:left w:val="none" w:sz="0" w:space="0" w:color="auto"/>
            <w:bottom w:val="none" w:sz="0" w:space="0" w:color="auto"/>
            <w:right w:val="none" w:sz="0" w:space="0" w:color="auto"/>
          </w:divBdr>
        </w:div>
        <w:div w:id="1560050040">
          <w:marLeft w:val="480"/>
          <w:marRight w:val="0"/>
          <w:marTop w:val="0"/>
          <w:marBottom w:val="0"/>
          <w:divBdr>
            <w:top w:val="none" w:sz="0" w:space="0" w:color="auto"/>
            <w:left w:val="none" w:sz="0" w:space="0" w:color="auto"/>
            <w:bottom w:val="none" w:sz="0" w:space="0" w:color="auto"/>
            <w:right w:val="none" w:sz="0" w:space="0" w:color="auto"/>
          </w:divBdr>
        </w:div>
        <w:div w:id="672562447">
          <w:marLeft w:val="480"/>
          <w:marRight w:val="0"/>
          <w:marTop w:val="0"/>
          <w:marBottom w:val="0"/>
          <w:divBdr>
            <w:top w:val="none" w:sz="0" w:space="0" w:color="auto"/>
            <w:left w:val="none" w:sz="0" w:space="0" w:color="auto"/>
            <w:bottom w:val="none" w:sz="0" w:space="0" w:color="auto"/>
            <w:right w:val="none" w:sz="0" w:space="0" w:color="auto"/>
          </w:divBdr>
        </w:div>
        <w:div w:id="1702167327">
          <w:marLeft w:val="480"/>
          <w:marRight w:val="0"/>
          <w:marTop w:val="0"/>
          <w:marBottom w:val="0"/>
          <w:divBdr>
            <w:top w:val="none" w:sz="0" w:space="0" w:color="auto"/>
            <w:left w:val="none" w:sz="0" w:space="0" w:color="auto"/>
            <w:bottom w:val="none" w:sz="0" w:space="0" w:color="auto"/>
            <w:right w:val="none" w:sz="0" w:space="0" w:color="auto"/>
          </w:divBdr>
        </w:div>
        <w:div w:id="863832314">
          <w:marLeft w:val="480"/>
          <w:marRight w:val="0"/>
          <w:marTop w:val="0"/>
          <w:marBottom w:val="0"/>
          <w:divBdr>
            <w:top w:val="none" w:sz="0" w:space="0" w:color="auto"/>
            <w:left w:val="none" w:sz="0" w:space="0" w:color="auto"/>
            <w:bottom w:val="none" w:sz="0" w:space="0" w:color="auto"/>
            <w:right w:val="none" w:sz="0" w:space="0" w:color="auto"/>
          </w:divBdr>
        </w:div>
        <w:div w:id="1969358785">
          <w:marLeft w:val="480"/>
          <w:marRight w:val="0"/>
          <w:marTop w:val="0"/>
          <w:marBottom w:val="0"/>
          <w:divBdr>
            <w:top w:val="none" w:sz="0" w:space="0" w:color="auto"/>
            <w:left w:val="none" w:sz="0" w:space="0" w:color="auto"/>
            <w:bottom w:val="none" w:sz="0" w:space="0" w:color="auto"/>
            <w:right w:val="none" w:sz="0" w:space="0" w:color="auto"/>
          </w:divBdr>
        </w:div>
        <w:div w:id="32848564">
          <w:marLeft w:val="480"/>
          <w:marRight w:val="0"/>
          <w:marTop w:val="0"/>
          <w:marBottom w:val="0"/>
          <w:divBdr>
            <w:top w:val="none" w:sz="0" w:space="0" w:color="auto"/>
            <w:left w:val="none" w:sz="0" w:space="0" w:color="auto"/>
            <w:bottom w:val="none" w:sz="0" w:space="0" w:color="auto"/>
            <w:right w:val="none" w:sz="0" w:space="0" w:color="auto"/>
          </w:divBdr>
        </w:div>
        <w:div w:id="801537152">
          <w:marLeft w:val="480"/>
          <w:marRight w:val="0"/>
          <w:marTop w:val="0"/>
          <w:marBottom w:val="0"/>
          <w:divBdr>
            <w:top w:val="none" w:sz="0" w:space="0" w:color="auto"/>
            <w:left w:val="none" w:sz="0" w:space="0" w:color="auto"/>
            <w:bottom w:val="none" w:sz="0" w:space="0" w:color="auto"/>
            <w:right w:val="none" w:sz="0" w:space="0" w:color="auto"/>
          </w:divBdr>
        </w:div>
        <w:div w:id="1755007205">
          <w:marLeft w:val="480"/>
          <w:marRight w:val="0"/>
          <w:marTop w:val="0"/>
          <w:marBottom w:val="0"/>
          <w:divBdr>
            <w:top w:val="none" w:sz="0" w:space="0" w:color="auto"/>
            <w:left w:val="none" w:sz="0" w:space="0" w:color="auto"/>
            <w:bottom w:val="none" w:sz="0" w:space="0" w:color="auto"/>
            <w:right w:val="none" w:sz="0" w:space="0" w:color="auto"/>
          </w:divBdr>
        </w:div>
        <w:div w:id="258880678">
          <w:marLeft w:val="480"/>
          <w:marRight w:val="0"/>
          <w:marTop w:val="0"/>
          <w:marBottom w:val="0"/>
          <w:divBdr>
            <w:top w:val="none" w:sz="0" w:space="0" w:color="auto"/>
            <w:left w:val="none" w:sz="0" w:space="0" w:color="auto"/>
            <w:bottom w:val="none" w:sz="0" w:space="0" w:color="auto"/>
            <w:right w:val="none" w:sz="0" w:space="0" w:color="auto"/>
          </w:divBdr>
        </w:div>
        <w:div w:id="1757940156">
          <w:marLeft w:val="480"/>
          <w:marRight w:val="0"/>
          <w:marTop w:val="0"/>
          <w:marBottom w:val="0"/>
          <w:divBdr>
            <w:top w:val="none" w:sz="0" w:space="0" w:color="auto"/>
            <w:left w:val="none" w:sz="0" w:space="0" w:color="auto"/>
            <w:bottom w:val="none" w:sz="0" w:space="0" w:color="auto"/>
            <w:right w:val="none" w:sz="0" w:space="0" w:color="auto"/>
          </w:divBdr>
        </w:div>
        <w:div w:id="2090930453">
          <w:marLeft w:val="480"/>
          <w:marRight w:val="0"/>
          <w:marTop w:val="0"/>
          <w:marBottom w:val="0"/>
          <w:divBdr>
            <w:top w:val="none" w:sz="0" w:space="0" w:color="auto"/>
            <w:left w:val="none" w:sz="0" w:space="0" w:color="auto"/>
            <w:bottom w:val="none" w:sz="0" w:space="0" w:color="auto"/>
            <w:right w:val="none" w:sz="0" w:space="0" w:color="auto"/>
          </w:divBdr>
        </w:div>
        <w:div w:id="1411658264">
          <w:marLeft w:val="480"/>
          <w:marRight w:val="0"/>
          <w:marTop w:val="0"/>
          <w:marBottom w:val="0"/>
          <w:divBdr>
            <w:top w:val="none" w:sz="0" w:space="0" w:color="auto"/>
            <w:left w:val="none" w:sz="0" w:space="0" w:color="auto"/>
            <w:bottom w:val="none" w:sz="0" w:space="0" w:color="auto"/>
            <w:right w:val="none" w:sz="0" w:space="0" w:color="auto"/>
          </w:divBdr>
        </w:div>
        <w:div w:id="1799833543">
          <w:marLeft w:val="480"/>
          <w:marRight w:val="0"/>
          <w:marTop w:val="0"/>
          <w:marBottom w:val="0"/>
          <w:divBdr>
            <w:top w:val="none" w:sz="0" w:space="0" w:color="auto"/>
            <w:left w:val="none" w:sz="0" w:space="0" w:color="auto"/>
            <w:bottom w:val="none" w:sz="0" w:space="0" w:color="auto"/>
            <w:right w:val="none" w:sz="0" w:space="0" w:color="auto"/>
          </w:divBdr>
        </w:div>
        <w:div w:id="1096099280">
          <w:marLeft w:val="480"/>
          <w:marRight w:val="0"/>
          <w:marTop w:val="0"/>
          <w:marBottom w:val="0"/>
          <w:divBdr>
            <w:top w:val="none" w:sz="0" w:space="0" w:color="auto"/>
            <w:left w:val="none" w:sz="0" w:space="0" w:color="auto"/>
            <w:bottom w:val="none" w:sz="0" w:space="0" w:color="auto"/>
            <w:right w:val="none" w:sz="0" w:space="0" w:color="auto"/>
          </w:divBdr>
        </w:div>
        <w:div w:id="545873037">
          <w:marLeft w:val="480"/>
          <w:marRight w:val="0"/>
          <w:marTop w:val="0"/>
          <w:marBottom w:val="0"/>
          <w:divBdr>
            <w:top w:val="none" w:sz="0" w:space="0" w:color="auto"/>
            <w:left w:val="none" w:sz="0" w:space="0" w:color="auto"/>
            <w:bottom w:val="none" w:sz="0" w:space="0" w:color="auto"/>
            <w:right w:val="none" w:sz="0" w:space="0" w:color="auto"/>
          </w:divBdr>
        </w:div>
        <w:div w:id="602031466">
          <w:marLeft w:val="480"/>
          <w:marRight w:val="0"/>
          <w:marTop w:val="0"/>
          <w:marBottom w:val="0"/>
          <w:divBdr>
            <w:top w:val="none" w:sz="0" w:space="0" w:color="auto"/>
            <w:left w:val="none" w:sz="0" w:space="0" w:color="auto"/>
            <w:bottom w:val="none" w:sz="0" w:space="0" w:color="auto"/>
            <w:right w:val="none" w:sz="0" w:space="0" w:color="auto"/>
          </w:divBdr>
        </w:div>
        <w:div w:id="35157421">
          <w:marLeft w:val="480"/>
          <w:marRight w:val="0"/>
          <w:marTop w:val="0"/>
          <w:marBottom w:val="0"/>
          <w:divBdr>
            <w:top w:val="none" w:sz="0" w:space="0" w:color="auto"/>
            <w:left w:val="none" w:sz="0" w:space="0" w:color="auto"/>
            <w:bottom w:val="none" w:sz="0" w:space="0" w:color="auto"/>
            <w:right w:val="none" w:sz="0" w:space="0" w:color="auto"/>
          </w:divBdr>
        </w:div>
        <w:div w:id="572854599">
          <w:marLeft w:val="480"/>
          <w:marRight w:val="0"/>
          <w:marTop w:val="0"/>
          <w:marBottom w:val="0"/>
          <w:divBdr>
            <w:top w:val="none" w:sz="0" w:space="0" w:color="auto"/>
            <w:left w:val="none" w:sz="0" w:space="0" w:color="auto"/>
            <w:bottom w:val="none" w:sz="0" w:space="0" w:color="auto"/>
            <w:right w:val="none" w:sz="0" w:space="0" w:color="auto"/>
          </w:divBdr>
        </w:div>
        <w:div w:id="1384478183">
          <w:marLeft w:val="480"/>
          <w:marRight w:val="0"/>
          <w:marTop w:val="0"/>
          <w:marBottom w:val="0"/>
          <w:divBdr>
            <w:top w:val="none" w:sz="0" w:space="0" w:color="auto"/>
            <w:left w:val="none" w:sz="0" w:space="0" w:color="auto"/>
            <w:bottom w:val="none" w:sz="0" w:space="0" w:color="auto"/>
            <w:right w:val="none" w:sz="0" w:space="0" w:color="auto"/>
          </w:divBdr>
        </w:div>
        <w:div w:id="1012292806">
          <w:marLeft w:val="480"/>
          <w:marRight w:val="0"/>
          <w:marTop w:val="0"/>
          <w:marBottom w:val="0"/>
          <w:divBdr>
            <w:top w:val="none" w:sz="0" w:space="0" w:color="auto"/>
            <w:left w:val="none" w:sz="0" w:space="0" w:color="auto"/>
            <w:bottom w:val="none" w:sz="0" w:space="0" w:color="auto"/>
            <w:right w:val="none" w:sz="0" w:space="0" w:color="auto"/>
          </w:divBdr>
        </w:div>
        <w:div w:id="825556993">
          <w:marLeft w:val="480"/>
          <w:marRight w:val="0"/>
          <w:marTop w:val="0"/>
          <w:marBottom w:val="0"/>
          <w:divBdr>
            <w:top w:val="none" w:sz="0" w:space="0" w:color="auto"/>
            <w:left w:val="none" w:sz="0" w:space="0" w:color="auto"/>
            <w:bottom w:val="none" w:sz="0" w:space="0" w:color="auto"/>
            <w:right w:val="none" w:sz="0" w:space="0" w:color="auto"/>
          </w:divBdr>
        </w:div>
        <w:div w:id="517426093">
          <w:marLeft w:val="480"/>
          <w:marRight w:val="0"/>
          <w:marTop w:val="0"/>
          <w:marBottom w:val="0"/>
          <w:divBdr>
            <w:top w:val="none" w:sz="0" w:space="0" w:color="auto"/>
            <w:left w:val="none" w:sz="0" w:space="0" w:color="auto"/>
            <w:bottom w:val="none" w:sz="0" w:space="0" w:color="auto"/>
            <w:right w:val="none" w:sz="0" w:space="0" w:color="auto"/>
          </w:divBdr>
        </w:div>
        <w:div w:id="1150293582">
          <w:marLeft w:val="480"/>
          <w:marRight w:val="0"/>
          <w:marTop w:val="0"/>
          <w:marBottom w:val="0"/>
          <w:divBdr>
            <w:top w:val="none" w:sz="0" w:space="0" w:color="auto"/>
            <w:left w:val="none" w:sz="0" w:space="0" w:color="auto"/>
            <w:bottom w:val="none" w:sz="0" w:space="0" w:color="auto"/>
            <w:right w:val="none" w:sz="0" w:space="0" w:color="auto"/>
          </w:divBdr>
        </w:div>
        <w:div w:id="968125073">
          <w:marLeft w:val="480"/>
          <w:marRight w:val="0"/>
          <w:marTop w:val="0"/>
          <w:marBottom w:val="0"/>
          <w:divBdr>
            <w:top w:val="none" w:sz="0" w:space="0" w:color="auto"/>
            <w:left w:val="none" w:sz="0" w:space="0" w:color="auto"/>
            <w:bottom w:val="none" w:sz="0" w:space="0" w:color="auto"/>
            <w:right w:val="none" w:sz="0" w:space="0" w:color="auto"/>
          </w:divBdr>
        </w:div>
        <w:div w:id="1387297449">
          <w:marLeft w:val="480"/>
          <w:marRight w:val="0"/>
          <w:marTop w:val="0"/>
          <w:marBottom w:val="0"/>
          <w:divBdr>
            <w:top w:val="none" w:sz="0" w:space="0" w:color="auto"/>
            <w:left w:val="none" w:sz="0" w:space="0" w:color="auto"/>
            <w:bottom w:val="none" w:sz="0" w:space="0" w:color="auto"/>
            <w:right w:val="none" w:sz="0" w:space="0" w:color="auto"/>
          </w:divBdr>
        </w:div>
        <w:div w:id="1310944264">
          <w:marLeft w:val="480"/>
          <w:marRight w:val="0"/>
          <w:marTop w:val="0"/>
          <w:marBottom w:val="0"/>
          <w:divBdr>
            <w:top w:val="none" w:sz="0" w:space="0" w:color="auto"/>
            <w:left w:val="none" w:sz="0" w:space="0" w:color="auto"/>
            <w:bottom w:val="none" w:sz="0" w:space="0" w:color="auto"/>
            <w:right w:val="none" w:sz="0" w:space="0" w:color="auto"/>
          </w:divBdr>
        </w:div>
        <w:div w:id="593628587">
          <w:marLeft w:val="480"/>
          <w:marRight w:val="0"/>
          <w:marTop w:val="0"/>
          <w:marBottom w:val="0"/>
          <w:divBdr>
            <w:top w:val="none" w:sz="0" w:space="0" w:color="auto"/>
            <w:left w:val="none" w:sz="0" w:space="0" w:color="auto"/>
            <w:bottom w:val="none" w:sz="0" w:space="0" w:color="auto"/>
            <w:right w:val="none" w:sz="0" w:space="0" w:color="auto"/>
          </w:divBdr>
        </w:div>
        <w:div w:id="1752309251">
          <w:marLeft w:val="480"/>
          <w:marRight w:val="0"/>
          <w:marTop w:val="0"/>
          <w:marBottom w:val="0"/>
          <w:divBdr>
            <w:top w:val="none" w:sz="0" w:space="0" w:color="auto"/>
            <w:left w:val="none" w:sz="0" w:space="0" w:color="auto"/>
            <w:bottom w:val="none" w:sz="0" w:space="0" w:color="auto"/>
            <w:right w:val="none" w:sz="0" w:space="0" w:color="auto"/>
          </w:divBdr>
        </w:div>
        <w:div w:id="1939824830">
          <w:marLeft w:val="480"/>
          <w:marRight w:val="0"/>
          <w:marTop w:val="0"/>
          <w:marBottom w:val="0"/>
          <w:divBdr>
            <w:top w:val="none" w:sz="0" w:space="0" w:color="auto"/>
            <w:left w:val="none" w:sz="0" w:space="0" w:color="auto"/>
            <w:bottom w:val="none" w:sz="0" w:space="0" w:color="auto"/>
            <w:right w:val="none" w:sz="0" w:space="0" w:color="auto"/>
          </w:divBdr>
        </w:div>
        <w:div w:id="194925943">
          <w:marLeft w:val="480"/>
          <w:marRight w:val="0"/>
          <w:marTop w:val="0"/>
          <w:marBottom w:val="0"/>
          <w:divBdr>
            <w:top w:val="none" w:sz="0" w:space="0" w:color="auto"/>
            <w:left w:val="none" w:sz="0" w:space="0" w:color="auto"/>
            <w:bottom w:val="none" w:sz="0" w:space="0" w:color="auto"/>
            <w:right w:val="none" w:sz="0" w:space="0" w:color="auto"/>
          </w:divBdr>
        </w:div>
        <w:div w:id="1626504886">
          <w:marLeft w:val="480"/>
          <w:marRight w:val="0"/>
          <w:marTop w:val="0"/>
          <w:marBottom w:val="0"/>
          <w:divBdr>
            <w:top w:val="none" w:sz="0" w:space="0" w:color="auto"/>
            <w:left w:val="none" w:sz="0" w:space="0" w:color="auto"/>
            <w:bottom w:val="none" w:sz="0" w:space="0" w:color="auto"/>
            <w:right w:val="none" w:sz="0" w:space="0" w:color="auto"/>
          </w:divBdr>
        </w:div>
        <w:div w:id="820315099">
          <w:marLeft w:val="480"/>
          <w:marRight w:val="0"/>
          <w:marTop w:val="0"/>
          <w:marBottom w:val="0"/>
          <w:divBdr>
            <w:top w:val="none" w:sz="0" w:space="0" w:color="auto"/>
            <w:left w:val="none" w:sz="0" w:space="0" w:color="auto"/>
            <w:bottom w:val="none" w:sz="0" w:space="0" w:color="auto"/>
            <w:right w:val="none" w:sz="0" w:space="0" w:color="auto"/>
          </w:divBdr>
        </w:div>
        <w:div w:id="1952273520">
          <w:marLeft w:val="480"/>
          <w:marRight w:val="0"/>
          <w:marTop w:val="0"/>
          <w:marBottom w:val="0"/>
          <w:divBdr>
            <w:top w:val="none" w:sz="0" w:space="0" w:color="auto"/>
            <w:left w:val="none" w:sz="0" w:space="0" w:color="auto"/>
            <w:bottom w:val="none" w:sz="0" w:space="0" w:color="auto"/>
            <w:right w:val="none" w:sz="0" w:space="0" w:color="auto"/>
          </w:divBdr>
        </w:div>
        <w:div w:id="1808476394">
          <w:marLeft w:val="480"/>
          <w:marRight w:val="0"/>
          <w:marTop w:val="0"/>
          <w:marBottom w:val="0"/>
          <w:divBdr>
            <w:top w:val="none" w:sz="0" w:space="0" w:color="auto"/>
            <w:left w:val="none" w:sz="0" w:space="0" w:color="auto"/>
            <w:bottom w:val="none" w:sz="0" w:space="0" w:color="auto"/>
            <w:right w:val="none" w:sz="0" w:space="0" w:color="auto"/>
          </w:divBdr>
        </w:div>
        <w:div w:id="1040742871">
          <w:marLeft w:val="480"/>
          <w:marRight w:val="0"/>
          <w:marTop w:val="0"/>
          <w:marBottom w:val="0"/>
          <w:divBdr>
            <w:top w:val="none" w:sz="0" w:space="0" w:color="auto"/>
            <w:left w:val="none" w:sz="0" w:space="0" w:color="auto"/>
            <w:bottom w:val="none" w:sz="0" w:space="0" w:color="auto"/>
            <w:right w:val="none" w:sz="0" w:space="0" w:color="auto"/>
          </w:divBdr>
        </w:div>
        <w:div w:id="1495292232">
          <w:marLeft w:val="480"/>
          <w:marRight w:val="0"/>
          <w:marTop w:val="0"/>
          <w:marBottom w:val="0"/>
          <w:divBdr>
            <w:top w:val="none" w:sz="0" w:space="0" w:color="auto"/>
            <w:left w:val="none" w:sz="0" w:space="0" w:color="auto"/>
            <w:bottom w:val="none" w:sz="0" w:space="0" w:color="auto"/>
            <w:right w:val="none" w:sz="0" w:space="0" w:color="auto"/>
          </w:divBdr>
        </w:div>
        <w:div w:id="1174417392">
          <w:marLeft w:val="480"/>
          <w:marRight w:val="0"/>
          <w:marTop w:val="0"/>
          <w:marBottom w:val="0"/>
          <w:divBdr>
            <w:top w:val="none" w:sz="0" w:space="0" w:color="auto"/>
            <w:left w:val="none" w:sz="0" w:space="0" w:color="auto"/>
            <w:bottom w:val="none" w:sz="0" w:space="0" w:color="auto"/>
            <w:right w:val="none" w:sz="0" w:space="0" w:color="auto"/>
          </w:divBdr>
        </w:div>
        <w:div w:id="598023010">
          <w:marLeft w:val="480"/>
          <w:marRight w:val="0"/>
          <w:marTop w:val="0"/>
          <w:marBottom w:val="0"/>
          <w:divBdr>
            <w:top w:val="none" w:sz="0" w:space="0" w:color="auto"/>
            <w:left w:val="none" w:sz="0" w:space="0" w:color="auto"/>
            <w:bottom w:val="none" w:sz="0" w:space="0" w:color="auto"/>
            <w:right w:val="none" w:sz="0" w:space="0" w:color="auto"/>
          </w:divBdr>
        </w:div>
        <w:div w:id="270474883">
          <w:marLeft w:val="480"/>
          <w:marRight w:val="0"/>
          <w:marTop w:val="0"/>
          <w:marBottom w:val="0"/>
          <w:divBdr>
            <w:top w:val="none" w:sz="0" w:space="0" w:color="auto"/>
            <w:left w:val="none" w:sz="0" w:space="0" w:color="auto"/>
            <w:bottom w:val="none" w:sz="0" w:space="0" w:color="auto"/>
            <w:right w:val="none" w:sz="0" w:space="0" w:color="auto"/>
          </w:divBdr>
        </w:div>
        <w:div w:id="438063755">
          <w:marLeft w:val="480"/>
          <w:marRight w:val="0"/>
          <w:marTop w:val="0"/>
          <w:marBottom w:val="0"/>
          <w:divBdr>
            <w:top w:val="none" w:sz="0" w:space="0" w:color="auto"/>
            <w:left w:val="none" w:sz="0" w:space="0" w:color="auto"/>
            <w:bottom w:val="none" w:sz="0" w:space="0" w:color="auto"/>
            <w:right w:val="none" w:sz="0" w:space="0" w:color="auto"/>
          </w:divBdr>
        </w:div>
        <w:div w:id="1250120072">
          <w:marLeft w:val="480"/>
          <w:marRight w:val="0"/>
          <w:marTop w:val="0"/>
          <w:marBottom w:val="0"/>
          <w:divBdr>
            <w:top w:val="none" w:sz="0" w:space="0" w:color="auto"/>
            <w:left w:val="none" w:sz="0" w:space="0" w:color="auto"/>
            <w:bottom w:val="none" w:sz="0" w:space="0" w:color="auto"/>
            <w:right w:val="none" w:sz="0" w:space="0" w:color="auto"/>
          </w:divBdr>
        </w:div>
        <w:div w:id="1898315830">
          <w:marLeft w:val="480"/>
          <w:marRight w:val="0"/>
          <w:marTop w:val="0"/>
          <w:marBottom w:val="0"/>
          <w:divBdr>
            <w:top w:val="none" w:sz="0" w:space="0" w:color="auto"/>
            <w:left w:val="none" w:sz="0" w:space="0" w:color="auto"/>
            <w:bottom w:val="none" w:sz="0" w:space="0" w:color="auto"/>
            <w:right w:val="none" w:sz="0" w:space="0" w:color="auto"/>
          </w:divBdr>
        </w:div>
        <w:div w:id="224220868">
          <w:marLeft w:val="480"/>
          <w:marRight w:val="0"/>
          <w:marTop w:val="0"/>
          <w:marBottom w:val="0"/>
          <w:divBdr>
            <w:top w:val="none" w:sz="0" w:space="0" w:color="auto"/>
            <w:left w:val="none" w:sz="0" w:space="0" w:color="auto"/>
            <w:bottom w:val="none" w:sz="0" w:space="0" w:color="auto"/>
            <w:right w:val="none" w:sz="0" w:space="0" w:color="auto"/>
          </w:divBdr>
        </w:div>
        <w:div w:id="1115249139">
          <w:marLeft w:val="480"/>
          <w:marRight w:val="0"/>
          <w:marTop w:val="0"/>
          <w:marBottom w:val="0"/>
          <w:divBdr>
            <w:top w:val="none" w:sz="0" w:space="0" w:color="auto"/>
            <w:left w:val="none" w:sz="0" w:space="0" w:color="auto"/>
            <w:bottom w:val="none" w:sz="0" w:space="0" w:color="auto"/>
            <w:right w:val="none" w:sz="0" w:space="0" w:color="auto"/>
          </w:divBdr>
        </w:div>
        <w:div w:id="1591617402">
          <w:marLeft w:val="480"/>
          <w:marRight w:val="0"/>
          <w:marTop w:val="0"/>
          <w:marBottom w:val="0"/>
          <w:divBdr>
            <w:top w:val="none" w:sz="0" w:space="0" w:color="auto"/>
            <w:left w:val="none" w:sz="0" w:space="0" w:color="auto"/>
            <w:bottom w:val="none" w:sz="0" w:space="0" w:color="auto"/>
            <w:right w:val="none" w:sz="0" w:space="0" w:color="auto"/>
          </w:divBdr>
        </w:div>
        <w:div w:id="2138570925">
          <w:marLeft w:val="480"/>
          <w:marRight w:val="0"/>
          <w:marTop w:val="0"/>
          <w:marBottom w:val="0"/>
          <w:divBdr>
            <w:top w:val="none" w:sz="0" w:space="0" w:color="auto"/>
            <w:left w:val="none" w:sz="0" w:space="0" w:color="auto"/>
            <w:bottom w:val="none" w:sz="0" w:space="0" w:color="auto"/>
            <w:right w:val="none" w:sz="0" w:space="0" w:color="auto"/>
          </w:divBdr>
        </w:div>
        <w:div w:id="109513433">
          <w:marLeft w:val="480"/>
          <w:marRight w:val="0"/>
          <w:marTop w:val="0"/>
          <w:marBottom w:val="0"/>
          <w:divBdr>
            <w:top w:val="none" w:sz="0" w:space="0" w:color="auto"/>
            <w:left w:val="none" w:sz="0" w:space="0" w:color="auto"/>
            <w:bottom w:val="none" w:sz="0" w:space="0" w:color="auto"/>
            <w:right w:val="none" w:sz="0" w:space="0" w:color="auto"/>
          </w:divBdr>
        </w:div>
        <w:div w:id="869343449">
          <w:marLeft w:val="480"/>
          <w:marRight w:val="0"/>
          <w:marTop w:val="0"/>
          <w:marBottom w:val="0"/>
          <w:divBdr>
            <w:top w:val="none" w:sz="0" w:space="0" w:color="auto"/>
            <w:left w:val="none" w:sz="0" w:space="0" w:color="auto"/>
            <w:bottom w:val="none" w:sz="0" w:space="0" w:color="auto"/>
            <w:right w:val="none" w:sz="0" w:space="0" w:color="auto"/>
          </w:divBdr>
        </w:div>
        <w:div w:id="612324273">
          <w:marLeft w:val="480"/>
          <w:marRight w:val="0"/>
          <w:marTop w:val="0"/>
          <w:marBottom w:val="0"/>
          <w:divBdr>
            <w:top w:val="none" w:sz="0" w:space="0" w:color="auto"/>
            <w:left w:val="none" w:sz="0" w:space="0" w:color="auto"/>
            <w:bottom w:val="none" w:sz="0" w:space="0" w:color="auto"/>
            <w:right w:val="none" w:sz="0" w:space="0" w:color="auto"/>
          </w:divBdr>
        </w:div>
        <w:div w:id="1476726552">
          <w:marLeft w:val="480"/>
          <w:marRight w:val="0"/>
          <w:marTop w:val="0"/>
          <w:marBottom w:val="0"/>
          <w:divBdr>
            <w:top w:val="none" w:sz="0" w:space="0" w:color="auto"/>
            <w:left w:val="none" w:sz="0" w:space="0" w:color="auto"/>
            <w:bottom w:val="none" w:sz="0" w:space="0" w:color="auto"/>
            <w:right w:val="none" w:sz="0" w:space="0" w:color="auto"/>
          </w:divBdr>
        </w:div>
        <w:div w:id="528834868">
          <w:marLeft w:val="480"/>
          <w:marRight w:val="0"/>
          <w:marTop w:val="0"/>
          <w:marBottom w:val="0"/>
          <w:divBdr>
            <w:top w:val="none" w:sz="0" w:space="0" w:color="auto"/>
            <w:left w:val="none" w:sz="0" w:space="0" w:color="auto"/>
            <w:bottom w:val="none" w:sz="0" w:space="0" w:color="auto"/>
            <w:right w:val="none" w:sz="0" w:space="0" w:color="auto"/>
          </w:divBdr>
        </w:div>
        <w:div w:id="1067411800">
          <w:marLeft w:val="480"/>
          <w:marRight w:val="0"/>
          <w:marTop w:val="0"/>
          <w:marBottom w:val="0"/>
          <w:divBdr>
            <w:top w:val="none" w:sz="0" w:space="0" w:color="auto"/>
            <w:left w:val="none" w:sz="0" w:space="0" w:color="auto"/>
            <w:bottom w:val="none" w:sz="0" w:space="0" w:color="auto"/>
            <w:right w:val="none" w:sz="0" w:space="0" w:color="auto"/>
          </w:divBdr>
        </w:div>
        <w:div w:id="164054978">
          <w:marLeft w:val="480"/>
          <w:marRight w:val="0"/>
          <w:marTop w:val="0"/>
          <w:marBottom w:val="0"/>
          <w:divBdr>
            <w:top w:val="none" w:sz="0" w:space="0" w:color="auto"/>
            <w:left w:val="none" w:sz="0" w:space="0" w:color="auto"/>
            <w:bottom w:val="none" w:sz="0" w:space="0" w:color="auto"/>
            <w:right w:val="none" w:sz="0" w:space="0" w:color="auto"/>
          </w:divBdr>
        </w:div>
        <w:div w:id="1739748467">
          <w:marLeft w:val="480"/>
          <w:marRight w:val="0"/>
          <w:marTop w:val="0"/>
          <w:marBottom w:val="0"/>
          <w:divBdr>
            <w:top w:val="none" w:sz="0" w:space="0" w:color="auto"/>
            <w:left w:val="none" w:sz="0" w:space="0" w:color="auto"/>
            <w:bottom w:val="none" w:sz="0" w:space="0" w:color="auto"/>
            <w:right w:val="none" w:sz="0" w:space="0" w:color="auto"/>
          </w:divBdr>
        </w:div>
        <w:div w:id="456459716">
          <w:marLeft w:val="480"/>
          <w:marRight w:val="0"/>
          <w:marTop w:val="0"/>
          <w:marBottom w:val="0"/>
          <w:divBdr>
            <w:top w:val="none" w:sz="0" w:space="0" w:color="auto"/>
            <w:left w:val="none" w:sz="0" w:space="0" w:color="auto"/>
            <w:bottom w:val="none" w:sz="0" w:space="0" w:color="auto"/>
            <w:right w:val="none" w:sz="0" w:space="0" w:color="auto"/>
          </w:divBdr>
        </w:div>
        <w:div w:id="974800116">
          <w:marLeft w:val="480"/>
          <w:marRight w:val="0"/>
          <w:marTop w:val="0"/>
          <w:marBottom w:val="0"/>
          <w:divBdr>
            <w:top w:val="none" w:sz="0" w:space="0" w:color="auto"/>
            <w:left w:val="none" w:sz="0" w:space="0" w:color="auto"/>
            <w:bottom w:val="none" w:sz="0" w:space="0" w:color="auto"/>
            <w:right w:val="none" w:sz="0" w:space="0" w:color="auto"/>
          </w:divBdr>
        </w:div>
        <w:div w:id="1806896135">
          <w:marLeft w:val="480"/>
          <w:marRight w:val="0"/>
          <w:marTop w:val="0"/>
          <w:marBottom w:val="0"/>
          <w:divBdr>
            <w:top w:val="none" w:sz="0" w:space="0" w:color="auto"/>
            <w:left w:val="none" w:sz="0" w:space="0" w:color="auto"/>
            <w:bottom w:val="none" w:sz="0" w:space="0" w:color="auto"/>
            <w:right w:val="none" w:sz="0" w:space="0" w:color="auto"/>
          </w:divBdr>
        </w:div>
        <w:div w:id="25640520">
          <w:marLeft w:val="480"/>
          <w:marRight w:val="0"/>
          <w:marTop w:val="0"/>
          <w:marBottom w:val="0"/>
          <w:divBdr>
            <w:top w:val="none" w:sz="0" w:space="0" w:color="auto"/>
            <w:left w:val="none" w:sz="0" w:space="0" w:color="auto"/>
            <w:bottom w:val="none" w:sz="0" w:space="0" w:color="auto"/>
            <w:right w:val="none" w:sz="0" w:space="0" w:color="auto"/>
          </w:divBdr>
        </w:div>
        <w:div w:id="1580479763">
          <w:marLeft w:val="480"/>
          <w:marRight w:val="0"/>
          <w:marTop w:val="0"/>
          <w:marBottom w:val="0"/>
          <w:divBdr>
            <w:top w:val="none" w:sz="0" w:space="0" w:color="auto"/>
            <w:left w:val="none" w:sz="0" w:space="0" w:color="auto"/>
            <w:bottom w:val="none" w:sz="0" w:space="0" w:color="auto"/>
            <w:right w:val="none" w:sz="0" w:space="0" w:color="auto"/>
          </w:divBdr>
        </w:div>
        <w:div w:id="821118918">
          <w:marLeft w:val="480"/>
          <w:marRight w:val="0"/>
          <w:marTop w:val="0"/>
          <w:marBottom w:val="0"/>
          <w:divBdr>
            <w:top w:val="none" w:sz="0" w:space="0" w:color="auto"/>
            <w:left w:val="none" w:sz="0" w:space="0" w:color="auto"/>
            <w:bottom w:val="none" w:sz="0" w:space="0" w:color="auto"/>
            <w:right w:val="none" w:sz="0" w:space="0" w:color="auto"/>
          </w:divBdr>
        </w:div>
        <w:div w:id="419177529">
          <w:marLeft w:val="480"/>
          <w:marRight w:val="0"/>
          <w:marTop w:val="0"/>
          <w:marBottom w:val="0"/>
          <w:divBdr>
            <w:top w:val="none" w:sz="0" w:space="0" w:color="auto"/>
            <w:left w:val="none" w:sz="0" w:space="0" w:color="auto"/>
            <w:bottom w:val="none" w:sz="0" w:space="0" w:color="auto"/>
            <w:right w:val="none" w:sz="0" w:space="0" w:color="auto"/>
          </w:divBdr>
        </w:div>
        <w:div w:id="592740248">
          <w:marLeft w:val="480"/>
          <w:marRight w:val="0"/>
          <w:marTop w:val="0"/>
          <w:marBottom w:val="0"/>
          <w:divBdr>
            <w:top w:val="none" w:sz="0" w:space="0" w:color="auto"/>
            <w:left w:val="none" w:sz="0" w:space="0" w:color="auto"/>
            <w:bottom w:val="none" w:sz="0" w:space="0" w:color="auto"/>
            <w:right w:val="none" w:sz="0" w:space="0" w:color="auto"/>
          </w:divBdr>
        </w:div>
        <w:div w:id="163669456">
          <w:marLeft w:val="480"/>
          <w:marRight w:val="0"/>
          <w:marTop w:val="0"/>
          <w:marBottom w:val="0"/>
          <w:divBdr>
            <w:top w:val="none" w:sz="0" w:space="0" w:color="auto"/>
            <w:left w:val="none" w:sz="0" w:space="0" w:color="auto"/>
            <w:bottom w:val="none" w:sz="0" w:space="0" w:color="auto"/>
            <w:right w:val="none" w:sz="0" w:space="0" w:color="auto"/>
          </w:divBdr>
        </w:div>
        <w:div w:id="272330098">
          <w:marLeft w:val="480"/>
          <w:marRight w:val="0"/>
          <w:marTop w:val="0"/>
          <w:marBottom w:val="0"/>
          <w:divBdr>
            <w:top w:val="none" w:sz="0" w:space="0" w:color="auto"/>
            <w:left w:val="none" w:sz="0" w:space="0" w:color="auto"/>
            <w:bottom w:val="none" w:sz="0" w:space="0" w:color="auto"/>
            <w:right w:val="none" w:sz="0" w:space="0" w:color="auto"/>
          </w:divBdr>
        </w:div>
        <w:div w:id="1607348506">
          <w:marLeft w:val="480"/>
          <w:marRight w:val="0"/>
          <w:marTop w:val="0"/>
          <w:marBottom w:val="0"/>
          <w:divBdr>
            <w:top w:val="none" w:sz="0" w:space="0" w:color="auto"/>
            <w:left w:val="none" w:sz="0" w:space="0" w:color="auto"/>
            <w:bottom w:val="none" w:sz="0" w:space="0" w:color="auto"/>
            <w:right w:val="none" w:sz="0" w:space="0" w:color="auto"/>
          </w:divBdr>
        </w:div>
        <w:div w:id="1410495886">
          <w:marLeft w:val="480"/>
          <w:marRight w:val="0"/>
          <w:marTop w:val="0"/>
          <w:marBottom w:val="0"/>
          <w:divBdr>
            <w:top w:val="none" w:sz="0" w:space="0" w:color="auto"/>
            <w:left w:val="none" w:sz="0" w:space="0" w:color="auto"/>
            <w:bottom w:val="none" w:sz="0" w:space="0" w:color="auto"/>
            <w:right w:val="none" w:sz="0" w:space="0" w:color="auto"/>
          </w:divBdr>
        </w:div>
        <w:div w:id="19404061">
          <w:marLeft w:val="480"/>
          <w:marRight w:val="0"/>
          <w:marTop w:val="0"/>
          <w:marBottom w:val="0"/>
          <w:divBdr>
            <w:top w:val="none" w:sz="0" w:space="0" w:color="auto"/>
            <w:left w:val="none" w:sz="0" w:space="0" w:color="auto"/>
            <w:bottom w:val="none" w:sz="0" w:space="0" w:color="auto"/>
            <w:right w:val="none" w:sz="0" w:space="0" w:color="auto"/>
          </w:divBdr>
        </w:div>
        <w:div w:id="2021538581">
          <w:marLeft w:val="480"/>
          <w:marRight w:val="0"/>
          <w:marTop w:val="0"/>
          <w:marBottom w:val="0"/>
          <w:divBdr>
            <w:top w:val="none" w:sz="0" w:space="0" w:color="auto"/>
            <w:left w:val="none" w:sz="0" w:space="0" w:color="auto"/>
            <w:bottom w:val="none" w:sz="0" w:space="0" w:color="auto"/>
            <w:right w:val="none" w:sz="0" w:space="0" w:color="auto"/>
          </w:divBdr>
        </w:div>
        <w:div w:id="1070079772">
          <w:marLeft w:val="480"/>
          <w:marRight w:val="0"/>
          <w:marTop w:val="0"/>
          <w:marBottom w:val="0"/>
          <w:divBdr>
            <w:top w:val="none" w:sz="0" w:space="0" w:color="auto"/>
            <w:left w:val="none" w:sz="0" w:space="0" w:color="auto"/>
            <w:bottom w:val="none" w:sz="0" w:space="0" w:color="auto"/>
            <w:right w:val="none" w:sz="0" w:space="0" w:color="auto"/>
          </w:divBdr>
        </w:div>
        <w:div w:id="2092966474">
          <w:marLeft w:val="480"/>
          <w:marRight w:val="0"/>
          <w:marTop w:val="0"/>
          <w:marBottom w:val="0"/>
          <w:divBdr>
            <w:top w:val="none" w:sz="0" w:space="0" w:color="auto"/>
            <w:left w:val="none" w:sz="0" w:space="0" w:color="auto"/>
            <w:bottom w:val="none" w:sz="0" w:space="0" w:color="auto"/>
            <w:right w:val="none" w:sz="0" w:space="0" w:color="auto"/>
          </w:divBdr>
        </w:div>
        <w:div w:id="1892691071">
          <w:marLeft w:val="480"/>
          <w:marRight w:val="0"/>
          <w:marTop w:val="0"/>
          <w:marBottom w:val="0"/>
          <w:divBdr>
            <w:top w:val="none" w:sz="0" w:space="0" w:color="auto"/>
            <w:left w:val="none" w:sz="0" w:space="0" w:color="auto"/>
            <w:bottom w:val="none" w:sz="0" w:space="0" w:color="auto"/>
            <w:right w:val="none" w:sz="0" w:space="0" w:color="auto"/>
          </w:divBdr>
        </w:div>
        <w:div w:id="699626769">
          <w:marLeft w:val="480"/>
          <w:marRight w:val="0"/>
          <w:marTop w:val="0"/>
          <w:marBottom w:val="0"/>
          <w:divBdr>
            <w:top w:val="none" w:sz="0" w:space="0" w:color="auto"/>
            <w:left w:val="none" w:sz="0" w:space="0" w:color="auto"/>
            <w:bottom w:val="none" w:sz="0" w:space="0" w:color="auto"/>
            <w:right w:val="none" w:sz="0" w:space="0" w:color="auto"/>
          </w:divBdr>
        </w:div>
      </w:divsChild>
    </w:div>
    <w:div w:id="952172698">
      <w:bodyDiv w:val="1"/>
      <w:marLeft w:val="0"/>
      <w:marRight w:val="0"/>
      <w:marTop w:val="0"/>
      <w:marBottom w:val="0"/>
      <w:divBdr>
        <w:top w:val="none" w:sz="0" w:space="0" w:color="auto"/>
        <w:left w:val="none" w:sz="0" w:space="0" w:color="auto"/>
        <w:bottom w:val="none" w:sz="0" w:space="0" w:color="auto"/>
        <w:right w:val="none" w:sz="0" w:space="0" w:color="auto"/>
      </w:divBdr>
    </w:div>
    <w:div w:id="953711656">
      <w:bodyDiv w:val="1"/>
      <w:marLeft w:val="0"/>
      <w:marRight w:val="0"/>
      <w:marTop w:val="0"/>
      <w:marBottom w:val="0"/>
      <w:divBdr>
        <w:top w:val="none" w:sz="0" w:space="0" w:color="auto"/>
        <w:left w:val="none" w:sz="0" w:space="0" w:color="auto"/>
        <w:bottom w:val="none" w:sz="0" w:space="0" w:color="auto"/>
        <w:right w:val="none" w:sz="0" w:space="0" w:color="auto"/>
      </w:divBdr>
    </w:div>
    <w:div w:id="958414427">
      <w:bodyDiv w:val="1"/>
      <w:marLeft w:val="0"/>
      <w:marRight w:val="0"/>
      <w:marTop w:val="0"/>
      <w:marBottom w:val="0"/>
      <w:divBdr>
        <w:top w:val="none" w:sz="0" w:space="0" w:color="auto"/>
        <w:left w:val="none" w:sz="0" w:space="0" w:color="auto"/>
        <w:bottom w:val="none" w:sz="0" w:space="0" w:color="auto"/>
        <w:right w:val="none" w:sz="0" w:space="0" w:color="auto"/>
      </w:divBdr>
    </w:div>
    <w:div w:id="958801203">
      <w:bodyDiv w:val="1"/>
      <w:marLeft w:val="0"/>
      <w:marRight w:val="0"/>
      <w:marTop w:val="0"/>
      <w:marBottom w:val="0"/>
      <w:divBdr>
        <w:top w:val="none" w:sz="0" w:space="0" w:color="auto"/>
        <w:left w:val="none" w:sz="0" w:space="0" w:color="auto"/>
        <w:bottom w:val="none" w:sz="0" w:space="0" w:color="auto"/>
        <w:right w:val="none" w:sz="0" w:space="0" w:color="auto"/>
      </w:divBdr>
    </w:div>
    <w:div w:id="959841882">
      <w:bodyDiv w:val="1"/>
      <w:marLeft w:val="0"/>
      <w:marRight w:val="0"/>
      <w:marTop w:val="0"/>
      <w:marBottom w:val="0"/>
      <w:divBdr>
        <w:top w:val="none" w:sz="0" w:space="0" w:color="auto"/>
        <w:left w:val="none" w:sz="0" w:space="0" w:color="auto"/>
        <w:bottom w:val="none" w:sz="0" w:space="0" w:color="auto"/>
        <w:right w:val="none" w:sz="0" w:space="0" w:color="auto"/>
      </w:divBdr>
    </w:div>
    <w:div w:id="959995670">
      <w:bodyDiv w:val="1"/>
      <w:marLeft w:val="0"/>
      <w:marRight w:val="0"/>
      <w:marTop w:val="0"/>
      <w:marBottom w:val="0"/>
      <w:divBdr>
        <w:top w:val="none" w:sz="0" w:space="0" w:color="auto"/>
        <w:left w:val="none" w:sz="0" w:space="0" w:color="auto"/>
        <w:bottom w:val="none" w:sz="0" w:space="0" w:color="auto"/>
        <w:right w:val="none" w:sz="0" w:space="0" w:color="auto"/>
      </w:divBdr>
    </w:div>
    <w:div w:id="961612645">
      <w:bodyDiv w:val="1"/>
      <w:marLeft w:val="0"/>
      <w:marRight w:val="0"/>
      <w:marTop w:val="0"/>
      <w:marBottom w:val="0"/>
      <w:divBdr>
        <w:top w:val="none" w:sz="0" w:space="0" w:color="auto"/>
        <w:left w:val="none" w:sz="0" w:space="0" w:color="auto"/>
        <w:bottom w:val="none" w:sz="0" w:space="0" w:color="auto"/>
        <w:right w:val="none" w:sz="0" w:space="0" w:color="auto"/>
      </w:divBdr>
    </w:div>
    <w:div w:id="961690895">
      <w:bodyDiv w:val="1"/>
      <w:marLeft w:val="0"/>
      <w:marRight w:val="0"/>
      <w:marTop w:val="0"/>
      <w:marBottom w:val="0"/>
      <w:divBdr>
        <w:top w:val="none" w:sz="0" w:space="0" w:color="auto"/>
        <w:left w:val="none" w:sz="0" w:space="0" w:color="auto"/>
        <w:bottom w:val="none" w:sz="0" w:space="0" w:color="auto"/>
        <w:right w:val="none" w:sz="0" w:space="0" w:color="auto"/>
      </w:divBdr>
    </w:div>
    <w:div w:id="961958051">
      <w:bodyDiv w:val="1"/>
      <w:marLeft w:val="0"/>
      <w:marRight w:val="0"/>
      <w:marTop w:val="0"/>
      <w:marBottom w:val="0"/>
      <w:divBdr>
        <w:top w:val="none" w:sz="0" w:space="0" w:color="auto"/>
        <w:left w:val="none" w:sz="0" w:space="0" w:color="auto"/>
        <w:bottom w:val="none" w:sz="0" w:space="0" w:color="auto"/>
        <w:right w:val="none" w:sz="0" w:space="0" w:color="auto"/>
      </w:divBdr>
    </w:div>
    <w:div w:id="963275258">
      <w:bodyDiv w:val="1"/>
      <w:marLeft w:val="0"/>
      <w:marRight w:val="0"/>
      <w:marTop w:val="0"/>
      <w:marBottom w:val="0"/>
      <w:divBdr>
        <w:top w:val="none" w:sz="0" w:space="0" w:color="auto"/>
        <w:left w:val="none" w:sz="0" w:space="0" w:color="auto"/>
        <w:bottom w:val="none" w:sz="0" w:space="0" w:color="auto"/>
        <w:right w:val="none" w:sz="0" w:space="0" w:color="auto"/>
      </w:divBdr>
    </w:div>
    <w:div w:id="967514969">
      <w:bodyDiv w:val="1"/>
      <w:marLeft w:val="0"/>
      <w:marRight w:val="0"/>
      <w:marTop w:val="0"/>
      <w:marBottom w:val="0"/>
      <w:divBdr>
        <w:top w:val="none" w:sz="0" w:space="0" w:color="auto"/>
        <w:left w:val="none" w:sz="0" w:space="0" w:color="auto"/>
        <w:bottom w:val="none" w:sz="0" w:space="0" w:color="auto"/>
        <w:right w:val="none" w:sz="0" w:space="0" w:color="auto"/>
      </w:divBdr>
      <w:divsChild>
        <w:div w:id="1170221028">
          <w:marLeft w:val="480"/>
          <w:marRight w:val="0"/>
          <w:marTop w:val="0"/>
          <w:marBottom w:val="0"/>
          <w:divBdr>
            <w:top w:val="none" w:sz="0" w:space="0" w:color="auto"/>
            <w:left w:val="none" w:sz="0" w:space="0" w:color="auto"/>
            <w:bottom w:val="none" w:sz="0" w:space="0" w:color="auto"/>
            <w:right w:val="none" w:sz="0" w:space="0" w:color="auto"/>
          </w:divBdr>
        </w:div>
        <w:div w:id="1564177813">
          <w:marLeft w:val="480"/>
          <w:marRight w:val="0"/>
          <w:marTop w:val="0"/>
          <w:marBottom w:val="0"/>
          <w:divBdr>
            <w:top w:val="none" w:sz="0" w:space="0" w:color="auto"/>
            <w:left w:val="none" w:sz="0" w:space="0" w:color="auto"/>
            <w:bottom w:val="none" w:sz="0" w:space="0" w:color="auto"/>
            <w:right w:val="none" w:sz="0" w:space="0" w:color="auto"/>
          </w:divBdr>
        </w:div>
        <w:div w:id="220748410">
          <w:marLeft w:val="480"/>
          <w:marRight w:val="0"/>
          <w:marTop w:val="0"/>
          <w:marBottom w:val="0"/>
          <w:divBdr>
            <w:top w:val="none" w:sz="0" w:space="0" w:color="auto"/>
            <w:left w:val="none" w:sz="0" w:space="0" w:color="auto"/>
            <w:bottom w:val="none" w:sz="0" w:space="0" w:color="auto"/>
            <w:right w:val="none" w:sz="0" w:space="0" w:color="auto"/>
          </w:divBdr>
        </w:div>
        <w:div w:id="728380647">
          <w:marLeft w:val="480"/>
          <w:marRight w:val="0"/>
          <w:marTop w:val="0"/>
          <w:marBottom w:val="0"/>
          <w:divBdr>
            <w:top w:val="none" w:sz="0" w:space="0" w:color="auto"/>
            <w:left w:val="none" w:sz="0" w:space="0" w:color="auto"/>
            <w:bottom w:val="none" w:sz="0" w:space="0" w:color="auto"/>
            <w:right w:val="none" w:sz="0" w:space="0" w:color="auto"/>
          </w:divBdr>
        </w:div>
        <w:div w:id="229273671">
          <w:marLeft w:val="480"/>
          <w:marRight w:val="0"/>
          <w:marTop w:val="0"/>
          <w:marBottom w:val="0"/>
          <w:divBdr>
            <w:top w:val="none" w:sz="0" w:space="0" w:color="auto"/>
            <w:left w:val="none" w:sz="0" w:space="0" w:color="auto"/>
            <w:bottom w:val="none" w:sz="0" w:space="0" w:color="auto"/>
            <w:right w:val="none" w:sz="0" w:space="0" w:color="auto"/>
          </w:divBdr>
        </w:div>
        <w:div w:id="1947610948">
          <w:marLeft w:val="480"/>
          <w:marRight w:val="0"/>
          <w:marTop w:val="0"/>
          <w:marBottom w:val="0"/>
          <w:divBdr>
            <w:top w:val="none" w:sz="0" w:space="0" w:color="auto"/>
            <w:left w:val="none" w:sz="0" w:space="0" w:color="auto"/>
            <w:bottom w:val="none" w:sz="0" w:space="0" w:color="auto"/>
            <w:right w:val="none" w:sz="0" w:space="0" w:color="auto"/>
          </w:divBdr>
        </w:div>
        <w:div w:id="1636325743">
          <w:marLeft w:val="480"/>
          <w:marRight w:val="0"/>
          <w:marTop w:val="0"/>
          <w:marBottom w:val="0"/>
          <w:divBdr>
            <w:top w:val="none" w:sz="0" w:space="0" w:color="auto"/>
            <w:left w:val="none" w:sz="0" w:space="0" w:color="auto"/>
            <w:bottom w:val="none" w:sz="0" w:space="0" w:color="auto"/>
            <w:right w:val="none" w:sz="0" w:space="0" w:color="auto"/>
          </w:divBdr>
        </w:div>
        <w:div w:id="302850444">
          <w:marLeft w:val="480"/>
          <w:marRight w:val="0"/>
          <w:marTop w:val="0"/>
          <w:marBottom w:val="0"/>
          <w:divBdr>
            <w:top w:val="none" w:sz="0" w:space="0" w:color="auto"/>
            <w:left w:val="none" w:sz="0" w:space="0" w:color="auto"/>
            <w:bottom w:val="none" w:sz="0" w:space="0" w:color="auto"/>
            <w:right w:val="none" w:sz="0" w:space="0" w:color="auto"/>
          </w:divBdr>
        </w:div>
        <w:div w:id="433592207">
          <w:marLeft w:val="480"/>
          <w:marRight w:val="0"/>
          <w:marTop w:val="0"/>
          <w:marBottom w:val="0"/>
          <w:divBdr>
            <w:top w:val="none" w:sz="0" w:space="0" w:color="auto"/>
            <w:left w:val="none" w:sz="0" w:space="0" w:color="auto"/>
            <w:bottom w:val="none" w:sz="0" w:space="0" w:color="auto"/>
            <w:right w:val="none" w:sz="0" w:space="0" w:color="auto"/>
          </w:divBdr>
        </w:div>
        <w:div w:id="1719166167">
          <w:marLeft w:val="480"/>
          <w:marRight w:val="0"/>
          <w:marTop w:val="0"/>
          <w:marBottom w:val="0"/>
          <w:divBdr>
            <w:top w:val="none" w:sz="0" w:space="0" w:color="auto"/>
            <w:left w:val="none" w:sz="0" w:space="0" w:color="auto"/>
            <w:bottom w:val="none" w:sz="0" w:space="0" w:color="auto"/>
            <w:right w:val="none" w:sz="0" w:space="0" w:color="auto"/>
          </w:divBdr>
        </w:div>
        <w:div w:id="750590177">
          <w:marLeft w:val="480"/>
          <w:marRight w:val="0"/>
          <w:marTop w:val="0"/>
          <w:marBottom w:val="0"/>
          <w:divBdr>
            <w:top w:val="none" w:sz="0" w:space="0" w:color="auto"/>
            <w:left w:val="none" w:sz="0" w:space="0" w:color="auto"/>
            <w:bottom w:val="none" w:sz="0" w:space="0" w:color="auto"/>
            <w:right w:val="none" w:sz="0" w:space="0" w:color="auto"/>
          </w:divBdr>
        </w:div>
        <w:div w:id="208959157">
          <w:marLeft w:val="480"/>
          <w:marRight w:val="0"/>
          <w:marTop w:val="0"/>
          <w:marBottom w:val="0"/>
          <w:divBdr>
            <w:top w:val="none" w:sz="0" w:space="0" w:color="auto"/>
            <w:left w:val="none" w:sz="0" w:space="0" w:color="auto"/>
            <w:bottom w:val="none" w:sz="0" w:space="0" w:color="auto"/>
            <w:right w:val="none" w:sz="0" w:space="0" w:color="auto"/>
          </w:divBdr>
        </w:div>
        <w:div w:id="905801318">
          <w:marLeft w:val="480"/>
          <w:marRight w:val="0"/>
          <w:marTop w:val="0"/>
          <w:marBottom w:val="0"/>
          <w:divBdr>
            <w:top w:val="none" w:sz="0" w:space="0" w:color="auto"/>
            <w:left w:val="none" w:sz="0" w:space="0" w:color="auto"/>
            <w:bottom w:val="none" w:sz="0" w:space="0" w:color="auto"/>
            <w:right w:val="none" w:sz="0" w:space="0" w:color="auto"/>
          </w:divBdr>
        </w:div>
        <w:div w:id="1758017957">
          <w:marLeft w:val="480"/>
          <w:marRight w:val="0"/>
          <w:marTop w:val="0"/>
          <w:marBottom w:val="0"/>
          <w:divBdr>
            <w:top w:val="none" w:sz="0" w:space="0" w:color="auto"/>
            <w:left w:val="none" w:sz="0" w:space="0" w:color="auto"/>
            <w:bottom w:val="none" w:sz="0" w:space="0" w:color="auto"/>
            <w:right w:val="none" w:sz="0" w:space="0" w:color="auto"/>
          </w:divBdr>
        </w:div>
        <w:div w:id="455756931">
          <w:marLeft w:val="480"/>
          <w:marRight w:val="0"/>
          <w:marTop w:val="0"/>
          <w:marBottom w:val="0"/>
          <w:divBdr>
            <w:top w:val="none" w:sz="0" w:space="0" w:color="auto"/>
            <w:left w:val="none" w:sz="0" w:space="0" w:color="auto"/>
            <w:bottom w:val="none" w:sz="0" w:space="0" w:color="auto"/>
            <w:right w:val="none" w:sz="0" w:space="0" w:color="auto"/>
          </w:divBdr>
        </w:div>
        <w:div w:id="1627734285">
          <w:marLeft w:val="480"/>
          <w:marRight w:val="0"/>
          <w:marTop w:val="0"/>
          <w:marBottom w:val="0"/>
          <w:divBdr>
            <w:top w:val="none" w:sz="0" w:space="0" w:color="auto"/>
            <w:left w:val="none" w:sz="0" w:space="0" w:color="auto"/>
            <w:bottom w:val="none" w:sz="0" w:space="0" w:color="auto"/>
            <w:right w:val="none" w:sz="0" w:space="0" w:color="auto"/>
          </w:divBdr>
        </w:div>
        <w:div w:id="958950696">
          <w:marLeft w:val="480"/>
          <w:marRight w:val="0"/>
          <w:marTop w:val="0"/>
          <w:marBottom w:val="0"/>
          <w:divBdr>
            <w:top w:val="none" w:sz="0" w:space="0" w:color="auto"/>
            <w:left w:val="none" w:sz="0" w:space="0" w:color="auto"/>
            <w:bottom w:val="none" w:sz="0" w:space="0" w:color="auto"/>
            <w:right w:val="none" w:sz="0" w:space="0" w:color="auto"/>
          </w:divBdr>
        </w:div>
        <w:div w:id="1329669838">
          <w:marLeft w:val="480"/>
          <w:marRight w:val="0"/>
          <w:marTop w:val="0"/>
          <w:marBottom w:val="0"/>
          <w:divBdr>
            <w:top w:val="none" w:sz="0" w:space="0" w:color="auto"/>
            <w:left w:val="none" w:sz="0" w:space="0" w:color="auto"/>
            <w:bottom w:val="none" w:sz="0" w:space="0" w:color="auto"/>
            <w:right w:val="none" w:sz="0" w:space="0" w:color="auto"/>
          </w:divBdr>
        </w:div>
        <w:div w:id="1181044925">
          <w:marLeft w:val="480"/>
          <w:marRight w:val="0"/>
          <w:marTop w:val="0"/>
          <w:marBottom w:val="0"/>
          <w:divBdr>
            <w:top w:val="none" w:sz="0" w:space="0" w:color="auto"/>
            <w:left w:val="none" w:sz="0" w:space="0" w:color="auto"/>
            <w:bottom w:val="none" w:sz="0" w:space="0" w:color="auto"/>
            <w:right w:val="none" w:sz="0" w:space="0" w:color="auto"/>
          </w:divBdr>
        </w:div>
        <w:div w:id="221328898">
          <w:marLeft w:val="480"/>
          <w:marRight w:val="0"/>
          <w:marTop w:val="0"/>
          <w:marBottom w:val="0"/>
          <w:divBdr>
            <w:top w:val="none" w:sz="0" w:space="0" w:color="auto"/>
            <w:left w:val="none" w:sz="0" w:space="0" w:color="auto"/>
            <w:bottom w:val="none" w:sz="0" w:space="0" w:color="auto"/>
            <w:right w:val="none" w:sz="0" w:space="0" w:color="auto"/>
          </w:divBdr>
        </w:div>
        <w:div w:id="39979897">
          <w:marLeft w:val="480"/>
          <w:marRight w:val="0"/>
          <w:marTop w:val="0"/>
          <w:marBottom w:val="0"/>
          <w:divBdr>
            <w:top w:val="none" w:sz="0" w:space="0" w:color="auto"/>
            <w:left w:val="none" w:sz="0" w:space="0" w:color="auto"/>
            <w:bottom w:val="none" w:sz="0" w:space="0" w:color="auto"/>
            <w:right w:val="none" w:sz="0" w:space="0" w:color="auto"/>
          </w:divBdr>
        </w:div>
        <w:div w:id="891503706">
          <w:marLeft w:val="480"/>
          <w:marRight w:val="0"/>
          <w:marTop w:val="0"/>
          <w:marBottom w:val="0"/>
          <w:divBdr>
            <w:top w:val="none" w:sz="0" w:space="0" w:color="auto"/>
            <w:left w:val="none" w:sz="0" w:space="0" w:color="auto"/>
            <w:bottom w:val="none" w:sz="0" w:space="0" w:color="auto"/>
            <w:right w:val="none" w:sz="0" w:space="0" w:color="auto"/>
          </w:divBdr>
        </w:div>
        <w:div w:id="1420368386">
          <w:marLeft w:val="480"/>
          <w:marRight w:val="0"/>
          <w:marTop w:val="0"/>
          <w:marBottom w:val="0"/>
          <w:divBdr>
            <w:top w:val="none" w:sz="0" w:space="0" w:color="auto"/>
            <w:left w:val="none" w:sz="0" w:space="0" w:color="auto"/>
            <w:bottom w:val="none" w:sz="0" w:space="0" w:color="auto"/>
            <w:right w:val="none" w:sz="0" w:space="0" w:color="auto"/>
          </w:divBdr>
        </w:div>
        <w:div w:id="1055079237">
          <w:marLeft w:val="480"/>
          <w:marRight w:val="0"/>
          <w:marTop w:val="0"/>
          <w:marBottom w:val="0"/>
          <w:divBdr>
            <w:top w:val="none" w:sz="0" w:space="0" w:color="auto"/>
            <w:left w:val="none" w:sz="0" w:space="0" w:color="auto"/>
            <w:bottom w:val="none" w:sz="0" w:space="0" w:color="auto"/>
            <w:right w:val="none" w:sz="0" w:space="0" w:color="auto"/>
          </w:divBdr>
        </w:div>
        <w:div w:id="1716738524">
          <w:marLeft w:val="480"/>
          <w:marRight w:val="0"/>
          <w:marTop w:val="0"/>
          <w:marBottom w:val="0"/>
          <w:divBdr>
            <w:top w:val="none" w:sz="0" w:space="0" w:color="auto"/>
            <w:left w:val="none" w:sz="0" w:space="0" w:color="auto"/>
            <w:bottom w:val="none" w:sz="0" w:space="0" w:color="auto"/>
            <w:right w:val="none" w:sz="0" w:space="0" w:color="auto"/>
          </w:divBdr>
        </w:div>
        <w:div w:id="2035301974">
          <w:marLeft w:val="480"/>
          <w:marRight w:val="0"/>
          <w:marTop w:val="0"/>
          <w:marBottom w:val="0"/>
          <w:divBdr>
            <w:top w:val="none" w:sz="0" w:space="0" w:color="auto"/>
            <w:left w:val="none" w:sz="0" w:space="0" w:color="auto"/>
            <w:bottom w:val="none" w:sz="0" w:space="0" w:color="auto"/>
            <w:right w:val="none" w:sz="0" w:space="0" w:color="auto"/>
          </w:divBdr>
        </w:div>
        <w:div w:id="43139465">
          <w:marLeft w:val="480"/>
          <w:marRight w:val="0"/>
          <w:marTop w:val="0"/>
          <w:marBottom w:val="0"/>
          <w:divBdr>
            <w:top w:val="none" w:sz="0" w:space="0" w:color="auto"/>
            <w:left w:val="none" w:sz="0" w:space="0" w:color="auto"/>
            <w:bottom w:val="none" w:sz="0" w:space="0" w:color="auto"/>
            <w:right w:val="none" w:sz="0" w:space="0" w:color="auto"/>
          </w:divBdr>
        </w:div>
        <w:div w:id="1239242268">
          <w:marLeft w:val="480"/>
          <w:marRight w:val="0"/>
          <w:marTop w:val="0"/>
          <w:marBottom w:val="0"/>
          <w:divBdr>
            <w:top w:val="none" w:sz="0" w:space="0" w:color="auto"/>
            <w:left w:val="none" w:sz="0" w:space="0" w:color="auto"/>
            <w:bottom w:val="none" w:sz="0" w:space="0" w:color="auto"/>
            <w:right w:val="none" w:sz="0" w:space="0" w:color="auto"/>
          </w:divBdr>
        </w:div>
        <w:div w:id="91244186">
          <w:marLeft w:val="480"/>
          <w:marRight w:val="0"/>
          <w:marTop w:val="0"/>
          <w:marBottom w:val="0"/>
          <w:divBdr>
            <w:top w:val="none" w:sz="0" w:space="0" w:color="auto"/>
            <w:left w:val="none" w:sz="0" w:space="0" w:color="auto"/>
            <w:bottom w:val="none" w:sz="0" w:space="0" w:color="auto"/>
            <w:right w:val="none" w:sz="0" w:space="0" w:color="auto"/>
          </w:divBdr>
        </w:div>
        <w:div w:id="250436671">
          <w:marLeft w:val="480"/>
          <w:marRight w:val="0"/>
          <w:marTop w:val="0"/>
          <w:marBottom w:val="0"/>
          <w:divBdr>
            <w:top w:val="none" w:sz="0" w:space="0" w:color="auto"/>
            <w:left w:val="none" w:sz="0" w:space="0" w:color="auto"/>
            <w:bottom w:val="none" w:sz="0" w:space="0" w:color="auto"/>
            <w:right w:val="none" w:sz="0" w:space="0" w:color="auto"/>
          </w:divBdr>
        </w:div>
        <w:div w:id="34619749">
          <w:marLeft w:val="480"/>
          <w:marRight w:val="0"/>
          <w:marTop w:val="0"/>
          <w:marBottom w:val="0"/>
          <w:divBdr>
            <w:top w:val="none" w:sz="0" w:space="0" w:color="auto"/>
            <w:left w:val="none" w:sz="0" w:space="0" w:color="auto"/>
            <w:bottom w:val="none" w:sz="0" w:space="0" w:color="auto"/>
            <w:right w:val="none" w:sz="0" w:space="0" w:color="auto"/>
          </w:divBdr>
        </w:div>
        <w:div w:id="1306206760">
          <w:marLeft w:val="480"/>
          <w:marRight w:val="0"/>
          <w:marTop w:val="0"/>
          <w:marBottom w:val="0"/>
          <w:divBdr>
            <w:top w:val="none" w:sz="0" w:space="0" w:color="auto"/>
            <w:left w:val="none" w:sz="0" w:space="0" w:color="auto"/>
            <w:bottom w:val="none" w:sz="0" w:space="0" w:color="auto"/>
            <w:right w:val="none" w:sz="0" w:space="0" w:color="auto"/>
          </w:divBdr>
        </w:div>
        <w:div w:id="1882593985">
          <w:marLeft w:val="480"/>
          <w:marRight w:val="0"/>
          <w:marTop w:val="0"/>
          <w:marBottom w:val="0"/>
          <w:divBdr>
            <w:top w:val="none" w:sz="0" w:space="0" w:color="auto"/>
            <w:left w:val="none" w:sz="0" w:space="0" w:color="auto"/>
            <w:bottom w:val="none" w:sz="0" w:space="0" w:color="auto"/>
            <w:right w:val="none" w:sz="0" w:space="0" w:color="auto"/>
          </w:divBdr>
        </w:div>
        <w:div w:id="1629583657">
          <w:marLeft w:val="480"/>
          <w:marRight w:val="0"/>
          <w:marTop w:val="0"/>
          <w:marBottom w:val="0"/>
          <w:divBdr>
            <w:top w:val="none" w:sz="0" w:space="0" w:color="auto"/>
            <w:left w:val="none" w:sz="0" w:space="0" w:color="auto"/>
            <w:bottom w:val="none" w:sz="0" w:space="0" w:color="auto"/>
            <w:right w:val="none" w:sz="0" w:space="0" w:color="auto"/>
          </w:divBdr>
        </w:div>
        <w:div w:id="915285601">
          <w:marLeft w:val="480"/>
          <w:marRight w:val="0"/>
          <w:marTop w:val="0"/>
          <w:marBottom w:val="0"/>
          <w:divBdr>
            <w:top w:val="none" w:sz="0" w:space="0" w:color="auto"/>
            <w:left w:val="none" w:sz="0" w:space="0" w:color="auto"/>
            <w:bottom w:val="none" w:sz="0" w:space="0" w:color="auto"/>
            <w:right w:val="none" w:sz="0" w:space="0" w:color="auto"/>
          </w:divBdr>
        </w:div>
        <w:div w:id="1952785153">
          <w:marLeft w:val="480"/>
          <w:marRight w:val="0"/>
          <w:marTop w:val="0"/>
          <w:marBottom w:val="0"/>
          <w:divBdr>
            <w:top w:val="none" w:sz="0" w:space="0" w:color="auto"/>
            <w:left w:val="none" w:sz="0" w:space="0" w:color="auto"/>
            <w:bottom w:val="none" w:sz="0" w:space="0" w:color="auto"/>
            <w:right w:val="none" w:sz="0" w:space="0" w:color="auto"/>
          </w:divBdr>
        </w:div>
        <w:div w:id="1852988045">
          <w:marLeft w:val="480"/>
          <w:marRight w:val="0"/>
          <w:marTop w:val="0"/>
          <w:marBottom w:val="0"/>
          <w:divBdr>
            <w:top w:val="none" w:sz="0" w:space="0" w:color="auto"/>
            <w:left w:val="none" w:sz="0" w:space="0" w:color="auto"/>
            <w:bottom w:val="none" w:sz="0" w:space="0" w:color="auto"/>
            <w:right w:val="none" w:sz="0" w:space="0" w:color="auto"/>
          </w:divBdr>
        </w:div>
        <w:div w:id="1856118009">
          <w:marLeft w:val="480"/>
          <w:marRight w:val="0"/>
          <w:marTop w:val="0"/>
          <w:marBottom w:val="0"/>
          <w:divBdr>
            <w:top w:val="none" w:sz="0" w:space="0" w:color="auto"/>
            <w:left w:val="none" w:sz="0" w:space="0" w:color="auto"/>
            <w:bottom w:val="none" w:sz="0" w:space="0" w:color="auto"/>
            <w:right w:val="none" w:sz="0" w:space="0" w:color="auto"/>
          </w:divBdr>
        </w:div>
        <w:div w:id="531958297">
          <w:marLeft w:val="480"/>
          <w:marRight w:val="0"/>
          <w:marTop w:val="0"/>
          <w:marBottom w:val="0"/>
          <w:divBdr>
            <w:top w:val="none" w:sz="0" w:space="0" w:color="auto"/>
            <w:left w:val="none" w:sz="0" w:space="0" w:color="auto"/>
            <w:bottom w:val="none" w:sz="0" w:space="0" w:color="auto"/>
            <w:right w:val="none" w:sz="0" w:space="0" w:color="auto"/>
          </w:divBdr>
        </w:div>
        <w:div w:id="1564945175">
          <w:marLeft w:val="480"/>
          <w:marRight w:val="0"/>
          <w:marTop w:val="0"/>
          <w:marBottom w:val="0"/>
          <w:divBdr>
            <w:top w:val="none" w:sz="0" w:space="0" w:color="auto"/>
            <w:left w:val="none" w:sz="0" w:space="0" w:color="auto"/>
            <w:bottom w:val="none" w:sz="0" w:space="0" w:color="auto"/>
            <w:right w:val="none" w:sz="0" w:space="0" w:color="auto"/>
          </w:divBdr>
        </w:div>
        <w:div w:id="367991306">
          <w:marLeft w:val="480"/>
          <w:marRight w:val="0"/>
          <w:marTop w:val="0"/>
          <w:marBottom w:val="0"/>
          <w:divBdr>
            <w:top w:val="none" w:sz="0" w:space="0" w:color="auto"/>
            <w:left w:val="none" w:sz="0" w:space="0" w:color="auto"/>
            <w:bottom w:val="none" w:sz="0" w:space="0" w:color="auto"/>
            <w:right w:val="none" w:sz="0" w:space="0" w:color="auto"/>
          </w:divBdr>
        </w:div>
        <w:div w:id="323244769">
          <w:marLeft w:val="480"/>
          <w:marRight w:val="0"/>
          <w:marTop w:val="0"/>
          <w:marBottom w:val="0"/>
          <w:divBdr>
            <w:top w:val="none" w:sz="0" w:space="0" w:color="auto"/>
            <w:left w:val="none" w:sz="0" w:space="0" w:color="auto"/>
            <w:bottom w:val="none" w:sz="0" w:space="0" w:color="auto"/>
            <w:right w:val="none" w:sz="0" w:space="0" w:color="auto"/>
          </w:divBdr>
        </w:div>
        <w:div w:id="557281537">
          <w:marLeft w:val="480"/>
          <w:marRight w:val="0"/>
          <w:marTop w:val="0"/>
          <w:marBottom w:val="0"/>
          <w:divBdr>
            <w:top w:val="none" w:sz="0" w:space="0" w:color="auto"/>
            <w:left w:val="none" w:sz="0" w:space="0" w:color="auto"/>
            <w:bottom w:val="none" w:sz="0" w:space="0" w:color="auto"/>
            <w:right w:val="none" w:sz="0" w:space="0" w:color="auto"/>
          </w:divBdr>
        </w:div>
        <w:div w:id="1860318056">
          <w:marLeft w:val="480"/>
          <w:marRight w:val="0"/>
          <w:marTop w:val="0"/>
          <w:marBottom w:val="0"/>
          <w:divBdr>
            <w:top w:val="none" w:sz="0" w:space="0" w:color="auto"/>
            <w:left w:val="none" w:sz="0" w:space="0" w:color="auto"/>
            <w:bottom w:val="none" w:sz="0" w:space="0" w:color="auto"/>
            <w:right w:val="none" w:sz="0" w:space="0" w:color="auto"/>
          </w:divBdr>
        </w:div>
        <w:div w:id="820388750">
          <w:marLeft w:val="480"/>
          <w:marRight w:val="0"/>
          <w:marTop w:val="0"/>
          <w:marBottom w:val="0"/>
          <w:divBdr>
            <w:top w:val="none" w:sz="0" w:space="0" w:color="auto"/>
            <w:left w:val="none" w:sz="0" w:space="0" w:color="auto"/>
            <w:bottom w:val="none" w:sz="0" w:space="0" w:color="auto"/>
            <w:right w:val="none" w:sz="0" w:space="0" w:color="auto"/>
          </w:divBdr>
        </w:div>
        <w:div w:id="122584668">
          <w:marLeft w:val="480"/>
          <w:marRight w:val="0"/>
          <w:marTop w:val="0"/>
          <w:marBottom w:val="0"/>
          <w:divBdr>
            <w:top w:val="none" w:sz="0" w:space="0" w:color="auto"/>
            <w:left w:val="none" w:sz="0" w:space="0" w:color="auto"/>
            <w:bottom w:val="none" w:sz="0" w:space="0" w:color="auto"/>
            <w:right w:val="none" w:sz="0" w:space="0" w:color="auto"/>
          </w:divBdr>
        </w:div>
        <w:div w:id="976686670">
          <w:marLeft w:val="480"/>
          <w:marRight w:val="0"/>
          <w:marTop w:val="0"/>
          <w:marBottom w:val="0"/>
          <w:divBdr>
            <w:top w:val="none" w:sz="0" w:space="0" w:color="auto"/>
            <w:left w:val="none" w:sz="0" w:space="0" w:color="auto"/>
            <w:bottom w:val="none" w:sz="0" w:space="0" w:color="auto"/>
            <w:right w:val="none" w:sz="0" w:space="0" w:color="auto"/>
          </w:divBdr>
        </w:div>
        <w:div w:id="1321738700">
          <w:marLeft w:val="480"/>
          <w:marRight w:val="0"/>
          <w:marTop w:val="0"/>
          <w:marBottom w:val="0"/>
          <w:divBdr>
            <w:top w:val="none" w:sz="0" w:space="0" w:color="auto"/>
            <w:left w:val="none" w:sz="0" w:space="0" w:color="auto"/>
            <w:bottom w:val="none" w:sz="0" w:space="0" w:color="auto"/>
            <w:right w:val="none" w:sz="0" w:space="0" w:color="auto"/>
          </w:divBdr>
        </w:div>
        <w:div w:id="308364779">
          <w:marLeft w:val="480"/>
          <w:marRight w:val="0"/>
          <w:marTop w:val="0"/>
          <w:marBottom w:val="0"/>
          <w:divBdr>
            <w:top w:val="none" w:sz="0" w:space="0" w:color="auto"/>
            <w:left w:val="none" w:sz="0" w:space="0" w:color="auto"/>
            <w:bottom w:val="none" w:sz="0" w:space="0" w:color="auto"/>
            <w:right w:val="none" w:sz="0" w:space="0" w:color="auto"/>
          </w:divBdr>
        </w:div>
        <w:div w:id="2011788856">
          <w:marLeft w:val="480"/>
          <w:marRight w:val="0"/>
          <w:marTop w:val="0"/>
          <w:marBottom w:val="0"/>
          <w:divBdr>
            <w:top w:val="none" w:sz="0" w:space="0" w:color="auto"/>
            <w:left w:val="none" w:sz="0" w:space="0" w:color="auto"/>
            <w:bottom w:val="none" w:sz="0" w:space="0" w:color="auto"/>
            <w:right w:val="none" w:sz="0" w:space="0" w:color="auto"/>
          </w:divBdr>
        </w:div>
        <w:div w:id="1717661816">
          <w:marLeft w:val="480"/>
          <w:marRight w:val="0"/>
          <w:marTop w:val="0"/>
          <w:marBottom w:val="0"/>
          <w:divBdr>
            <w:top w:val="none" w:sz="0" w:space="0" w:color="auto"/>
            <w:left w:val="none" w:sz="0" w:space="0" w:color="auto"/>
            <w:bottom w:val="none" w:sz="0" w:space="0" w:color="auto"/>
            <w:right w:val="none" w:sz="0" w:space="0" w:color="auto"/>
          </w:divBdr>
        </w:div>
        <w:div w:id="1523935929">
          <w:marLeft w:val="480"/>
          <w:marRight w:val="0"/>
          <w:marTop w:val="0"/>
          <w:marBottom w:val="0"/>
          <w:divBdr>
            <w:top w:val="none" w:sz="0" w:space="0" w:color="auto"/>
            <w:left w:val="none" w:sz="0" w:space="0" w:color="auto"/>
            <w:bottom w:val="none" w:sz="0" w:space="0" w:color="auto"/>
            <w:right w:val="none" w:sz="0" w:space="0" w:color="auto"/>
          </w:divBdr>
        </w:div>
        <w:div w:id="1467696649">
          <w:marLeft w:val="480"/>
          <w:marRight w:val="0"/>
          <w:marTop w:val="0"/>
          <w:marBottom w:val="0"/>
          <w:divBdr>
            <w:top w:val="none" w:sz="0" w:space="0" w:color="auto"/>
            <w:left w:val="none" w:sz="0" w:space="0" w:color="auto"/>
            <w:bottom w:val="none" w:sz="0" w:space="0" w:color="auto"/>
            <w:right w:val="none" w:sz="0" w:space="0" w:color="auto"/>
          </w:divBdr>
        </w:div>
        <w:div w:id="1651448426">
          <w:marLeft w:val="480"/>
          <w:marRight w:val="0"/>
          <w:marTop w:val="0"/>
          <w:marBottom w:val="0"/>
          <w:divBdr>
            <w:top w:val="none" w:sz="0" w:space="0" w:color="auto"/>
            <w:left w:val="none" w:sz="0" w:space="0" w:color="auto"/>
            <w:bottom w:val="none" w:sz="0" w:space="0" w:color="auto"/>
            <w:right w:val="none" w:sz="0" w:space="0" w:color="auto"/>
          </w:divBdr>
        </w:div>
        <w:div w:id="1496992455">
          <w:marLeft w:val="480"/>
          <w:marRight w:val="0"/>
          <w:marTop w:val="0"/>
          <w:marBottom w:val="0"/>
          <w:divBdr>
            <w:top w:val="none" w:sz="0" w:space="0" w:color="auto"/>
            <w:left w:val="none" w:sz="0" w:space="0" w:color="auto"/>
            <w:bottom w:val="none" w:sz="0" w:space="0" w:color="auto"/>
            <w:right w:val="none" w:sz="0" w:space="0" w:color="auto"/>
          </w:divBdr>
        </w:div>
        <w:div w:id="1253205369">
          <w:marLeft w:val="480"/>
          <w:marRight w:val="0"/>
          <w:marTop w:val="0"/>
          <w:marBottom w:val="0"/>
          <w:divBdr>
            <w:top w:val="none" w:sz="0" w:space="0" w:color="auto"/>
            <w:left w:val="none" w:sz="0" w:space="0" w:color="auto"/>
            <w:bottom w:val="none" w:sz="0" w:space="0" w:color="auto"/>
            <w:right w:val="none" w:sz="0" w:space="0" w:color="auto"/>
          </w:divBdr>
        </w:div>
        <w:div w:id="1995987488">
          <w:marLeft w:val="480"/>
          <w:marRight w:val="0"/>
          <w:marTop w:val="0"/>
          <w:marBottom w:val="0"/>
          <w:divBdr>
            <w:top w:val="none" w:sz="0" w:space="0" w:color="auto"/>
            <w:left w:val="none" w:sz="0" w:space="0" w:color="auto"/>
            <w:bottom w:val="none" w:sz="0" w:space="0" w:color="auto"/>
            <w:right w:val="none" w:sz="0" w:space="0" w:color="auto"/>
          </w:divBdr>
        </w:div>
        <w:div w:id="305207915">
          <w:marLeft w:val="480"/>
          <w:marRight w:val="0"/>
          <w:marTop w:val="0"/>
          <w:marBottom w:val="0"/>
          <w:divBdr>
            <w:top w:val="none" w:sz="0" w:space="0" w:color="auto"/>
            <w:left w:val="none" w:sz="0" w:space="0" w:color="auto"/>
            <w:bottom w:val="none" w:sz="0" w:space="0" w:color="auto"/>
            <w:right w:val="none" w:sz="0" w:space="0" w:color="auto"/>
          </w:divBdr>
        </w:div>
        <w:div w:id="486747790">
          <w:marLeft w:val="480"/>
          <w:marRight w:val="0"/>
          <w:marTop w:val="0"/>
          <w:marBottom w:val="0"/>
          <w:divBdr>
            <w:top w:val="none" w:sz="0" w:space="0" w:color="auto"/>
            <w:left w:val="none" w:sz="0" w:space="0" w:color="auto"/>
            <w:bottom w:val="none" w:sz="0" w:space="0" w:color="auto"/>
            <w:right w:val="none" w:sz="0" w:space="0" w:color="auto"/>
          </w:divBdr>
        </w:div>
        <w:div w:id="13071574">
          <w:marLeft w:val="480"/>
          <w:marRight w:val="0"/>
          <w:marTop w:val="0"/>
          <w:marBottom w:val="0"/>
          <w:divBdr>
            <w:top w:val="none" w:sz="0" w:space="0" w:color="auto"/>
            <w:left w:val="none" w:sz="0" w:space="0" w:color="auto"/>
            <w:bottom w:val="none" w:sz="0" w:space="0" w:color="auto"/>
            <w:right w:val="none" w:sz="0" w:space="0" w:color="auto"/>
          </w:divBdr>
        </w:div>
        <w:div w:id="1937905037">
          <w:marLeft w:val="480"/>
          <w:marRight w:val="0"/>
          <w:marTop w:val="0"/>
          <w:marBottom w:val="0"/>
          <w:divBdr>
            <w:top w:val="none" w:sz="0" w:space="0" w:color="auto"/>
            <w:left w:val="none" w:sz="0" w:space="0" w:color="auto"/>
            <w:bottom w:val="none" w:sz="0" w:space="0" w:color="auto"/>
            <w:right w:val="none" w:sz="0" w:space="0" w:color="auto"/>
          </w:divBdr>
        </w:div>
        <w:div w:id="1053961788">
          <w:marLeft w:val="480"/>
          <w:marRight w:val="0"/>
          <w:marTop w:val="0"/>
          <w:marBottom w:val="0"/>
          <w:divBdr>
            <w:top w:val="none" w:sz="0" w:space="0" w:color="auto"/>
            <w:left w:val="none" w:sz="0" w:space="0" w:color="auto"/>
            <w:bottom w:val="none" w:sz="0" w:space="0" w:color="auto"/>
            <w:right w:val="none" w:sz="0" w:space="0" w:color="auto"/>
          </w:divBdr>
        </w:div>
        <w:div w:id="1504469688">
          <w:marLeft w:val="480"/>
          <w:marRight w:val="0"/>
          <w:marTop w:val="0"/>
          <w:marBottom w:val="0"/>
          <w:divBdr>
            <w:top w:val="none" w:sz="0" w:space="0" w:color="auto"/>
            <w:left w:val="none" w:sz="0" w:space="0" w:color="auto"/>
            <w:bottom w:val="none" w:sz="0" w:space="0" w:color="auto"/>
            <w:right w:val="none" w:sz="0" w:space="0" w:color="auto"/>
          </w:divBdr>
        </w:div>
        <w:div w:id="1458376732">
          <w:marLeft w:val="480"/>
          <w:marRight w:val="0"/>
          <w:marTop w:val="0"/>
          <w:marBottom w:val="0"/>
          <w:divBdr>
            <w:top w:val="none" w:sz="0" w:space="0" w:color="auto"/>
            <w:left w:val="none" w:sz="0" w:space="0" w:color="auto"/>
            <w:bottom w:val="none" w:sz="0" w:space="0" w:color="auto"/>
            <w:right w:val="none" w:sz="0" w:space="0" w:color="auto"/>
          </w:divBdr>
        </w:div>
        <w:div w:id="451746555">
          <w:marLeft w:val="480"/>
          <w:marRight w:val="0"/>
          <w:marTop w:val="0"/>
          <w:marBottom w:val="0"/>
          <w:divBdr>
            <w:top w:val="none" w:sz="0" w:space="0" w:color="auto"/>
            <w:left w:val="none" w:sz="0" w:space="0" w:color="auto"/>
            <w:bottom w:val="none" w:sz="0" w:space="0" w:color="auto"/>
            <w:right w:val="none" w:sz="0" w:space="0" w:color="auto"/>
          </w:divBdr>
        </w:div>
        <w:div w:id="744452784">
          <w:marLeft w:val="480"/>
          <w:marRight w:val="0"/>
          <w:marTop w:val="0"/>
          <w:marBottom w:val="0"/>
          <w:divBdr>
            <w:top w:val="none" w:sz="0" w:space="0" w:color="auto"/>
            <w:left w:val="none" w:sz="0" w:space="0" w:color="auto"/>
            <w:bottom w:val="none" w:sz="0" w:space="0" w:color="auto"/>
            <w:right w:val="none" w:sz="0" w:space="0" w:color="auto"/>
          </w:divBdr>
        </w:div>
        <w:div w:id="89357050">
          <w:marLeft w:val="480"/>
          <w:marRight w:val="0"/>
          <w:marTop w:val="0"/>
          <w:marBottom w:val="0"/>
          <w:divBdr>
            <w:top w:val="none" w:sz="0" w:space="0" w:color="auto"/>
            <w:left w:val="none" w:sz="0" w:space="0" w:color="auto"/>
            <w:bottom w:val="none" w:sz="0" w:space="0" w:color="auto"/>
            <w:right w:val="none" w:sz="0" w:space="0" w:color="auto"/>
          </w:divBdr>
        </w:div>
        <w:div w:id="132602626">
          <w:marLeft w:val="480"/>
          <w:marRight w:val="0"/>
          <w:marTop w:val="0"/>
          <w:marBottom w:val="0"/>
          <w:divBdr>
            <w:top w:val="none" w:sz="0" w:space="0" w:color="auto"/>
            <w:left w:val="none" w:sz="0" w:space="0" w:color="auto"/>
            <w:bottom w:val="none" w:sz="0" w:space="0" w:color="auto"/>
            <w:right w:val="none" w:sz="0" w:space="0" w:color="auto"/>
          </w:divBdr>
        </w:div>
        <w:div w:id="244992416">
          <w:marLeft w:val="480"/>
          <w:marRight w:val="0"/>
          <w:marTop w:val="0"/>
          <w:marBottom w:val="0"/>
          <w:divBdr>
            <w:top w:val="none" w:sz="0" w:space="0" w:color="auto"/>
            <w:left w:val="none" w:sz="0" w:space="0" w:color="auto"/>
            <w:bottom w:val="none" w:sz="0" w:space="0" w:color="auto"/>
            <w:right w:val="none" w:sz="0" w:space="0" w:color="auto"/>
          </w:divBdr>
        </w:div>
        <w:div w:id="235870933">
          <w:marLeft w:val="480"/>
          <w:marRight w:val="0"/>
          <w:marTop w:val="0"/>
          <w:marBottom w:val="0"/>
          <w:divBdr>
            <w:top w:val="none" w:sz="0" w:space="0" w:color="auto"/>
            <w:left w:val="none" w:sz="0" w:space="0" w:color="auto"/>
            <w:bottom w:val="none" w:sz="0" w:space="0" w:color="auto"/>
            <w:right w:val="none" w:sz="0" w:space="0" w:color="auto"/>
          </w:divBdr>
        </w:div>
        <w:div w:id="1776367442">
          <w:marLeft w:val="480"/>
          <w:marRight w:val="0"/>
          <w:marTop w:val="0"/>
          <w:marBottom w:val="0"/>
          <w:divBdr>
            <w:top w:val="none" w:sz="0" w:space="0" w:color="auto"/>
            <w:left w:val="none" w:sz="0" w:space="0" w:color="auto"/>
            <w:bottom w:val="none" w:sz="0" w:space="0" w:color="auto"/>
            <w:right w:val="none" w:sz="0" w:space="0" w:color="auto"/>
          </w:divBdr>
        </w:div>
        <w:div w:id="1422605207">
          <w:marLeft w:val="480"/>
          <w:marRight w:val="0"/>
          <w:marTop w:val="0"/>
          <w:marBottom w:val="0"/>
          <w:divBdr>
            <w:top w:val="none" w:sz="0" w:space="0" w:color="auto"/>
            <w:left w:val="none" w:sz="0" w:space="0" w:color="auto"/>
            <w:bottom w:val="none" w:sz="0" w:space="0" w:color="auto"/>
            <w:right w:val="none" w:sz="0" w:space="0" w:color="auto"/>
          </w:divBdr>
        </w:div>
        <w:div w:id="660235248">
          <w:marLeft w:val="480"/>
          <w:marRight w:val="0"/>
          <w:marTop w:val="0"/>
          <w:marBottom w:val="0"/>
          <w:divBdr>
            <w:top w:val="none" w:sz="0" w:space="0" w:color="auto"/>
            <w:left w:val="none" w:sz="0" w:space="0" w:color="auto"/>
            <w:bottom w:val="none" w:sz="0" w:space="0" w:color="auto"/>
            <w:right w:val="none" w:sz="0" w:space="0" w:color="auto"/>
          </w:divBdr>
        </w:div>
        <w:div w:id="90855489">
          <w:marLeft w:val="480"/>
          <w:marRight w:val="0"/>
          <w:marTop w:val="0"/>
          <w:marBottom w:val="0"/>
          <w:divBdr>
            <w:top w:val="none" w:sz="0" w:space="0" w:color="auto"/>
            <w:left w:val="none" w:sz="0" w:space="0" w:color="auto"/>
            <w:bottom w:val="none" w:sz="0" w:space="0" w:color="auto"/>
            <w:right w:val="none" w:sz="0" w:space="0" w:color="auto"/>
          </w:divBdr>
        </w:div>
        <w:div w:id="1225292465">
          <w:marLeft w:val="480"/>
          <w:marRight w:val="0"/>
          <w:marTop w:val="0"/>
          <w:marBottom w:val="0"/>
          <w:divBdr>
            <w:top w:val="none" w:sz="0" w:space="0" w:color="auto"/>
            <w:left w:val="none" w:sz="0" w:space="0" w:color="auto"/>
            <w:bottom w:val="none" w:sz="0" w:space="0" w:color="auto"/>
            <w:right w:val="none" w:sz="0" w:space="0" w:color="auto"/>
          </w:divBdr>
        </w:div>
        <w:div w:id="1964190974">
          <w:marLeft w:val="480"/>
          <w:marRight w:val="0"/>
          <w:marTop w:val="0"/>
          <w:marBottom w:val="0"/>
          <w:divBdr>
            <w:top w:val="none" w:sz="0" w:space="0" w:color="auto"/>
            <w:left w:val="none" w:sz="0" w:space="0" w:color="auto"/>
            <w:bottom w:val="none" w:sz="0" w:space="0" w:color="auto"/>
            <w:right w:val="none" w:sz="0" w:space="0" w:color="auto"/>
          </w:divBdr>
        </w:div>
        <w:div w:id="854534041">
          <w:marLeft w:val="480"/>
          <w:marRight w:val="0"/>
          <w:marTop w:val="0"/>
          <w:marBottom w:val="0"/>
          <w:divBdr>
            <w:top w:val="none" w:sz="0" w:space="0" w:color="auto"/>
            <w:left w:val="none" w:sz="0" w:space="0" w:color="auto"/>
            <w:bottom w:val="none" w:sz="0" w:space="0" w:color="auto"/>
            <w:right w:val="none" w:sz="0" w:space="0" w:color="auto"/>
          </w:divBdr>
        </w:div>
      </w:divsChild>
    </w:div>
    <w:div w:id="967659625">
      <w:bodyDiv w:val="1"/>
      <w:marLeft w:val="0"/>
      <w:marRight w:val="0"/>
      <w:marTop w:val="0"/>
      <w:marBottom w:val="0"/>
      <w:divBdr>
        <w:top w:val="none" w:sz="0" w:space="0" w:color="auto"/>
        <w:left w:val="none" w:sz="0" w:space="0" w:color="auto"/>
        <w:bottom w:val="none" w:sz="0" w:space="0" w:color="auto"/>
        <w:right w:val="none" w:sz="0" w:space="0" w:color="auto"/>
      </w:divBdr>
    </w:div>
    <w:div w:id="967663522">
      <w:marLeft w:val="0"/>
      <w:marRight w:val="0"/>
      <w:marTop w:val="0"/>
      <w:marBottom w:val="0"/>
      <w:divBdr>
        <w:top w:val="none" w:sz="0" w:space="0" w:color="auto"/>
        <w:left w:val="none" w:sz="0" w:space="0" w:color="auto"/>
        <w:bottom w:val="none" w:sz="0" w:space="0" w:color="auto"/>
        <w:right w:val="none" w:sz="0" w:space="0" w:color="auto"/>
      </w:divBdr>
    </w:div>
    <w:div w:id="967710224">
      <w:marLeft w:val="0"/>
      <w:marRight w:val="0"/>
      <w:marTop w:val="0"/>
      <w:marBottom w:val="0"/>
      <w:divBdr>
        <w:top w:val="none" w:sz="0" w:space="0" w:color="auto"/>
        <w:left w:val="none" w:sz="0" w:space="0" w:color="auto"/>
        <w:bottom w:val="none" w:sz="0" w:space="0" w:color="auto"/>
        <w:right w:val="none" w:sz="0" w:space="0" w:color="auto"/>
      </w:divBdr>
    </w:div>
    <w:div w:id="968055383">
      <w:bodyDiv w:val="1"/>
      <w:marLeft w:val="0"/>
      <w:marRight w:val="0"/>
      <w:marTop w:val="0"/>
      <w:marBottom w:val="0"/>
      <w:divBdr>
        <w:top w:val="none" w:sz="0" w:space="0" w:color="auto"/>
        <w:left w:val="none" w:sz="0" w:space="0" w:color="auto"/>
        <w:bottom w:val="none" w:sz="0" w:space="0" w:color="auto"/>
        <w:right w:val="none" w:sz="0" w:space="0" w:color="auto"/>
      </w:divBdr>
      <w:divsChild>
        <w:div w:id="970593654">
          <w:marLeft w:val="480"/>
          <w:marRight w:val="0"/>
          <w:marTop w:val="0"/>
          <w:marBottom w:val="0"/>
          <w:divBdr>
            <w:top w:val="none" w:sz="0" w:space="0" w:color="auto"/>
            <w:left w:val="none" w:sz="0" w:space="0" w:color="auto"/>
            <w:bottom w:val="none" w:sz="0" w:space="0" w:color="auto"/>
            <w:right w:val="none" w:sz="0" w:space="0" w:color="auto"/>
          </w:divBdr>
        </w:div>
        <w:div w:id="1797603797">
          <w:marLeft w:val="480"/>
          <w:marRight w:val="0"/>
          <w:marTop w:val="0"/>
          <w:marBottom w:val="0"/>
          <w:divBdr>
            <w:top w:val="none" w:sz="0" w:space="0" w:color="auto"/>
            <w:left w:val="none" w:sz="0" w:space="0" w:color="auto"/>
            <w:bottom w:val="none" w:sz="0" w:space="0" w:color="auto"/>
            <w:right w:val="none" w:sz="0" w:space="0" w:color="auto"/>
          </w:divBdr>
        </w:div>
        <w:div w:id="620382982">
          <w:marLeft w:val="480"/>
          <w:marRight w:val="0"/>
          <w:marTop w:val="0"/>
          <w:marBottom w:val="0"/>
          <w:divBdr>
            <w:top w:val="none" w:sz="0" w:space="0" w:color="auto"/>
            <w:left w:val="none" w:sz="0" w:space="0" w:color="auto"/>
            <w:bottom w:val="none" w:sz="0" w:space="0" w:color="auto"/>
            <w:right w:val="none" w:sz="0" w:space="0" w:color="auto"/>
          </w:divBdr>
        </w:div>
        <w:div w:id="1365330888">
          <w:marLeft w:val="480"/>
          <w:marRight w:val="0"/>
          <w:marTop w:val="0"/>
          <w:marBottom w:val="0"/>
          <w:divBdr>
            <w:top w:val="none" w:sz="0" w:space="0" w:color="auto"/>
            <w:left w:val="none" w:sz="0" w:space="0" w:color="auto"/>
            <w:bottom w:val="none" w:sz="0" w:space="0" w:color="auto"/>
            <w:right w:val="none" w:sz="0" w:space="0" w:color="auto"/>
          </w:divBdr>
        </w:div>
        <w:div w:id="1137793828">
          <w:marLeft w:val="480"/>
          <w:marRight w:val="0"/>
          <w:marTop w:val="0"/>
          <w:marBottom w:val="0"/>
          <w:divBdr>
            <w:top w:val="none" w:sz="0" w:space="0" w:color="auto"/>
            <w:left w:val="none" w:sz="0" w:space="0" w:color="auto"/>
            <w:bottom w:val="none" w:sz="0" w:space="0" w:color="auto"/>
            <w:right w:val="none" w:sz="0" w:space="0" w:color="auto"/>
          </w:divBdr>
        </w:div>
        <w:div w:id="617296444">
          <w:marLeft w:val="480"/>
          <w:marRight w:val="0"/>
          <w:marTop w:val="0"/>
          <w:marBottom w:val="0"/>
          <w:divBdr>
            <w:top w:val="none" w:sz="0" w:space="0" w:color="auto"/>
            <w:left w:val="none" w:sz="0" w:space="0" w:color="auto"/>
            <w:bottom w:val="none" w:sz="0" w:space="0" w:color="auto"/>
            <w:right w:val="none" w:sz="0" w:space="0" w:color="auto"/>
          </w:divBdr>
        </w:div>
        <w:div w:id="760100608">
          <w:marLeft w:val="480"/>
          <w:marRight w:val="0"/>
          <w:marTop w:val="0"/>
          <w:marBottom w:val="0"/>
          <w:divBdr>
            <w:top w:val="none" w:sz="0" w:space="0" w:color="auto"/>
            <w:left w:val="none" w:sz="0" w:space="0" w:color="auto"/>
            <w:bottom w:val="none" w:sz="0" w:space="0" w:color="auto"/>
            <w:right w:val="none" w:sz="0" w:space="0" w:color="auto"/>
          </w:divBdr>
        </w:div>
        <w:div w:id="138036992">
          <w:marLeft w:val="480"/>
          <w:marRight w:val="0"/>
          <w:marTop w:val="0"/>
          <w:marBottom w:val="0"/>
          <w:divBdr>
            <w:top w:val="none" w:sz="0" w:space="0" w:color="auto"/>
            <w:left w:val="none" w:sz="0" w:space="0" w:color="auto"/>
            <w:bottom w:val="none" w:sz="0" w:space="0" w:color="auto"/>
            <w:right w:val="none" w:sz="0" w:space="0" w:color="auto"/>
          </w:divBdr>
        </w:div>
        <w:div w:id="1590389085">
          <w:marLeft w:val="480"/>
          <w:marRight w:val="0"/>
          <w:marTop w:val="0"/>
          <w:marBottom w:val="0"/>
          <w:divBdr>
            <w:top w:val="none" w:sz="0" w:space="0" w:color="auto"/>
            <w:left w:val="none" w:sz="0" w:space="0" w:color="auto"/>
            <w:bottom w:val="none" w:sz="0" w:space="0" w:color="auto"/>
            <w:right w:val="none" w:sz="0" w:space="0" w:color="auto"/>
          </w:divBdr>
        </w:div>
        <w:div w:id="987394692">
          <w:marLeft w:val="480"/>
          <w:marRight w:val="0"/>
          <w:marTop w:val="0"/>
          <w:marBottom w:val="0"/>
          <w:divBdr>
            <w:top w:val="none" w:sz="0" w:space="0" w:color="auto"/>
            <w:left w:val="none" w:sz="0" w:space="0" w:color="auto"/>
            <w:bottom w:val="none" w:sz="0" w:space="0" w:color="auto"/>
            <w:right w:val="none" w:sz="0" w:space="0" w:color="auto"/>
          </w:divBdr>
        </w:div>
        <w:div w:id="1532649778">
          <w:marLeft w:val="480"/>
          <w:marRight w:val="0"/>
          <w:marTop w:val="0"/>
          <w:marBottom w:val="0"/>
          <w:divBdr>
            <w:top w:val="none" w:sz="0" w:space="0" w:color="auto"/>
            <w:left w:val="none" w:sz="0" w:space="0" w:color="auto"/>
            <w:bottom w:val="none" w:sz="0" w:space="0" w:color="auto"/>
            <w:right w:val="none" w:sz="0" w:space="0" w:color="auto"/>
          </w:divBdr>
        </w:div>
        <w:div w:id="1705520352">
          <w:marLeft w:val="480"/>
          <w:marRight w:val="0"/>
          <w:marTop w:val="0"/>
          <w:marBottom w:val="0"/>
          <w:divBdr>
            <w:top w:val="none" w:sz="0" w:space="0" w:color="auto"/>
            <w:left w:val="none" w:sz="0" w:space="0" w:color="auto"/>
            <w:bottom w:val="none" w:sz="0" w:space="0" w:color="auto"/>
            <w:right w:val="none" w:sz="0" w:space="0" w:color="auto"/>
          </w:divBdr>
        </w:div>
        <w:div w:id="387459200">
          <w:marLeft w:val="480"/>
          <w:marRight w:val="0"/>
          <w:marTop w:val="0"/>
          <w:marBottom w:val="0"/>
          <w:divBdr>
            <w:top w:val="none" w:sz="0" w:space="0" w:color="auto"/>
            <w:left w:val="none" w:sz="0" w:space="0" w:color="auto"/>
            <w:bottom w:val="none" w:sz="0" w:space="0" w:color="auto"/>
            <w:right w:val="none" w:sz="0" w:space="0" w:color="auto"/>
          </w:divBdr>
        </w:div>
        <w:div w:id="1092360467">
          <w:marLeft w:val="480"/>
          <w:marRight w:val="0"/>
          <w:marTop w:val="0"/>
          <w:marBottom w:val="0"/>
          <w:divBdr>
            <w:top w:val="none" w:sz="0" w:space="0" w:color="auto"/>
            <w:left w:val="none" w:sz="0" w:space="0" w:color="auto"/>
            <w:bottom w:val="none" w:sz="0" w:space="0" w:color="auto"/>
            <w:right w:val="none" w:sz="0" w:space="0" w:color="auto"/>
          </w:divBdr>
        </w:div>
        <w:div w:id="50033642">
          <w:marLeft w:val="480"/>
          <w:marRight w:val="0"/>
          <w:marTop w:val="0"/>
          <w:marBottom w:val="0"/>
          <w:divBdr>
            <w:top w:val="none" w:sz="0" w:space="0" w:color="auto"/>
            <w:left w:val="none" w:sz="0" w:space="0" w:color="auto"/>
            <w:bottom w:val="none" w:sz="0" w:space="0" w:color="auto"/>
            <w:right w:val="none" w:sz="0" w:space="0" w:color="auto"/>
          </w:divBdr>
        </w:div>
        <w:div w:id="1904019976">
          <w:marLeft w:val="480"/>
          <w:marRight w:val="0"/>
          <w:marTop w:val="0"/>
          <w:marBottom w:val="0"/>
          <w:divBdr>
            <w:top w:val="none" w:sz="0" w:space="0" w:color="auto"/>
            <w:left w:val="none" w:sz="0" w:space="0" w:color="auto"/>
            <w:bottom w:val="none" w:sz="0" w:space="0" w:color="auto"/>
            <w:right w:val="none" w:sz="0" w:space="0" w:color="auto"/>
          </w:divBdr>
        </w:div>
        <w:div w:id="1841500837">
          <w:marLeft w:val="480"/>
          <w:marRight w:val="0"/>
          <w:marTop w:val="0"/>
          <w:marBottom w:val="0"/>
          <w:divBdr>
            <w:top w:val="none" w:sz="0" w:space="0" w:color="auto"/>
            <w:left w:val="none" w:sz="0" w:space="0" w:color="auto"/>
            <w:bottom w:val="none" w:sz="0" w:space="0" w:color="auto"/>
            <w:right w:val="none" w:sz="0" w:space="0" w:color="auto"/>
          </w:divBdr>
        </w:div>
        <w:div w:id="1061906470">
          <w:marLeft w:val="480"/>
          <w:marRight w:val="0"/>
          <w:marTop w:val="0"/>
          <w:marBottom w:val="0"/>
          <w:divBdr>
            <w:top w:val="none" w:sz="0" w:space="0" w:color="auto"/>
            <w:left w:val="none" w:sz="0" w:space="0" w:color="auto"/>
            <w:bottom w:val="none" w:sz="0" w:space="0" w:color="auto"/>
            <w:right w:val="none" w:sz="0" w:space="0" w:color="auto"/>
          </w:divBdr>
        </w:div>
        <w:div w:id="380129477">
          <w:marLeft w:val="480"/>
          <w:marRight w:val="0"/>
          <w:marTop w:val="0"/>
          <w:marBottom w:val="0"/>
          <w:divBdr>
            <w:top w:val="none" w:sz="0" w:space="0" w:color="auto"/>
            <w:left w:val="none" w:sz="0" w:space="0" w:color="auto"/>
            <w:bottom w:val="none" w:sz="0" w:space="0" w:color="auto"/>
            <w:right w:val="none" w:sz="0" w:space="0" w:color="auto"/>
          </w:divBdr>
        </w:div>
        <w:div w:id="943154117">
          <w:marLeft w:val="480"/>
          <w:marRight w:val="0"/>
          <w:marTop w:val="0"/>
          <w:marBottom w:val="0"/>
          <w:divBdr>
            <w:top w:val="none" w:sz="0" w:space="0" w:color="auto"/>
            <w:left w:val="none" w:sz="0" w:space="0" w:color="auto"/>
            <w:bottom w:val="none" w:sz="0" w:space="0" w:color="auto"/>
            <w:right w:val="none" w:sz="0" w:space="0" w:color="auto"/>
          </w:divBdr>
        </w:div>
        <w:div w:id="891228891">
          <w:marLeft w:val="480"/>
          <w:marRight w:val="0"/>
          <w:marTop w:val="0"/>
          <w:marBottom w:val="0"/>
          <w:divBdr>
            <w:top w:val="none" w:sz="0" w:space="0" w:color="auto"/>
            <w:left w:val="none" w:sz="0" w:space="0" w:color="auto"/>
            <w:bottom w:val="none" w:sz="0" w:space="0" w:color="auto"/>
            <w:right w:val="none" w:sz="0" w:space="0" w:color="auto"/>
          </w:divBdr>
        </w:div>
        <w:div w:id="1752391492">
          <w:marLeft w:val="480"/>
          <w:marRight w:val="0"/>
          <w:marTop w:val="0"/>
          <w:marBottom w:val="0"/>
          <w:divBdr>
            <w:top w:val="none" w:sz="0" w:space="0" w:color="auto"/>
            <w:left w:val="none" w:sz="0" w:space="0" w:color="auto"/>
            <w:bottom w:val="none" w:sz="0" w:space="0" w:color="auto"/>
            <w:right w:val="none" w:sz="0" w:space="0" w:color="auto"/>
          </w:divBdr>
        </w:div>
        <w:div w:id="1608735249">
          <w:marLeft w:val="480"/>
          <w:marRight w:val="0"/>
          <w:marTop w:val="0"/>
          <w:marBottom w:val="0"/>
          <w:divBdr>
            <w:top w:val="none" w:sz="0" w:space="0" w:color="auto"/>
            <w:left w:val="none" w:sz="0" w:space="0" w:color="auto"/>
            <w:bottom w:val="none" w:sz="0" w:space="0" w:color="auto"/>
            <w:right w:val="none" w:sz="0" w:space="0" w:color="auto"/>
          </w:divBdr>
        </w:div>
        <w:div w:id="1914004439">
          <w:marLeft w:val="480"/>
          <w:marRight w:val="0"/>
          <w:marTop w:val="0"/>
          <w:marBottom w:val="0"/>
          <w:divBdr>
            <w:top w:val="none" w:sz="0" w:space="0" w:color="auto"/>
            <w:left w:val="none" w:sz="0" w:space="0" w:color="auto"/>
            <w:bottom w:val="none" w:sz="0" w:space="0" w:color="auto"/>
            <w:right w:val="none" w:sz="0" w:space="0" w:color="auto"/>
          </w:divBdr>
        </w:div>
        <w:div w:id="1265307815">
          <w:marLeft w:val="480"/>
          <w:marRight w:val="0"/>
          <w:marTop w:val="0"/>
          <w:marBottom w:val="0"/>
          <w:divBdr>
            <w:top w:val="none" w:sz="0" w:space="0" w:color="auto"/>
            <w:left w:val="none" w:sz="0" w:space="0" w:color="auto"/>
            <w:bottom w:val="none" w:sz="0" w:space="0" w:color="auto"/>
            <w:right w:val="none" w:sz="0" w:space="0" w:color="auto"/>
          </w:divBdr>
        </w:div>
        <w:div w:id="1945795518">
          <w:marLeft w:val="480"/>
          <w:marRight w:val="0"/>
          <w:marTop w:val="0"/>
          <w:marBottom w:val="0"/>
          <w:divBdr>
            <w:top w:val="none" w:sz="0" w:space="0" w:color="auto"/>
            <w:left w:val="none" w:sz="0" w:space="0" w:color="auto"/>
            <w:bottom w:val="none" w:sz="0" w:space="0" w:color="auto"/>
            <w:right w:val="none" w:sz="0" w:space="0" w:color="auto"/>
          </w:divBdr>
        </w:div>
        <w:div w:id="1233850574">
          <w:marLeft w:val="480"/>
          <w:marRight w:val="0"/>
          <w:marTop w:val="0"/>
          <w:marBottom w:val="0"/>
          <w:divBdr>
            <w:top w:val="none" w:sz="0" w:space="0" w:color="auto"/>
            <w:left w:val="none" w:sz="0" w:space="0" w:color="auto"/>
            <w:bottom w:val="none" w:sz="0" w:space="0" w:color="auto"/>
            <w:right w:val="none" w:sz="0" w:space="0" w:color="auto"/>
          </w:divBdr>
        </w:div>
        <w:div w:id="978068087">
          <w:marLeft w:val="480"/>
          <w:marRight w:val="0"/>
          <w:marTop w:val="0"/>
          <w:marBottom w:val="0"/>
          <w:divBdr>
            <w:top w:val="none" w:sz="0" w:space="0" w:color="auto"/>
            <w:left w:val="none" w:sz="0" w:space="0" w:color="auto"/>
            <w:bottom w:val="none" w:sz="0" w:space="0" w:color="auto"/>
            <w:right w:val="none" w:sz="0" w:space="0" w:color="auto"/>
          </w:divBdr>
        </w:div>
        <w:div w:id="1171607567">
          <w:marLeft w:val="480"/>
          <w:marRight w:val="0"/>
          <w:marTop w:val="0"/>
          <w:marBottom w:val="0"/>
          <w:divBdr>
            <w:top w:val="none" w:sz="0" w:space="0" w:color="auto"/>
            <w:left w:val="none" w:sz="0" w:space="0" w:color="auto"/>
            <w:bottom w:val="none" w:sz="0" w:space="0" w:color="auto"/>
            <w:right w:val="none" w:sz="0" w:space="0" w:color="auto"/>
          </w:divBdr>
        </w:div>
        <w:div w:id="2011104375">
          <w:marLeft w:val="480"/>
          <w:marRight w:val="0"/>
          <w:marTop w:val="0"/>
          <w:marBottom w:val="0"/>
          <w:divBdr>
            <w:top w:val="none" w:sz="0" w:space="0" w:color="auto"/>
            <w:left w:val="none" w:sz="0" w:space="0" w:color="auto"/>
            <w:bottom w:val="none" w:sz="0" w:space="0" w:color="auto"/>
            <w:right w:val="none" w:sz="0" w:space="0" w:color="auto"/>
          </w:divBdr>
        </w:div>
        <w:div w:id="1440030615">
          <w:marLeft w:val="480"/>
          <w:marRight w:val="0"/>
          <w:marTop w:val="0"/>
          <w:marBottom w:val="0"/>
          <w:divBdr>
            <w:top w:val="none" w:sz="0" w:space="0" w:color="auto"/>
            <w:left w:val="none" w:sz="0" w:space="0" w:color="auto"/>
            <w:bottom w:val="none" w:sz="0" w:space="0" w:color="auto"/>
            <w:right w:val="none" w:sz="0" w:space="0" w:color="auto"/>
          </w:divBdr>
        </w:div>
        <w:div w:id="1673994422">
          <w:marLeft w:val="480"/>
          <w:marRight w:val="0"/>
          <w:marTop w:val="0"/>
          <w:marBottom w:val="0"/>
          <w:divBdr>
            <w:top w:val="none" w:sz="0" w:space="0" w:color="auto"/>
            <w:left w:val="none" w:sz="0" w:space="0" w:color="auto"/>
            <w:bottom w:val="none" w:sz="0" w:space="0" w:color="auto"/>
            <w:right w:val="none" w:sz="0" w:space="0" w:color="auto"/>
          </w:divBdr>
        </w:div>
        <w:div w:id="1803035393">
          <w:marLeft w:val="480"/>
          <w:marRight w:val="0"/>
          <w:marTop w:val="0"/>
          <w:marBottom w:val="0"/>
          <w:divBdr>
            <w:top w:val="none" w:sz="0" w:space="0" w:color="auto"/>
            <w:left w:val="none" w:sz="0" w:space="0" w:color="auto"/>
            <w:bottom w:val="none" w:sz="0" w:space="0" w:color="auto"/>
            <w:right w:val="none" w:sz="0" w:space="0" w:color="auto"/>
          </w:divBdr>
        </w:div>
        <w:div w:id="1843860301">
          <w:marLeft w:val="480"/>
          <w:marRight w:val="0"/>
          <w:marTop w:val="0"/>
          <w:marBottom w:val="0"/>
          <w:divBdr>
            <w:top w:val="none" w:sz="0" w:space="0" w:color="auto"/>
            <w:left w:val="none" w:sz="0" w:space="0" w:color="auto"/>
            <w:bottom w:val="none" w:sz="0" w:space="0" w:color="auto"/>
            <w:right w:val="none" w:sz="0" w:space="0" w:color="auto"/>
          </w:divBdr>
        </w:div>
        <w:div w:id="1916042042">
          <w:marLeft w:val="480"/>
          <w:marRight w:val="0"/>
          <w:marTop w:val="0"/>
          <w:marBottom w:val="0"/>
          <w:divBdr>
            <w:top w:val="none" w:sz="0" w:space="0" w:color="auto"/>
            <w:left w:val="none" w:sz="0" w:space="0" w:color="auto"/>
            <w:bottom w:val="none" w:sz="0" w:space="0" w:color="auto"/>
            <w:right w:val="none" w:sz="0" w:space="0" w:color="auto"/>
          </w:divBdr>
        </w:div>
        <w:div w:id="2062047094">
          <w:marLeft w:val="480"/>
          <w:marRight w:val="0"/>
          <w:marTop w:val="0"/>
          <w:marBottom w:val="0"/>
          <w:divBdr>
            <w:top w:val="none" w:sz="0" w:space="0" w:color="auto"/>
            <w:left w:val="none" w:sz="0" w:space="0" w:color="auto"/>
            <w:bottom w:val="none" w:sz="0" w:space="0" w:color="auto"/>
            <w:right w:val="none" w:sz="0" w:space="0" w:color="auto"/>
          </w:divBdr>
        </w:div>
        <w:div w:id="1582057957">
          <w:marLeft w:val="480"/>
          <w:marRight w:val="0"/>
          <w:marTop w:val="0"/>
          <w:marBottom w:val="0"/>
          <w:divBdr>
            <w:top w:val="none" w:sz="0" w:space="0" w:color="auto"/>
            <w:left w:val="none" w:sz="0" w:space="0" w:color="auto"/>
            <w:bottom w:val="none" w:sz="0" w:space="0" w:color="auto"/>
            <w:right w:val="none" w:sz="0" w:space="0" w:color="auto"/>
          </w:divBdr>
        </w:div>
        <w:div w:id="74011241">
          <w:marLeft w:val="480"/>
          <w:marRight w:val="0"/>
          <w:marTop w:val="0"/>
          <w:marBottom w:val="0"/>
          <w:divBdr>
            <w:top w:val="none" w:sz="0" w:space="0" w:color="auto"/>
            <w:left w:val="none" w:sz="0" w:space="0" w:color="auto"/>
            <w:bottom w:val="none" w:sz="0" w:space="0" w:color="auto"/>
            <w:right w:val="none" w:sz="0" w:space="0" w:color="auto"/>
          </w:divBdr>
        </w:div>
        <w:div w:id="929659758">
          <w:marLeft w:val="480"/>
          <w:marRight w:val="0"/>
          <w:marTop w:val="0"/>
          <w:marBottom w:val="0"/>
          <w:divBdr>
            <w:top w:val="none" w:sz="0" w:space="0" w:color="auto"/>
            <w:left w:val="none" w:sz="0" w:space="0" w:color="auto"/>
            <w:bottom w:val="none" w:sz="0" w:space="0" w:color="auto"/>
            <w:right w:val="none" w:sz="0" w:space="0" w:color="auto"/>
          </w:divBdr>
        </w:div>
        <w:div w:id="1510679099">
          <w:marLeft w:val="480"/>
          <w:marRight w:val="0"/>
          <w:marTop w:val="0"/>
          <w:marBottom w:val="0"/>
          <w:divBdr>
            <w:top w:val="none" w:sz="0" w:space="0" w:color="auto"/>
            <w:left w:val="none" w:sz="0" w:space="0" w:color="auto"/>
            <w:bottom w:val="none" w:sz="0" w:space="0" w:color="auto"/>
            <w:right w:val="none" w:sz="0" w:space="0" w:color="auto"/>
          </w:divBdr>
        </w:div>
        <w:div w:id="1177814951">
          <w:marLeft w:val="480"/>
          <w:marRight w:val="0"/>
          <w:marTop w:val="0"/>
          <w:marBottom w:val="0"/>
          <w:divBdr>
            <w:top w:val="none" w:sz="0" w:space="0" w:color="auto"/>
            <w:left w:val="none" w:sz="0" w:space="0" w:color="auto"/>
            <w:bottom w:val="none" w:sz="0" w:space="0" w:color="auto"/>
            <w:right w:val="none" w:sz="0" w:space="0" w:color="auto"/>
          </w:divBdr>
        </w:div>
        <w:div w:id="146485139">
          <w:marLeft w:val="480"/>
          <w:marRight w:val="0"/>
          <w:marTop w:val="0"/>
          <w:marBottom w:val="0"/>
          <w:divBdr>
            <w:top w:val="none" w:sz="0" w:space="0" w:color="auto"/>
            <w:left w:val="none" w:sz="0" w:space="0" w:color="auto"/>
            <w:bottom w:val="none" w:sz="0" w:space="0" w:color="auto"/>
            <w:right w:val="none" w:sz="0" w:space="0" w:color="auto"/>
          </w:divBdr>
        </w:div>
        <w:div w:id="637146160">
          <w:marLeft w:val="480"/>
          <w:marRight w:val="0"/>
          <w:marTop w:val="0"/>
          <w:marBottom w:val="0"/>
          <w:divBdr>
            <w:top w:val="none" w:sz="0" w:space="0" w:color="auto"/>
            <w:left w:val="none" w:sz="0" w:space="0" w:color="auto"/>
            <w:bottom w:val="none" w:sz="0" w:space="0" w:color="auto"/>
            <w:right w:val="none" w:sz="0" w:space="0" w:color="auto"/>
          </w:divBdr>
        </w:div>
        <w:div w:id="342368000">
          <w:marLeft w:val="480"/>
          <w:marRight w:val="0"/>
          <w:marTop w:val="0"/>
          <w:marBottom w:val="0"/>
          <w:divBdr>
            <w:top w:val="none" w:sz="0" w:space="0" w:color="auto"/>
            <w:left w:val="none" w:sz="0" w:space="0" w:color="auto"/>
            <w:bottom w:val="none" w:sz="0" w:space="0" w:color="auto"/>
            <w:right w:val="none" w:sz="0" w:space="0" w:color="auto"/>
          </w:divBdr>
        </w:div>
        <w:div w:id="1685589828">
          <w:marLeft w:val="480"/>
          <w:marRight w:val="0"/>
          <w:marTop w:val="0"/>
          <w:marBottom w:val="0"/>
          <w:divBdr>
            <w:top w:val="none" w:sz="0" w:space="0" w:color="auto"/>
            <w:left w:val="none" w:sz="0" w:space="0" w:color="auto"/>
            <w:bottom w:val="none" w:sz="0" w:space="0" w:color="auto"/>
            <w:right w:val="none" w:sz="0" w:space="0" w:color="auto"/>
          </w:divBdr>
        </w:div>
        <w:div w:id="750349260">
          <w:marLeft w:val="480"/>
          <w:marRight w:val="0"/>
          <w:marTop w:val="0"/>
          <w:marBottom w:val="0"/>
          <w:divBdr>
            <w:top w:val="none" w:sz="0" w:space="0" w:color="auto"/>
            <w:left w:val="none" w:sz="0" w:space="0" w:color="auto"/>
            <w:bottom w:val="none" w:sz="0" w:space="0" w:color="auto"/>
            <w:right w:val="none" w:sz="0" w:space="0" w:color="auto"/>
          </w:divBdr>
        </w:div>
        <w:div w:id="650133025">
          <w:marLeft w:val="480"/>
          <w:marRight w:val="0"/>
          <w:marTop w:val="0"/>
          <w:marBottom w:val="0"/>
          <w:divBdr>
            <w:top w:val="none" w:sz="0" w:space="0" w:color="auto"/>
            <w:left w:val="none" w:sz="0" w:space="0" w:color="auto"/>
            <w:bottom w:val="none" w:sz="0" w:space="0" w:color="auto"/>
            <w:right w:val="none" w:sz="0" w:space="0" w:color="auto"/>
          </w:divBdr>
        </w:div>
        <w:div w:id="286013136">
          <w:marLeft w:val="480"/>
          <w:marRight w:val="0"/>
          <w:marTop w:val="0"/>
          <w:marBottom w:val="0"/>
          <w:divBdr>
            <w:top w:val="none" w:sz="0" w:space="0" w:color="auto"/>
            <w:left w:val="none" w:sz="0" w:space="0" w:color="auto"/>
            <w:bottom w:val="none" w:sz="0" w:space="0" w:color="auto"/>
            <w:right w:val="none" w:sz="0" w:space="0" w:color="auto"/>
          </w:divBdr>
        </w:div>
        <w:div w:id="1654261467">
          <w:marLeft w:val="480"/>
          <w:marRight w:val="0"/>
          <w:marTop w:val="0"/>
          <w:marBottom w:val="0"/>
          <w:divBdr>
            <w:top w:val="none" w:sz="0" w:space="0" w:color="auto"/>
            <w:left w:val="none" w:sz="0" w:space="0" w:color="auto"/>
            <w:bottom w:val="none" w:sz="0" w:space="0" w:color="auto"/>
            <w:right w:val="none" w:sz="0" w:space="0" w:color="auto"/>
          </w:divBdr>
        </w:div>
        <w:div w:id="2009751847">
          <w:marLeft w:val="480"/>
          <w:marRight w:val="0"/>
          <w:marTop w:val="0"/>
          <w:marBottom w:val="0"/>
          <w:divBdr>
            <w:top w:val="none" w:sz="0" w:space="0" w:color="auto"/>
            <w:left w:val="none" w:sz="0" w:space="0" w:color="auto"/>
            <w:bottom w:val="none" w:sz="0" w:space="0" w:color="auto"/>
            <w:right w:val="none" w:sz="0" w:space="0" w:color="auto"/>
          </w:divBdr>
        </w:div>
        <w:div w:id="888345340">
          <w:marLeft w:val="480"/>
          <w:marRight w:val="0"/>
          <w:marTop w:val="0"/>
          <w:marBottom w:val="0"/>
          <w:divBdr>
            <w:top w:val="none" w:sz="0" w:space="0" w:color="auto"/>
            <w:left w:val="none" w:sz="0" w:space="0" w:color="auto"/>
            <w:bottom w:val="none" w:sz="0" w:space="0" w:color="auto"/>
            <w:right w:val="none" w:sz="0" w:space="0" w:color="auto"/>
          </w:divBdr>
        </w:div>
        <w:div w:id="1309747714">
          <w:marLeft w:val="480"/>
          <w:marRight w:val="0"/>
          <w:marTop w:val="0"/>
          <w:marBottom w:val="0"/>
          <w:divBdr>
            <w:top w:val="none" w:sz="0" w:space="0" w:color="auto"/>
            <w:left w:val="none" w:sz="0" w:space="0" w:color="auto"/>
            <w:bottom w:val="none" w:sz="0" w:space="0" w:color="auto"/>
            <w:right w:val="none" w:sz="0" w:space="0" w:color="auto"/>
          </w:divBdr>
        </w:div>
        <w:div w:id="738404829">
          <w:marLeft w:val="480"/>
          <w:marRight w:val="0"/>
          <w:marTop w:val="0"/>
          <w:marBottom w:val="0"/>
          <w:divBdr>
            <w:top w:val="none" w:sz="0" w:space="0" w:color="auto"/>
            <w:left w:val="none" w:sz="0" w:space="0" w:color="auto"/>
            <w:bottom w:val="none" w:sz="0" w:space="0" w:color="auto"/>
            <w:right w:val="none" w:sz="0" w:space="0" w:color="auto"/>
          </w:divBdr>
        </w:div>
        <w:div w:id="615983771">
          <w:marLeft w:val="480"/>
          <w:marRight w:val="0"/>
          <w:marTop w:val="0"/>
          <w:marBottom w:val="0"/>
          <w:divBdr>
            <w:top w:val="none" w:sz="0" w:space="0" w:color="auto"/>
            <w:left w:val="none" w:sz="0" w:space="0" w:color="auto"/>
            <w:bottom w:val="none" w:sz="0" w:space="0" w:color="auto"/>
            <w:right w:val="none" w:sz="0" w:space="0" w:color="auto"/>
          </w:divBdr>
        </w:div>
        <w:div w:id="2143113556">
          <w:marLeft w:val="480"/>
          <w:marRight w:val="0"/>
          <w:marTop w:val="0"/>
          <w:marBottom w:val="0"/>
          <w:divBdr>
            <w:top w:val="none" w:sz="0" w:space="0" w:color="auto"/>
            <w:left w:val="none" w:sz="0" w:space="0" w:color="auto"/>
            <w:bottom w:val="none" w:sz="0" w:space="0" w:color="auto"/>
            <w:right w:val="none" w:sz="0" w:space="0" w:color="auto"/>
          </w:divBdr>
        </w:div>
        <w:div w:id="866330433">
          <w:marLeft w:val="480"/>
          <w:marRight w:val="0"/>
          <w:marTop w:val="0"/>
          <w:marBottom w:val="0"/>
          <w:divBdr>
            <w:top w:val="none" w:sz="0" w:space="0" w:color="auto"/>
            <w:left w:val="none" w:sz="0" w:space="0" w:color="auto"/>
            <w:bottom w:val="none" w:sz="0" w:space="0" w:color="auto"/>
            <w:right w:val="none" w:sz="0" w:space="0" w:color="auto"/>
          </w:divBdr>
        </w:div>
        <w:div w:id="71047996">
          <w:marLeft w:val="480"/>
          <w:marRight w:val="0"/>
          <w:marTop w:val="0"/>
          <w:marBottom w:val="0"/>
          <w:divBdr>
            <w:top w:val="none" w:sz="0" w:space="0" w:color="auto"/>
            <w:left w:val="none" w:sz="0" w:space="0" w:color="auto"/>
            <w:bottom w:val="none" w:sz="0" w:space="0" w:color="auto"/>
            <w:right w:val="none" w:sz="0" w:space="0" w:color="auto"/>
          </w:divBdr>
        </w:div>
        <w:div w:id="1240481106">
          <w:marLeft w:val="480"/>
          <w:marRight w:val="0"/>
          <w:marTop w:val="0"/>
          <w:marBottom w:val="0"/>
          <w:divBdr>
            <w:top w:val="none" w:sz="0" w:space="0" w:color="auto"/>
            <w:left w:val="none" w:sz="0" w:space="0" w:color="auto"/>
            <w:bottom w:val="none" w:sz="0" w:space="0" w:color="auto"/>
            <w:right w:val="none" w:sz="0" w:space="0" w:color="auto"/>
          </w:divBdr>
        </w:div>
        <w:div w:id="132873007">
          <w:marLeft w:val="480"/>
          <w:marRight w:val="0"/>
          <w:marTop w:val="0"/>
          <w:marBottom w:val="0"/>
          <w:divBdr>
            <w:top w:val="none" w:sz="0" w:space="0" w:color="auto"/>
            <w:left w:val="none" w:sz="0" w:space="0" w:color="auto"/>
            <w:bottom w:val="none" w:sz="0" w:space="0" w:color="auto"/>
            <w:right w:val="none" w:sz="0" w:space="0" w:color="auto"/>
          </w:divBdr>
        </w:div>
        <w:div w:id="1835297629">
          <w:marLeft w:val="480"/>
          <w:marRight w:val="0"/>
          <w:marTop w:val="0"/>
          <w:marBottom w:val="0"/>
          <w:divBdr>
            <w:top w:val="none" w:sz="0" w:space="0" w:color="auto"/>
            <w:left w:val="none" w:sz="0" w:space="0" w:color="auto"/>
            <w:bottom w:val="none" w:sz="0" w:space="0" w:color="auto"/>
            <w:right w:val="none" w:sz="0" w:space="0" w:color="auto"/>
          </w:divBdr>
        </w:div>
        <w:div w:id="2146577342">
          <w:marLeft w:val="480"/>
          <w:marRight w:val="0"/>
          <w:marTop w:val="0"/>
          <w:marBottom w:val="0"/>
          <w:divBdr>
            <w:top w:val="none" w:sz="0" w:space="0" w:color="auto"/>
            <w:left w:val="none" w:sz="0" w:space="0" w:color="auto"/>
            <w:bottom w:val="none" w:sz="0" w:space="0" w:color="auto"/>
            <w:right w:val="none" w:sz="0" w:space="0" w:color="auto"/>
          </w:divBdr>
        </w:div>
        <w:div w:id="921257731">
          <w:marLeft w:val="480"/>
          <w:marRight w:val="0"/>
          <w:marTop w:val="0"/>
          <w:marBottom w:val="0"/>
          <w:divBdr>
            <w:top w:val="none" w:sz="0" w:space="0" w:color="auto"/>
            <w:left w:val="none" w:sz="0" w:space="0" w:color="auto"/>
            <w:bottom w:val="none" w:sz="0" w:space="0" w:color="auto"/>
            <w:right w:val="none" w:sz="0" w:space="0" w:color="auto"/>
          </w:divBdr>
        </w:div>
        <w:div w:id="1235891472">
          <w:marLeft w:val="480"/>
          <w:marRight w:val="0"/>
          <w:marTop w:val="0"/>
          <w:marBottom w:val="0"/>
          <w:divBdr>
            <w:top w:val="none" w:sz="0" w:space="0" w:color="auto"/>
            <w:left w:val="none" w:sz="0" w:space="0" w:color="auto"/>
            <w:bottom w:val="none" w:sz="0" w:space="0" w:color="auto"/>
            <w:right w:val="none" w:sz="0" w:space="0" w:color="auto"/>
          </w:divBdr>
        </w:div>
        <w:div w:id="1124350017">
          <w:marLeft w:val="480"/>
          <w:marRight w:val="0"/>
          <w:marTop w:val="0"/>
          <w:marBottom w:val="0"/>
          <w:divBdr>
            <w:top w:val="none" w:sz="0" w:space="0" w:color="auto"/>
            <w:left w:val="none" w:sz="0" w:space="0" w:color="auto"/>
            <w:bottom w:val="none" w:sz="0" w:space="0" w:color="auto"/>
            <w:right w:val="none" w:sz="0" w:space="0" w:color="auto"/>
          </w:divBdr>
        </w:div>
        <w:div w:id="1093673657">
          <w:marLeft w:val="480"/>
          <w:marRight w:val="0"/>
          <w:marTop w:val="0"/>
          <w:marBottom w:val="0"/>
          <w:divBdr>
            <w:top w:val="none" w:sz="0" w:space="0" w:color="auto"/>
            <w:left w:val="none" w:sz="0" w:space="0" w:color="auto"/>
            <w:bottom w:val="none" w:sz="0" w:space="0" w:color="auto"/>
            <w:right w:val="none" w:sz="0" w:space="0" w:color="auto"/>
          </w:divBdr>
        </w:div>
        <w:div w:id="665134702">
          <w:marLeft w:val="480"/>
          <w:marRight w:val="0"/>
          <w:marTop w:val="0"/>
          <w:marBottom w:val="0"/>
          <w:divBdr>
            <w:top w:val="none" w:sz="0" w:space="0" w:color="auto"/>
            <w:left w:val="none" w:sz="0" w:space="0" w:color="auto"/>
            <w:bottom w:val="none" w:sz="0" w:space="0" w:color="auto"/>
            <w:right w:val="none" w:sz="0" w:space="0" w:color="auto"/>
          </w:divBdr>
        </w:div>
        <w:div w:id="1368793579">
          <w:marLeft w:val="480"/>
          <w:marRight w:val="0"/>
          <w:marTop w:val="0"/>
          <w:marBottom w:val="0"/>
          <w:divBdr>
            <w:top w:val="none" w:sz="0" w:space="0" w:color="auto"/>
            <w:left w:val="none" w:sz="0" w:space="0" w:color="auto"/>
            <w:bottom w:val="none" w:sz="0" w:space="0" w:color="auto"/>
            <w:right w:val="none" w:sz="0" w:space="0" w:color="auto"/>
          </w:divBdr>
        </w:div>
        <w:div w:id="1220507959">
          <w:marLeft w:val="480"/>
          <w:marRight w:val="0"/>
          <w:marTop w:val="0"/>
          <w:marBottom w:val="0"/>
          <w:divBdr>
            <w:top w:val="none" w:sz="0" w:space="0" w:color="auto"/>
            <w:left w:val="none" w:sz="0" w:space="0" w:color="auto"/>
            <w:bottom w:val="none" w:sz="0" w:space="0" w:color="auto"/>
            <w:right w:val="none" w:sz="0" w:space="0" w:color="auto"/>
          </w:divBdr>
        </w:div>
        <w:div w:id="1511218257">
          <w:marLeft w:val="480"/>
          <w:marRight w:val="0"/>
          <w:marTop w:val="0"/>
          <w:marBottom w:val="0"/>
          <w:divBdr>
            <w:top w:val="none" w:sz="0" w:space="0" w:color="auto"/>
            <w:left w:val="none" w:sz="0" w:space="0" w:color="auto"/>
            <w:bottom w:val="none" w:sz="0" w:space="0" w:color="auto"/>
            <w:right w:val="none" w:sz="0" w:space="0" w:color="auto"/>
          </w:divBdr>
        </w:div>
        <w:div w:id="1146165693">
          <w:marLeft w:val="480"/>
          <w:marRight w:val="0"/>
          <w:marTop w:val="0"/>
          <w:marBottom w:val="0"/>
          <w:divBdr>
            <w:top w:val="none" w:sz="0" w:space="0" w:color="auto"/>
            <w:left w:val="none" w:sz="0" w:space="0" w:color="auto"/>
            <w:bottom w:val="none" w:sz="0" w:space="0" w:color="auto"/>
            <w:right w:val="none" w:sz="0" w:space="0" w:color="auto"/>
          </w:divBdr>
        </w:div>
        <w:div w:id="1718310069">
          <w:marLeft w:val="480"/>
          <w:marRight w:val="0"/>
          <w:marTop w:val="0"/>
          <w:marBottom w:val="0"/>
          <w:divBdr>
            <w:top w:val="none" w:sz="0" w:space="0" w:color="auto"/>
            <w:left w:val="none" w:sz="0" w:space="0" w:color="auto"/>
            <w:bottom w:val="none" w:sz="0" w:space="0" w:color="auto"/>
            <w:right w:val="none" w:sz="0" w:space="0" w:color="auto"/>
          </w:divBdr>
        </w:div>
        <w:div w:id="1090277264">
          <w:marLeft w:val="480"/>
          <w:marRight w:val="0"/>
          <w:marTop w:val="0"/>
          <w:marBottom w:val="0"/>
          <w:divBdr>
            <w:top w:val="none" w:sz="0" w:space="0" w:color="auto"/>
            <w:left w:val="none" w:sz="0" w:space="0" w:color="auto"/>
            <w:bottom w:val="none" w:sz="0" w:space="0" w:color="auto"/>
            <w:right w:val="none" w:sz="0" w:space="0" w:color="auto"/>
          </w:divBdr>
        </w:div>
        <w:div w:id="1443960745">
          <w:marLeft w:val="480"/>
          <w:marRight w:val="0"/>
          <w:marTop w:val="0"/>
          <w:marBottom w:val="0"/>
          <w:divBdr>
            <w:top w:val="none" w:sz="0" w:space="0" w:color="auto"/>
            <w:left w:val="none" w:sz="0" w:space="0" w:color="auto"/>
            <w:bottom w:val="none" w:sz="0" w:space="0" w:color="auto"/>
            <w:right w:val="none" w:sz="0" w:space="0" w:color="auto"/>
          </w:divBdr>
        </w:div>
        <w:div w:id="1169172246">
          <w:marLeft w:val="480"/>
          <w:marRight w:val="0"/>
          <w:marTop w:val="0"/>
          <w:marBottom w:val="0"/>
          <w:divBdr>
            <w:top w:val="none" w:sz="0" w:space="0" w:color="auto"/>
            <w:left w:val="none" w:sz="0" w:space="0" w:color="auto"/>
            <w:bottom w:val="none" w:sz="0" w:space="0" w:color="auto"/>
            <w:right w:val="none" w:sz="0" w:space="0" w:color="auto"/>
          </w:divBdr>
        </w:div>
        <w:div w:id="94331892">
          <w:marLeft w:val="480"/>
          <w:marRight w:val="0"/>
          <w:marTop w:val="0"/>
          <w:marBottom w:val="0"/>
          <w:divBdr>
            <w:top w:val="none" w:sz="0" w:space="0" w:color="auto"/>
            <w:left w:val="none" w:sz="0" w:space="0" w:color="auto"/>
            <w:bottom w:val="none" w:sz="0" w:space="0" w:color="auto"/>
            <w:right w:val="none" w:sz="0" w:space="0" w:color="auto"/>
          </w:divBdr>
        </w:div>
        <w:div w:id="760223377">
          <w:marLeft w:val="480"/>
          <w:marRight w:val="0"/>
          <w:marTop w:val="0"/>
          <w:marBottom w:val="0"/>
          <w:divBdr>
            <w:top w:val="none" w:sz="0" w:space="0" w:color="auto"/>
            <w:left w:val="none" w:sz="0" w:space="0" w:color="auto"/>
            <w:bottom w:val="none" w:sz="0" w:space="0" w:color="auto"/>
            <w:right w:val="none" w:sz="0" w:space="0" w:color="auto"/>
          </w:divBdr>
        </w:div>
      </w:divsChild>
    </w:div>
    <w:div w:id="969819363">
      <w:bodyDiv w:val="1"/>
      <w:marLeft w:val="0"/>
      <w:marRight w:val="0"/>
      <w:marTop w:val="0"/>
      <w:marBottom w:val="0"/>
      <w:divBdr>
        <w:top w:val="none" w:sz="0" w:space="0" w:color="auto"/>
        <w:left w:val="none" w:sz="0" w:space="0" w:color="auto"/>
        <w:bottom w:val="none" w:sz="0" w:space="0" w:color="auto"/>
        <w:right w:val="none" w:sz="0" w:space="0" w:color="auto"/>
      </w:divBdr>
    </w:div>
    <w:div w:id="970019524">
      <w:bodyDiv w:val="1"/>
      <w:marLeft w:val="0"/>
      <w:marRight w:val="0"/>
      <w:marTop w:val="0"/>
      <w:marBottom w:val="0"/>
      <w:divBdr>
        <w:top w:val="none" w:sz="0" w:space="0" w:color="auto"/>
        <w:left w:val="none" w:sz="0" w:space="0" w:color="auto"/>
        <w:bottom w:val="none" w:sz="0" w:space="0" w:color="auto"/>
        <w:right w:val="none" w:sz="0" w:space="0" w:color="auto"/>
      </w:divBdr>
    </w:div>
    <w:div w:id="972520591">
      <w:bodyDiv w:val="1"/>
      <w:marLeft w:val="0"/>
      <w:marRight w:val="0"/>
      <w:marTop w:val="0"/>
      <w:marBottom w:val="0"/>
      <w:divBdr>
        <w:top w:val="none" w:sz="0" w:space="0" w:color="auto"/>
        <w:left w:val="none" w:sz="0" w:space="0" w:color="auto"/>
        <w:bottom w:val="none" w:sz="0" w:space="0" w:color="auto"/>
        <w:right w:val="none" w:sz="0" w:space="0" w:color="auto"/>
      </w:divBdr>
    </w:div>
    <w:div w:id="974725616">
      <w:bodyDiv w:val="1"/>
      <w:marLeft w:val="0"/>
      <w:marRight w:val="0"/>
      <w:marTop w:val="0"/>
      <w:marBottom w:val="0"/>
      <w:divBdr>
        <w:top w:val="none" w:sz="0" w:space="0" w:color="auto"/>
        <w:left w:val="none" w:sz="0" w:space="0" w:color="auto"/>
        <w:bottom w:val="none" w:sz="0" w:space="0" w:color="auto"/>
        <w:right w:val="none" w:sz="0" w:space="0" w:color="auto"/>
      </w:divBdr>
    </w:div>
    <w:div w:id="975338626">
      <w:bodyDiv w:val="1"/>
      <w:marLeft w:val="0"/>
      <w:marRight w:val="0"/>
      <w:marTop w:val="0"/>
      <w:marBottom w:val="0"/>
      <w:divBdr>
        <w:top w:val="none" w:sz="0" w:space="0" w:color="auto"/>
        <w:left w:val="none" w:sz="0" w:space="0" w:color="auto"/>
        <w:bottom w:val="none" w:sz="0" w:space="0" w:color="auto"/>
        <w:right w:val="none" w:sz="0" w:space="0" w:color="auto"/>
      </w:divBdr>
    </w:div>
    <w:div w:id="977299307">
      <w:bodyDiv w:val="1"/>
      <w:marLeft w:val="0"/>
      <w:marRight w:val="0"/>
      <w:marTop w:val="0"/>
      <w:marBottom w:val="0"/>
      <w:divBdr>
        <w:top w:val="none" w:sz="0" w:space="0" w:color="auto"/>
        <w:left w:val="none" w:sz="0" w:space="0" w:color="auto"/>
        <w:bottom w:val="none" w:sz="0" w:space="0" w:color="auto"/>
        <w:right w:val="none" w:sz="0" w:space="0" w:color="auto"/>
      </w:divBdr>
    </w:div>
    <w:div w:id="979960058">
      <w:bodyDiv w:val="1"/>
      <w:marLeft w:val="0"/>
      <w:marRight w:val="0"/>
      <w:marTop w:val="0"/>
      <w:marBottom w:val="0"/>
      <w:divBdr>
        <w:top w:val="none" w:sz="0" w:space="0" w:color="auto"/>
        <w:left w:val="none" w:sz="0" w:space="0" w:color="auto"/>
        <w:bottom w:val="none" w:sz="0" w:space="0" w:color="auto"/>
        <w:right w:val="none" w:sz="0" w:space="0" w:color="auto"/>
      </w:divBdr>
    </w:div>
    <w:div w:id="980187548">
      <w:bodyDiv w:val="1"/>
      <w:marLeft w:val="0"/>
      <w:marRight w:val="0"/>
      <w:marTop w:val="0"/>
      <w:marBottom w:val="0"/>
      <w:divBdr>
        <w:top w:val="none" w:sz="0" w:space="0" w:color="auto"/>
        <w:left w:val="none" w:sz="0" w:space="0" w:color="auto"/>
        <w:bottom w:val="none" w:sz="0" w:space="0" w:color="auto"/>
        <w:right w:val="none" w:sz="0" w:space="0" w:color="auto"/>
      </w:divBdr>
    </w:div>
    <w:div w:id="980844249">
      <w:bodyDiv w:val="1"/>
      <w:marLeft w:val="0"/>
      <w:marRight w:val="0"/>
      <w:marTop w:val="0"/>
      <w:marBottom w:val="0"/>
      <w:divBdr>
        <w:top w:val="none" w:sz="0" w:space="0" w:color="auto"/>
        <w:left w:val="none" w:sz="0" w:space="0" w:color="auto"/>
        <w:bottom w:val="none" w:sz="0" w:space="0" w:color="auto"/>
        <w:right w:val="none" w:sz="0" w:space="0" w:color="auto"/>
      </w:divBdr>
    </w:div>
    <w:div w:id="981039930">
      <w:bodyDiv w:val="1"/>
      <w:marLeft w:val="0"/>
      <w:marRight w:val="0"/>
      <w:marTop w:val="0"/>
      <w:marBottom w:val="0"/>
      <w:divBdr>
        <w:top w:val="none" w:sz="0" w:space="0" w:color="auto"/>
        <w:left w:val="none" w:sz="0" w:space="0" w:color="auto"/>
        <w:bottom w:val="none" w:sz="0" w:space="0" w:color="auto"/>
        <w:right w:val="none" w:sz="0" w:space="0" w:color="auto"/>
      </w:divBdr>
    </w:div>
    <w:div w:id="981928681">
      <w:bodyDiv w:val="1"/>
      <w:marLeft w:val="0"/>
      <w:marRight w:val="0"/>
      <w:marTop w:val="0"/>
      <w:marBottom w:val="0"/>
      <w:divBdr>
        <w:top w:val="none" w:sz="0" w:space="0" w:color="auto"/>
        <w:left w:val="none" w:sz="0" w:space="0" w:color="auto"/>
        <w:bottom w:val="none" w:sz="0" w:space="0" w:color="auto"/>
        <w:right w:val="none" w:sz="0" w:space="0" w:color="auto"/>
      </w:divBdr>
    </w:div>
    <w:div w:id="986202033">
      <w:marLeft w:val="0"/>
      <w:marRight w:val="0"/>
      <w:marTop w:val="0"/>
      <w:marBottom w:val="0"/>
      <w:divBdr>
        <w:top w:val="none" w:sz="0" w:space="0" w:color="auto"/>
        <w:left w:val="none" w:sz="0" w:space="0" w:color="auto"/>
        <w:bottom w:val="none" w:sz="0" w:space="0" w:color="auto"/>
        <w:right w:val="none" w:sz="0" w:space="0" w:color="auto"/>
      </w:divBdr>
    </w:div>
    <w:div w:id="988360508">
      <w:bodyDiv w:val="1"/>
      <w:marLeft w:val="0"/>
      <w:marRight w:val="0"/>
      <w:marTop w:val="0"/>
      <w:marBottom w:val="0"/>
      <w:divBdr>
        <w:top w:val="none" w:sz="0" w:space="0" w:color="auto"/>
        <w:left w:val="none" w:sz="0" w:space="0" w:color="auto"/>
        <w:bottom w:val="none" w:sz="0" w:space="0" w:color="auto"/>
        <w:right w:val="none" w:sz="0" w:space="0" w:color="auto"/>
      </w:divBdr>
    </w:div>
    <w:div w:id="988556967">
      <w:bodyDiv w:val="1"/>
      <w:marLeft w:val="0"/>
      <w:marRight w:val="0"/>
      <w:marTop w:val="0"/>
      <w:marBottom w:val="0"/>
      <w:divBdr>
        <w:top w:val="none" w:sz="0" w:space="0" w:color="auto"/>
        <w:left w:val="none" w:sz="0" w:space="0" w:color="auto"/>
        <w:bottom w:val="none" w:sz="0" w:space="0" w:color="auto"/>
        <w:right w:val="none" w:sz="0" w:space="0" w:color="auto"/>
      </w:divBdr>
    </w:div>
    <w:div w:id="989554237">
      <w:bodyDiv w:val="1"/>
      <w:marLeft w:val="0"/>
      <w:marRight w:val="0"/>
      <w:marTop w:val="0"/>
      <w:marBottom w:val="0"/>
      <w:divBdr>
        <w:top w:val="none" w:sz="0" w:space="0" w:color="auto"/>
        <w:left w:val="none" w:sz="0" w:space="0" w:color="auto"/>
        <w:bottom w:val="none" w:sz="0" w:space="0" w:color="auto"/>
        <w:right w:val="none" w:sz="0" w:space="0" w:color="auto"/>
      </w:divBdr>
    </w:div>
    <w:div w:id="992608401">
      <w:bodyDiv w:val="1"/>
      <w:marLeft w:val="0"/>
      <w:marRight w:val="0"/>
      <w:marTop w:val="0"/>
      <w:marBottom w:val="0"/>
      <w:divBdr>
        <w:top w:val="none" w:sz="0" w:space="0" w:color="auto"/>
        <w:left w:val="none" w:sz="0" w:space="0" w:color="auto"/>
        <w:bottom w:val="none" w:sz="0" w:space="0" w:color="auto"/>
        <w:right w:val="none" w:sz="0" w:space="0" w:color="auto"/>
      </w:divBdr>
    </w:div>
    <w:div w:id="993028465">
      <w:bodyDiv w:val="1"/>
      <w:marLeft w:val="0"/>
      <w:marRight w:val="0"/>
      <w:marTop w:val="0"/>
      <w:marBottom w:val="0"/>
      <w:divBdr>
        <w:top w:val="none" w:sz="0" w:space="0" w:color="auto"/>
        <w:left w:val="none" w:sz="0" w:space="0" w:color="auto"/>
        <w:bottom w:val="none" w:sz="0" w:space="0" w:color="auto"/>
        <w:right w:val="none" w:sz="0" w:space="0" w:color="auto"/>
      </w:divBdr>
    </w:div>
    <w:div w:id="994067447">
      <w:marLeft w:val="0"/>
      <w:marRight w:val="0"/>
      <w:marTop w:val="0"/>
      <w:marBottom w:val="0"/>
      <w:divBdr>
        <w:top w:val="none" w:sz="0" w:space="0" w:color="auto"/>
        <w:left w:val="none" w:sz="0" w:space="0" w:color="auto"/>
        <w:bottom w:val="none" w:sz="0" w:space="0" w:color="auto"/>
        <w:right w:val="none" w:sz="0" w:space="0" w:color="auto"/>
      </w:divBdr>
    </w:div>
    <w:div w:id="994722300">
      <w:bodyDiv w:val="1"/>
      <w:marLeft w:val="0"/>
      <w:marRight w:val="0"/>
      <w:marTop w:val="0"/>
      <w:marBottom w:val="0"/>
      <w:divBdr>
        <w:top w:val="none" w:sz="0" w:space="0" w:color="auto"/>
        <w:left w:val="none" w:sz="0" w:space="0" w:color="auto"/>
        <w:bottom w:val="none" w:sz="0" w:space="0" w:color="auto"/>
        <w:right w:val="none" w:sz="0" w:space="0" w:color="auto"/>
      </w:divBdr>
    </w:div>
    <w:div w:id="996113062">
      <w:bodyDiv w:val="1"/>
      <w:marLeft w:val="0"/>
      <w:marRight w:val="0"/>
      <w:marTop w:val="0"/>
      <w:marBottom w:val="0"/>
      <w:divBdr>
        <w:top w:val="none" w:sz="0" w:space="0" w:color="auto"/>
        <w:left w:val="none" w:sz="0" w:space="0" w:color="auto"/>
        <w:bottom w:val="none" w:sz="0" w:space="0" w:color="auto"/>
        <w:right w:val="none" w:sz="0" w:space="0" w:color="auto"/>
      </w:divBdr>
    </w:div>
    <w:div w:id="998000704">
      <w:bodyDiv w:val="1"/>
      <w:marLeft w:val="0"/>
      <w:marRight w:val="0"/>
      <w:marTop w:val="0"/>
      <w:marBottom w:val="0"/>
      <w:divBdr>
        <w:top w:val="none" w:sz="0" w:space="0" w:color="auto"/>
        <w:left w:val="none" w:sz="0" w:space="0" w:color="auto"/>
        <w:bottom w:val="none" w:sz="0" w:space="0" w:color="auto"/>
        <w:right w:val="none" w:sz="0" w:space="0" w:color="auto"/>
      </w:divBdr>
    </w:div>
    <w:div w:id="1002124275">
      <w:bodyDiv w:val="1"/>
      <w:marLeft w:val="0"/>
      <w:marRight w:val="0"/>
      <w:marTop w:val="0"/>
      <w:marBottom w:val="0"/>
      <w:divBdr>
        <w:top w:val="none" w:sz="0" w:space="0" w:color="auto"/>
        <w:left w:val="none" w:sz="0" w:space="0" w:color="auto"/>
        <w:bottom w:val="none" w:sz="0" w:space="0" w:color="auto"/>
        <w:right w:val="none" w:sz="0" w:space="0" w:color="auto"/>
      </w:divBdr>
    </w:div>
    <w:div w:id="1003243657">
      <w:bodyDiv w:val="1"/>
      <w:marLeft w:val="0"/>
      <w:marRight w:val="0"/>
      <w:marTop w:val="0"/>
      <w:marBottom w:val="0"/>
      <w:divBdr>
        <w:top w:val="none" w:sz="0" w:space="0" w:color="auto"/>
        <w:left w:val="none" w:sz="0" w:space="0" w:color="auto"/>
        <w:bottom w:val="none" w:sz="0" w:space="0" w:color="auto"/>
        <w:right w:val="none" w:sz="0" w:space="0" w:color="auto"/>
      </w:divBdr>
    </w:div>
    <w:div w:id="1004016089">
      <w:bodyDiv w:val="1"/>
      <w:marLeft w:val="0"/>
      <w:marRight w:val="0"/>
      <w:marTop w:val="0"/>
      <w:marBottom w:val="0"/>
      <w:divBdr>
        <w:top w:val="none" w:sz="0" w:space="0" w:color="auto"/>
        <w:left w:val="none" w:sz="0" w:space="0" w:color="auto"/>
        <w:bottom w:val="none" w:sz="0" w:space="0" w:color="auto"/>
        <w:right w:val="none" w:sz="0" w:space="0" w:color="auto"/>
      </w:divBdr>
    </w:div>
    <w:div w:id="1005092528">
      <w:bodyDiv w:val="1"/>
      <w:marLeft w:val="0"/>
      <w:marRight w:val="0"/>
      <w:marTop w:val="0"/>
      <w:marBottom w:val="0"/>
      <w:divBdr>
        <w:top w:val="none" w:sz="0" w:space="0" w:color="auto"/>
        <w:left w:val="none" w:sz="0" w:space="0" w:color="auto"/>
        <w:bottom w:val="none" w:sz="0" w:space="0" w:color="auto"/>
        <w:right w:val="none" w:sz="0" w:space="0" w:color="auto"/>
      </w:divBdr>
    </w:div>
    <w:div w:id="1006636578">
      <w:bodyDiv w:val="1"/>
      <w:marLeft w:val="0"/>
      <w:marRight w:val="0"/>
      <w:marTop w:val="0"/>
      <w:marBottom w:val="0"/>
      <w:divBdr>
        <w:top w:val="none" w:sz="0" w:space="0" w:color="auto"/>
        <w:left w:val="none" w:sz="0" w:space="0" w:color="auto"/>
        <w:bottom w:val="none" w:sz="0" w:space="0" w:color="auto"/>
        <w:right w:val="none" w:sz="0" w:space="0" w:color="auto"/>
      </w:divBdr>
    </w:div>
    <w:div w:id="1011222872">
      <w:bodyDiv w:val="1"/>
      <w:marLeft w:val="0"/>
      <w:marRight w:val="0"/>
      <w:marTop w:val="0"/>
      <w:marBottom w:val="0"/>
      <w:divBdr>
        <w:top w:val="none" w:sz="0" w:space="0" w:color="auto"/>
        <w:left w:val="none" w:sz="0" w:space="0" w:color="auto"/>
        <w:bottom w:val="none" w:sz="0" w:space="0" w:color="auto"/>
        <w:right w:val="none" w:sz="0" w:space="0" w:color="auto"/>
      </w:divBdr>
    </w:div>
    <w:div w:id="1012535504">
      <w:bodyDiv w:val="1"/>
      <w:marLeft w:val="0"/>
      <w:marRight w:val="0"/>
      <w:marTop w:val="0"/>
      <w:marBottom w:val="0"/>
      <w:divBdr>
        <w:top w:val="none" w:sz="0" w:space="0" w:color="auto"/>
        <w:left w:val="none" w:sz="0" w:space="0" w:color="auto"/>
        <w:bottom w:val="none" w:sz="0" w:space="0" w:color="auto"/>
        <w:right w:val="none" w:sz="0" w:space="0" w:color="auto"/>
      </w:divBdr>
    </w:div>
    <w:div w:id="1015765770">
      <w:bodyDiv w:val="1"/>
      <w:marLeft w:val="0"/>
      <w:marRight w:val="0"/>
      <w:marTop w:val="0"/>
      <w:marBottom w:val="0"/>
      <w:divBdr>
        <w:top w:val="none" w:sz="0" w:space="0" w:color="auto"/>
        <w:left w:val="none" w:sz="0" w:space="0" w:color="auto"/>
        <w:bottom w:val="none" w:sz="0" w:space="0" w:color="auto"/>
        <w:right w:val="none" w:sz="0" w:space="0" w:color="auto"/>
      </w:divBdr>
    </w:div>
    <w:div w:id="1016231185">
      <w:bodyDiv w:val="1"/>
      <w:marLeft w:val="0"/>
      <w:marRight w:val="0"/>
      <w:marTop w:val="0"/>
      <w:marBottom w:val="0"/>
      <w:divBdr>
        <w:top w:val="none" w:sz="0" w:space="0" w:color="auto"/>
        <w:left w:val="none" w:sz="0" w:space="0" w:color="auto"/>
        <w:bottom w:val="none" w:sz="0" w:space="0" w:color="auto"/>
        <w:right w:val="none" w:sz="0" w:space="0" w:color="auto"/>
      </w:divBdr>
    </w:div>
    <w:div w:id="1019239644">
      <w:bodyDiv w:val="1"/>
      <w:marLeft w:val="0"/>
      <w:marRight w:val="0"/>
      <w:marTop w:val="0"/>
      <w:marBottom w:val="0"/>
      <w:divBdr>
        <w:top w:val="none" w:sz="0" w:space="0" w:color="auto"/>
        <w:left w:val="none" w:sz="0" w:space="0" w:color="auto"/>
        <w:bottom w:val="none" w:sz="0" w:space="0" w:color="auto"/>
        <w:right w:val="none" w:sz="0" w:space="0" w:color="auto"/>
      </w:divBdr>
    </w:div>
    <w:div w:id="1019771225">
      <w:bodyDiv w:val="1"/>
      <w:marLeft w:val="0"/>
      <w:marRight w:val="0"/>
      <w:marTop w:val="0"/>
      <w:marBottom w:val="0"/>
      <w:divBdr>
        <w:top w:val="none" w:sz="0" w:space="0" w:color="auto"/>
        <w:left w:val="none" w:sz="0" w:space="0" w:color="auto"/>
        <w:bottom w:val="none" w:sz="0" w:space="0" w:color="auto"/>
        <w:right w:val="none" w:sz="0" w:space="0" w:color="auto"/>
      </w:divBdr>
    </w:div>
    <w:div w:id="1020743669">
      <w:bodyDiv w:val="1"/>
      <w:marLeft w:val="0"/>
      <w:marRight w:val="0"/>
      <w:marTop w:val="0"/>
      <w:marBottom w:val="0"/>
      <w:divBdr>
        <w:top w:val="none" w:sz="0" w:space="0" w:color="auto"/>
        <w:left w:val="none" w:sz="0" w:space="0" w:color="auto"/>
        <w:bottom w:val="none" w:sz="0" w:space="0" w:color="auto"/>
        <w:right w:val="none" w:sz="0" w:space="0" w:color="auto"/>
      </w:divBdr>
      <w:divsChild>
        <w:div w:id="1727954509">
          <w:marLeft w:val="480"/>
          <w:marRight w:val="0"/>
          <w:marTop w:val="0"/>
          <w:marBottom w:val="0"/>
          <w:divBdr>
            <w:top w:val="none" w:sz="0" w:space="0" w:color="auto"/>
            <w:left w:val="none" w:sz="0" w:space="0" w:color="auto"/>
            <w:bottom w:val="none" w:sz="0" w:space="0" w:color="auto"/>
            <w:right w:val="none" w:sz="0" w:space="0" w:color="auto"/>
          </w:divBdr>
        </w:div>
        <w:div w:id="131949465">
          <w:marLeft w:val="480"/>
          <w:marRight w:val="0"/>
          <w:marTop w:val="0"/>
          <w:marBottom w:val="0"/>
          <w:divBdr>
            <w:top w:val="none" w:sz="0" w:space="0" w:color="auto"/>
            <w:left w:val="none" w:sz="0" w:space="0" w:color="auto"/>
            <w:bottom w:val="none" w:sz="0" w:space="0" w:color="auto"/>
            <w:right w:val="none" w:sz="0" w:space="0" w:color="auto"/>
          </w:divBdr>
        </w:div>
        <w:div w:id="272635011">
          <w:marLeft w:val="480"/>
          <w:marRight w:val="0"/>
          <w:marTop w:val="0"/>
          <w:marBottom w:val="0"/>
          <w:divBdr>
            <w:top w:val="none" w:sz="0" w:space="0" w:color="auto"/>
            <w:left w:val="none" w:sz="0" w:space="0" w:color="auto"/>
            <w:bottom w:val="none" w:sz="0" w:space="0" w:color="auto"/>
            <w:right w:val="none" w:sz="0" w:space="0" w:color="auto"/>
          </w:divBdr>
        </w:div>
        <w:div w:id="2019430882">
          <w:marLeft w:val="480"/>
          <w:marRight w:val="0"/>
          <w:marTop w:val="0"/>
          <w:marBottom w:val="0"/>
          <w:divBdr>
            <w:top w:val="none" w:sz="0" w:space="0" w:color="auto"/>
            <w:left w:val="none" w:sz="0" w:space="0" w:color="auto"/>
            <w:bottom w:val="none" w:sz="0" w:space="0" w:color="auto"/>
            <w:right w:val="none" w:sz="0" w:space="0" w:color="auto"/>
          </w:divBdr>
        </w:div>
        <w:div w:id="721058865">
          <w:marLeft w:val="480"/>
          <w:marRight w:val="0"/>
          <w:marTop w:val="0"/>
          <w:marBottom w:val="0"/>
          <w:divBdr>
            <w:top w:val="none" w:sz="0" w:space="0" w:color="auto"/>
            <w:left w:val="none" w:sz="0" w:space="0" w:color="auto"/>
            <w:bottom w:val="none" w:sz="0" w:space="0" w:color="auto"/>
            <w:right w:val="none" w:sz="0" w:space="0" w:color="auto"/>
          </w:divBdr>
        </w:div>
        <w:div w:id="588582914">
          <w:marLeft w:val="480"/>
          <w:marRight w:val="0"/>
          <w:marTop w:val="0"/>
          <w:marBottom w:val="0"/>
          <w:divBdr>
            <w:top w:val="none" w:sz="0" w:space="0" w:color="auto"/>
            <w:left w:val="none" w:sz="0" w:space="0" w:color="auto"/>
            <w:bottom w:val="none" w:sz="0" w:space="0" w:color="auto"/>
            <w:right w:val="none" w:sz="0" w:space="0" w:color="auto"/>
          </w:divBdr>
        </w:div>
        <w:div w:id="557403662">
          <w:marLeft w:val="480"/>
          <w:marRight w:val="0"/>
          <w:marTop w:val="0"/>
          <w:marBottom w:val="0"/>
          <w:divBdr>
            <w:top w:val="none" w:sz="0" w:space="0" w:color="auto"/>
            <w:left w:val="none" w:sz="0" w:space="0" w:color="auto"/>
            <w:bottom w:val="none" w:sz="0" w:space="0" w:color="auto"/>
            <w:right w:val="none" w:sz="0" w:space="0" w:color="auto"/>
          </w:divBdr>
        </w:div>
        <w:div w:id="290290826">
          <w:marLeft w:val="480"/>
          <w:marRight w:val="0"/>
          <w:marTop w:val="0"/>
          <w:marBottom w:val="0"/>
          <w:divBdr>
            <w:top w:val="none" w:sz="0" w:space="0" w:color="auto"/>
            <w:left w:val="none" w:sz="0" w:space="0" w:color="auto"/>
            <w:bottom w:val="none" w:sz="0" w:space="0" w:color="auto"/>
            <w:right w:val="none" w:sz="0" w:space="0" w:color="auto"/>
          </w:divBdr>
        </w:div>
        <w:div w:id="1814982492">
          <w:marLeft w:val="480"/>
          <w:marRight w:val="0"/>
          <w:marTop w:val="0"/>
          <w:marBottom w:val="0"/>
          <w:divBdr>
            <w:top w:val="none" w:sz="0" w:space="0" w:color="auto"/>
            <w:left w:val="none" w:sz="0" w:space="0" w:color="auto"/>
            <w:bottom w:val="none" w:sz="0" w:space="0" w:color="auto"/>
            <w:right w:val="none" w:sz="0" w:space="0" w:color="auto"/>
          </w:divBdr>
        </w:div>
        <w:div w:id="1241212863">
          <w:marLeft w:val="480"/>
          <w:marRight w:val="0"/>
          <w:marTop w:val="0"/>
          <w:marBottom w:val="0"/>
          <w:divBdr>
            <w:top w:val="none" w:sz="0" w:space="0" w:color="auto"/>
            <w:left w:val="none" w:sz="0" w:space="0" w:color="auto"/>
            <w:bottom w:val="none" w:sz="0" w:space="0" w:color="auto"/>
            <w:right w:val="none" w:sz="0" w:space="0" w:color="auto"/>
          </w:divBdr>
        </w:div>
        <w:div w:id="907807757">
          <w:marLeft w:val="480"/>
          <w:marRight w:val="0"/>
          <w:marTop w:val="0"/>
          <w:marBottom w:val="0"/>
          <w:divBdr>
            <w:top w:val="none" w:sz="0" w:space="0" w:color="auto"/>
            <w:left w:val="none" w:sz="0" w:space="0" w:color="auto"/>
            <w:bottom w:val="none" w:sz="0" w:space="0" w:color="auto"/>
            <w:right w:val="none" w:sz="0" w:space="0" w:color="auto"/>
          </w:divBdr>
        </w:div>
        <w:div w:id="1268006833">
          <w:marLeft w:val="480"/>
          <w:marRight w:val="0"/>
          <w:marTop w:val="0"/>
          <w:marBottom w:val="0"/>
          <w:divBdr>
            <w:top w:val="none" w:sz="0" w:space="0" w:color="auto"/>
            <w:left w:val="none" w:sz="0" w:space="0" w:color="auto"/>
            <w:bottom w:val="none" w:sz="0" w:space="0" w:color="auto"/>
            <w:right w:val="none" w:sz="0" w:space="0" w:color="auto"/>
          </w:divBdr>
        </w:div>
        <w:div w:id="341860066">
          <w:marLeft w:val="480"/>
          <w:marRight w:val="0"/>
          <w:marTop w:val="0"/>
          <w:marBottom w:val="0"/>
          <w:divBdr>
            <w:top w:val="none" w:sz="0" w:space="0" w:color="auto"/>
            <w:left w:val="none" w:sz="0" w:space="0" w:color="auto"/>
            <w:bottom w:val="none" w:sz="0" w:space="0" w:color="auto"/>
            <w:right w:val="none" w:sz="0" w:space="0" w:color="auto"/>
          </w:divBdr>
        </w:div>
        <w:div w:id="781529906">
          <w:marLeft w:val="480"/>
          <w:marRight w:val="0"/>
          <w:marTop w:val="0"/>
          <w:marBottom w:val="0"/>
          <w:divBdr>
            <w:top w:val="none" w:sz="0" w:space="0" w:color="auto"/>
            <w:left w:val="none" w:sz="0" w:space="0" w:color="auto"/>
            <w:bottom w:val="none" w:sz="0" w:space="0" w:color="auto"/>
            <w:right w:val="none" w:sz="0" w:space="0" w:color="auto"/>
          </w:divBdr>
        </w:div>
        <w:div w:id="653603039">
          <w:marLeft w:val="480"/>
          <w:marRight w:val="0"/>
          <w:marTop w:val="0"/>
          <w:marBottom w:val="0"/>
          <w:divBdr>
            <w:top w:val="none" w:sz="0" w:space="0" w:color="auto"/>
            <w:left w:val="none" w:sz="0" w:space="0" w:color="auto"/>
            <w:bottom w:val="none" w:sz="0" w:space="0" w:color="auto"/>
            <w:right w:val="none" w:sz="0" w:space="0" w:color="auto"/>
          </w:divBdr>
        </w:div>
        <w:div w:id="1603219721">
          <w:marLeft w:val="480"/>
          <w:marRight w:val="0"/>
          <w:marTop w:val="0"/>
          <w:marBottom w:val="0"/>
          <w:divBdr>
            <w:top w:val="none" w:sz="0" w:space="0" w:color="auto"/>
            <w:left w:val="none" w:sz="0" w:space="0" w:color="auto"/>
            <w:bottom w:val="none" w:sz="0" w:space="0" w:color="auto"/>
            <w:right w:val="none" w:sz="0" w:space="0" w:color="auto"/>
          </w:divBdr>
        </w:div>
        <w:div w:id="954680316">
          <w:marLeft w:val="480"/>
          <w:marRight w:val="0"/>
          <w:marTop w:val="0"/>
          <w:marBottom w:val="0"/>
          <w:divBdr>
            <w:top w:val="none" w:sz="0" w:space="0" w:color="auto"/>
            <w:left w:val="none" w:sz="0" w:space="0" w:color="auto"/>
            <w:bottom w:val="none" w:sz="0" w:space="0" w:color="auto"/>
            <w:right w:val="none" w:sz="0" w:space="0" w:color="auto"/>
          </w:divBdr>
        </w:div>
        <w:div w:id="875115620">
          <w:marLeft w:val="480"/>
          <w:marRight w:val="0"/>
          <w:marTop w:val="0"/>
          <w:marBottom w:val="0"/>
          <w:divBdr>
            <w:top w:val="none" w:sz="0" w:space="0" w:color="auto"/>
            <w:left w:val="none" w:sz="0" w:space="0" w:color="auto"/>
            <w:bottom w:val="none" w:sz="0" w:space="0" w:color="auto"/>
            <w:right w:val="none" w:sz="0" w:space="0" w:color="auto"/>
          </w:divBdr>
        </w:div>
        <w:div w:id="2014720436">
          <w:marLeft w:val="480"/>
          <w:marRight w:val="0"/>
          <w:marTop w:val="0"/>
          <w:marBottom w:val="0"/>
          <w:divBdr>
            <w:top w:val="none" w:sz="0" w:space="0" w:color="auto"/>
            <w:left w:val="none" w:sz="0" w:space="0" w:color="auto"/>
            <w:bottom w:val="none" w:sz="0" w:space="0" w:color="auto"/>
            <w:right w:val="none" w:sz="0" w:space="0" w:color="auto"/>
          </w:divBdr>
        </w:div>
        <w:div w:id="1617173725">
          <w:marLeft w:val="480"/>
          <w:marRight w:val="0"/>
          <w:marTop w:val="0"/>
          <w:marBottom w:val="0"/>
          <w:divBdr>
            <w:top w:val="none" w:sz="0" w:space="0" w:color="auto"/>
            <w:left w:val="none" w:sz="0" w:space="0" w:color="auto"/>
            <w:bottom w:val="none" w:sz="0" w:space="0" w:color="auto"/>
            <w:right w:val="none" w:sz="0" w:space="0" w:color="auto"/>
          </w:divBdr>
        </w:div>
        <w:div w:id="1358501988">
          <w:marLeft w:val="480"/>
          <w:marRight w:val="0"/>
          <w:marTop w:val="0"/>
          <w:marBottom w:val="0"/>
          <w:divBdr>
            <w:top w:val="none" w:sz="0" w:space="0" w:color="auto"/>
            <w:left w:val="none" w:sz="0" w:space="0" w:color="auto"/>
            <w:bottom w:val="none" w:sz="0" w:space="0" w:color="auto"/>
            <w:right w:val="none" w:sz="0" w:space="0" w:color="auto"/>
          </w:divBdr>
        </w:div>
        <w:div w:id="1284731498">
          <w:marLeft w:val="480"/>
          <w:marRight w:val="0"/>
          <w:marTop w:val="0"/>
          <w:marBottom w:val="0"/>
          <w:divBdr>
            <w:top w:val="none" w:sz="0" w:space="0" w:color="auto"/>
            <w:left w:val="none" w:sz="0" w:space="0" w:color="auto"/>
            <w:bottom w:val="none" w:sz="0" w:space="0" w:color="auto"/>
            <w:right w:val="none" w:sz="0" w:space="0" w:color="auto"/>
          </w:divBdr>
        </w:div>
        <w:div w:id="1923831545">
          <w:marLeft w:val="480"/>
          <w:marRight w:val="0"/>
          <w:marTop w:val="0"/>
          <w:marBottom w:val="0"/>
          <w:divBdr>
            <w:top w:val="none" w:sz="0" w:space="0" w:color="auto"/>
            <w:left w:val="none" w:sz="0" w:space="0" w:color="auto"/>
            <w:bottom w:val="none" w:sz="0" w:space="0" w:color="auto"/>
            <w:right w:val="none" w:sz="0" w:space="0" w:color="auto"/>
          </w:divBdr>
        </w:div>
        <w:div w:id="787698795">
          <w:marLeft w:val="480"/>
          <w:marRight w:val="0"/>
          <w:marTop w:val="0"/>
          <w:marBottom w:val="0"/>
          <w:divBdr>
            <w:top w:val="none" w:sz="0" w:space="0" w:color="auto"/>
            <w:left w:val="none" w:sz="0" w:space="0" w:color="auto"/>
            <w:bottom w:val="none" w:sz="0" w:space="0" w:color="auto"/>
            <w:right w:val="none" w:sz="0" w:space="0" w:color="auto"/>
          </w:divBdr>
        </w:div>
        <w:div w:id="459104985">
          <w:marLeft w:val="480"/>
          <w:marRight w:val="0"/>
          <w:marTop w:val="0"/>
          <w:marBottom w:val="0"/>
          <w:divBdr>
            <w:top w:val="none" w:sz="0" w:space="0" w:color="auto"/>
            <w:left w:val="none" w:sz="0" w:space="0" w:color="auto"/>
            <w:bottom w:val="none" w:sz="0" w:space="0" w:color="auto"/>
            <w:right w:val="none" w:sz="0" w:space="0" w:color="auto"/>
          </w:divBdr>
        </w:div>
        <w:div w:id="1313674701">
          <w:marLeft w:val="480"/>
          <w:marRight w:val="0"/>
          <w:marTop w:val="0"/>
          <w:marBottom w:val="0"/>
          <w:divBdr>
            <w:top w:val="none" w:sz="0" w:space="0" w:color="auto"/>
            <w:left w:val="none" w:sz="0" w:space="0" w:color="auto"/>
            <w:bottom w:val="none" w:sz="0" w:space="0" w:color="auto"/>
            <w:right w:val="none" w:sz="0" w:space="0" w:color="auto"/>
          </w:divBdr>
        </w:div>
        <w:div w:id="1717195498">
          <w:marLeft w:val="480"/>
          <w:marRight w:val="0"/>
          <w:marTop w:val="0"/>
          <w:marBottom w:val="0"/>
          <w:divBdr>
            <w:top w:val="none" w:sz="0" w:space="0" w:color="auto"/>
            <w:left w:val="none" w:sz="0" w:space="0" w:color="auto"/>
            <w:bottom w:val="none" w:sz="0" w:space="0" w:color="auto"/>
            <w:right w:val="none" w:sz="0" w:space="0" w:color="auto"/>
          </w:divBdr>
        </w:div>
        <w:div w:id="2136176278">
          <w:marLeft w:val="480"/>
          <w:marRight w:val="0"/>
          <w:marTop w:val="0"/>
          <w:marBottom w:val="0"/>
          <w:divBdr>
            <w:top w:val="none" w:sz="0" w:space="0" w:color="auto"/>
            <w:left w:val="none" w:sz="0" w:space="0" w:color="auto"/>
            <w:bottom w:val="none" w:sz="0" w:space="0" w:color="auto"/>
            <w:right w:val="none" w:sz="0" w:space="0" w:color="auto"/>
          </w:divBdr>
        </w:div>
        <w:div w:id="302854548">
          <w:marLeft w:val="480"/>
          <w:marRight w:val="0"/>
          <w:marTop w:val="0"/>
          <w:marBottom w:val="0"/>
          <w:divBdr>
            <w:top w:val="none" w:sz="0" w:space="0" w:color="auto"/>
            <w:left w:val="none" w:sz="0" w:space="0" w:color="auto"/>
            <w:bottom w:val="none" w:sz="0" w:space="0" w:color="auto"/>
            <w:right w:val="none" w:sz="0" w:space="0" w:color="auto"/>
          </w:divBdr>
        </w:div>
        <w:div w:id="2145847550">
          <w:marLeft w:val="480"/>
          <w:marRight w:val="0"/>
          <w:marTop w:val="0"/>
          <w:marBottom w:val="0"/>
          <w:divBdr>
            <w:top w:val="none" w:sz="0" w:space="0" w:color="auto"/>
            <w:left w:val="none" w:sz="0" w:space="0" w:color="auto"/>
            <w:bottom w:val="none" w:sz="0" w:space="0" w:color="auto"/>
            <w:right w:val="none" w:sz="0" w:space="0" w:color="auto"/>
          </w:divBdr>
        </w:div>
        <w:div w:id="32005112">
          <w:marLeft w:val="480"/>
          <w:marRight w:val="0"/>
          <w:marTop w:val="0"/>
          <w:marBottom w:val="0"/>
          <w:divBdr>
            <w:top w:val="none" w:sz="0" w:space="0" w:color="auto"/>
            <w:left w:val="none" w:sz="0" w:space="0" w:color="auto"/>
            <w:bottom w:val="none" w:sz="0" w:space="0" w:color="auto"/>
            <w:right w:val="none" w:sz="0" w:space="0" w:color="auto"/>
          </w:divBdr>
        </w:div>
        <w:div w:id="1509902533">
          <w:marLeft w:val="480"/>
          <w:marRight w:val="0"/>
          <w:marTop w:val="0"/>
          <w:marBottom w:val="0"/>
          <w:divBdr>
            <w:top w:val="none" w:sz="0" w:space="0" w:color="auto"/>
            <w:left w:val="none" w:sz="0" w:space="0" w:color="auto"/>
            <w:bottom w:val="none" w:sz="0" w:space="0" w:color="auto"/>
            <w:right w:val="none" w:sz="0" w:space="0" w:color="auto"/>
          </w:divBdr>
        </w:div>
        <w:div w:id="1300914716">
          <w:marLeft w:val="480"/>
          <w:marRight w:val="0"/>
          <w:marTop w:val="0"/>
          <w:marBottom w:val="0"/>
          <w:divBdr>
            <w:top w:val="none" w:sz="0" w:space="0" w:color="auto"/>
            <w:left w:val="none" w:sz="0" w:space="0" w:color="auto"/>
            <w:bottom w:val="none" w:sz="0" w:space="0" w:color="auto"/>
            <w:right w:val="none" w:sz="0" w:space="0" w:color="auto"/>
          </w:divBdr>
        </w:div>
        <w:div w:id="1601404021">
          <w:marLeft w:val="480"/>
          <w:marRight w:val="0"/>
          <w:marTop w:val="0"/>
          <w:marBottom w:val="0"/>
          <w:divBdr>
            <w:top w:val="none" w:sz="0" w:space="0" w:color="auto"/>
            <w:left w:val="none" w:sz="0" w:space="0" w:color="auto"/>
            <w:bottom w:val="none" w:sz="0" w:space="0" w:color="auto"/>
            <w:right w:val="none" w:sz="0" w:space="0" w:color="auto"/>
          </w:divBdr>
        </w:div>
        <w:div w:id="1383751909">
          <w:marLeft w:val="480"/>
          <w:marRight w:val="0"/>
          <w:marTop w:val="0"/>
          <w:marBottom w:val="0"/>
          <w:divBdr>
            <w:top w:val="none" w:sz="0" w:space="0" w:color="auto"/>
            <w:left w:val="none" w:sz="0" w:space="0" w:color="auto"/>
            <w:bottom w:val="none" w:sz="0" w:space="0" w:color="auto"/>
            <w:right w:val="none" w:sz="0" w:space="0" w:color="auto"/>
          </w:divBdr>
        </w:div>
        <w:div w:id="1132137481">
          <w:marLeft w:val="480"/>
          <w:marRight w:val="0"/>
          <w:marTop w:val="0"/>
          <w:marBottom w:val="0"/>
          <w:divBdr>
            <w:top w:val="none" w:sz="0" w:space="0" w:color="auto"/>
            <w:left w:val="none" w:sz="0" w:space="0" w:color="auto"/>
            <w:bottom w:val="none" w:sz="0" w:space="0" w:color="auto"/>
            <w:right w:val="none" w:sz="0" w:space="0" w:color="auto"/>
          </w:divBdr>
        </w:div>
        <w:div w:id="1152677766">
          <w:marLeft w:val="480"/>
          <w:marRight w:val="0"/>
          <w:marTop w:val="0"/>
          <w:marBottom w:val="0"/>
          <w:divBdr>
            <w:top w:val="none" w:sz="0" w:space="0" w:color="auto"/>
            <w:left w:val="none" w:sz="0" w:space="0" w:color="auto"/>
            <w:bottom w:val="none" w:sz="0" w:space="0" w:color="auto"/>
            <w:right w:val="none" w:sz="0" w:space="0" w:color="auto"/>
          </w:divBdr>
        </w:div>
        <w:div w:id="1777485362">
          <w:marLeft w:val="480"/>
          <w:marRight w:val="0"/>
          <w:marTop w:val="0"/>
          <w:marBottom w:val="0"/>
          <w:divBdr>
            <w:top w:val="none" w:sz="0" w:space="0" w:color="auto"/>
            <w:left w:val="none" w:sz="0" w:space="0" w:color="auto"/>
            <w:bottom w:val="none" w:sz="0" w:space="0" w:color="auto"/>
            <w:right w:val="none" w:sz="0" w:space="0" w:color="auto"/>
          </w:divBdr>
        </w:div>
        <w:div w:id="2064913028">
          <w:marLeft w:val="480"/>
          <w:marRight w:val="0"/>
          <w:marTop w:val="0"/>
          <w:marBottom w:val="0"/>
          <w:divBdr>
            <w:top w:val="none" w:sz="0" w:space="0" w:color="auto"/>
            <w:left w:val="none" w:sz="0" w:space="0" w:color="auto"/>
            <w:bottom w:val="none" w:sz="0" w:space="0" w:color="auto"/>
            <w:right w:val="none" w:sz="0" w:space="0" w:color="auto"/>
          </w:divBdr>
        </w:div>
        <w:div w:id="1579056531">
          <w:marLeft w:val="480"/>
          <w:marRight w:val="0"/>
          <w:marTop w:val="0"/>
          <w:marBottom w:val="0"/>
          <w:divBdr>
            <w:top w:val="none" w:sz="0" w:space="0" w:color="auto"/>
            <w:left w:val="none" w:sz="0" w:space="0" w:color="auto"/>
            <w:bottom w:val="none" w:sz="0" w:space="0" w:color="auto"/>
            <w:right w:val="none" w:sz="0" w:space="0" w:color="auto"/>
          </w:divBdr>
        </w:div>
        <w:div w:id="744569679">
          <w:marLeft w:val="480"/>
          <w:marRight w:val="0"/>
          <w:marTop w:val="0"/>
          <w:marBottom w:val="0"/>
          <w:divBdr>
            <w:top w:val="none" w:sz="0" w:space="0" w:color="auto"/>
            <w:left w:val="none" w:sz="0" w:space="0" w:color="auto"/>
            <w:bottom w:val="none" w:sz="0" w:space="0" w:color="auto"/>
            <w:right w:val="none" w:sz="0" w:space="0" w:color="auto"/>
          </w:divBdr>
        </w:div>
        <w:div w:id="1612204730">
          <w:marLeft w:val="480"/>
          <w:marRight w:val="0"/>
          <w:marTop w:val="0"/>
          <w:marBottom w:val="0"/>
          <w:divBdr>
            <w:top w:val="none" w:sz="0" w:space="0" w:color="auto"/>
            <w:left w:val="none" w:sz="0" w:space="0" w:color="auto"/>
            <w:bottom w:val="none" w:sz="0" w:space="0" w:color="auto"/>
            <w:right w:val="none" w:sz="0" w:space="0" w:color="auto"/>
          </w:divBdr>
        </w:div>
        <w:div w:id="1703480017">
          <w:marLeft w:val="480"/>
          <w:marRight w:val="0"/>
          <w:marTop w:val="0"/>
          <w:marBottom w:val="0"/>
          <w:divBdr>
            <w:top w:val="none" w:sz="0" w:space="0" w:color="auto"/>
            <w:left w:val="none" w:sz="0" w:space="0" w:color="auto"/>
            <w:bottom w:val="none" w:sz="0" w:space="0" w:color="auto"/>
            <w:right w:val="none" w:sz="0" w:space="0" w:color="auto"/>
          </w:divBdr>
        </w:div>
        <w:div w:id="1943223301">
          <w:marLeft w:val="480"/>
          <w:marRight w:val="0"/>
          <w:marTop w:val="0"/>
          <w:marBottom w:val="0"/>
          <w:divBdr>
            <w:top w:val="none" w:sz="0" w:space="0" w:color="auto"/>
            <w:left w:val="none" w:sz="0" w:space="0" w:color="auto"/>
            <w:bottom w:val="none" w:sz="0" w:space="0" w:color="auto"/>
            <w:right w:val="none" w:sz="0" w:space="0" w:color="auto"/>
          </w:divBdr>
        </w:div>
        <w:div w:id="627979678">
          <w:marLeft w:val="480"/>
          <w:marRight w:val="0"/>
          <w:marTop w:val="0"/>
          <w:marBottom w:val="0"/>
          <w:divBdr>
            <w:top w:val="none" w:sz="0" w:space="0" w:color="auto"/>
            <w:left w:val="none" w:sz="0" w:space="0" w:color="auto"/>
            <w:bottom w:val="none" w:sz="0" w:space="0" w:color="auto"/>
            <w:right w:val="none" w:sz="0" w:space="0" w:color="auto"/>
          </w:divBdr>
        </w:div>
        <w:div w:id="143934775">
          <w:marLeft w:val="480"/>
          <w:marRight w:val="0"/>
          <w:marTop w:val="0"/>
          <w:marBottom w:val="0"/>
          <w:divBdr>
            <w:top w:val="none" w:sz="0" w:space="0" w:color="auto"/>
            <w:left w:val="none" w:sz="0" w:space="0" w:color="auto"/>
            <w:bottom w:val="none" w:sz="0" w:space="0" w:color="auto"/>
            <w:right w:val="none" w:sz="0" w:space="0" w:color="auto"/>
          </w:divBdr>
        </w:div>
        <w:div w:id="1516378912">
          <w:marLeft w:val="480"/>
          <w:marRight w:val="0"/>
          <w:marTop w:val="0"/>
          <w:marBottom w:val="0"/>
          <w:divBdr>
            <w:top w:val="none" w:sz="0" w:space="0" w:color="auto"/>
            <w:left w:val="none" w:sz="0" w:space="0" w:color="auto"/>
            <w:bottom w:val="none" w:sz="0" w:space="0" w:color="auto"/>
            <w:right w:val="none" w:sz="0" w:space="0" w:color="auto"/>
          </w:divBdr>
        </w:div>
        <w:div w:id="468787398">
          <w:marLeft w:val="480"/>
          <w:marRight w:val="0"/>
          <w:marTop w:val="0"/>
          <w:marBottom w:val="0"/>
          <w:divBdr>
            <w:top w:val="none" w:sz="0" w:space="0" w:color="auto"/>
            <w:left w:val="none" w:sz="0" w:space="0" w:color="auto"/>
            <w:bottom w:val="none" w:sz="0" w:space="0" w:color="auto"/>
            <w:right w:val="none" w:sz="0" w:space="0" w:color="auto"/>
          </w:divBdr>
        </w:div>
        <w:div w:id="1623078262">
          <w:marLeft w:val="480"/>
          <w:marRight w:val="0"/>
          <w:marTop w:val="0"/>
          <w:marBottom w:val="0"/>
          <w:divBdr>
            <w:top w:val="none" w:sz="0" w:space="0" w:color="auto"/>
            <w:left w:val="none" w:sz="0" w:space="0" w:color="auto"/>
            <w:bottom w:val="none" w:sz="0" w:space="0" w:color="auto"/>
            <w:right w:val="none" w:sz="0" w:space="0" w:color="auto"/>
          </w:divBdr>
        </w:div>
        <w:div w:id="399134102">
          <w:marLeft w:val="480"/>
          <w:marRight w:val="0"/>
          <w:marTop w:val="0"/>
          <w:marBottom w:val="0"/>
          <w:divBdr>
            <w:top w:val="none" w:sz="0" w:space="0" w:color="auto"/>
            <w:left w:val="none" w:sz="0" w:space="0" w:color="auto"/>
            <w:bottom w:val="none" w:sz="0" w:space="0" w:color="auto"/>
            <w:right w:val="none" w:sz="0" w:space="0" w:color="auto"/>
          </w:divBdr>
        </w:div>
        <w:div w:id="13382438">
          <w:marLeft w:val="480"/>
          <w:marRight w:val="0"/>
          <w:marTop w:val="0"/>
          <w:marBottom w:val="0"/>
          <w:divBdr>
            <w:top w:val="none" w:sz="0" w:space="0" w:color="auto"/>
            <w:left w:val="none" w:sz="0" w:space="0" w:color="auto"/>
            <w:bottom w:val="none" w:sz="0" w:space="0" w:color="auto"/>
            <w:right w:val="none" w:sz="0" w:space="0" w:color="auto"/>
          </w:divBdr>
        </w:div>
        <w:div w:id="1323777868">
          <w:marLeft w:val="480"/>
          <w:marRight w:val="0"/>
          <w:marTop w:val="0"/>
          <w:marBottom w:val="0"/>
          <w:divBdr>
            <w:top w:val="none" w:sz="0" w:space="0" w:color="auto"/>
            <w:left w:val="none" w:sz="0" w:space="0" w:color="auto"/>
            <w:bottom w:val="none" w:sz="0" w:space="0" w:color="auto"/>
            <w:right w:val="none" w:sz="0" w:space="0" w:color="auto"/>
          </w:divBdr>
        </w:div>
        <w:div w:id="1346010008">
          <w:marLeft w:val="480"/>
          <w:marRight w:val="0"/>
          <w:marTop w:val="0"/>
          <w:marBottom w:val="0"/>
          <w:divBdr>
            <w:top w:val="none" w:sz="0" w:space="0" w:color="auto"/>
            <w:left w:val="none" w:sz="0" w:space="0" w:color="auto"/>
            <w:bottom w:val="none" w:sz="0" w:space="0" w:color="auto"/>
            <w:right w:val="none" w:sz="0" w:space="0" w:color="auto"/>
          </w:divBdr>
        </w:div>
        <w:div w:id="411320105">
          <w:marLeft w:val="480"/>
          <w:marRight w:val="0"/>
          <w:marTop w:val="0"/>
          <w:marBottom w:val="0"/>
          <w:divBdr>
            <w:top w:val="none" w:sz="0" w:space="0" w:color="auto"/>
            <w:left w:val="none" w:sz="0" w:space="0" w:color="auto"/>
            <w:bottom w:val="none" w:sz="0" w:space="0" w:color="auto"/>
            <w:right w:val="none" w:sz="0" w:space="0" w:color="auto"/>
          </w:divBdr>
        </w:div>
        <w:div w:id="515771608">
          <w:marLeft w:val="480"/>
          <w:marRight w:val="0"/>
          <w:marTop w:val="0"/>
          <w:marBottom w:val="0"/>
          <w:divBdr>
            <w:top w:val="none" w:sz="0" w:space="0" w:color="auto"/>
            <w:left w:val="none" w:sz="0" w:space="0" w:color="auto"/>
            <w:bottom w:val="none" w:sz="0" w:space="0" w:color="auto"/>
            <w:right w:val="none" w:sz="0" w:space="0" w:color="auto"/>
          </w:divBdr>
        </w:div>
        <w:div w:id="1476144427">
          <w:marLeft w:val="480"/>
          <w:marRight w:val="0"/>
          <w:marTop w:val="0"/>
          <w:marBottom w:val="0"/>
          <w:divBdr>
            <w:top w:val="none" w:sz="0" w:space="0" w:color="auto"/>
            <w:left w:val="none" w:sz="0" w:space="0" w:color="auto"/>
            <w:bottom w:val="none" w:sz="0" w:space="0" w:color="auto"/>
            <w:right w:val="none" w:sz="0" w:space="0" w:color="auto"/>
          </w:divBdr>
        </w:div>
        <w:div w:id="1747335119">
          <w:marLeft w:val="480"/>
          <w:marRight w:val="0"/>
          <w:marTop w:val="0"/>
          <w:marBottom w:val="0"/>
          <w:divBdr>
            <w:top w:val="none" w:sz="0" w:space="0" w:color="auto"/>
            <w:left w:val="none" w:sz="0" w:space="0" w:color="auto"/>
            <w:bottom w:val="none" w:sz="0" w:space="0" w:color="auto"/>
            <w:right w:val="none" w:sz="0" w:space="0" w:color="auto"/>
          </w:divBdr>
        </w:div>
        <w:div w:id="704478437">
          <w:marLeft w:val="480"/>
          <w:marRight w:val="0"/>
          <w:marTop w:val="0"/>
          <w:marBottom w:val="0"/>
          <w:divBdr>
            <w:top w:val="none" w:sz="0" w:space="0" w:color="auto"/>
            <w:left w:val="none" w:sz="0" w:space="0" w:color="auto"/>
            <w:bottom w:val="none" w:sz="0" w:space="0" w:color="auto"/>
            <w:right w:val="none" w:sz="0" w:space="0" w:color="auto"/>
          </w:divBdr>
        </w:div>
        <w:div w:id="484856897">
          <w:marLeft w:val="480"/>
          <w:marRight w:val="0"/>
          <w:marTop w:val="0"/>
          <w:marBottom w:val="0"/>
          <w:divBdr>
            <w:top w:val="none" w:sz="0" w:space="0" w:color="auto"/>
            <w:left w:val="none" w:sz="0" w:space="0" w:color="auto"/>
            <w:bottom w:val="none" w:sz="0" w:space="0" w:color="auto"/>
            <w:right w:val="none" w:sz="0" w:space="0" w:color="auto"/>
          </w:divBdr>
        </w:div>
        <w:div w:id="1570339842">
          <w:marLeft w:val="480"/>
          <w:marRight w:val="0"/>
          <w:marTop w:val="0"/>
          <w:marBottom w:val="0"/>
          <w:divBdr>
            <w:top w:val="none" w:sz="0" w:space="0" w:color="auto"/>
            <w:left w:val="none" w:sz="0" w:space="0" w:color="auto"/>
            <w:bottom w:val="none" w:sz="0" w:space="0" w:color="auto"/>
            <w:right w:val="none" w:sz="0" w:space="0" w:color="auto"/>
          </w:divBdr>
        </w:div>
        <w:div w:id="321660822">
          <w:marLeft w:val="480"/>
          <w:marRight w:val="0"/>
          <w:marTop w:val="0"/>
          <w:marBottom w:val="0"/>
          <w:divBdr>
            <w:top w:val="none" w:sz="0" w:space="0" w:color="auto"/>
            <w:left w:val="none" w:sz="0" w:space="0" w:color="auto"/>
            <w:bottom w:val="none" w:sz="0" w:space="0" w:color="auto"/>
            <w:right w:val="none" w:sz="0" w:space="0" w:color="auto"/>
          </w:divBdr>
        </w:div>
        <w:div w:id="795752845">
          <w:marLeft w:val="480"/>
          <w:marRight w:val="0"/>
          <w:marTop w:val="0"/>
          <w:marBottom w:val="0"/>
          <w:divBdr>
            <w:top w:val="none" w:sz="0" w:space="0" w:color="auto"/>
            <w:left w:val="none" w:sz="0" w:space="0" w:color="auto"/>
            <w:bottom w:val="none" w:sz="0" w:space="0" w:color="auto"/>
            <w:right w:val="none" w:sz="0" w:space="0" w:color="auto"/>
          </w:divBdr>
        </w:div>
        <w:div w:id="1658535995">
          <w:marLeft w:val="480"/>
          <w:marRight w:val="0"/>
          <w:marTop w:val="0"/>
          <w:marBottom w:val="0"/>
          <w:divBdr>
            <w:top w:val="none" w:sz="0" w:space="0" w:color="auto"/>
            <w:left w:val="none" w:sz="0" w:space="0" w:color="auto"/>
            <w:bottom w:val="none" w:sz="0" w:space="0" w:color="auto"/>
            <w:right w:val="none" w:sz="0" w:space="0" w:color="auto"/>
          </w:divBdr>
        </w:div>
        <w:div w:id="553591132">
          <w:marLeft w:val="480"/>
          <w:marRight w:val="0"/>
          <w:marTop w:val="0"/>
          <w:marBottom w:val="0"/>
          <w:divBdr>
            <w:top w:val="none" w:sz="0" w:space="0" w:color="auto"/>
            <w:left w:val="none" w:sz="0" w:space="0" w:color="auto"/>
            <w:bottom w:val="none" w:sz="0" w:space="0" w:color="auto"/>
            <w:right w:val="none" w:sz="0" w:space="0" w:color="auto"/>
          </w:divBdr>
        </w:div>
        <w:div w:id="1232471163">
          <w:marLeft w:val="480"/>
          <w:marRight w:val="0"/>
          <w:marTop w:val="0"/>
          <w:marBottom w:val="0"/>
          <w:divBdr>
            <w:top w:val="none" w:sz="0" w:space="0" w:color="auto"/>
            <w:left w:val="none" w:sz="0" w:space="0" w:color="auto"/>
            <w:bottom w:val="none" w:sz="0" w:space="0" w:color="auto"/>
            <w:right w:val="none" w:sz="0" w:space="0" w:color="auto"/>
          </w:divBdr>
        </w:div>
        <w:div w:id="1640457410">
          <w:marLeft w:val="480"/>
          <w:marRight w:val="0"/>
          <w:marTop w:val="0"/>
          <w:marBottom w:val="0"/>
          <w:divBdr>
            <w:top w:val="none" w:sz="0" w:space="0" w:color="auto"/>
            <w:left w:val="none" w:sz="0" w:space="0" w:color="auto"/>
            <w:bottom w:val="none" w:sz="0" w:space="0" w:color="auto"/>
            <w:right w:val="none" w:sz="0" w:space="0" w:color="auto"/>
          </w:divBdr>
        </w:div>
        <w:div w:id="63140774">
          <w:marLeft w:val="480"/>
          <w:marRight w:val="0"/>
          <w:marTop w:val="0"/>
          <w:marBottom w:val="0"/>
          <w:divBdr>
            <w:top w:val="none" w:sz="0" w:space="0" w:color="auto"/>
            <w:left w:val="none" w:sz="0" w:space="0" w:color="auto"/>
            <w:bottom w:val="none" w:sz="0" w:space="0" w:color="auto"/>
            <w:right w:val="none" w:sz="0" w:space="0" w:color="auto"/>
          </w:divBdr>
        </w:div>
        <w:div w:id="1643776190">
          <w:marLeft w:val="480"/>
          <w:marRight w:val="0"/>
          <w:marTop w:val="0"/>
          <w:marBottom w:val="0"/>
          <w:divBdr>
            <w:top w:val="none" w:sz="0" w:space="0" w:color="auto"/>
            <w:left w:val="none" w:sz="0" w:space="0" w:color="auto"/>
            <w:bottom w:val="none" w:sz="0" w:space="0" w:color="auto"/>
            <w:right w:val="none" w:sz="0" w:space="0" w:color="auto"/>
          </w:divBdr>
        </w:div>
        <w:div w:id="1890259389">
          <w:marLeft w:val="480"/>
          <w:marRight w:val="0"/>
          <w:marTop w:val="0"/>
          <w:marBottom w:val="0"/>
          <w:divBdr>
            <w:top w:val="none" w:sz="0" w:space="0" w:color="auto"/>
            <w:left w:val="none" w:sz="0" w:space="0" w:color="auto"/>
            <w:bottom w:val="none" w:sz="0" w:space="0" w:color="auto"/>
            <w:right w:val="none" w:sz="0" w:space="0" w:color="auto"/>
          </w:divBdr>
        </w:div>
        <w:div w:id="389614350">
          <w:marLeft w:val="480"/>
          <w:marRight w:val="0"/>
          <w:marTop w:val="0"/>
          <w:marBottom w:val="0"/>
          <w:divBdr>
            <w:top w:val="none" w:sz="0" w:space="0" w:color="auto"/>
            <w:left w:val="none" w:sz="0" w:space="0" w:color="auto"/>
            <w:bottom w:val="none" w:sz="0" w:space="0" w:color="auto"/>
            <w:right w:val="none" w:sz="0" w:space="0" w:color="auto"/>
          </w:divBdr>
        </w:div>
        <w:div w:id="351763104">
          <w:marLeft w:val="480"/>
          <w:marRight w:val="0"/>
          <w:marTop w:val="0"/>
          <w:marBottom w:val="0"/>
          <w:divBdr>
            <w:top w:val="none" w:sz="0" w:space="0" w:color="auto"/>
            <w:left w:val="none" w:sz="0" w:space="0" w:color="auto"/>
            <w:bottom w:val="none" w:sz="0" w:space="0" w:color="auto"/>
            <w:right w:val="none" w:sz="0" w:space="0" w:color="auto"/>
          </w:divBdr>
        </w:div>
        <w:div w:id="2135052096">
          <w:marLeft w:val="480"/>
          <w:marRight w:val="0"/>
          <w:marTop w:val="0"/>
          <w:marBottom w:val="0"/>
          <w:divBdr>
            <w:top w:val="none" w:sz="0" w:space="0" w:color="auto"/>
            <w:left w:val="none" w:sz="0" w:space="0" w:color="auto"/>
            <w:bottom w:val="none" w:sz="0" w:space="0" w:color="auto"/>
            <w:right w:val="none" w:sz="0" w:space="0" w:color="auto"/>
          </w:divBdr>
        </w:div>
        <w:div w:id="1742870995">
          <w:marLeft w:val="480"/>
          <w:marRight w:val="0"/>
          <w:marTop w:val="0"/>
          <w:marBottom w:val="0"/>
          <w:divBdr>
            <w:top w:val="none" w:sz="0" w:space="0" w:color="auto"/>
            <w:left w:val="none" w:sz="0" w:space="0" w:color="auto"/>
            <w:bottom w:val="none" w:sz="0" w:space="0" w:color="auto"/>
            <w:right w:val="none" w:sz="0" w:space="0" w:color="auto"/>
          </w:divBdr>
        </w:div>
        <w:div w:id="1040592894">
          <w:marLeft w:val="480"/>
          <w:marRight w:val="0"/>
          <w:marTop w:val="0"/>
          <w:marBottom w:val="0"/>
          <w:divBdr>
            <w:top w:val="none" w:sz="0" w:space="0" w:color="auto"/>
            <w:left w:val="none" w:sz="0" w:space="0" w:color="auto"/>
            <w:bottom w:val="none" w:sz="0" w:space="0" w:color="auto"/>
            <w:right w:val="none" w:sz="0" w:space="0" w:color="auto"/>
          </w:divBdr>
        </w:div>
        <w:div w:id="903371633">
          <w:marLeft w:val="480"/>
          <w:marRight w:val="0"/>
          <w:marTop w:val="0"/>
          <w:marBottom w:val="0"/>
          <w:divBdr>
            <w:top w:val="none" w:sz="0" w:space="0" w:color="auto"/>
            <w:left w:val="none" w:sz="0" w:space="0" w:color="auto"/>
            <w:bottom w:val="none" w:sz="0" w:space="0" w:color="auto"/>
            <w:right w:val="none" w:sz="0" w:space="0" w:color="auto"/>
          </w:divBdr>
        </w:div>
        <w:div w:id="432432717">
          <w:marLeft w:val="480"/>
          <w:marRight w:val="0"/>
          <w:marTop w:val="0"/>
          <w:marBottom w:val="0"/>
          <w:divBdr>
            <w:top w:val="none" w:sz="0" w:space="0" w:color="auto"/>
            <w:left w:val="none" w:sz="0" w:space="0" w:color="auto"/>
            <w:bottom w:val="none" w:sz="0" w:space="0" w:color="auto"/>
            <w:right w:val="none" w:sz="0" w:space="0" w:color="auto"/>
          </w:divBdr>
        </w:div>
        <w:div w:id="1356230478">
          <w:marLeft w:val="480"/>
          <w:marRight w:val="0"/>
          <w:marTop w:val="0"/>
          <w:marBottom w:val="0"/>
          <w:divBdr>
            <w:top w:val="none" w:sz="0" w:space="0" w:color="auto"/>
            <w:left w:val="none" w:sz="0" w:space="0" w:color="auto"/>
            <w:bottom w:val="none" w:sz="0" w:space="0" w:color="auto"/>
            <w:right w:val="none" w:sz="0" w:space="0" w:color="auto"/>
          </w:divBdr>
        </w:div>
      </w:divsChild>
    </w:div>
    <w:div w:id="1022243572">
      <w:bodyDiv w:val="1"/>
      <w:marLeft w:val="0"/>
      <w:marRight w:val="0"/>
      <w:marTop w:val="0"/>
      <w:marBottom w:val="0"/>
      <w:divBdr>
        <w:top w:val="none" w:sz="0" w:space="0" w:color="auto"/>
        <w:left w:val="none" w:sz="0" w:space="0" w:color="auto"/>
        <w:bottom w:val="none" w:sz="0" w:space="0" w:color="auto"/>
        <w:right w:val="none" w:sz="0" w:space="0" w:color="auto"/>
      </w:divBdr>
    </w:div>
    <w:div w:id="1022904454">
      <w:bodyDiv w:val="1"/>
      <w:marLeft w:val="0"/>
      <w:marRight w:val="0"/>
      <w:marTop w:val="0"/>
      <w:marBottom w:val="0"/>
      <w:divBdr>
        <w:top w:val="none" w:sz="0" w:space="0" w:color="auto"/>
        <w:left w:val="none" w:sz="0" w:space="0" w:color="auto"/>
        <w:bottom w:val="none" w:sz="0" w:space="0" w:color="auto"/>
        <w:right w:val="none" w:sz="0" w:space="0" w:color="auto"/>
      </w:divBdr>
      <w:divsChild>
        <w:div w:id="1556506793">
          <w:marLeft w:val="480"/>
          <w:marRight w:val="0"/>
          <w:marTop w:val="0"/>
          <w:marBottom w:val="0"/>
          <w:divBdr>
            <w:top w:val="none" w:sz="0" w:space="0" w:color="auto"/>
            <w:left w:val="none" w:sz="0" w:space="0" w:color="auto"/>
            <w:bottom w:val="none" w:sz="0" w:space="0" w:color="auto"/>
            <w:right w:val="none" w:sz="0" w:space="0" w:color="auto"/>
          </w:divBdr>
        </w:div>
        <w:div w:id="862669913">
          <w:marLeft w:val="480"/>
          <w:marRight w:val="0"/>
          <w:marTop w:val="0"/>
          <w:marBottom w:val="0"/>
          <w:divBdr>
            <w:top w:val="none" w:sz="0" w:space="0" w:color="auto"/>
            <w:left w:val="none" w:sz="0" w:space="0" w:color="auto"/>
            <w:bottom w:val="none" w:sz="0" w:space="0" w:color="auto"/>
            <w:right w:val="none" w:sz="0" w:space="0" w:color="auto"/>
          </w:divBdr>
        </w:div>
        <w:div w:id="308439448">
          <w:marLeft w:val="480"/>
          <w:marRight w:val="0"/>
          <w:marTop w:val="0"/>
          <w:marBottom w:val="0"/>
          <w:divBdr>
            <w:top w:val="none" w:sz="0" w:space="0" w:color="auto"/>
            <w:left w:val="none" w:sz="0" w:space="0" w:color="auto"/>
            <w:bottom w:val="none" w:sz="0" w:space="0" w:color="auto"/>
            <w:right w:val="none" w:sz="0" w:space="0" w:color="auto"/>
          </w:divBdr>
        </w:div>
        <w:div w:id="457650288">
          <w:marLeft w:val="480"/>
          <w:marRight w:val="0"/>
          <w:marTop w:val="0"/>
          <w:marBottom w:val="0"/>
          <w:divBdr>
            <w:top w:val="none" w:sz="0" w:space="0" w:color="auto"/>
            <w:left w:val="none" w:sz="0" w:space="0" w:color="auto"/>
            <w:bottom w:val="none" w:sz="0" w:space="0" w:color="auto"/>
            <w:right w:val="none" w:sz="0" w:space="0" w:color="auto"/>
          </w:divBdr>
        </w:div>
        <w:div w:id="1008100216">
          <w:marLeft w:val="480"/>
          <w:marRight w:val="0"/>
          <w:marTop w:val="0"/>
          <w:marBottom w:val="0"/>
          <w:divBdr>
            <w:top w:val="none" w:sz="0" w:space="0" w:color="auto"/>
            <w:left w:val="none" w:sz="0" w:space="0" w:color="auto"/>
            <w:bottom w:val="none" w:sz="0" w:space="0" w:color="auto"/>
            <w:right w:val="none" w:sz="0" w:space="0" w:color="auto"/>
          </w:divBdr>
        </w:div>
        <w:div w:id="203712091">
          <w:marLeft w:val="480"/>
          <w:marRight w:val="0"/>
          <w:marTop w:val="0"/>
          <w:marBottom w:val="0"/>
          <w:divBdr>
            <w:top w:val="none" w:sz="0" w:space="0" w:color="auto"/>
            <w:left w:val="none" w:sz="0" w:space="0" w:color="auto"/>
            <w:bottom w:val="none" w:sz="0" w:space="0" w:color="auto"/>
            <w:right w:val="none" w:sz="0" w:space="0" w:color="auto"/>
          </w:divBdr>
        </w:div>
        <w:div w:id="1299996318">
          <w:marLeft w:val="480"/>
          <w:marRight w:val="0"/>
          <w:marTop w:val="0"/>
          <w:marBottom w:val="0"/>
          <w:divBdr>
            <w:top w:val="none" w:sz="0" w:space="0" w:color="auto"/>
            <w:left w:val="none" w:sz="0" w:space="0" w:color="auto"/>
            <w:bottom w:val="none" w:sz="0" w:space="0" w:color="auto"/>
            <w:right w:val="none" w:sz="0" w:space="0" w:color="auto"/>
          </w:divBdr>
        </w:div>
        <w:div w:id="1711149393">
          <w:marLeft w:val="480"/>
          <w:marRight w:val="0"/>
          <w:marTop w:val="0"/>
          <w:marBottom w:val="0"/>
          <w:divBdr>
            <w:top w:val="none" w:sz="0" w:space="0" w:color="auto"/>
            <w:left w:val="none" w:sz="0" w:space="0" w:color="auto"/>
            <w:bottom w:val="none" w:sz="0" w:space="0" w:color="auto"/>
            <w:right w:val="none" w:sz="0" w:space="0" w:color="auto"/>
          </w:divBdr>
        </w:div>
        <w:div w:id="1728214952">
          <w:marLeft w:val="480"/>
          <w:marRight w:val="0"/>
          <w:marTop w:val="0"/>
          <w:marBottom w:val="0"/>
          <w:divBdr>
            <w:top w:val="none" w:sz="0" w:space="0" w:color="auto"/>
            <w:left w:val="none" w:sz="0" w:space="0" w:color="auto"/>
            <w:bottom w:val="none" w:sz="0" w:space="0" w:color="auto"/>
            <w:right w:val="none" w:sz="0" w:space="0" w:color="auto"/>
          </w:divBdr>
        </w:div>
        <w:div w:id="127171497">
          <w:marLeft w:val="480"/>
          <w:marRight w:val="0"/>
          <w:marTop w:val="0"/>
          <w:marBottom w:val="0"/>
          <w:divBdr>
            <w:top w:val="none" w:sz="0" w:space="0" w:color="auto"/>
            <w:left w:val="none" w:sz="0" w:space="0" w:color="auto"/>
            <w:bottom w:val="none" w:sz="0" w:space="0" w:color="auto"/>
            <w:right w:val="none" w:sz="0" w:space="0" w:color="auto"/>
          </w:divBdr>
        </w:div>
        <w:div w:id="863788101">
          <w:marLeft w:val="480"/>
          <w:marRight w:val="0"/>
          <w:marTop w:val="0"/>
          <w:marBottom w:val="0"/>
          <w:divBdr>
            <w:top w:val="none" w:sz="0" w:space="0" w:color="auto"/>
            <w:left w:val="none" w:sz="0" w:space="0" w:color="auto"/>
            <w:bottom w:val="none" w:sz="0" w:space="0" w:color="auto"/>
            <w:right w:val="none" w:sz="0" w:space="0" w:color="auto"/>
          </w:divBdr>
        </w:div>
        <w:div w:id="1579286867">
          <w:marLeft w:val="480"/>
          <w:marRight w:val="0"/>
          <w:marTop w:val="0"/>
          <w:marBottom w:val="0"/>
          <w:divBdr>
            <w:top w:val="none" w:sz="0" w:space="0" w:color="auto"/>
            <w:left w:val="none" w:sz="0" w:space="0" w:color="auto"/>
            <w:bottom w:val="none" w:sz="0" w:space="0" w:color="auto"/>
            <w:right w:val="none" w:sz="0" w:space="0" w:color="auto"/>
          </w:divBdr>
        </w:div>
        <w:div w:id="1450708415">
          <w:marLeft w:val="480"/>
          <w:marRight w:val="0"/>
          <w:marTop w:val="0"/>
          <w:marBottom w:val="0"/>
          <w:divBdr>
            <w:top w:val="none" w:sz="0" w:space="0" w:color="auto"/>
            <w:left w:val="none" w:sz="0" w:space="0" w:color="auto"/>
            <w:bottom w:val="none" w:sz="0" w:space="0" w:color="auto"/>
            <w:right w:val="none" w:sz="0" w:space="0" w:color="auto"/>
          </w:divBdr>
        </w:div>
        <w:div w:id="1574704799">
          <w:marLeft w:val="480"/>
          <w:marRight w:val="0"/>
          <w:marTop w:val="0"/>
          <w:marBottom w:val="0"/>
          <w:divBdr>
            <w:top w:val="none" w:sz="0" w:space="0" w:color="auto"/>
            <w:left w:val="none" w:sz="0" w:space="0" w:color="auto"/>
            <w:bottom w:val="none" w:sz="0" w:space="0" w:color="auto"/>
            <w:right w:val="none" w:sz="0" w:space="0" w:color="auto"/>
          </w:divBdr>
        </w:div>
        <w:div w:id="1421638254">
          <w:marLeft w:val="480"/>
          <w:marRight w:val="0"/>
          <w:marTop w:val="0"/>
          <w:marBottom w:val="0"/>
          <w:divBdr>
            <w:top w:val="none" w:sz="0" w:space="0" w:color="auto"/>
            <w:left w:val="none" w:sz="0" w:space="0" w:color="auto"/>
            <w:bottom w:val="none" w:sz="0" w:space="0" w:color="auto"/>
            <w:right w:val="none" w:sz="0" w:space="0" w:color="auto"/>
          </w:divBdr>
        </w:div>
        <w:div w:id="1941790279">
          <w:marLeft w:val="480"/>
          <w:marRight w:val="0"/>
          <w:marTop w:val="0"/>
          <w:marBottom w:val="0"/>
          <w:divBdr>
            <w:top w:val="none" w:sz="0" w:space="0" w:color="auto"/>
            <w:left w:val="none" w:sz="0" w:space="0" w:color="auto"/>
            <w:bottom w:val="none" w:sz="0" w:space="0" w:color="auto"/>
            <w:right w:val="none" w:sz="0" w:space="0" w:color="auto"/>
          </w:divBdr>
        </w:div>
        <w:div w:id="2116511142">
          <w:marLeft w:val="480"/>
          <w:marRight w:val="0"/>
          <w:marTop w:val="0"/>
          <w:marBottom w:val="0"/>
          <w:divBdr>
            <w:top w:val="none" w:sz="0" w:space="0" w:color="auto"/>
            <w:left w:val="none" w:sz="0" w:space="0" w:color="auto"/>
            <w:bottom w:val="none" w:sz="0" w:space="0" w:color="auto"/>
            <w:right w:val="none" w:sz="0" w:space="0" w:color="auto"/>
          </w:divBdr>
        </w:div>
        <w:div w:id="995299584">
          <w:marLeft w:val="480"/>
          <w:marRight w:val="0"/>
          <w:marTop w:val="0"/>
          <w:marBottom w:val="0"/>
          <w:divBdr>
            <w:top w:val="none" w:sz="0" w:space="0" w:color="auto"/>
            <w:left w:val="none" w:sz="0" w:space="0" w:color="auto"/>
            <w:bottom w:val="none" w:sz="0" w:space="0" w:color="auto"/>
            <w:right w:val="none" w:sz="0" w:space="0" w:color="auto"/>
          </w:divBdr>
        </w:div>
        <w:div w:id="934095817">
          <w:marLeft w:val="480"/>
          <w:marRight w:val="0"/>
          <w:marTop w:val="0"/>
          <w:marBottom w:val="0"/>
          <w:divBdr>
            <w:top w:val="none" w:sz="0" w:space="0" w:color="auto"/>
            <w:left w:val="none" w:sz="0" w:space="0" w:color="auto"/>
            <w:bottom w:val="none" w:sz="0" w:space="0" w:color="auto"/>
            <w:right w:val="none" w:sz="0" w:space="0" w:color="auto"/>
          </w:divBdr>
        </w:div>
        <w:div w:id="1427191116">
          <w:marLeft w:val="480"/>
          <w:marRight w:val="0"/>
          <w:marTop w:val="0"/>
          <w:marBottom w:val="0"/>
          <w:divBdr>
            <w:top w:val="none" w:sz="0" w:space="0" w:color="auto"/>
            <w:left w:val="none" w:sz="0" w:space="0" w:color="auto"/>
            <w:bottom w:val="none" w:sz="0" w:space="0" w:color="auto"/>
            <w:right w:val="none" w:sz="0" w:space="0" w:color="auto"/>
          </w:divBdr>
        </w:div>
        <w:div w:id="1216234435">
          <w:marLeft w:val="480"/>
          <w:marRight w:val="0"/>
          <w:marTop w:val="0"/>
          <w:marBottom w:val="0"/>
          <w:divBdr>
            <w:top w:val="none" w:sz="0" w:space="0" w:color="auto"/>
            <w:left w:val="none" w:sz="0" w:space="0" w:color="auto"/>
            <w:bottom w:val="none" w:sz="0" w:space="0" w:color="auto"/>
            <w:right w:val="none" w:sz="0" w:space="0" w:color="auto"/>
          </w:divBdr>
        </w:div>
        <w:div w:id="716703590">
          <w:marLeft w:val="480"/>
          <w:marRight w:val="0"/>
          <w:marTop w:val="0"/>
          <w:marBottom w:val="0"/>
          <w:divBdr>
            <w:top w:val="none" w:sz="0" w:space="0" w:color="auto"/>
            <w:left w:val="none" w:sz="0" w:space="0" w:color="auto"/>
            <w:bottom w:val="none" w:sz="0" w:space="0" w:color="auto"/>
            <w:right w:val="none" w:sz="0" w:space="0" w:color="auto"/>
          </w:divBdr>
        </w:div>
        <w:div w:id="1541740924">
          <w:marLeft w:val="480"/>
          <w:marRight w:val="0"/>
          <w:marTop w:val="0"/>
          <w:marBottom w:val="0"/>
          <w:divBdr>
            <w:top w:val="none" w:sz="0" w:space="0" w:color="auto"/>
            <w:left w:val="none" w:sz="0" w:space="0" w:color="auto"/>
            <w:bottom w:val="none" w:sz="0" w:space="0" w:color="auto"/>
            <w:right w:val="none" w:sz="0" w:space="0" w:color="auto"/>
          </w:divBdr>
        </w:div>
        <w:div w:id="803473976">
          <w:marLeft w:val="480"/>
          <w:marRight w:val="0"/>
          <w:marTop w:val="0"/>
          <w:marBottom w:val="0"/>
          <w:divBdr>
            <w:top w:val="none" w:sz="0" w:space="0" w:color="auto"/>
            <w:left w:val="none" w:sz="0" w:space="0" w:color="auto"/>
            <w:bottom w:val="none" w:sz="0" w:space="0" w:color="auto"/>
            <w:right w:val="none" w:sz="0" w:space="0" w:color="auto"/>
          </w:divBdr>
        </w:div>
        <w:div w:id="123667359">
          <w:marLeft w:val="480"/>
          <w:marRight w:val="0"/>
          <w:marTop w:val="0"/>
          <w:marBottom w:val="0"/>
          <w:divBdr>
            <w:top w:val="none" w:sz="0" w:space="0" w:color="auto"/>
            <w:left w:val="none" w:sz="0" w:space="0" w:color="auto"/>
            <w:bottom w:val="none" w:sz="0" w:space="0" w:color="auto"/>
            <w:right w:val="none" w:sz="0" w:space="0" w:color="auto"/>
          </w:divBdr>
        </w:div>
        <w:div w:id="69427097">
          <w:marLeft w:val="480"/>
          <w:marRight w:val="0"/>
          <w:marTop w:val="0"/>
          <w:marBottom w:val="0"/>
          <w:divBdr>
            <w:top w:val="none" w:sz="0" w:space="0" w:color="auto"/>
            <w:left w:val="none" w:sz="0" w:space="0" w:color="auto"/>
            <w:bottom w:val="none" w:sz="0" w:space="0" w:color="auto"/>
            <w:right w:val="none" w:sz="0" w:space="0" w:color="auto"/>
          </w:divBdr>
        </w:div>
        <w:div w:id="364137748">
          <w:marLeft w:val="480"/>
          <w:marRight w:val="0"/>
          <w:marTop w:val="0"/>
          <w:marBottom w:val="0"/>
          <w:divBdr>
            <w:top w:val="none" w:sz="0" w:space="0" w:color="auto"/>
            <w:left w:val="none" w:sz="0" w:space="0" w:color="auto"/>
            <w:bottom w:val="none" w:sz="0" w:space="0" w:color="auto"/>
            <w:right w:val="none" w:sz="0" w:space="0" w:color="auto"/>
          </w:divBdr>
        </w:div>
        <w:div w:id="120420601">
          <w:marLeft w:val="480"/>
          <w:marRight w:val="0"/>
          <w:marTop w:val="0"/>
          <w:marBottom w:val="0"/>
          <w:divBdr>
            <w:top w:val="none" w:sz="0" w:space="0" w:color="auto"/>
            <w:left w:val="none" w:sz="0" w:space="0" w:color="auto"/>
            <w:bottom w:val="none" w:sz="0" w:space="0" w:color="auto"/>
            <w:right w:val="none" w:sz="0" w:space="0" w:color="auto"/>
          </w:divBdr>
        </w:div>
        <w:div w:id="432481685">
          <w:marLeft w:val="480"/>
          <w:marRight w:val="0"/>
          <w:marTop w:val="0"/>
          <w:marBottom w:val="0"/>
          <w:divBdr>
            <w:top w:val="none" w:sz="0" w:space="0" w:color="auto"/>
            <w:left w:val="none" w:sz="0" w:space="0" w:color="auto"/>
            <w:bottom w:val="none" w:sz="0" w:space="0" w:color="auto"/>
            <w:right w:val="none" w:sz="0" w:space="0" w:color="auto"/>
          </w:divBdr>
        </w:div>
        <w:div w:id="1213617547">
          <w:marLeft w:val="480"/>
          <w:marRight w:val="0"/>
          <w:marTop w:val="0"/>
          <w:marBottom w:val="0"/>
          <w:divBdr>
            <w:top w:val="none" w:sz="0" w:space="0" w:color="auto"/>
            <w:left w:val="none" w:sz="0" w:space="0" w:color="auto"/>
            <w:bottom w:val="none" w:sz="0" w:space="0" w:color="auto"/>
            <w:right w:val="none" w:sz="0" w:space="0" w:color="auto"/>
          </w:divBdr>
        </w:div>
        <w:div w:id="1568489894">
          <w:marLeft w:val="480"/>
          <w:marRight w:val="0"/>
          <w:marTop w:val="0"/>
          <w:marBottom w:val="0"/>
          <w:divBdr>
            <w:top w:val="none" w:sz="0" w:space="0" w:color="auto"/>
            <w:left w:val="none" w:sz="0" w:space="0" w:color="auto"/>
            <w:bottom w:val="none" w:sz="0" w:space="0" w:color="auto"/>
            <w:right w:val="none" w:sz="0" w:space="0" w:color="auto"/>
          </w:divBdr>
        </w:div>
        <w:div w:id="393939650">
          <w:marLeft w:val="480"/>
          <w:marRight w:val="0"/>
          <w:marTop w:val="0"/>
          <w:marBottom w:val="0"/>
          <w:divBdr>
            <w:top w:val="none" w:sz="0" w:space="0" w:color="auto"/>
            <w:left w:val="none" w:sz="0" w:space="0" w:color="auto"/>
            <w:bottom w:val="none" w:sz="0" w:space="0" w:color="auto"/>
            <w:right w:val="none" w:sz="0" w:space="0" w:color="auto"/>
          </w:divBdr>
        </w:div>
        <w:div w:id="948197904">
          <w:marLeft w:val="480"/>
          <w:marRight w:val="0"/>
          <w:marTop w:val="0"/>
          <w:marBottom w:val="0"/>
          <w:divBdr>
            <w:top w:val="none" w:sz="0" w:space="0" w:color="auto"/>
            <w:left w:val="none" w:sz="0" w:space="0" w:color="auto"/>
            <w:bottom w:val="none" w:sz="0" w:space="0" w:color="auto"/>
            <w:right w:val="none" w:sz="0" w:space="0" w:color="auto"/>
          </w:divBdr>
        </w:div>
        <w:div w:id="1290236865">
          <w:marLeft w:val="480"/>
          <w:marRight w:val="0"/>
          <w:marTop w:val="0"/>
          <w:marBottom w:val="0"/>
          <w:divBdr>
            <w:top w:val="none" w:sz="0" w:space="0" w:color="auto"/>
            <w:left w:val="none" w:sz="0" w:space="0" w:color="auto"/>
            <w:bottom w:val="none" w:sz="0" w:space="0" w:color="auto"/>
            <w:right w:val="none" w:sz="0" w:space="0" w:color="auto"/>
          </w:divBdr>
        </w:div>
        <w:div w:id="1387296869">
          <w:marLeft w:val="480"/>
          <w:marRight w:val="0"/>
          <w:marTop w:val="0"/>
          <w:marBottom w:val="0"/>
          <w:divBdr>
            <w:top w:val="none" w:sz="0" w:space="0" w:color="auto"/>
            <w:left w:val="none" w:sz="0" w:space="0" w:color="auto"/>
            <w:bottom w:val="none" w:sz="0" w:space="0" w:color="auto"/>
            <w:right w:val="none" w:sz="0" w:space="0" w:color="auto"/>
          </w:divBdr>
        </w:div>
        <w:div w:id="1903786650">
          <w:marLeft w:val="480"/>
          <w:marRight w:val="0"/>
          <w:marTop w:val="0"/>
          <w:marBottom w:val="0"/>
          <w:divBdr>
            <w:top w:val="none" w:sz="0" w:space="0" w:color="auto"/>
            <w:left w:val="none" w:sz="0" w:space="0" w:color="auto"/>
            <w:bottom w:val="none" w:sz="0" w:space="0" w:color="auto"/>
            <w:right w:val="none" w:sz="0" w:space="0" w:color="auto"/>
          </w:divBdr>
        </w:div>
        <w:div w:id="152795627">
          <w:marLeft w:val="480"/>
          <w:marRight w:val="0"/>
          <w:marTop w:val="0"/>
          <w:marBottom w:val="0"/>
          <w:divBdr>
            <w:top w:val="none" w:sz="0" w:space="0" w:color="auto"/>
            <w:left w:val="none" w:sz="0" w:space="0" w:color="auto"/>
            <w:bottom w:val="none" w:sz="0" w:space="0" w:color="auto"/>
            <w:right w:val="none" w:sz="0" w:space="0" w:color="auto"/>
          </w:divBdr>
        </w:div>
        <w:div w:id="1722316468">
          <w:marLeft w:val="480"/>
          <w:marRight w:val="0"/>
          <w:marTop w:val="0"/>
          <w:marBottom w:val="0"/>
          <w:divBdr>
            <w:top w:val="none" w:sz="0" w:space="0" w:color="auto"/>
            <w:left w:val="none" w:sz="0" w:space="0" w:color="auto"/>
            <w:bottom w:val="none" w:sz="0" w:space="0" w:color="auto"/>
            <w:right w:val="none" w:sz="0" w:space="0" w:color="auto"/>
          </w:divBdr>
        </w:div>
        <w:div w:id="2056540880">
          <w:marLeft w:val="480"/>
          <w:marRight w:val="0"/>
          <w:marTop w:val="0"/>
          <w:marBottom w:val="0"/>
          <w:divBdr>
            <w:top w:val="none" w:sz="0" w:space="0" w:color="auto"/>
            <w:left w:val="none" w:sz="0" w:space="0" w:color="auto"/>
            <w:bottom w:val="none" w:sz="0" w:space="0" w:color="auto"/>
            <w:right w:val="none" w:sz="0" w:space="0" w:color="auto"/>
          </w:divBdr>
        </w:div>
        <w:div w:id="581724146">
          <w:marLeft w:val="480"/>
          <w:marRight w:val="0"/>
          <w:marTop w:val="0"/>
          <w:marBottom w:val="0"/>
          <w:divBdr>
            <w:top w:val="none" w:sz="0" w:space="0" w:color="auto"/>
            <w:left w:val="none" w:sz="0" w:space="0" w:color="auto"/>
            <w:bottom w:val="none" w:sz="0" w:space="0" w:color="auto"/>
            <w:right w:val="none" w:sz="0" w:space="0" w:color="auto"/>
          </w:divBdr>
        </w:div>
        <w:div w:id="1458715688">
          <w:marLeft w:val="480"/>
          <w:marRight w:val="0"/>
          <w:marTop w:val="0"/>
          <w:marBottom w:val="0"/>
          <w:divBdr>
            <w:top w:val="none" w:sz="0" w:space="0" w:color="auto"/>
            <w:left w:val="none" w:sz="0" w:space="0" w:color="auto"/>
            <w:bottom w:val="none" w:sz="0" w:space="0" w:color="auto"/>
            <w:right w:val="none" w:sz="0" w:space="0" w:color="auto"/>
          </w:divBdr>
        </w:div>
        <w:div w:id="1367751705">
          <w:marLeft w:val="480"/>
          <w:marRight w:val="0"/>
          <w:marTop w:val="0"/>
          <w:marBottom w:val="0"/>
          <w:divBdr>
            <w:top w:val="none" w:sz="0" w:space="0" w:color="auto"/>
            <w:left w:val="none" w:sz="0" w:space="0" w:color="auto"/>
            <w:bottom w:val="none" w:sz="0" w:space="0" w:color="auto"/>
            <w:right w:val="none" w:sz="0" w:space="0" w:color="auto"/>
          </w:divBdr>
        </w:div>
        <w:div w:id="438719325">
          <w:marLeft w:val="480"/>
          <w:marRight w:val="0"/>
          <w:marTop w:val="0"/>
          <w:marBottom w:val="0"/>
          <w:divBdr>
            <w:top w:val="none" w:sz="0" w:space="0" w:color="auto"/>
            <w:left w:val="none" w:sz="0" w:space="0" w:color="auto"/>
            <w:bottom w:val="none" w:sz="0" w:space="0" w:color="auto"/>
            <w:right w:val="none" w:sz="0" w:space="0" w:color="auto"/>
          </w:divBdr>
        </w:div>
        <w:div w:id="1025205055">
          <w:marLeft w:val="480"/>
          <w:marRight w:val="0"/>
          <w:marTop w:val="0"/>
          <w:marBottom w:val="0"/>
          <w:divBdr>
            <w:top w:val="none" w:sz="0" w:space="0" w:color="auto"/>
            <w:left w:val="none" w:sz="0" w:space="0" w:color="auto"/>
            <w:bottom w:val="none" w:sz="0" w:space="0" w:color="auto"/>
            <w:right w:val="none" w:sz="0" w:space="0" w:color="auto"/>
          </w:divBdr>
        </w:div>
        <w:div w:id="206380018">
          <w:marLeft w:val="480"/>
          <w:marRight w:val="0"/>
          <w:marTop w:val="0"/>
          <w:marBottom w:val="0"/>
          <w:divBdr>
            <w:top w:val="none" w:sz="0" w:space="0" w:color="auto"/>
            <w:left w:val="none" w:sz="0" w:space="0" w:color="auto"/>
            <w:bottom w:val="none" w:sz="0" w:space="0" w:color="auto"/>
            <w:right w:val="none" w:sz="0" w:space="0" w:color="auto"/>
          </w:divBdr>
        </w:div>
        <w:div w:id="733117198">
          <w:marLeft w:val="480"/>
          <w:marRight w:val="0"/>
          <w:marTop w:val="0"/>
          <w:marBottom w:val="0"/>
          <w:divBdr>
            <w:top w:val="none" w:sz="0" w:space="0" w:color="auto"/>
            <w:left w:val="none" w:sz="0" w:space="0" w:color="auto"/>
            <w:bottom w:val="none" w:sz="0" w:space="0" w:color="auto"/>
            <w:right w:val="none" w:sz="0" w:space="0" w:color="auto"/>
          </w:divBdr>
        </w:div>
        <w:div w:id="1663853249">
          <w:marLeft w:val="480"/>
          <w:marRight w:val="0"/>
          <w:marTop w:val="0"/>
          <w:marBottom w:val="0"/>
          <w:divBdr>
            <w:top w:val="none" w:sz="0" w:space="0" w:color="auto"/>
            <w:left w:val="none" w:sz="0" w:space="0" w:color="auto"/>
            <w:bottom w:val="none" w:sz="0" w:space="0" w:color="auto"/>
            <w:right w:val="none" w:sz="0" w:space="0" w:color="auto"/>
          </w:divBdr>
        </w:div>
        <w:div w:id="413161598">
          <w:marLeft w:val="480"/>
          <w:marRight w:val="0"/>
          <w:marTop w:val="0"/>
          <w:marBottom w:val="0"/>
          <w:divBdr>
            <w:top w:val="none" w:sz="0" w:space="0" w:color="auto"/>
            <w:left w:val="none" w:sz="0" w:space="0" w:color="auto"/>
            <w:bottom w:val="none" w:sz="0" w:space="0" w:color="auto"/>
            <w:right w:val="none" w:sz="0" w:space="0" w:color="auto"/>
          </w:divBdr>
        </w:div>
        <w:div w:id="137118386">
          <w:marLeft w:val="480"/>
          <w:marRight w:val="0"/>
          <w:marTop w:val="0"/>
          <w:marBottom w:val="0"/>
          <w:divBdr>
            <w:top w:val="none" w:sz="0" w:space="0" w:color="auto"/>
            <w:left w:val="none" w:sz="0" w:space="0" w:color="auto"/>
            <w:bottom w:val="none" w:sz="0" w:space="0" w:color="auto"/>
            <w:right w:val="none" w:sz="0" w:space="0" w:color="auto"/>
          </w:divBdr>
        </w:div>
        <w:div w:id="1166046194">
          <w:marLeft w:val="480"/>
          <w:marRight w:val="0"/>
          <w:marTop w:val="0"/>
          <w:marBottom w:val="0"/>
          <w:divBdr>
            <w:top w:val="none" w:sz="0" w:space="0" w:color="auto"/>
            <w:left w:val="none" w:sz="0" w:space="0" w:color="auto"/>
            <w:bottom w:val="none" w:sz="0" w:space="0" w:color="auto"/>
            <w:right w:val="none" w:sz="0" w:space="0" w:color="auto"/>
          </w:divBdr>
        </w:div>
        <w:div w:id="1187644849">
          <w:marLeft w:val="480"/>
          <w:marRight w:val="0"/>
          <w:marTop w:val="0"/>
          <w:marBottom w:val="0"/>
          <w:divBdr>
            <w:top w:val="none" w:sz="0" w:space="0" w:color="auto"/>
            <w:left w:val="none" w:sz="0" w:space="0" w:color="auto"/>
            <w:bottom w:val="none" w:sz="0" w:space="0" w:color="auto"/>
            <w:right w:val="none" w:sz="0" w:space="0" w:color="auto"/>
          </w:divBdr>
        </w:div>
        <w:div w:id="1412434834">
          <w:marLeft w:val="480"/>
          <w:marRight w:val="0"/>
          <w:marTop w:val="0"/>
          <w:marBottom w:val="0"/>
          <w:divBdr>
            <w:top w:val="none" w:sz="0" w:space="0" w:color="auto"/>
            <w:left w:val="none" w:sz="0" w:space="0" w:color="auto"/>
            <w:bottom w:val="none" w:sz="0" w:space="0" w:color="auto"/>
            <w:right w:val="none" w:sz="0" w:space="0" w:color="auto"/>
          </w:divBdr>
        </w:div>
        <w:div w:id="1560246442">
          <w:marLeft w:val="480"/>
          <w:marRight w:val="0"/>
          <w:marTop w:val="0"/>
          <w:marBottom w:val="0"/>
          <w:divBdr>
            <w:top w:val="none" w:sz="0" w:space="0" w:color="auto"/>
            <w:left w:val="none" w:sz="0" w:space="0" w:color="auto"/>
            <w:bottom w:val="none" w:sz="0" w:space="0" w:color="auto"/>
            <w:right w:val="none" w:sz="0" w:space="0" w:color="auto"/>
          </w:divBdr>
        </w:div>
        <w:div w:id="1332444276">
          <w:marLeft w:val="480"/>
          <w:marRight w:val="0"/>
          <w:marTop w:val="0"/>
          <w:marBottom w:val="0"/>
          <w:divBdr>
            <w:top w:val="none" w:sz="0" w:space="0" w:color="auto"/>
            <w:left w:val="none" w:sz="0" w:space="0" w:color="auto"/>
            <w:bottom w:val="none" w:sz="0" w:space="0" w:color="auto"/>
            <w:right w:val="none" w:sz="0" w:space="0" w:color="auto"/>
          </w:divBdr>
        </w:div>
        <w:div w:id="303120045">
          <w:marLeft w:val="480"/>
          <w:marRight w:val="0"/>
          <w:marTop w:val="0"/>
          <w:marBottom w:val="0"/>
          <w:divBdr>
            <w:top w:val="none" w:sz="0" w:space="0" w:color="auto"/>
            <w:left w:val="none" w:sz="0" w:space="0" w:color="auto"/>
            <w:bottom w:val="none" w:sz="0" w:space="0" w:color="auto"/>
            <w:right w:val="none" w:sz="0" w:space="0" w:color="auto"/>
          </w:divBdr>
        </w:div>
        <w:div w:id="22098333">
          <w:marLeft w:val="480"/>
          <w:marRight w:val="0"/>
          <w:marTop w:val="0"/>
          <w:marBottom w:val="0"/>
          <w:divBdr>
            <w:top w:val="none" w:sz="0" w:space="0" w:color="auto"/>
            <w:left w:val="none" w:sz="0" w:space="0" w:color="auto"/>
            <w:bottom w:val="none" w:sz="0" w:space="0" w:color="auto"/>
            <w:right w:val="none" w:sz="0" w:space="0" w:color="auto"/>
          </w:divBdr>
        </w:div>
        <w:div w:id="1653102626">
          <w:marLeft w:val="480"/>
          <w:marRight w:val="0"/>
          <w:marTop w:val="0"/>
          <w:marBottom w:val="0"/>
          <w:divBdr>
            <w:top w:val="none" w:sz="0" w:space="0" w:color="auto"/>
            <w:left w:val="none" w:sz="0" w:space="0" w:color="auto"/>
            <w:bottom w:val="none" w:sz="0" w:space="0" w:color="auto"/>
            <w:right w:val="none" w:sz="0" w:space="0" w:color="auto"/>
          </w:divBdr>
        </w:div>
        <w:div w:id="1002926248">
          <w:marLeft w:val="480"/>
          <w:marRight w:val="0"/>
          <w:marTop w:val="0"/>
          <w:marBottom w:val="0"/>
          <w:divBdr>
            <w:top w:val="none" w:sz="0" w:space="0" w:color="auto"/>
            <w:left w:val="none" w:sz="0" w:space="0" w:color="auto"/>
            <w:bottom w:val="none" w:sz="0" w:space="0" w:color="auto"/>
            <w:right w:val="none" w:sz="0" w:space="0" w:color="auto"/>
          </w:divBdr>
        </w:div>
        <w:div w:id="1983460481">
          <w:marLeft w:val="480"/>
          <w:marRight w:val="0"/>
          <w:marTop w:val="0"/>
          <w:marBottom w:val="0"/>
          <w:divBdr>
            <w:top w:val="none" w:sz="0" w:space="0" w:color="auto"/>
            <w:left w:val="none" w:sz="0" w:space="0" w:color="auto"/>
            <w:bottom w:val="none" w:sz="0" w:space="0" w:color="auto"/>
            <w:right w:val="none" w:sz="0" w:space="0" w:color="auto"/>
          </w:divBdr>
        </w:div>
        <w:div w:id="1644961638">
          <w:marLeft w:val="480"/>
          <w:marRight w:val="0"/>
          <w:marTop w:val="0"/>
          <w:marBottom w:val="0"/>
          <w:divBdr>
            <w:top w:val="none" w:sz="0" w:space="0" w:color="auto"/>
            <w:left w:val="none" w:sz="0" w:space="0" w:color="auto"/>
            <w:bottom w:val="none" w:sz="0" w:space="0" w:color="auto"/>
            <w:right w:val="none" w:sz="0" w:space="0" w:color="auto"/>
          </w:divBdr>
        </w:div>
        <w:div w:id="406803668">
          <w:marLeft w:val="480"/>
          <w:marRight w:val="0"/>
          <w:marTop w:val="0"/>
          <w:marBottom w:val="0"/>
          <w:divBdr>
            <w:top w:val="none" w:sz="0" w:space="0" w:color="auto"/>
            <w:left w:val="none" w:sz="0" w:space="0" w:color="auto"/>
            <w:bottom w:val="none" w:sz="0" w:space="0" w:color="auto"/>
            <w:right w:val="none" w:sz="0" w:space="0" w:color="auto"/>
          </w:divBdr>
        </w:div>
        <w:div w:id="1864857477">
          <w:marLeft w:val="480"/>
          <w:marRight w:val="0"/>
          <w:marTop w:val="0"/>
          <w:marBottom w:val="0"/>
          <w:divBdr>
            <w:top w:val="none" w:sz="0" w:space="0" w:color="auto"/>
            <w:left w:val="none" w:sz="0" w:space="0" w:color="auto"/>
            <w:bottom w:val="none" w:sz="0" w:space="0" w:color="auto"/>
            <w:right w:val="none" w:sz="0" w:space="0" w:color="auto"/>
          </w:divBdr>
        </w:div>
        <w:div w:id="1481652365">
          <w:marLeft w:val="480"/>
          <w:marRight w:val="0"/>
          <w:marTop w:val="0"/>
          <w:marBottom w:val="0"/>
          <w:divBdr>
            <w:top w:val="none" w:sz="0" w:space="0" w:color="auto"/>
            <w:left w:val="none" w:sz="0" w:space="0" w:color="auto"/>
            <w:bottom w:val="none" w:sz="0" w:space="0" w:color="auto"/>
            <w:right w:val="none" w:sz="0" w:space="0" w:color="auto"/>
          </w:divBdr>
        </w:div>
        <w:div w:id="251165612">
          <w:marLeft w:val="480"/>
          <w:marRight w:val="0"/>
          <w:marTop w:val="0"/>
          <w:marBottom w:val="0"/>
          <w:divBdr>
            <w:top w:val="none" w:sz="0" w:space="0" w:color="auto"/>
            <w:left w:val="none" w:sz="0" w:space="0" w:color="auto"/>
            <w:bottom w:val="none" w:sz="0" w:space="0" w:color="auto"/>
            <w:right w:val="none" w:sz="0" w:space="0" w:color="auto"/>
          </w:divBdr>
        </w:div>
        <w:div w:id="390730868">
          <w:marLeft w:val="480"/>
          <w:marRight w:val="0"/>
          <w:marTop w:val="0"/>
          <w:marBottom w:val="0"/>
          <w:divBdr>
            <w:top w:val="none" w:sz="0" w:space="0" w:color="auto"/>
            <w:left w:val="none" w:sz="0" w:space="0" w:color="auto"/>
            <w:bottom w:val="none" w:sz="0" w:space="0" w:color="auto"/>
            <w:right w:val="none" w:sz="0" w:space="0" w:color="auto"/>
          </w:divBdr>
        </w:div>
        <w:div w:id="1031689554">
          <w:marLeft w:val="480"/>
          <w:marRight w:val="0"/>
          <w:marTop w:val="0"/>
          <w:marBottom w:val="0"/>
          <w:divBdr>
            <w:top w:val="none" w:sz="0" w:space="0" w:color="auto"/>
            <w:left w:val="none" w:sz="0" w:space="0" w:color="auto"/>
            <w:bottom w:val="none" w:sz="0" w:space="0" w:color="auto"/>
            <w:right w:val="none" w:sz="0" w:space="0" w:color="auto"/>
          </w:divBdr>
        </w:div>
        <w:div w:id="1569725337">
          <w:marLeft w:val="480"/>
          <w:marRight w:val="0"/>
          <w:marTop w:val="0"/>
          <w:marBottom w:val="0"/>
          <w:divBdr>
            <w:top w:val="none" w:sz="0" w:space="0" w:color="auto"/>
            <w:left w:val="none" w:sz="0" w:space="0" w:color="auto"/>
            <w:bottom w:val="none" w:sz="0" w:space="0" w:color="auto"/>
            <w:right w:val="none" w:sz="0" w:space="0" w:color="auto"/>
          </w:divBdr>
        </w:div>
        <w:div w:id="1105417228">
          <w:marLeft w:val="480"/>
          <w:marRight w:val="0"/>
          <w:marTop w:val="0"/>
          <w:marBottom w:val="0"/>
          <w:divBdr>
            <w:top w:val="none" w:sz="0" w:space="0" w:color="auto"/>
            <w:left w:val="none" w:sz="0" w:space="0" w:color="auto"/>
            <w:bottom w:val="none" w:sz="0" w:space="0" w:color="auto"/>
            <w:right w:val="none" w:sz="0" w:space="0" w:color="auto"/>
          </w:divBdr>
        </w:div>
        <w:div w:id="1991933277">
          <w:marLeft w:val="480"/>
          <w:marRight w:val="0"/>
          <w:marTop w:val="0"/>
          <w:marBottom w:val="0"/>
          <w:divBdr>
            <w:top w:val="none" w:sz="0" w:space="0" w:color="auto"/>
            <w:left w:val="none" w:sz="0" w:space="0" w:color="auto"/>
            <w:bottom w:val="none" w:sz="0" w:space="0" w:color="auto"/>
            <w:right w:val="none" w:sz="0" w:space="0" w:color="auto"/>
          </w:divBdr>
        </w:div>
        <w:div w:id="198979953">
          <w:marLeft w:val="480"/>
          <w:marRight w:val="0"/>
          <w:marTop w:val="0"/>
          <w:marBottom w:val="0"/>
          <w:divBdr>
            <w:top w:val="none" w:sz="0" w:space="0" w:color="auto"/>
            <w:left w:val="none" w:sz="0" w:space="0" w:color="auto"/>
            <w:bottom w:val="none" w:sz="0" w:space="0" w:color="auto"/>
            <w:right w:val="none" w:sz="0" w:space="0" w:color="auto"/>
          </w:divBdr>
        </w:div>
        <w:div w:id="1349408941">
          <w:marLeft w:val="480"/>
          <w:marRight w:val="0"/>
          <w:marTop w:val="0"/>
          <w:marBottom w:val="0"/>
          <w:divBdr>
            <w:top w:val="none" w:sz="0" w:space="0" w:color="auto"/>
            <w:left w:val="none" w:sz="0" w:space="0" w:color="auto"/>
            <w:bottom w:val="none" w:sz="0" w:space="0" w:color="auto"/>
            <w:right w:val="none" w:sz="0" w:space="0" w:color="auto"/>
          </w:divBdr>
        </w:div>
        <w:div w:id="544760">
          <w:marLeft w:val="480"/>
          <w:marRight w:val="0"/>
          <w:marTop w:val="0"/>
          <w:marBottom w:val="0"/>
          <w:divBdr>
            <w:top w:val="none" w:sz="0" w:space="0" w:color="auto"/>
            <w:left w:val="none" w:sz="0" w:space="0" w:color="auto"/>
            <w:bottom w:val="none" w:sz="0" w:space="0" w:color="auto"/>
            <w:right w:val="none" w:sz="0" w:space="0" w:color="auto"/>
          </w:divBdr>
        </w:div>
        <w:div w:id="5601484">
          <w:marLeft w:val="480"/>
          <w:marRight w:val="0"/>
          <w:marTop w:val="0"/>
          <w:marBottom w:val="0"/>
          <w:divBdr>
            <w:top w:val="none" w:sz="0" w:space="0" w:color="auto"/>
            <w:left w:val="none" w:sz="0" w:space="0" w:color="auto"/>
            <w:bottom w:val="none" w:sz="0" w:space="0" w:color="auto"/>
            <w:right w:val="none" w:sz="0" w:space="0" w:color="auto"/>
          </w:divBdr>
        </w:div>
        <w:div w:id="1563253820">
          <w:marLeft w:val="480"/>
          <w:marRight w:val="0"/>
          <w:marTop w:val="0"/>
          <w:marBottom w:val="0"/>
          <w:divBdr>
            <w:top w:val="none" w:sz="0" w:space="0" w:color="auto"/>
            <w:left w:val="none" w:sz="0" w:space="0" w:color="auto"/>
            <w:bottom w:val="none" w:sz="0" w:space="0" w:color="auto"/>
            <w:right w:val="none" w:sz="0" w:space="0" w:color="auto"/>
          </w:divBdr>
        </w:div>
        <w:div w:id="2082555356">
          <w:marLeft w:val="480"/>
          <w:marRight w:val="0"/>
          <w:marTop w:val="0"/>
          <w:marBottom w:val="0"/>
          <w:divBdr>
            <w:top w:val="none" w:sz="0" w:space="0" w:color="auto"/>
            <w:left w:val="none" w:sz="0" w:space="0" w:color="auto"/>
            <w:bottom w:val="none" w:sz="0" w:space="0" w:color="auto"/>
            <w:right w:val="none" w:sz="0" w:space="0" w:color="auto"/>
          </w:divBdr>
        </w:div>
        <w:div w:id="534583361">
          <w:marLeft w:val="480"/>
          <w:marRight w:val="0"/>
          <w:marTop w:val="0"/>
          <w:marBottom w:val="0"/>
          <w:divBdr>
            <w:top w:val="none" w:sz="0" w:space="0" w:color="auto"/>
            <w:left w:val="none" w:sz="0" w:space="0" w:color="auto"/>
            <w:bottom w:val="none" w:sz="0" w:space="0" w:color="auto"/>
            <w:right w:val="none" w:sz="0" w:space="0" w:color="auto"/>
          </w:divBdr>
        </w:div>
        <w:div w:id="24645571">
          <w:marLeft w:val="480"/>
          <w:marRight w:val="0"/>
          <w:marTop w:val="0"/>
          <w:marBottom w:val="0"/>
          <w:divBdr>
            <w:top w:val="none" w:sz="0" w:space="0" w:color="auto"/>
            <w:left w:val="none" w:sz="0" w:space="0" w:color="auto"/>
            <w:bottom w:val="none" w:sz="0" w:space="0" w:color="auto"/>
            <w:right w:val="none" w:sz="0" w:space="0" w:color="auto"/>
          </w:divBdr>
        </w:div>
        <w:div w:id="1008873380">
          <w:marLeft w:val="480"/>
          <w:marRight w:val="0"/>
          <w:marTop w:val="0"/>
          <w:marBottom w:val="0"/>
          <w:divBdr>
            <w:top w:val="none" w:sz="0" w:space="0" w:color="auto"/>
            <w:left w:val="none" w:sz="0" w:space="0" w:color="auto"/>
            <w:bottom w:val="none" w:sz="0" w:space="0" w:color="auto"/>
            <w:right w:val="none" w:sz="0" w:space="0" w:color="auto"/>
          </w:divBdr>
        </w:div>
      </w:divsChild>
    </w:div>
    <w:div w:id="1023743744">
      <w:bodyDiv w:val="1"/>
      <w:marLeft w:val="0"/>
      <w:marRight w:val="0"/>
      <w:marTop w:val="0"/>
      <w:marBottom w:val="0"/>
      <w:divBdr>
        <w:top w:val="none" w:sz="0" w:space="0" w:color="auto"/>
        <w:left w:val="none" w:sz="0" w:space="0" w:color="auto"/>
        <w:bottom w:val="none" w:sz="0" w:space="0" w:color="auto"/>
        <w:right w:val="none" w:sz="0" w:space="0" w:color="auto"/>
      </w:divBdr>
      <w:divsChild>
        <w:div w:id="1213035562">
          <w:marLeft w:val="480"/>
          <w:marRight w:val="0"/>
          <w:marTop w:val="0"/>
          <w:marBottom w:val="0"/>
          <w:divBdr>
            <w:top w:val="none" w:sz="0" w:space="0" w:color="auto"/>
            <w:left w:val="none" w:sz="0" w:space="0" w:color="auto"/>
            <w:bottom w:val="none" w:sz="0" w:space="0" w:color="auto"/>
            <w:right w:val="none" w:sz="0" w:space="0" w:color="auto"/>
          </w:divBdr>
        </w:div>
        <w:div w:id="509762379">
          <w:marLeft w:val="480"/>
          <w:marRight w:val="0"/>
          <w:marTop w:val="0"/>
          <w:marBottom w:val="0"/>
          <w:divBdr>
            <w:top w:val="none" w:sz="0" w:space="0" w:color="auto"/>
            <w:left w:val="none" w:sz="0" w:space="0" w:color="auto"/>
            <w:bottom w:val="none" w:sz="0" w:space="0" w:color="auto"/>
            <w:right w:val="none" w:sz="0" w:space="0" w:color="auto"/>
          </w:divBdr>
        </w:div>
        <w:div w:id="1607349722">
          <w:marLeft w:val="480"/>
          <w:marRight w:val="0"/>
          <w:marTop w:val="0"/>
          <w:marBottom w:val="0"/>
          <w:divBdr>
            <w:top w:val="none" w:sz="0" w:space="0" w:color="auto"/>
            <w:left w:val="none" w:sz="0" w:space="0" w:color="auto"/>
            <w:bottom w:val="none" w:sz="0" w:space="0" w:color="auto"/>
            <w:right w:val="none" w:sz="0" w:space="0" w:color="auto"/>
          </w:divBdr>
        </w:div>
        <w:div w:id="2033454336">
          <w:marLeft w:val="480"/>
          <w:marRight w:val="0"/>
          <w:marTop w:val="0"/>
          <w:marBottom w:val="0"/>
          <w:divBdr>
            <w:top w:val="none" w:sz="0" w:space="0" w:color="auto"/>
            <w:left w:val="none" w:sz="0" w:space="0" w:color="auto"/>
            <w:bottom w:val="none" w:sz="0" w:space="0" w:color="auto"/>
            <w:right w:val="none" w:sz="0" w:space="0" w:color="auto"/>
          </w:divBdr>
        </w:div>
        <w:div w:id="888079598">
          <w:marLeft w:val="480"/>
          <w:marRight w:val="0"/>
          <w:marTop w:val="0"/>
          <w:marBottom w:val="0"/>
          <w:divBdr>
            <w:top w:val="none" w:sz="0" w:space="0" w:color="auto"/>
            <w:left w:val="none" w:sz="0" w:space="0" w:color="auto"/>
            <w:bottom w:val="none" w:sz="0" w:space="0" w:color="auto"/>
            <w:right w:val="none" w:sz="0" w:space="0" w:color="auto"/>
          </w:divBdr>
        </w:div>
        <w:div w:id="967784966">
          <w:marLeft w:val="480"/>
          <w:marRight w:val="0"/>
          <w:marTop w:val="0"/>
          <w:marBottom w:val="0"/>
          <w:divBdr>
            <w:top w:val="none" w:sz="0" w:space="0" w:color="auto"/>
            <w:left w:val="none" w:sz="0" w:space="0" w:color="auto"/>
            <w:bottom w:val="none" w:sz="0" w:space="0" w:color="auto"/>
            <w:right w:val="none" w:sz="0" w:space="0" w:color="auto"/>
          </w:divBdr>
        </w:div>
        <w:div w:id="156312616">
          <w:marLeft w:val="480"/>
          <w:marRight w:val="0"/>
          <w:marTop w:val="0"/>
          <w:marBottom w:val="0"/>
          <w:divBdr>
            <w:top w:val="none" w:sz="0" w:space="0" w:color="auto"/>
            <w:left w:val="none" w:sz="0" w:space="0" w:color="auto"/>
            <w:bottom w:val="none" w:sz="0" w:space="0" w:color="auto"/>
            <w:right w:val="none" w:sz="0" w:space="0" w:color="auto"/>
          </w:divBdr>
        </w:div>
        <w:div w:id="583688852">
          <w:marLeft w:val="480"/>
          <w:marRight w:val="0"/>
          <w:marTop w:val="0"/>
          <w:marBottom w:val="0"/>
          <w:divBdr>
            <w:top w:val="none" w:sz="0" w:space="0" w:color="auto"/>
            <w:left w:val="none" w:sz="0" w:space="0" w:color="auto"/>
            <w:bottom w:val="none" w:sz="0" w:space="0" w:color="auto"/>
            <w:right w:val="none" w:sz="0" w:space="0" w:color="auto"/>
          </w:divBdr>
        </w:div>
        <w:div w:id="1967850393">
          <w:marLeft w:val="480"/>
          <w:marRight w:val="0"/>
          <w:marTop w:val="0"/>
          <w:marBottom w:val="0"/>
          <w:divBdr>
            <w:top w:val="none" w:sz="0" w:space="0" w:color="auto"/>
            <w:left w:val="none" w:sz="0" w:space="0" w:color="auto"/>
            <w:bottom w:val="none" w:sz="0" w:space="0" w:color="auto"/>
            <w:right w:val="none" w:sz="0" w:space="0" w:color="auto"/>
          </w:divBdr>
        </w:div>
        <w:div w:id="49304810">
          <w:marLeft w:val="480"/>
          <w:marRight w:val="0"/>
          <w:marTop w:val="0"/>
          <w:marBottom w:val="0"/>
          <w:divBdr>
            <w:top w:val="none" w:sz="0" w:space="0" w:color="auto"/>
            <w:left w:val="none" w:sz="0" w:space="0" w:color="auto"/>
            <w:bottom w:val="none" w:sz="0" w:space="0" w:color="auto"/>
            <w:right w:val="none" w:sz="0" w:space="0" w:color="auto"/>
          </w:divBdr>
        </w:div>
        <w:div w:id="1053430309">
          <w:marLeft w:val="480"/>
          <w:marRight w:val="0"/>
          <w:marTop w:val="0"/>
          <w:marBottom w:val="0"/>
          <w:divBdr>
            <w:top w:val="none" w:sz="0" w:space="0" w:color="auto"/>
            <w:left w:val="none" w:sz="0" w:space="0" w:color="auto"/>
            <w:bottom w:val="none" w:sz="0" w:space="0" w:color="auto"/>
            <w:right w:val="none" w:sz="0" w:space="0" w:color="auto"/>
          </w:divBdr>
        </w:div>
        <w:div w:id="657659504">
          <w:marLeft w:val="480"/>
          <w:marRight w:val="0"/>
          <w:marTop w:val="0"/>
          <w:marBottom w:val="0"/>
          <w:divBdr>
            <w:top w:val="none" w:sz="0" w:space="0" w:color="auto"/>
            <w:left w:val="none" w:sz="0" w:space="0" w:color="auto"/>
            <w:bottom w:val="none" w:sz="0" w:space="0" w:color="auto"/>
            <w:right w:val="none" w:sz="0" w:space="0" w:color="auto"/>
          </w:divBdr>
        </w:div>
        <w:div w:id="1258441136">
          <w:marLeft w:val="480"/>
          <w:marRight w:val="0"/>
          <w:marTop w:val="0"/>
          <w:marBottom w:val="0"/>
          <w:divBdr>
            <w:top w:val="none" w:sz="0" w:space="0" w:color="auto"/>
            <w:left w:val="none" w:sz="0" w:space="0" w:color="auto"/>
            <w:bottom w:val="none" w:sz="0" w:space="0" w:color="auto"/>
            <w:right w:val="none" w:sz="0" w:space="0" w:color="auto"/>
          </w:divBdr>
        </w:div>
        <w:div w:id="2136874463">
          <w:marLeft w:val="480"/>
          <w:marRight w:val="0"/>
          <w:marTop w:val="0"/>
          <w:marBottom w:val="0"/>
          <w:divBdr>
            <w:top w:val="none" w:sz="0" w:space="0" w:color="auto"/>
            <w:left w:val="none" w:sz="0" w:space="0" w:color="auto"/>
            <w:bottom w:val="none" w:sz="0" w:space="0" w:color="auto"/>
            <w:right w:val="none" w:sz="0" w:space="0" w:color="auto"/>
          </w:divBdr>
        </w:div>
        <w:div w:id="160394799">
          <w:marLeft w:val="480"/>
          <w:marRight w:val="0"/>
          <w:marTop w:val="0"/>
          <w:marBottom w:val="0"/>
          <w:divBdr>
            <w:top w:val="none" w:sz="0" w:space="0" w:color="auto"/>
            <w:left w:val="none" w:sz="0" w:space="0" w:color="auto"/>
            <w:bottom w:val="none" w:sz="0" w:space="0" w:color="auto"/>
            <w:right w:val="none" w:sz="0" w:space="0" w:color="auto"/>
          </w:divBdr>
        </w:div>
        <w:div w:id="1013844899">
          <w:marLeft w:val="480"/>
          <w:marRight w:val="0"/>
          <w:marTop w:val="0"/>
          <w:marBottom w:val="0"/>
          <w:divBdr>
            <w:top w:val="none" w:sz="0" w:space="0" w:color="auto"/>
            <w:left w:val="none" w:sz="0" w:space="0" w:color="auto"/>
            <w:bottom w:val="none" w:sz="0" w:space="0" w:color="auto"/>
            <w:right w:val="none" w:sz="0" w:space="0" w:color="auto"/>
          </w:divBdr>
        </w:div>
        <w:div w:id="1821536305">
          <w:marLeft w:val="480"/>
          <w:marRight w:val="0"/>
          <w:marTop w:val="0"/>
          <w:marBottom w:val="0"/>
          <w:divBdr>
            <w:top w:val="none" w:sz="0" w:space="0" w:color="auto"/>
            <w:left w:val="none" w:sz="0" w:space="0" w:color="auto"/>
            <w:bottom w:val="none" w:sz="0" w:space="0" w:color="auto"/>
            <w:right w:val="none" w:sz="0" w:space="0" w:color="auto"/>
          </w:divBdr>
        </w:div>
        <w:div w:id="691414123">
          <w:marLeft w:val="480"/>
          <w:marRight w:val="0"/>
          <w:marTop w:val="0"/>
          <w:marBottom w:val="0"/>
          <w:divBdr>
            <w:top w:val="none" w:sz="0" w:space="0" w:color="auto"/>
            <w:left w:val="none" w:sz="0" w:space="0" w:color="auto"/>
            <w:bottom w:val="none" w:sz="0" w:space="0" w:color="auto"/>
            <w:right w:val="none" w:sz="0" w:space="0" w:color="auto"/>
          </w:divBdr>
        </w:div>
        <w:div w:id="532231694">
          <w:marLeft w:val="480"/>
          <w:marRight w:val="0"/>
          <w:marTop w:val="0"/>
          <w:marBottom w:val="0"/>
          <w:divBdr>
            <w:top w:val="none" w:sz="0" w:space="0" w:color="auto"/>
            <w:left w:val="none" w:sz="0" w:space="0" w:color="auto"/>
            <w:bottom w:val="none" w:sz="0" w:space="0" w:color="auto"/>
            <w:right w:val="none" w:sz="0" w:space="0" w:color="auto"/>
          </w:divBdr>
        </w:div>
        <w:div w:id="1470169460">
          <w:marLeft w:val="480"/>
          <w:marRight w:val="0"/>
          <w:marTop w:val="0"/>
          <w:marBottom w:val="0"/>
          <w:divBdr>
            <w:top w:val="none" w:sz="0" w:space="0" w:color="auto"/>
            <w:left w:val="none" w:sz="0" w:space="0" w:color="auto"/>
            <w:bottom w:val="none" w:sz="0" w:space="0" w:color="auto"/>
            <w:right w:val="none" w:sz="0" w:space="0" w:color="auto"/>
          </w:divBdr>
        </w:div>
        <w:div w:id="906764399">
          <w:marLeft w:val="480"/>
          <w:marRight w:val="0"/>
          <w:marTop w:val="0"/>
          <w:marBottom w:val="0"/>
          <w:divBdr>
            <w:top w:val="none" w:sz="0" w:space="0" w:color="auto"/>
            <w:left w:val="none" w:sz="0" w:space="0" w:color="auto"/>
            <w:bottom w:val="none" w:sz="0" w:space="0" w:color="auto"/>
            <w:right w:val="none" w:sz="0" w:space="0" w:color="auto"/>
          </w:divBdr>
        </w:div>
        <w:div w:id="1506480347">
          <w:marLeft w:val="480"/>
          <w:marRight w:val="0"/>
          <w:marTop w:val="0"/>
          <w:marBottom w:val="0"/>
          <w:divBdr>
            <w:top w:val="none" w:sz="0" w:space="0" w:color="auto"/>
            <w:left w:val="none" w:sz="0" w:space="0" w:color="auto"/>
            <w:bottom w:val="none" w:sz="0" w:space="0" w:color="auto"/>
            <w:right w:val="none" w:sz="0" w:space="0" w:color="auto"/>
          </w:divBdr>
        </w:div>
        <w:div w:id="671564186">
          <w:marLeft w:val="480"/>
          <w:marRight w:val="0"/>
          <w:marTop w:val="0"/>
          <w:marBottom w:val="0"/>
          <w:divBdr>
            <w:top w:val="none" w:sz="0" w:space="0" w:color="auto"/>
            <w:left w:val="none" w:sz="0" w:space="0" w:color="auto"/>
            <w:bottom w:val="none" w:sz="0" w:space="0" w:color="auto"/>
            <w:right w:val="none" w:sz="0" w:space="0" w:color="auto"/>
          </w:divBdr>
        </w:div>
        <w:div w:id="1482190075">
          <w:marLeft w:val="480"/>
          <w:marRight w:val="0"/>
          <w:marTop w:val="0"/>
          <w:marBottom w:val="0"/>
          <w:divBdr>
            <w:top w:val="none" w:sz="0" w:space="0" w:color="auto"/>
            <w:left w:val="none" w:sz="0" w:space="0" w:color="auto"/>
            <w:bottom w:val="none" w:sz="0" w:space="0" w:color="auto"/>
            <w:right w:val="none" w:sz="0" w:space="0" w:color="auto"/>
          </w:divBdr>
        </w:div>
        <w:div w:id="1855925178">
          <w:marLeft w:val="480"/>
          <w:marRight w:val="0"/>
          <w:marTop w:val="0"/>
          <w:marBottom w:val="0"/>
          <w:divBdr>
            <w:top w:val="none" w:sz="0" w:space="0" w:color="auto"/>
            <w:left w:val="none" w:sz="0" w:space="0" w:color="auto"/>
            <w:bottom w:val="none" w:sz="0" w:space="0" w:color="auto"/>
            <w:right w:val="none" w:sz="0" w:space="0" w:color="auto"/>
          </w:divBdr>
        </w:div>
        <w:div w:id="61753933">
          <w:marLeft w:val="480"/>
          <w:marRight w:val="0"/>
          <w:marTop w:val="0"/>
          <w:marBottom w:val="0"/>
          <w:divBdr>
            <w:top w:val="none" w:sz="0" w:space="0" w:color="auto"/>
            <w:left w:val="none" w:sz="0" w:space="0" w:color="auto"/>
            <w:bottom w:val="none" w:sz="0" w:space="0" w:color="auto"/>
            <w:right w:val="none" w:sz="0" w:space="0" w:color="auto"/>
          </w:divBdr>
        </w:div>
        <w:div w:id="151216415">
          <w:marLeft w:val="480"/>
          <w:marRight w:val="0"/>
          <w:marTop w:val="0"/>
          <w:marBottom w:val="0"/>
          <w:divBdr>
            <w:top w:val="none" w:sz="0" w:space="0" w:color="auto"/>
            <w:left w:val="none" w:sz="0" w:space="0" w:color="auto"/>
            <w:bottom w:val="none" w:sz="0" w:space="0" w:color="auto"/>
            <w:right w:val="none" w:sz="0" w:space="0" w:color="auto"/>
          </w:divBdr>
        </w:div>
        <w:div w:id="2071612227">
          <w:marLeft w:val="480"/>
          <w:marRight w:val="0"/>
          <w:marTop w:val="0"/>
          <w:marBottom w:val="0"/>
          <w:divBdr>
            <w:top w:val="none" w:sz="0" w:space="0" w:color="auto"/>
            <w:left w:val="none" w:sz="0" w:space="0" w:color="auto"/>
            <w:bottom w:val="none" w:sz="0" w:space="0" w:color="auto"/>
            <w:right w:val="none" w:sz="0" w:space="0" w:color="auto"/>
          </w:divBdr>
        </w:div>
        <w:div w:id="2019574703">
          <w:marLeft w:val="480"/>
          <w:marRight w:val="0"/>
          <w:marTop w:val="0"/>
          <w:marBottom w:val="0"/>
          <w:divBdr>
            <w:top w:val="none" w:sz="0" w:space="0" w:color="auto"/>
            <w:left w:val="none" w:sz="0" w:space="0" w:color="auto"/>
            <w:bottom w:val="none" w:sz="0" w:space="0" w:color="auto"/>
            <w:right w:val="none" w:sz="0" w:space="0" w:color="auto"/>
          </w:divBdr>
        </w:div>
        <w:div w:id="964895662">
          <w:marLeft w:val="480"/>
          <w:marRight w:val="0"/>
          <w:marTop w:val="0"/>
          <w:marBottom w:val="0"/>
          <w:divBdr>
            <w:top w:val="none" w:sz="0" w:space="0" w:color="auto"/>
            <w:left w:val="none" w:sz="0" w:space="0" w:color="auto"/>
            <w:bottom w:val="none" w:sz="0" w:space="0" w:color="auto"/>
            <w:right w:val="none" w:sz="0" w:space="0" w:color="auto"/>
          </w:divBdr>
        </w:div>
        <w:div w:id="1665543991">
          <w:marLeft w:val="480"/>
          <w:marRight w:val="0"/>
          <w:marTop w:val="0"/>
          <w:marBottom w:val="0"/>
          <w:divBdr>
            <w:top w:val="none" w:sz="0" w:space="0" w:color="auto"/>
            <w:left w:val="none" w:sz="0" w:space="0" w:color="auto"/>
            <w:bottom w:val="none" w:sz="0" w:space="0" w:color="auto"/>
            <w:right w:val="none" w:sz="0" w:space="0" w:color="auto"/>
          </w:divBdr>
        </w:div>
        <w:div w:id="1790975647">
          <w:marLeft w:val="480"/>
          <w:marRight w:val="0"/>
          <w:marTop w:val="0"/>
          <w:marBottom w:val="0"/>
          <w:divBdr>
            <w:top w:val="none" w:sz="0" w:space="0" w:color="auto"/>
            <w:left w:val="none" w:sz="0" w:space="0" w:color="auto"/>
            <w:bottom w:val="none" w:sz="0" w:space="0" w:color="auto"/>
            <w:right w:val="none" w:sz="0" w:space="0" w:color="auto"/>
          </w:divBdr>
        </w:div>
        <w:div w:id="1453746637">
          <w:marLeft w:val="480"/>
          <w:marRight w:val="0"/>
          <w:marTop w:val="0"/>
          <w:marBottom w:val="0"/>
          <w:divBdr>
            <w:top w:val="none" w:sz="0" w:space="0" w:color="auto"/>
            <w:left w:val="none" w:sz="0" w:space="0" w:color="auto"/>
            <w:bottom w:val="none" w:sz="0" w:space="0" w:color="auto"/>
            <w:right w:val="none" w:sz="0" w:space="0" w:color="auto"/>
          </w:divBdr>
        </w:div>
        <w:div w:id="1999766606">
          <w:marLeft w:val="480"/>
          <w:marRight w:val="0"/>
          <w:marTop w:val="0"/>
          <w:marBottom w:val="0"/>
          <w:divBdr>
            <w:top w:val="none" w:sz="0" w:space="0" w:color="auto"/>
            <w:left w:val="none" w:sz="0" w:space="0" w:color="auto"/>
            <w:bottom w:val="none" w:sz="0" w:space="0" w:color="auto"/>
            <w:right w:val="none" w:sz="0" w:space="0" w:color="auto"/>
          </w:divBdr>
        </w:div>
        <w:div w:id="926772996">
          <w:marLeft w:val="480"/>
          <w:marRight w:val="0"/>
          <w:marTop w:val="0"/>
          <w:marBottom w:val="0"/>
          <w:divBdr>
            <w:top w:val="none" w:sz="0" w:space="0" w:color="auto"/>
            <w:left w:val="none" w:sz="0" w:space="0" w:color="auto"/>
            <w:bottom w:val="none" w:sz="0" w:space="0" w:color="auto"/>
            <w:right w:val="none" w:sz="0" w:space="0" w:color="auto"/>
          </w:divBdr>
        </w:div>
        <w:div w:id="552741048">
          <w:marLeft w:val="480"/>
          <w:marRight w:val="0"/>
          <w:marTop w:val="0"/>
          <w:marBottom w:val="0"/>
          <w:divBdr>
            <w:top w:val="none" w:sz="0" w:space="0" w:color="auto"/>
            <w:left w:val="none" w:sz="0" w:space="0" w:color="auto"/>
            <w:bottom w:val="none" w:sz="0" w:space="0" w:color="auto"/>
            <w:right w:val="none" w:sz="0" w:space="0" w:color="auto"/>
          </w:divBdr>
        </w:div>
        <w:div w:id="953824244">
          <w:marLeft w:val="480"/>
          <w:marRight w:val="0"/>
          <w:marTop w:val="0"/>
          <w:marBottom w:val="0"/>
          <w:divBdr>
            <w:top w:val="none" w:sz="0" w:space="0" w:color="auto"/>
            <w:left w:val="none" w:sz="0" w:space="0" w:color="auto"/>
            <w:bottom w:val="none" w:sz="0" w:space="0" w:color="auto"/>
            <w:right w:val="none" w:sz="0" w:space="0" w:color="auto"/>
          </w:divBdr>
        </w:div>
        <w:div w:id="807170531">
          <w:marLeft w:val="480"/>
          <w:marRight w:val="0"/>
          <w:marTop w:val="0"/>
          <w:marBottom w:val="0"/>
          <w:divBdr>
            <w:top w:val="none" w:sz="0" w:space="0" w:color="auto"/>
            <w:left w:val="none" w:sz="0" w:space="0" w:color="auto"/>
            <w:bottom w:val="none" w:sz="0" w:space="0" w:color="auto"/>
            <w:right w:val="none" w:sz="0" w:space="0" w:color="auto"/>
          </w:divBdr>
        </w:div>
        <w:div w:id="1230310110">
          <w:marLeft w:val="480"/>
          <w:marRight w:val="0"/>
          <w:marTop w:val="0"/>
          <w:marBottom w:val="0"/>
          <w:divBdr>
            <w:top w:val="none" w:sz="0" w:space="0" w:color="auto"/>
            <w:left w:val="none" w:sz="0" w:space="0" w:color="auto"/>
            <w:bottom w:val="none" w:sz="0" w:space="0" w:color="auto"/>
            <w:right w:val="none" w:sz="0" w:space="0" w:color="auto"/>
          </w:divBdr>
        </w:div>
        <w:div w:id="1695619402">
          <w:marLeft w:val="480"/>
          <w:marRight w:val="0"/>
          <w:marTop w:val="0"/>
          <w:marBottom w:val="0"/>
          <w:divBdr>
            <w:top w:val="none" w:sz="0" w:space="0" w:color="auto"/>
            <w:left w:val="none" w:sz="0" w:space="0" w:color="auto"/>
            <w:bottom w:val="none" w:sz="0" w:space="0" w:color="auto"/>
            <w:right w:val="none" w:sz="0" w:space="0" w:color="auto"/>
          </w:divBdr>
        </w:div>
        <w:div w:id="775830041">
          <w:marLeft w:val="480"/>
          <w:marRight w:val="0"/>
          <w:marTop w:val="0"/>
          <w:marBottom w:val="0"/>
          <w:divBdr>
            <w:top w:val="none" w:sz="0" w:space="0" w:color="auto"/>
            <w:left w:val="none" w:sz="0" w:space="0" w:color="auto"/>
            <w:bottom w:val="none" w:sz="0" w:space="0" w:color="auto"/>
            <w:right w:val="none" w:sz="0" w:space="0" w:color="auto"/>
          </w:divBdr>
        </w:div>
        <w:div w:id="1898395701">
          <w:marLeft w:val="480"/>
          <w:marRight w:val="0"/>
          <w:marTop w:val="0"/>
          <w:marBottom w:val="0"/>
          <w:divBdr>
            <w:top w:val="none" w:sz="0" w:space="0" w:color="auto"/>
            <w:left w:val="none" w:sz="0" w:space="0" w:color="auto"/>
            <w:bottom w:val="none" w:sz="0" w:space="0" w:color="auto"/>
            <w:right w:val="none" w:sz="0" w:space="0" w:color="auto"/>
          </w:divBdr>
        </w:div>
        <w:div w:id="1563710716">
          <w:marLeft w:val="480"/>
          <w:marRight w:val="0"/>
          <w:marTop w:val="0"/>
          <w:marBottom w:val="0"/>
          <w:divBdr>
            <w:top w:val="none" w:sz="0" w:space="0" w:color="auto"/>
            <w:left w:val="none" w:sz="0" w:space="0" w:color="auto"/>
            <w:bottom w:val="none" w:sz="0" w:space="0" w:color="auto"/>
            <w:right w:val="none" w:sz="0" w:space="0" w:color="auto"/>
          </w:divBdr>
        </w:div>
        <w:div w:id="1661076781">
          <w:marLeft w:val="480"/>
          <w:marRight w:val="0"/>
          <w:marTop w:val="0"/>
          <w:marBottom w:val="0"/>
          <w:divBdr>
            <w:top w:val="none" w:sz="0" w:space="0" w:color="auto"/>
            <w:left w:val="none" w:sz="0" w:space="0" w:color="auto"/>
            <w:bottom w:val="none" w:sz="0" w:space="0" w:color="auto"/>
            <w:right w:val="none" w:sz="0" w:space="0" w:color="auto"/>
          </w:divBdr>
        </w:div>
        <w:div w:id="489827749">
          <w:marLeft w:val="480"/>
          <w:marRight w:val="0"/>
          <w:marTop w:val="0"/>
          <w:marBottom w:val="0"/>
          <w:divBdr>
            <w:top w:val="none" w:sz="0" w:space="0" w:color="auto"/>
            <w:left w:val="none" w:sz="0" w:space="0" w:color="auto"/>
            <w:bottom w:val="none" w:sz="0" w:space="0" w:color="auto"/>
            <w:right w:val="none" w:sz="0" w:space="0" w:color="auto"/>
          </w:divBdr>
        </w:div>
        <w:div w:id="586773595">
          <w:marLeft w:val="480"/>
          <w:marRight w:val="0"/>
          <w:marTop w:val="0"/>
          <w:marBottom w:val="0"/>
          <w:divBdr>
            <w:top w:val="none" w:sz="0" w:space="0" w:color="auto"/>
            <w:left w:val="none" w:sz="0" w:space="0" w:color="auto"/>
            <w:bottom w:val="none" w:sz="0" w:space="0" w:color="auto"/>
            <w:right w:val="none" w:sz="0" w:space="0" w:color="auto"/>
          </w:divBdr>
        </w:div>
        <w:div w:id="1670399349">
          <w:marLeft w:val="480"/>
          <w:marRight w:val="0"/>
          <w:marTop w:val="0"/>
          <w:marBottom w:val="0"/>
          <w:divBdr>
            <w:top w:val="none" w:sz="0" w:space="0" w:color="auto"/>
            <w:left w:val="none" w:sz="0" w:space="0" w:color="auto"/>
            <w:bottom w:val="none" w:sz="0" w:space="0" w:color="auto"/>
            <w:right w:val="none" w:sz="0" w:space="0" w:color="auto"/>
          </w:divBdr>
        </w:div>
        <w:div w:id="1135216890">
          <w:marLeft w:val="480"/>
          <w:marRight w:val="0"/>
          <w:marTop w:val="0"/>
          <w:marBottom w:val="0"/>
          <w:divBdr>
            <w:top w:val="none" w:sz="0" w:space="0" w:color="auto"/>
            <w:left w:val="none" w:sz="0" w:space="0" w:color="auto"/>
            <w:bottom w:val="none" w:sz="0" w:space="0" w:color="auto"/>
            <w:right w:val="none" w:sz="0" w:space="0" w:color="auto"/>
          </w:divBdr>
        </w:div>
        <w:div w:id="1739396700">
          <w:marLeft w:val="480"/>
          <w:marRight w:val="0"/>
          <w:marTop w:val="0"/>
          <w:marBottom w:val="0"/>
          <w:divBdr>
            <w:top w:val="none" w:sz="0" w:space="0" w:color="auto"/>
            <w:left w:val="none" w:sz="0" w:space="0" w:color="auto"/>
            <w:bottom w:val="none" w:sz="0" w:space="0" w:color="auto"/>
            <w:right w:val="none" w:sz="0" w:space="0" w:color="auto"/>
          </w:divBdr>
        </w:div>
        <w:div w:id="1541748631">
          <w:marLeft w:val="480"/>
          <w:marRight w:val="0"/>
          <w:marTop w:val="0"/>
          <w:marBottom w:val="0"/>
          <w:divBdr>
            <w:top w:val="none" w:sz="0" w:space="0" w:color="auto"/>
            <w:left w:val="none" w:sz="0" w:space="0" w:color="auto"/>
            <w:bottom w:val="none" w:sz="0" w:space="0" w:color="auto"/>
            <w:right w:val="none" w:sz="0" w:space="0" w:color="auto"/>
          </w:divBdr>
        </w:div>
        <w:div w:id="1145661982">
          <w:marLeft w:val="480"/>
          <w:marRight w:val="0"/>
          <w:marTop w:val="0"/>
          <w:marBottom w:val="0"/>
          <w:divBdr>
            <w:top w:val="none" w:sz="0" w:space="0" w:color="auto"/>
            <w:left w:val="none" w:sz="0" w:space="0" w:color="auto"/>
            <w:bottom w:val="none" w:sz="0" w:space="0" w:color="auto"/>
            <w:right w:val="none" w:sz="0" w:space="0" w:color="auto"/>
          </w:divBdr>
        </w:div>
        <w:div w:id="977101523">
          <w:marLeft w:val="480"/>
          <w:marRight w:val="0"/>
          <w:marTop w:val="0"/>
          <w:marBottom w:val="0"/>
          <w:divBdr>
            <w:top w:val="none" w:sz="0" w:space="0" w:color="auto"/>
            <w:left w:val="none" w:sz="0" w:space="0" w:color="auto"/>
            <w:bottom w:val="none" w:sz="0" w:space="0" w:color="auto"/>
            <w:right w:val="none" w:sz="0" w:space="0" w:color="auto"/>
          </w:divBdr>
        </w:div>
        <w:div w:id="1293438768">
          <w:marLeft w:val="480"/>
          <w:marRight w:val="0"/>
          <w:marTop w:val="0"/>
          <w:marBottom w:val="0"/>
          <w:divBdr>
            <w:top w:val="none" w:sz="0" w:space="0" w:color="auto"/>
            <w:left w:val="none" w:sz="0" w:space="0" w:color="auto"/>
            <w:bottom w:val="none" w:sz="0" w:space="0" w:color="auto"/>
            <w:right w:val="none" w:sz="0" w:space="0" w:color="auto"/>
          </w:divBdr>
        </w:div>
        <w:div w:id="360404487">
          <w:marLeft w:val="480"/>
          <w:marRight w:val="0"/>
          <w:marTop w:val="0"/>
          <w:marBottom w:val="0"/>
          <w:divBdr>
            <w:top w:val="none" w:sz="0" w:space="0" w:color="auto"/>
            <w:left w:val="none" w:sz="0" w:space="0" w:color="auto"/>
            <w:bottom w:val="none" w:sz="0" w:space="0" w:color="auto"/>
            <w:right w:val="none" w:sz="0" w:space="0" w:color="auto"/>
          </w:divBdr>
        </w:div>
        <w:div w:id="1824422322">
          <w:marLeft w:val="480"/>
          <w:marRight w:val="0"/>
          <w:marTop w:val="0"/>
          <w:marBottom w:val="0"/>
          <w:divBdr>
            <w:top w:val="none" w:sz="0" w:space="0" w:color="auto"/>
            <w:left w:val="none" w:sz="0" w:space="0" w:color="auto"/>
            <w:bottom w:val="none" w:sz="0" w:space="0" w:color="auto"/>
            <w:right w:val="none" w:sz="0" w:space="0" w:color="auto"/>
          </w:divBdr>
        </w:div>
        <w:div w:id="1529415934">
          <w:marLeft w:val="480"/>
          <w:marRight w:val="0"/>
          <w:marTop w:val="0"/>
          <w:marBottom w:val="0"/>
          <w:divBdr>
            <w:top w:val="none" w:sz="0" w:space="0" w:color="auto"/>
            <w:left w:val="none" w:sz="0" w:space="0" w:color="auto"/>
            <w:bottom w:val="none" w:sz="0" w:space="0" w:color="auto"/>
            <w:right w:val="none" w:sz="0" w:space="0" w:color="auto"/>
          </w:divBdr>
        </w:div>
        <w:div w:id="223875359">
          <w:marLeft w:val="480"/>
          <w:marRight w:val="0"/>
          <w:marTop w:val="0"/>
          <w:marBottom w:val="0"/>
          <w:divBdr>
            <w:top w:val="none" w:sz="0" w:space="0" w:color="auto"/>
            <w:left w:val="none" w:sz="0" w:space="0" w:color="auto"/>
            <w:bottom w:val="none" w:sz="0" w:space="0" w:color="auto"/>
            <w:right w:val="none" w:sz="0" w:space="0" w:color="auto"/>
          </w:divBdr>
        </w:div>
        <w:div w:id="1767770149">
          <w:marLeft w:val="480"/>
          <w:marRight w:val="0"/>
          <w:marTop w:val="0"/>
          <w:marBottom w:val="0"/>
          <w:divBdr>
            <w:top w:val="none" w:sz="0" w:space="0" w:color="auto"/>
            <w:left w:val="none" w:sz="0" w:space="0" w:color="auto"/>
            <w:bottom w:val="none" w:sz="0" w:space="0" w:color="auto"/>
            <w:right w:val="none" w:sz="0" w:space="0" w:color="auto"/>
          </w:divBdr>
        </w:div>
        <w:div w:id="79720604">
          <w:marLeft w:val="480"/>
          <w:marRight w:val="0"/>
          <w:marTop w:val="0"/>
          <w:marBottom w:val="0"/>
          <w:divBdr>
            <w:top w:val="none" w:sz="0" w:space="0" w:color="auto"/>
            <w:left w:val="none" w:sz="0" w:space="0" w:color="auto"/>
            <w:bottom w:val="none" w:sz="0" w:space="0" w:color="auto"/>
            <w:right w:val="none" w:sz="0" w:space="0" w:color="auto"/>
          </w:divBdr>
        </w:div>
        <w:div w:id="1292782081">
          <w:marLeft w:val="480"/>
          <w:marRight w:val="0"/>
          <w:marTop w:val="0"/>
          <w:marBottom w:val="0"/>
          <w:divBdr>
            <w:top w:val="none" w:sz="0" w:space="0" w:color="auto"/>
            <w:left w:val="none" w:sz="0" w:space="0" w:color="auto"/>
            <w:bottom w:val="none" w:sz="0" w:space="0" w:color="auto"/>
            <w:right w:val="none" w:sz="0" w:space="0" w:color="auto"/>
          </w:divBdr>
        </w:div>
        <w:div w:id="608050890">
          <w:marLeft w:val="480"/>
          <w:marRight w:val="0"/>
          <w:marTop w:val="0"/>
          <w:marBottom w:val="0"/>
          <w:divBdr>
            <w:top w:val="none" w:sz="0" w:space="0" w:color="auto"/>
            <w:left w:val="none" w:sz="0" w:space="0" w:color="auto"/>
            <w:bottom w:val="none" w:sz="0" w:space="0" w:color="auto"/>
            <w:right w:val="none" w:sz="0" w:space="0" w:color="auto"/>
          </w:divBdr>
        </w:div>
        <w:div w:id="1279797553">
          <w:marLeft w:val="480"/>
          <w:marRight w:val="0"/>
          <w:marTop w:val="0"/>
          <w:marBottom w:val="0"/>
          <w:divBdr>
            <w:top w:val="none" w:sz="0" w:space="0" w:color="auto"/>
            <w:left w:val="none" w:sz="0" w:space="0" w:color="auto"/>
            <w:bottom w:val="none" w:sz="0" w:space="0" w:color="auto"/>
            <w:right w:val="none" w:sz="0" w:space="0" w:color="auto"/>
          </w:divBdr>
        </w:div>
        <w:div w:id="1392734287">
          <w:marLeft w:val="480"/>
          <w:marRight w:val="0"/>
          <w:marTop w:val="0"/>
          <w:marBottom w:val="0"/>
          <w:divBdr>
            <w:top w:val="none" w:sz="0" w:space="0" w:color="auto"/>
            <w:left w:val="none" w:sz="0" w:space="0" w:color="auto"/>
            <w:bottom w:val="none" w:sz="0" w:space="0" w:color="auto"/>
            <w:right w:val="none" w:sz="0" w:space="0" w:color="auto"/>
          </w:divBdr>
        </w:div>
        <w:div w:id="620303680">
          <w:marLeft w:val="480"/>
          <w:marRight w:val="0"/>
          <w:marTop w:val="0"/>
          <w:marBottom w:val="0"/>
          <w:divBdr>
            <w:top w:val="none" w:sz="0" w:space="0" w:color="auto"/>
            <w:left w:val="none" w:sz="0" w:space="0" w:color="auto"/>
            <w:bottom w:val="none" w:sz="0" w:space="0" w:color="auto"/>
            <w:right w:val="none" w:sz="0" w:space="0" w:color="auto"/>
          </w:divBdr>
        </w:div>
        <w:div w:id="1438405390">
          <w:marLeft w:val="480"/>
          <w:marRight w:val="0"/>
          <w:marTop w:val="0"/>
          <w:marBottom w:val="0"/>
          <w:divBdr>
            <w:top w:val="none" w:sz="0" w:space="0" w:color="auto"/>
            <w:left w:val="none" w:sz="0" w:space="0" w:color="auto"/>
            <w:bottom w:val="none" w:sz="0" w:space="0" w:color="auto"/>
            <w:right w:val="none" w:sz="0" w:space="0" w:color="auto"/>
          </w:divBdr>
        </w:div>
        <w:div w:id="1864441749">
          <w:marLeft w:val="480"/>
          <w:marRight w:val="0"/>
          <w:marTop w:val="0"/>
          <w:marBottom w:val="0"/>
          <w:divBdr>
            <w:top w:val="none" w:sz="0" w:space="0" w:color="auto"/>
            <w:left w:val="none" w:sz="0" w:space="0" w:color="auto"/>
            <w:bottom w:val="none" w:sz="0" w:space="0" w:color="auto"/>
            <w:right w:val="none" w:sz="0" w:space="0" w:color="auto"/>
          </w:divBdr>
        </w:div>
        <w:div w:id="832183679">
          <w:marLeft w:val="480"/>
          <w:marRight w:val="0"/>
          <w:marTop w:val="0"/>
          <w:marBottom w:val="0"/>
          <w:divBdr>
            <w:top w:val="none" w:sz="0" w:space="0" w:color="auto"/>
            <w:left w:val="none" w:sz="0" w:space="0" w:color="auto"/>
            <w:bottom w:val="none" w:sz="0" w:space="0" w:color="auto"/>
            <w:right w:val="none" w:sz="0" w:space="0" w:color="auto"/>
          </w:divBdr>
        </w:div>
        <w:div w:id="775440635">
          <w:marLeft w:val="480"/>
          <w:marRight w:val="0"/>
          <w:marTop w:val="0"/>
          <w:marBottom w:val="0"/>
          <w:divBdr>
            <w:top w:val="none" w:sz="0" w:space="0" w:color="auto"/>
            <w:left w:val="none" w:sz="0" w:space="0" w:color="auto"/>
            <w:bottom w:val="none" w:sz="0" w:space="0" w:color="auto"/>
            <w:right w:val="none" w:sz="0" w:space="0" w:color="auto"/>
          </w:divBdr>
        </w:div>
        <w:div w:id="1913156424">
          <w:marLeft w:val="480"/>
          <w:marRight w:val="0"/>
          <w:marTop w:val="0"/>
          <w:marBottom w:val="0"/>
          <w:divBdr>
            <w:top w:val="none" w:sz="0" w:space="0" w:color="auto"/>
            <w:left w:val="none" w:sz="0" w:space="0" w:color="auto"/>
            <w:bottom w:val="none" w:sz="0" w:space="0" w:color="auto"/>
            <w:right w:val="none" w:sz="0" w:space="0" w:color="auto"/>
          </w:divBdr>
        </w:div>
        <w:div w:id="940605379">
          <w:marLeft w:val="480"/>
          <w:marRight w:val="0"/>
          <w:marTop w:val="0"/>
          <w:marBottom w:val="0"/>
          <w:divBdr>
            <w:top w:val="none" w:sz="0" w:space="0" w:color="auto"/>
            <w:left w:val="none" w:sz="0" w:space="0" w:color="auto"/>
            <w:bottom w:val="none" w:sz="0" w:space="0" w:color="auto"/>
            <w:right w:val="none" w:sz="0" w:space="0" w:color="auto"/>
          </w:divBdr>
        </w:div>
        <w:div w:id="469634259">
          <w:marLeft w:val="480"/>
          <w:marRight w:val="0"/>
          <w:marTop w:val="0"/>
          <w:marBottom w:val="0"/>
          <w:divBdr>
            <w:top w:val="none" w:sz="0" w:space="0" w:color="auto"/>
            <w:left w:val="none" w:sz="0" w:space="0" w:color="auto"/>
            <w:bottom w:val="none" w:sz="0" w:space="0" w:color="auto"/>
            <w:right w:val="none" w:sz="0" w:space="0" w:color="auto"/>
          </w:divBdr>
        </w:div>
        <w:div w:id="301428961">
          <w:marLeft w:val="480"/>
          <w:marRight w:val="0"/>
          <w:marTop w:val="0"/>
          <w:marBottom w:val="0"/>
          <w:divBdr>
            <w:top w:val="none" w:sz="0" w:space="0" w:color="auto"/>
            <w:left w:val="none" w:sz="0" w:space="0" w:color="auto"/>
            <w:bottom w:val="none" w:sz="0" w:space="0" w:color="auto"/>
            <w:right w:val="none" w:sz="0" w:space="0" w:color="auto"/>
          </w:divBdr>
        </w:div>
        <w:div w:id="591397190">
          <w:marLeft w:val="480"/>
          <w:marRight w:val="0"/>
          <w:marTop w:val="0"/>
          <w:marBottom w:val="0"/>
          <w:divBdr>
            <w:top w:val="none" w:sz="0" w:space="0" w:color="auto"/>
            <w:left w:val="none" w:sz="0" w:space="0" w:color="auto"/>
            <w:bottom w:val="none" w:sz="0" w:space="0" w:color="auto"/>
            <w:right w:val="none" w:sz="0" w:space="0" w:color="auto"/>
          </w:divBdr>
        </w:div>
        <w:div w:id="1577280392">
          <w:marLeft w:val="480"/>
          <w:marRight w:val="0"/>
          <w:marTop w:val="0"/>
          <w:marBottom w:val="0"/>
          <w:divBdr>
            <w:top w:val="none" w:sz="0" w:space="0" w:color="auto"/>
            <w:left w:val="none" w:sz="0" w:space="0" w:color="auto"/>
            <w:bottom w:val="none" w:sz="0" w:space="0" w:color="auto"/>
            <w:right w:val="none" w:sz="0" w:space="0" w:color="auto"/>
          </w:divBdr>
        </w:div>
        <w:div w:id="1863326225">
          <w:marLeft w:val="480"/>
          <w:marRight w:val="0"/>
          <w:marTop w:val="0"/>
          <w:marBottom w:val="0"/>
          <w:divBdr>
            <w:top w:val="none" w:sz="0" w:space="0" w:color="auto"/>
            <w:left w:val="none" w:sz="0" w:space="0" w:color="auto"/>
            <w:bottom w:val="none" w:sz="0" w:space="0" w:color="auto"/>
            <w:right w:val="none" w:sz="0" w:space="0" w:color="auto"/>
          </w:divBdr>
        </w:div>
        <w:div w:id="68700264">
          <w:marLeft w:val="480"/>
          <w:marRight w:val="0"/>
          <w:marTop w:val="0"/>
          <w:marBottom w:val="0"/>
          <w:divBdr>
            <w:top w:val="none" w:sz="0" w:space="0" w:color="auto"/>
            <w:left w:val="none" w:sz="0" w:space="0" w:color="auto"/>
            <w:bottom w:val="none" w:sz="0" w:space="0" w:color="auto"/>
            <w:right w:val="none" w:sz="0" w:space="0" w:color="auto"/>
          </w:divBdr>
        </w:div>
        <w:div w:id="1348212756">
          <w:marLeft w:val="480"/>
          <w:marRight w:val="0"/>
          <w:marTop w:val="0"/>
          <w:marBottom w:val="0"/>
          <w:divBdr>
            <w:top w:val="none" w:sz="0" w:space="0" w:color="auto"/>
            <w:left w:val="none" w:sz="0" w:space="0" w:color="auto"/>
            <w:bottom w:val="none" w:sz="0" w:space="0" w:color="auto"/>
            <w:right w:val="none" w:sz="0" w:space="0" w:color="auto"/>
          </w:divBdr>
        </w:div>
      </w:divsChild>
    </w:div>
    <w:div w:id="1024087673">
      <w:bodyDiv w:val="1"/>
      <w:marLeft w:val="0"/>
      <w:marRight w:val="0"/>
      <w:marTop w:val="0"/>
      <w:marBottom w:val="0"/>
      <w:divBdr>
        <w:top w:val="none" w:sz="0" w:space="0" w:color="auto"/>
        <w:left w:val="none" w:sz="0" w:space="0" w:color="auto"/>
        <w:bottom w:val="none" w:sz="0" w:space="0" w:color="auto"/>
        <w:right w:val="none" w:sz="0" w:space="0" w:color="auto"/>
      </w:divBdr>
    </w:div>
    <w:div w:id="1025056468">
      <w:bodyDiv w:val="1"/>
      <w:marLeft w:val="0"/>
      <w:marRight w:val="0"/>
      <w:marTop w:val="0"/>
      <w:marBottom w:val="0"/>
      <w:divBdr>
        <w:top w:val="none" w:sz="0" w:space="0" w:color="auto"/>
        <w:left w:val="none" w:sz="0" w:space="0" w:color="auto"/>
        <w:bottom w:val="none" w:sz="0" w:space="0" w:color="auto"/>
        <w:right w:val="none" w:sz="0" w:space="0" w:color="auto"/>
      </w:divBdr>
    </w:div>
    <w:div w:id="1025909468">
      <w:bodyDiv w:val="1"/>
      <w:marLeft w:val="0"/>
      <w:marRight w:val="0"/>
      <w:marTop w:val="0"/>
      <w:marBottom w:val="0"/>
      <w:divBdr>
        <w:top w:val="none" w:sz="0" w:space="0" w:color="auto"/>
        <w:left w:val="none" w:sz="0" w:space="0" w:color="auto"/>
        <w:bottom w:val="none" w:sz="0" w:space="0" w:color="auto"/>
        <w:right w:val="none" w:sz="0" w:space="0" w:color="auto"/>
      </w:divBdr>
    </w:div>
    <w:div w:id="1027218558">
      <w:bodyDiv w:val="1"/>
      <w:marLeft w:val="0"/>
      <w:marRight w:val="0"/>
      <w:marTop w:val="0"/>
      <w:marBottom w:val="0"/>
      <w:divBdr>
        <w:top w:val="none" w:sz="0" w:space="0" w:color="auto"/>
        <w:left w:val="none" w:sz="0" w:space="0" w:color="auto"/>
        <w:bottom w:val="none" w:sz="0" w:space="0" w:color="auto"/>
        <w:right w:val="none" w:sz="0" w:space="0" w:color="auto"/>
      </w:divBdr>
    </w:div>
    <w:div w:id="1028919289">
      <w:bodyDiv w:val="1"/>
      <w:marLeft w:val="0"/>
      <w:marRight w:val="0"/>
      <w:marTop w:val="0"/>
      <w:marBottom w:val="0"/>
      <w:divBdr>
        <w:top w:val="none" w:sz="0" w:space="0" w:color="auto"/>
        <w:left w:val="none" w:sz="0" w:space="0" w:color="auto"/>
        <w:bottom w:val="none" w:sz="0" w:space="0" w:color="auto"/>
        <w:right w:val="none" w:sz="0" w:space="0" w:color="auto"/>
      </w:divBdr>
    </w:div>
    <w:div w:id="1029256013">
      <w:bodyDiv w:val="1"/>
      <w:marLeft w:val="0"/>
      <w:marRight w:val="0"/>
      <w:marTop w:val="0"/>
      <w:marBottom w:val="0"/>
      <w:divBdr>
        <w:top w:val="none" w:sz="0" w:space="0" w:color="auto"/>
        <w:left w:val="none" w:sz="0" w:space="0" w:color="auto"/>
        <w:bottom w:val="none" w:sz="0" w:space="0" w:color="auto"/>
        <w:right w:val="none" w:sz="0" w:space="0" w:color="auto"/>
      </w:divBdr>
    </w:div>
    <w:div w:id="1031103594">
      <w:bodyDiv w:val="1"/>
      <w:marLeft w:val="0"/>
      <w:marRight w:val="0"/>
      <w:marTop w:val="0"/>
      <w:marBottom w:val="0"/>
      <w:divBdr>
        <w:top w:val="none" w:sz="0" w:space="0" w:color="auto"/>
        <w:left w:val="none" w:sz="0" w:space="0" w:color="auto"/>
        <w:bottom w:val="none" w:sz="0" w:space="0" w:color="auto"/>
        <w:right w:val="none" w:sz="0" w:space="0" w:color="auto"/>
      </w:divBdr>
    </w:div>
    <w:div w:id="1031691274">
      <w:bodyDiv w:val="1"/>
      <w:marLeft w:val="0"/>
      <w:marRight w:val="0"/>
      <w:marTop w:val="0"/>
      <w:marBottom w:val="0"/>
      <w:divBdr>
        <w:top w:val="none" w:sz="0" w:space="0" w:color="auto"/>
        <w:left w:val="none" w:sz="0" w:space="0" w:color="auto"/>
        <w:bottom w:val="none" w:sz="0" w:space="0" w:color="auto"/>
        <w:right w:val="none" w:sz="0" w:space="0" w:color="auto"/>
      </w:divBdr>
    </w:div>
    <w:div w:id="1032612194">
      <w:bodyDiv w:val="1"/>
      <w:marLeft w:val="0"/>
      <w:marRight w:val="0"/>
      <w:marTop w:val="0"/>
      <w:marBottom w:val="0"/>
      <w:divBdr>
        <w:top w:val="none" w:sz="0" w:space="0" w:color="auto"/>
        <w:left w:val="none" w:sz="0" w:space="0" w:color="auto"/>
        <w:bottom w:val="none" w:sz="0" w:space="0" w:color="auto"/>
        <w:right w:val="none" w:sz="0" w:space="0" w:color="auto"/>
      </w:divBdr>
    </w:div>
    <w:div w:id="1033768453">
      <w:bodyDiv w:val="1"/>
      <w:marLeft w:val="0"/>
      <w:marRight w:val="0"/>
      <w:marTop w:val="0"/>
      <w:marBottom w:val="0"/>
      <w:divBdr>
        <w:top w:val="none" w:sz="0" w:space="0" w:color="auto"/>
        <w:left w:val="none" w:sz="0" w:space="0" w:color="auto"/>
        <w:bottom w:val="none" w:sz="0" w:space="0" w:color="auto"/>
        <w:right w:val="none" w:sz="0" w:space="0" w:color="auto"/>
      </w:divBdr>
      <w:divsChild>
        <w:div w:id="1726836904">
          <w:marLeft w:val="480"/>
          <w:marRight w:val="0"/>
          <w:marTop w:val="0"/>
          <w:marBottom w:val="0"/>
          <w:divBdr>
            <w:top w:val="none" w:sz="0" w:space="0" w:color="auto"/>
            <w:left w:val="none" w:sz="0" w:space="0" w:color="auto"/>
            <w:bottom w:val="none" w:sz="0" w:space="0" w:color="auto"/>
            <w:right w:val="none" w:sz="0" w:space="0" w:color="auto"/>
          </w:divBdr>
        </w:div>
        <w:div w:id="402413410">
          <w:marLeft w:val="480"/>
          <w:marRight w:val="0"/>
          <w:marTop w:val="0"/>
          <w:marBottom w:val="0"/>
          <w:divBdr>
            <w:top w:val="none" w:sz="0" w:space="0" w:color="auto"/>
            <w:left w:val="none" w:sz="0" w:space="0" w:color="auto"/>
            <w:bottom w:val="none" w:sz="0" w:space="0" w:color="auto"/>
            <w:right w:val="none" w:sz="0" w:space="0" w:color="auto"/>
          </w:divBdr>
        </w:div>
        <w:div w:id="1669401879">
          <w:marLeft w:val="480"/>
          <w:marRight w:val="0"/>
          <w:marTop w:val="0"/>
          <w:marBottom w:val="0"/>
          <w:divBdr>
            <w:top w:val="none" w:sz="0" w:space="0" w:color="auto"/>
            <w:left w:val="none" w:sz="0" w:space="0" w:color="auto"/>
            <w:bottom w:val="none" w:sz="0" w:space="0" w:color="auto"/>
            <w:right w:val="none" w:sz="0" w:space="0" w:color="auto"/>
          </w:divBdr>
        </w:div>
        <w:div w:id="1063941300">
          <w:marLeft w:val="480"/>
          <w:marRight w:val="0"/>
          <w:marTop w:val="0"/>
          <w:marBottom w:val="0"/>
          <w:divBdr>
            <w:top w:val="none" w:sz="0" w:space="0" w:color="auto"/>
            <w:left w:val="none" w:sz="0" w:space="0" w:color="auto"/>
            <w:bottom w:val="none" w:sz="0" w:space="0" w:color="auto"/>
            <w:right w:val="none" w:sz="0" w:space="0" w:color="auto"/>
          </w:divBdr>
        </w:div>
        <w:div w:id="1341468450">
          <w:marLeft w:val="480"/>
          <w:marRight w:val="0"/>
          <w:marTop w:val="0"/>
          <w:marBottom w:val="0"/>
          <w:divBdr>
            <w:top w:val="none" w:sz="0" w:space="0" w:color="auto"/>
            <w:left w:val="none" w:sz="0" w:space="0" w:color="auto"/>
            <w:bottom w:val="none" w:sz="0" w:space="0" w:color="auto"/>
            <w:right w:val="none" w:sz="0" w:space="0" w:color="auto"/>
          </w:divBdr>
        </w:div>
        <w:div w:id="1408578999">
          <w:marLeft w:val="480"/>
          <w:marRight w:val="0"/>
          <w:marTop w:val="0"/>
          <w:marBottom w:val="0"/>
          <w:divBdr>
            <w:top w:val="none" w:sz="0" w:space="0" w:color="auto"/>
            <w:left w:val="none" w:sz="0" w:space="0" w:color="auto"/>
            <w:bottom w:val="none" w:sz="0" w:space="0" w:color="auto"/>
            <w:right w:val="none" w:sz="0" w:space="0" w:color="auto"/>
          </w:divBdr>
        </w:div>
        <w:div w:id="1413116142">
          <w:marLeft w:val="480"/>
          <w:marRight w:val="0"/>
          <w:marTop w:val="0"/>
          <w:marBottom w:val="0"/>
          <w:divBdr>
            <w:top w:val="none" w:sz="0" w:space="0" w:color="auto"/>
            <w:left w:val="none" w:sz="0" w:space="0" w:color="auto"/>
            <w:bottom w:val="none" w:sz="0" w:space="0" w:color="auto"/>
            <w:right w:val="none" w:sz="0" w:space="0" w:color="auto"/>
          </w:divBdr>
        </w:div>
        <w:div w:id="391468959">
          <w:marLeft w:val="480"/>
          <w:marRight w:val="0"/>
          <w:marTop w:val="0"/>
          <w:marBottom w:val="0"/>
          <w:divBdr>
            <w:top w:val="none" w:sz="0" w:space="0" w:color="auto"/>
            <w:left w:val="none" w:sz="0" w:space="0" w:color="auto"/>
            <w:bottom w:val="none" w:sz="0" w:space="0" w:color="auto"/>
            <w:right w:val="none" w:sz="0" w:space="0" w:color="auto"/>
          </w:divBdr>
        </w:div>
        <w:div w:id="435057165">
          <w:marLeft w:val="480"/>
          <w:marRight w:val="0"/>
          <w:marTop w:val="0"/>
          <w:marBottom w:val="0"/>
          <w:divBdr>
            <w:top w:val="none" w:sz="0" w:space="0" w:color="auto"/>
            <w:left w:val="none" w:sz="0" w:space="0" w:color="auto"/>
            <w:bottom w:val="none" w:sz="0" w:space="0" w:color="auto"/>
            <w:right w:val="none" w:sz="0" w:space="0" w:color="auto"/>
          </w:divBdr>
        </w:div>
        <w:div w:id="326708819">
          <w:marLeft w:val="480"/>
          <w:marRight w:val="0"/>
          <w:marTop w:val="0"/>
          <w:marBottom w:val="0"/>
          <w:divBdr>
            <w:top w:val="none" w:sz="0" w:space="0" w:color="auto"/>
            <w:left w:val="none" w:sz="0" w:space="0" w:color="auto"/>
            <w:bottom w:val="none" w:sz="0" w:space="0" w:color="auto"/>
            <w:right w:val="none" w:sz="0" w:space="0" w:color="auto"/>
          </w:divBdr>
        </w:div>
        <w:div w:id="766343516">
          <w:marLeft w:val="480"/>
          <w:marRight w:val="0"/>
          <w:marTop w:val="0"/>
          <w:marBottom w:val="0"/>
          <w:divBdr>
            <w:top w:val="none" w:sz="0" w:space="0" w:color="auto"/>
            <w:left w:val="none" w:sz="0" w:space="0" w:color="auto"/>
            <w:bottom w:val="none" w:sz="0" w:space="0" w:color="auto"/>
            <w:right w:val="none" w:sz="0" w:space="0" w:color="auto"/>
          </w:divBdr>
        </w:div>
        <w:div w:id="2072457505">
          <w:marLeft w:val="480"/>
          <w:marRight w:val="0"/>
          <w:marTop w:val="0"/>
          <w:marBottom w:val="0"/>
          <w:divBdr>
            <w:top w:val="none" w:sz="0" w:space="0" w:color="auto"/>
            <w:left w:val="none" w:sz="0" w:space="0" w:color="auto"/>
            <w:bottom w:val="none" w:sz="0" w:space="0" w:color="auto"/>
            <w:right w:val="none" w:sz="0" w:space="0" w:color="auto"/>
          </w:divBdr>
        </w:div>
        <w:div w:id="1690445654">
          <w:marLeft w:val="480"/>
          <w:marRight w:val="0"/>
          <w:marTop w:val="0"/>
          <w:marBottom w:val="0"/>
          <w:divBdr>
            <w:top w:val="none" w:sz="0" w:space="0" w:color="auto"/>
            <w:left w:val="none" w:sz="0" w:space="0" w:color="auto"/>
            <w:bottom w:val="none" w:sz="0" w:space="0" w:color="auto"/>
            <w:right w:val="none" w:sz="0" w:space="0" w:color="auto"/>
          </w:divBdr>
        </w:div>
        <w:div w:id="873352122">
          <w:marLeft w:val="480"/>
          <w:marRight w:val="0"/>
          <w:marTop w:val="0"/>
          <w:marBottom w:val="0"/>
          <w:divBdr>
            <w:top w:val="none" w:sz="0" w:space="0" w:color="auto"/>
            <w:left w:val="none" w:sz="0" w:space="0" w:color="auto"/>
            <w:bottom w:val="none" w:sz="0" w:space="0" w:color="auto"/>
            <w:right w:val="none" w:sz="0" w:space="0" w:color="auto"/>
          </w:divBdr>
        </w:div>
        <w:div w:id="1239949111">
          <w:marLeft w:val="480"/>
          <w:marRight w:val="0"/>
          <w:marTop w:val="0"/>
          <w:marBottom w:val="0"/>
          <w:divBdr>
            <w:top w:val="none" w:sz="0" w:space="0" w:color="auto"/>
            <w:left w:val="none" w:sz="0" w:space="0" w:color="auto"/>
            <w:bottom w:val="none" w:sz="0" w:space="0" w:color="auto"/>
            <w:right w:val="none" w:sz="0" w:space="0" w:color="auto"/>
          </w:divBdr>
        </w:div>
        <w:div w:id="12851551">
          <w:marLeft w:val="480"/>
          <w:marRight w:val="0"/>
          <w:marTop w:val="0"/>
          <w:marBottom w:val="0"/>
          <w:divBdr>
            <w:top w:val="none" w:sz="0" w:space="0" w:color="auto"/>
            <w:left w:val="none" w:sz="0" w:space="0" w:color="auto"/>
            <w:bottom w:val="none" w:sz="0" w:space="0" w:color="auto"/>
            <w:right w:val="none" w:sz="0" w:space="0" w:color="auto"/>
          </w:divBdr>
        </w:div>
        <w:div w:id="1441795873">
          <w:marLeft w:val="480"/>
          <w:marRight w:val="0"/>
          <w:marTop w:val="0"/>
          <w:marBottom w:val="0"/>
          <w:divBdr>
            <w:top w:val="none" w:sz="0" w:space="0" w:color="auto"/>
            <w:left w:val="none" w:sz="0" w:space="0" w:color="auto"/>
            <w:bottom w:val="none" w:sz="0" w:space="0" w:color="auto"/>
            <w:right w:val="none" w:sz="0" w:space="0" w:color="auto"/>
          </w:divBdr>
        </w:div>
        <w:div w:id="2063020266">
          <w:marLeft w:val="480"/>
          <w:marRight w:val="0"/>
          <w:marTop w:val="0"/>
          <w:marBottom w:val="0"/>
          <w:divBdr>
            <w:top w:val="none" w:sz="0" w:space="0" w:color="auto"/>
            <w:left w:val="none" w:sz="0" w:space="0" w:color="auto"/>
            <w:bottom w:val="none" w:sz="0" w:space="0" w:color="auto"/>
            <w:right w:val="none" w:sz="0" w:space="0" w:color="auto"/>
          </w:divBdr>
        </w:div>
        <w:div w:id="258608870">
          <w:marLeft w:val="480"/>
          <w:marRight w:val="0"/>
          <w:marTop w:val="0"/>
          <w:marBottom w:val="0"/>
          <w:divBdr>
            <w:top w:val="none" w:sz="0" w:space="0" w:color="auto"/>
            <w:left w:val="none" w:sz="0" w:space="0" w:color="auto"/>
            <w:bottom w:val="none" w:sz="0" w:space="0" w:color="auto"/>
            <w:right w:val="none" w:sz="0" w:space="0" w:color="auto"/>
          </w:divBdr>
        </w:div>
        <w:div w:id="549145594">
          <w:marLeft w:val="480"/>
          <w:marRight w:val="0"/>
          <w:marTop w:val="0"/>
          <w:marBottom w:val="0"/>
          <w:divBdr>
            <w:top w:val="none" w:sz="0" w:space="0" w:color="auto"/>
            <w:left w:val="none" w:sz="0" w:space="0" w:color="auto"/>
            <w:bottom w:val="none" w:sz="0" w:space="0" w:color="auto"/>
            <w:right w:val="none" w:sz="0" w:space="0" w:color="auto"/>
          </w:divBdr>
        </w:div>
        <w:div w:id="1340549273">
          <w:marLeft w:val="480"/>
          <w:marRight w:val="0"/>
          <w:marTop w:val="0"/>
          <w:marBottom w:val="0"/>
          <w:divBdr>
            <w:top w:val="none" w:sz="0" w:space="0" w:color="auto"/>
            <w:left w:val="none" w:sz="0" w:space="0" w:color="auto"/>
            <w:bottom w:val="none" w:sz="0" w:space="0" w:color="auto"/>
            <w:right w:val="none" w:sz="0" w:space="0" w:color="auto"/>
          </w:divBdr>
        </w:div>
        <w:div w:id="235281974">
          <w:marLeft w:val="480"/>
          <w:marRight w:val="0"/>
          <w:marTop w:val="0"/>
          <w:marBottom w:val="0"/>
          <w:divBdr>
            <w:top w:val="none" w:sz="0" w:space="0" w:color="auto"/>
            <w:left w:val="none" w:sz="0" w:space="0" w:color="auto"/>
            <w:bottom w:val="none" w:sz="0" w:space="0" w:color="auto"/>
            <w:right w:val="none" w:sz="0" w:space="0" w:color="auto"/>
          </w:divBdr>
        </w:div>
        <w:div w:id="422649671">
          <w:marLeft w:val="480"/>
          <w:marRight w:val="0"/>
          <w:marTop w:val="0"/>
          <w:marBottom w:val="0"/>
          <w:divBdr>
            <w:top w:val="none" w:sz="0" w:space="0" w:color="auto"/>
            <w:left w:val="none" w:sz="0" w:space="0" w:color="auto"/>
            <w:bottom w:val="none" w:sz="0" w:space="0" w:color="auto"/>
            <w:right w:val="none" w:sz="0" w:space="0" w:color="auto"/>
          </w:divBdr>
        </w:div>
        <w:div w:id="2033916559">
          <w:marLeft w:val="480"/>
          <w:marRight w:val="0"/>
          <w:marTop w:val="0"/>
          <w:marBottom w:val="0"/>
          <w:divBdr>
            <w:top w:val="none" w:sz="0" w:space="0" w:color="auto"/>
            <w:left w:val="none" w:sz="0" w:space="0" w:color="auto"/>
            <w:bottom w:val="none" w:sz="0" w:space="0" w:color="auto"/>
            <w:right w:val="none" w:sz="0" w:space="0" w:color="auto"/>
          </w:divBdr>
        </w:div>
        <w:div w:id="1667588424">
          <w:marLeft w:val="480"/>
          <w:marRight w:val="0"/>
          <w:marTop w:val="0"/>
          <w:marBottom w:val="0"/>
          <w:divBdr>
            <w:top w:val="none" w:sz="0" w:space="0" w:color="auto"/>
            <w:left w:val="none" w:sz="0" w:space="0" w:color="auto"/>
            <w:bottom w:val="none" w:sz="0" w:space="0" w:color="auto"/>
            <w:right w:val="none" w:sz="0" w:space="0" w:color="auto"/>
          </w:divBdr>
        </w:div>
        <w:div w:id="444350534">
          <w:marLeft w:val="480"/>
          <w:marRight w:val="0"/>
          <w:marTop w:val="0"/>
          <w:marBottom w:val="0"/>
          <w:divBdr>
            <w:top w:val="none" w:sz="0" w:space="0" w:color="auto"/>
            <w:left w:val="none" w:sz="0" w:space="0" w:color="auto"/>
            <w:bottom w:val="none" w:sz="0" w:space="0" w:color="auto"/>
            <w:right w:val="none" w:sz="0" w:space="0" w:color="auto"/>
          </w:divBdr>
        </w:div>
        <w:div w:id="1676149460">
          <w:marLeft w:val="480"/>
          <w:marRight w:val="0"/>
          <w:marTop w:val="0"/>
          <w:marBottom w:val="0"/>
          <w:divBdr>
            <w:top w:val="none" w:sz="0" w:space="0" w:color="auto"/>
            <w:left w:val="none" w:sz="0" w:space="0" w:color="auto"/>
            <w:bottom w:val="none" w:sz="0" w:space="0" w:color="auto"/>
            <w:right w:val="none" w:sz="0" w:space="0" w:color="auto"/>
          </w:divBdr>
        </w:div>
        <w:div w:id="163594007">
          <w:marLeft w:val="480"/>
          <w:marRight w:val="0"/>
          <w:marTop w:val="0"/>
          <w:marBottom w:val="0"/>
          <w:divBdr>
            <w:top w:val="none" w:sz="0" w:space="0" w:color="auto"/>
            <w:left w:val="none" w:sz="0" w:space="0" w:color="auto"/>
            <w:bottom w:val="none" w:sz="0" w:space="0" w:color="auto"/>
            <w:right w:val="none" w:sz="0" w:space="0" w:color="auto"/>
          </w:divBdr>
        </w:div>
        <w:div w:id="2019380743">
          <w:marLeft w:val="480"/>
          <w:marRight w:val="0"/>
          <w:marTop w:val="0"/>
          <w:marBottom w:val="0"/>
          <w:divBdr>
            <w:top w:val="none" w:sz="0" w:space="0" w:color="auto"/>
            <w:left w:val="none" w:sz="0" w:space="0" w:color="auto"/>
            <w:bottom w:val="none" w:sz="0" w:space="0" w:color="auto"/>
            <w:right w:val="none" w:sz="0" w:space="0" w:color="auto"/>
          </w:divBdr>
        </w:div>
        <w:div w:id="12847418">
          <w:marLeft w:val="480"/>
          <w:marRight w:val="0"/>
          <w:marTop w:val="0"/>
          <w:marBottom w:val="0"/>
          <w:divBdr>
            <w:top w:val="none" w:sz="0" w:space="0" w:color="auto"/>
            <w:left w:val="none" w:sz="0" w:space="0" w:color="auto"/>
            <w:bottom w:val="none" w:sz="0" w:space="0" w:color="auto"/>
            <w:right w:val="none" w:sz="0" w:space="0" w:color="auto"/>
          </w:divBdr>
        </w:div>
        <w:div w:id="1907646762">
          <w:marLeft w:val="480"/>
          <w:marRight w:val="0"/>
          <w:marTop w:val="0"/>
          <w:marBottom w:val="0"/>
          <w:divBdr>
            <w:top w:val="none" w:sz="0" w:space="0" w:color="auto"/>
            <w:left w:val="none" w:sz="0" w:space="0" w:color="auto"/>
            <w:bottom w:val="none" w:sz="0" w:space="0" w:color="auto"/>
            <w:right w:val="none" w:sz="0" w:space="0" w:color="auto"/>
          </w:divBdr>
        </w:div>
        <w:div w:id="895553167">
          <w:marLeft w:val="480"/>
          <w:marRight w:val="0"/>
          <w:marTop w:val="0"/>
          <w:marBottom w:val="0"/>
          <w:divBdr>
            <w:top w:val="none" w:sz="0" w:space="0" w:color="auto"/>
            <w:left w:val="none" w:sz="0" w:space="0" w:color="auto"/>
            <w:bottom w:val="none" w:sz="0" w:space="0" w:color="auto"/>
            <w:right w:val="none" w:sz="0" w:space="0" w:color="auto"/>
          </w:divBdr>
        </w:div>
        <w:div w:id="553393069">
          <w:marLeft w:val="480"/>
          <w:marRight w:val="0"/>
          <w:marTop w:val="0"/>
          <w:marBottom w:val="0"/>
          <w:divBdr>
            <w:top w:val="none" w:sz="0" w:space="0" w:color="auto"/>
            <w:left w:val="none" w:sz="0" w:space="0" w:color="auto"/>
            <w:bottom w:val="none" w:sz="0" w:space="0" w:color="auto"/>
            <w:right w:val="none" w:sz="0" w:space="0" w:color="auto"/>
          </w:divBdr>
        </w:div>
        <w:div w:id="1457217916">
          <w:marLeft w:val="480"/>
          <w:marRight w:val="0"/>
          <w:marTop w:val="0"/>
          <w:marBottom w:val="0"/>
          <w:divBdr>
            <w:top w:val="none" w:sz="0" w:space="0" w:color="auto"/>
            <w:left w:val="none" w:sz="0" w:space="0" w:color="auto"/>
            <w:bottom w:val="none" w:sz="0" w:space="0" w:color="auto"/>
            <w:right w:val="none" w:sz="0" w:space="0" w:color="auto"/>
          </w:divBdr>
        </w:div>
        <w:div w:id="2074808948">
          <w:marLeft w:val="480"/>
          <w:marRight w:val="0"/>
          <w:marTop w:val="0"/>
          <w:marBottom w:val="0"/>
          <w:divBdr>
            <w:top w:val="none" w:sz="0" w:space="0" w:color="auto"/>
            <w:left w:val="none" w:sz="0" w:space="0" w:color="auto"/>
            <w:bottom w:val="none" w:sz="0" w:space="0" w:color="auto"/>
            <w:right w:val="none" w:sz="0" w:space="0" w:color="auto"/>
          </w:divBdr>
        </w:div>
        <w:div w:id="16464464">
          <w:marLeft w:val="480"/>
          <w:marRight w:val="0"/>
          <w:marTop w:val="0"/>
          <w:marBottom w:val="0"/>
          <w:divBdr>
            <w:top w:val="none" w:sz="0" w:space="0" w:color="auto"/>
            <w:left w:val="none" w:sz="0" w:space="0" w:color="auto"/>
            <w:bottom w:val="none" w:sz="0" w:space="0" w:color="auto"/>
            <w:right w:val="none" w:sz="0" w:space="0" w:color="auto"/>
          </w:divBdr>
        </w:div>
        <w:div w:id="932976970">
          <w:marLeft w:val="480"/>
          <w:marRight w:val="0"/>
          <w:marTop w:val="0"/>
          <w:marBottom w:val="0"/>
          <w:divBdr>
            <w:top w:val="none" w:sz="0" w:space="0" w:color="auto"/>
            <w:left w:val="none" w:sz="0" w:space="0" w:color="auto"/>
            <w:bottom w:val="none" w:sz="0" w:space="0" w:color="auto"/>
            <w:right w:val="none" w:sz="0" w:space="0" w:color="auto"/>
          </w:divBdr>
        </w:div>
        <w:div w:id="1214925446">
          <w:marLeft w:val="480"/>
          <w:marRight w:val="0"/>
          <w:marTop w:val="0"/>
          <w:marBottom w:val="0"/>
          <w:divBdr>
            <w:top w:val="none" w:sz="0" w:space="0" w:color="auto"/>
            <w:left w:val="none" w:sz="0" w:space="0" w:color="auto"/>
            <w:bottom w:val="none" w:sz="0" w:space="0" w:color="auto"/>
            <w:right w:val="none" w:sz="0" w:space="0" w:color="auto"/>
          </w:divBdr>
        </w:div>
        <w:div w:id="408503567">
          <w:marLeft w:val="480"/>
          <w:marRight w:val="0"/>
          <w:marTop w:val="0"/>
          <w:marBottom w:val="0"/>
          <w:divBdr>
            <w:top w:val="none" w:sz="0" w:space="0" w:color="auto"/>
            <w:left w:val="none" w:sz="0" w:space="0" w:color="auto"/>
            <w:bottom w:val="none" w:sz="0" w:space="0" w:color="auto"/>
            <w:right w:val="none" w:sz="0" w:space="0" w:color="auto"/>
          </w:divBdr>
        </w:div>
        <w:div w:id="1582593391">
          <w:marLeft w:val="480"/>
          <w:marRight w:val="0"/>
          <w:marTop w:val="0"/>
          <w:marBottom w:val="0"/>
          <w:divBdr>
            <w:top w:val="none" w:sz="0" w:space="0" w:color="auto"/>
            <w:left w:val="none" w:sz="0" w:space="0" w:color="auto"/>
            <w:bottom w:val="none" w:sz="0" w:space="0" w:color="auto"/>
            <w:right w:val="none" w:sz="0" w:space="0" w:color="auto"/>
          </w:divBdr>
        </w:div>
        <w:div w:id="1175344199">
          <w:marLeft w:val="480"/>
          <w:marRight w:val="0"/>
          <w:marTop w:val="0"/>
          <w:marBottom w:val="0"/>
          <w:divBdr>
            <w:top w:val="none" w:sz="0" w:space="0" w:color="auto"/>
            <w:left w:val="none" w:sz="0" w:space="0" w:color="auto"/>
            <w:bottom w:val="none" w:sz="0" w:space="0" w:color="auto"/>
            <w:right w:val="none" w:sz="0" w:space="0" w:color="auto"/>
          </w:divBdr>
        </w:div>
        <w:div w:id="912813411">
          <w:marLeft w:val="480"/>
          <w:marRight w:val="0"/>
          <w:marTop w:val="0"/>
          <w:marBottom w:val="0"/>
          <w:divBdr>
            <w:top w:val="none" w:sz="0" w:space="0" w:color="auto"/>
            <w:left w:val="none" w:sz="0" w:space="0" w:color="auto"/>
            <w:bottom w:val="none" w:sz="0" w:space="0" w:color="auto"/>
            <w:right w:val="none" w:sz="0" w:space="0" w:color="auto"/>
          </w:divBdr>
        </w:div>
        <w:div w:id="124467276">
          <w:marLeft w:val="480"/>
          <w:marRight w:val="0"/>
          <w:marTop w:val="0"/>
          <w:marBottom w:val="0"/>
          <w:divBdr>
            <w:top w:val="none" w:sz="0" w:space="0" w:color="auto"/>
            <w:left w:val="none" w:sz="0" w:space="0" w:color="auto"/>
            <w:bottom w:val="none" w:sz="0" w:space="0" w:color="auto"/>
            <w:right w:val="none" w:sz="0" w:space="0" w:color="auto"/>
          </w:divBdr>
        </w:div>
        <w:div w:id="1359239731">
          <w:marLeft w:val="480"/>
          <w:marRight w:val="0"/>
          <w:marTop w:val="0"/>
          <w:marBottom w:val="0"/>
          <w:divBdr>
            <w:top w:val="none" w:sz="0" w:space="0" w:color="auto"/>
            <w:left w:val="none" w:sz="0" w:space="0" w:color="auto"/>
            <w:bottom w:val="none" w:sz="0" w:space="0" w:color="auto"/>
            <w:right w:val="none" w:sz="0" w:space="0" w:color="auto"/>
          </w:divBdr>
        </w:div>
        <w:div w:id="1744797136">
          <w:marLeft w:val="480"/>
          <w:marRight w:val="0"/>
          <w:marTop w:val="0"/>
          <w:marBottom w:val="0"/>
          <w:divBdr>
            <w:top w:val="none" w:sz="0" w:space="0" w:color="auto"/>
            <w:left w:val="none" w:sz="0" w:space="0" w:color="auto"/>
            <w:bottom w:val="none" w:sz="0" w:space="0" w:color="auto"/>
            <w:right w:val="none" w:sz="0" w:space="0" w:color="auto"/>
          </w:divBdr>
        </w:div>
        <w:div w:id="1393650174">
          <w:marLeft w:val="480"/>
          <w:marRight w:val="0"/>
          <w:marTop w:val="0"/>
          <w:marBottom w:val="0"/>
          <w:divBdr>
            <w:top w:val="none" w:sz="0" w:space="0" w:color="auto"/>
            <w:left w:val="none" w:sz="0" w:space="0" w:color="auto"/>
            <w:bottom w:val="none" w:sz="0" w:space="0" w:color="auto"/>
            <w:right w:val="none" w:sz="0" w:space="0" w:color="auto"/>
          </w:divBdr>
        </w:div>
        <w:div w:id="1576478231">
          <w:marLeft w:val="480"/>
          <w:marRight w:val="0"/>
          <w:marTop w:val="0"/>
          <w:marBottom w:val="0"/>
          <w:divBdr>
            <w:top w:val="none" w:sz="0" w:space="0" w:color="auto"/>
            <w:left w:val="none" w:sz="0" w:space="0" w:color="auto"/>
            <w:bottom w:val="none" w:sz="0" w:space="0" w:color="auto"/>
            <w:right w:val="none" w:sz="0" w:space="0" w:color="auto"/>
          </w:divBdr>
        </w:div>
        <w:div w:id="1700087029">
          <w:marLeft w:val="480"/>
          <w:marRight w:val="0"/>
          <w:marTop w:val="0"/>
          <w:marBottom w:val="0"/>
          <w:divBdr>
            <w:top w:val="none" w:sz="0" w:space="0" w:color="auto"/>
            <w:left w:val="none" w:sz="0" w:space="0" w:color="auto"/>
            <w:bottom w:val="none" w:sz="0" w:space="0" w:color="auto"/>
            <w:right w:val="none" w:sz="0" w:space="0" w:color="auto"/>
          </w:divBdr>
        </w:div>
        <w:div w:id="444619550">
          <w:marLeft w:val="480"/>
          <w:marRight w:val="0"/>
          <w:marTop w:val="0"/>
          <w:marBottom w:val="0"/>
          <w:divBdr>
            <w:top w:val="none" w:sz="0" w:space="0" w:color="auto"/>
            <w:left w:val="none" w:sz="0" w:space="0" w:color="auto"/>
            <w:bottom w:val="none" w:sz="0" w:space="0" w:color="auto"/>
            <w:right w:val="none" w:sz="0" w:space="0" w:color="auto"/>
          </w:divBdr>
        </w:div>
        <w:div w:id="981814629">
          <w:marLeft w:val="480"/>
          <w:marRight w:val="0"/>
          <w:marTop w:val="0"/>
          <w:marBottom w:val="0"/>
          <w:divBdr>
            <w:top w:val="none" w:sz="0" w:space="0" w:color="auto"/>
            <w:left w:val="none" w:sz="0" w:space="0" w:color="auto"/>
            <w:bottom w:val="none" w:sz="0" w:space="0" w:color="auto"/>
            <w:right w:val="none" w:sz="0" w:space="0" w:color="auto"/>
          </w:divBdr>
        </w:div>
        <w:div w:id="731856727">
          <w:marLeft w:val="480"/>
          <w:marRight w:val="0"/>
          <w:marTop w:val="0"/>
          <w:marBottom w:val="0"/>
          <w:divBdr>
            <w:top w:val="none" w:sz="0" w:space="0" w:color="auto"/>
            <w:left w:val="none" w:sz="0" w:space="0" w:color="auto"/>
            <w:bottom w:val="none" w:sz="0" w:space="0" w:color="auto"/>
            <w:right w:val="none" w:sz="0" w:space="0" w:color="auto"/>
          </w:divBdr>
        </w:div>
        <w:div w:id="75830462">
          <w:marLeft w:val="480"/>
          <w:marRight w:val="0"/>
          <w:marTop w:val="0"/>
          <w:marBottom w:val="0"/>
          <w:divBdr>
            <w:top w:val="none" w:sz="0" w:space="0" w:color="auto"/>
            <w:left w:val="none" w:sz="0" w:space="0" w:color="auto"/>
            <w:bottom w:val="none" w:sz="0" w:space="0" w:color="auto"/>
            <w:right w:val="none" w:sz="0" w:space="0" w:color="auto"/>
          </w:divBdr>
        </w:div>
        <w:div w:id="1419980603">
          <w:marLeft w:val="480"/>
          <w:marRight w:val="0"/>
          <w:marTop w:val="0"/>
          <w:marBottom w:val="0"/>
          <w:divBdr>
            <w:top w:val="none" w:sz="0" w:space="0" w:color="auto"/>
            <w:left w:val="none" w:sz="0" w:space="0" w:color="auto"/>
            <w:bottom w:val="none" w:sz="0" w:space="0" w:color="auto"/>
            <w:right w:val="none" w:sz="0" w:space="0" w:color="auto"/>
          </w:divBdr>
        </w:div>
        <w:div w:id="118184889">
          <w:marLeft w:val="480"/>
          <w:marRight w:val="0"/>
          <w:marTop w:val="0"/>
          <w:marBottom w:val="0"/>
          <w:divBdr>
            <w:top w:val="none" w:sz="0" w:space="0" w:color="auto"/>
            <w:left w:val="none" w:sz="0" w:space="0" w:color="auto"/>
            <w:bottom w:val="none" w:sz="0" w:space="0" w:color="auto"/>
            <w:right w:val="none" w:sz="0" w:space="0" w:color="auto"/>
          </w:divBdr>
        </w:div>
        <w:div w:id="1736314446">
          <w:marLeft w:val="480"/>
          <w:marRight w:val="0"/>
          <w:marTop w:val="0"/>
          <w:marBottom w:val="0"/>
          <w:divBdr>
            <w:top w:val="none" w:sz="0" w:space="0" w:color="auto"/>
            <w:left w:val="none" w:sz="0" w:space="0" w:color="auto"/>
            <w:bottom w:val="none" w:sz="0" w:space="0" w:color="auto"/>
            <w:right w:val="none" w:sz="0" w:space="0" w:color="auto"/>
          </w:divBdr>
        </w:div>
        <w:div w:id="1329869924">
          <w:marLeft w:val="480"/>
          <w:marRight w:val="0"/>
          <w:marTop w:val="0"/>
          <w:marBottom w:val="0"/>
          <w:divBdr>
            <w:top w:val="none" w:sz="0" w:space="0" w:color="auto"/>
            <w:left w:val="none" w:sz="0" w:space="0" w:color="auto"/>
            <w:bottom w:val="none" w:sz="0" w:space="0" w:color="auto"/>
            <w:right w:val="none" w:sz="0" w:space="0" w:color="auto"/>
          </w:divBdr>
        </w:div>
        <w:div w:id="1726875872">
          <w:marLeft w:val="480"/>
          <w:marRight w:val="0"/>
          <w:marTop w:val="0"/>
          <w:marBottom w:val="0"/>
          <w:divBdr>
            <w:top w:val="none" w:sz="0" w:space="0" w:color="auto"/>
            <w:left w:val="none" w:sz="0" w:space="0" w:color="auto"/>
            <w:bottom w:val="none" w:sz="0" w:space="0" w:color="auto"/>
            <w:right w:val="none" w:sz="0" w:space="0" w:color="auto"/>
          </w:divBdr>
        </w:div>
        <w:div w:id="292827364">
          <w:marLeft w:val="480"/>
          <w:marRight w:val="0"/>
          <w:marTop w:val="0"/>
          <w:marBottom w:val="0"/>
          <w:divBdr>
            <w:top w:val="none" w:sz="0" w:space="0" w:color="auto"/>
            <w:left w:val="none" w:sz="0" w:space="0" w:color="auto"/>
            <w:bottom w:val="none" w:sz="0" w:space="0" w:color="auto"/>
            <w:right w:val="none" w:sz="0" w:space="0" w:color="auto"/>
          </w:divBdr>
        </w:div>
        <w:div w:id="690841775">
          <w:marLeft w:val="480"/>
          <w:marRight w:val="0"/>
          <w:marTop w:val="0"/>
          <w:marBottom w:val="0"/>
          <w:divBdr>
            <w:top w:val="none" w:sz="0" w:space="0" w:color="auto"/>
            <w:left w:val="none" w:sz="0" w:space="0" w:color="auto"/>
            <w:bottom w:val="none" w:sz="0" w:space="0" w:color="auto"/>
            <w:right w:val="none" w:sz="0" w:space="0" w:color="auto"/>
          </w:divBdr>
        </w:div>
        <w:div w:id="655380989">
          <w:marLeft w:val="480"/>
          <w:marRight w:val="0"/>
          <w:marTop w:val="0"/>
          <w:marBottom w:val="0"/>
          <w:divBdr>
            <w:top w:val="none" w:sz="0" w:space="0" w:color="auto"/>
            <w:left w:val="none" w:sz="0" w:space="0" w:color="auto"/>
            <w:bottom w:val="none" w:sz="0" w:space="0" w:color="auto"/>
            <w:right w:val="none" w:sz="0" w:space="0" w:color="auto"/>
          </w:divBdr>
        </w:div>
        <w:div w:id="30306609">
          <w:marLeft w:val="480"/>
          <w:marRight w:val="0"/>
          <w:marTop w:val="0"/>
          <w:marBottom w:val="0"/>
          <w:divBdr>
            <w:top w:val="none" w:sz="0" w:space="0" w:color="auto"/>
            <w:left w:val="none" w:sz="0" w:space="0" w:color="auto"/>
            <w:bottom w:val="none" w:sz="0" w:space="0" w:color="auto"/>
            <w:right w:val="none" w:sz="0" w:space="0" w:color="auto"/>
          </w:divBdr>
        </w:div>
        <w:div w:id="2091804286">
          <w:marLeft w:val="480"/>
          <w:marRight w:val="0"/>
          <w:marTop w:val="0"/>
          <w:marBottom w:val="0"/>
          <w:divBdr>
            <w:top w:val="none" w:sz="0" w:space="0" w:color="auto"/>
            <w:left w:val="none" w:sz="0" w:space="0" w:color="auto"/>
            <w:bottom w:val="none" w:sz="0" w:space="0" w:color="auto"/>
            <w:right w:val="none" w:sz="0" w:space="0" w:color="auto"/>
          </w:divBdr>
        </w:div>
        <w:div w:id="243534916">
          <w:marLeft w:val="480"/>
          <w:marRight w:val="0"/>
          <w:marTop w:val="0"/>
          <w:marBottom w:val="0"/>
          <w:divBdr>
            <w:top w:val="none" w:sz="0" w:space="0" w:color="auto"/>
            <w:left w:val="none" w:sz="0" w:space="0" w:color="auto"/>
            <w:bottom w:val="none" w:sz="0" w:space="0" w:color="auto"/>
            <w:right w:val="none" w:sz="0" w:space="0" w:color="auto"/>
          </w:divBdr>
        </w:div>
        <w:div w:id="461463979">
          <w:marLeft w:val="480"/>
          <w:marRight w:val="0"/>
          <w:marTop w:val="0"/>
          <w:marBottom w:val="0"/>
          <w:divBdr>
            <w:top w:val="none" w:sz="0" w:space="0" w:color="auto"/>
            <w:left w:val="none" w:sz="0" w:space="0" w:color="auto"/>
            <w:bottom w:val="none" w:sz="0" w:space="0" w:color="auto"/>
            <w:right w:val="none" w:sz="0" w:space="0" w:color="auto"/>
          </w:divBdr>
        </w:div>
        <w:div w:id="203643045">
          <w:marLeft w:val="480"/>
          <w:marRight w:val="0"/>
          <w:marTop w:val="0"/>
          <w:marBottom w:val="0"/>
          <w:divBdr>
            <w:top w:val="none" w:sz="0" w:space="0" w:color="auto"/>
            <w:left w:val="none" w:sz="0" w:space="0" w:color="auto"/>
            <w:bottom w:val="none" w:sz="0" w:space="0" w:color="auto"/>
            <w:right w:val="none" w:sz="0" w:space="0" w:color="auto"/>
          </w:divBdr>
        </w:div>
        <w:div w:id="1279800649">
          <w:marLeft w:val="480"/>
          <w:marRight w:val="0"/>
          <w:marTop w:val="0"/>
          <w:marBottom w:val="0"/>
          <w:divBdr>
            <w:top w:val="none" w:sz="0" w:space="0" w:color="auto"/>
            <w:left w:val="none" w:sz="0" w:space="0" w:color="auto"/>
            <w:bottom w:val="none" w:sz="0" w:space="0" w:color="auto"/>
            <w:right w:val="none" w:sz="0" w:space="0" w:color="auto"/>
          </w:divBdr>
        </w:div>
        <w:div w:id="1059982785">
          <w:marLeft w:val="480"/>
          <w:marRight w:val="0"/>
          <w:marTop w:val="0"/>
          <w:marBottom w:val="0"/>
          <w:divBdr>
            <w:top w:val="none" w:sz="0" w:space="0" w:color="auto"/>
            <w:left w:val="none" w:sz="0" w:space="0" w:color="auto"/>
            <w:bottom w:val="none" w:sz="0" w:space="0" w:color="auto"/>
            <w:right w:val="none" w:sz="0" w:space="0" w:color="auto"/>
          </w:divBdr>
        </w:div>
        <w:div w:id="684287964">
          <w:marLeft w:val="480"/>
          <w:marRight w:val="0"/>
          <w:marTop w:val="0"/>
          <w:marBottom w:val="0"/>
          <w:divBdr>
            <w:top w:val="none" w:sz="0" w:space="0" w:color="auto"/>
            <w:left w:val="none" w:sz="0" w:space="0" w:color="auto"/>
            <w:bottom w:val="none" w:sz="0" w:space="0" w:color="auto"/>
            <w:right w:val="none" w:sz="0" w:space="0" w:color="auto"/>
          </w:divBdr>
        </w:div>
        <w:div w:id="445195543">
          <w:marLeft w:val="480"/>
          <w:marRight w:val="0"/>
          <w:marTop w:val="0"/>
          <w:marBottom w:val="0"/>
          <w:divBdr>
            <w:top w:val="none" w:sz="0" w:space="0" w:color="auto"/>
            <w:left w:val="none" w:sz="0" w:space="0" w:color="auto"/>
            <w:bottom w:val="none" w:sz="0" w:space="0" w:color="auto"/>
            <w:right w:val="none" w:sz="0" w:space="0" w:color="auto"/>
          </w:divBdr>
        </w:div>
        <w:div w:id="2058385539">
          <w:marLeft w:val="480"/>
          <w:marRight w:val="0"/>
          <w:marTop w:val="0"/>
          <w:marBottom w:val="0"/>
          <w:divBdr>
            <w:top w:val="none" w:sz="0" w:space="0" w:color="auto"/>
            <w:left w:val="none" w:sz="0" w:space="0" w:color="auto"/>
            <w:bottom w:val="none" w:sz="0" w:space="0" w:color="auto"/>
            <w:right w:val="none" w:sz="0" w:space="0" w:color="auto"/>
          </w:divBdr>
        </w:div>
        <w:div w:id="1453596857">
          <w:marLeft w:val="480"/>
          <w:marRight w:val="0"/>
          <w:marTop w:val="0"/>
          <w:marBottom w:val="0"/>
          <w:divBdr>
            <w:top w:val="none" w:sz="0" w:space="0" w:color="auto"/>
            <w:left w:val="none" w:sz="0" w:space="0" w:color="auto"/>
            <w:bottom w:val="none" w:sz="0" w:space="0" w:color="auto"/>
            <w:right w:val="none" w:sz="0" w:space="0" w:color="auto"/>
          </w:divBdr>
        </w:div>
        <w:div w:id="1667200226">
          <w:marLeft w:val="480"/>
          <w:marRight w:val="0"/>
          <w:marTop w:val="0"/>
          <w:marBottom w:val="0"/>
          <w:divBdr>
            <w:top w:val="none" w:sz="0" w:space="0" w:color="auto"/>
            <w:left w:val="none" w:sz="0" w:space="0" w:color="auto"/>
            <w:bottom w:val="none" w:sz="0" w:space="0" w:color="auto"/>
            <w:right w:val="none" w:sz="0" w:space="0" w:color="auto"/>
          </w:divBdr>
        </w:div>
        <w:div w:id="805394380">
          <w:marLeft w:val="480"/>
          <w:marRight w:val="0"/>
          <w:marTop w:val="0"/>
          <w:marBottom w:val="0"/>
          <w:divBdr>
            <w:top w:val="none" w:sz="0" w:space="0" w:color="auto"/>
            <w:left w:val="none" w:sz="0" w:space="0" w:color="auto"/>
            <w:bottom w:val="none" w:sz="0" w:space="0" w:color="auto"/>
            <w:right w:val="none" w:sz="0" w:space="0" w:color="auto"/>
          </w:divBdr>
        </w:div>
        <w:div w:id="1279870503">
          <w:marLeft w:val="480"/>
          <w:marRight w:val="0"/>
          <w:marTop w:val="0"/>
          <w:marBottom w:val="0"/>
          <w:divBdr>
            <w:top w:val="none" w:sz="0" w:space="0" w:color="auto"/>
            <w:left w:val="none" w:sz="0" w:space="0" w:color="auto"/>
            <w:bottom w:val="none" w:sz="0" w:space="0" w:color="auto"/>
            <w:right w:val="none" w:sz="0" w:space="0" w:color="auto"/>
          </w:divBdr>
        </w:div>
        <w:div w:id="1766727095">
          <w:marLeft w:val="480"/>
          <w:marRight w:val="0"/>
          <w:marTop w:val="0"/>
          <w:marBottom w:val="0"/>
          <w:divBdr>
            <w:top w:val="none" w:sz="0" w:space="0" w:color="auto"/>
            <w:left w:val="none" w:sz="0" w:space="0" w:color="auto"/>
            <w:bottom w:val="none" w:sz="0" w:space="0" w:color="auto"/>
            <w:right w:val="none" w:sz="0" w:space="0" w:color="auto"/>
          </w:divBdr>
        </w:div>
        <w:div w:id="366294969">
          <w:marLeft w:val="480"/>
          <w:marRight w:val="0"/>
          <w:marTop w:val="0"/>
          <w:marBottom w:val="0"/>
          <w:divBdr>
            <w:top w:val="none" w:sz="0" w:space="0" w:color="auto"/>
            <w:left w:val="none" w:sz="0" w:space="0" w:color="auto"/>
            <w:bottom w:val="none" w:sz="0" w:space="0" w:color="auto"/>
            <w:right w:val="none" w:sz="0" w:space="0" w:color="auto"/>
          </w:divBdr>
        </w:div>
        <w:div w:id="1219781632">
          <w:marLeft w:val="480"/>
          <w:marRight w:val="0"/>
          <w:marTop w:val="0"/>
          <w:marBottom w:val="0"/>
          <w:divBdr>
            <w:top w:val="none" w:sz="0" w:space="0" w:color="auto"/>
            <w:left w:val="none" w:sz="0" w:space="0" w:color="auto"/>
            <w:bottom w:val="none" w:sz="0" w:space="0" w:color="auto"/>
            <w:right w:val="none" w:sz="0" w:space="0" w:color="auto"/>
          </w:divBdr>
        </w:div>
        <w:div w:id="1816875262">
          <w:marLeft w:val="480"/>
          <w:marRight w:val="0"/>
          <w:marTop w:val="0"/>
          <w:marBottom w:val="0"/>
          <w:divBdr>
            <w:top w:val="none" w:sz="0" w:space="0" w:color="auto"/>
            <w:left w:val="none" w:sz="0" w:space="0" w:color="auto"/>
            <w:bottom w:val="none" w:sz="0" w:space="0" w:color="auto"/>
            <w:right w:val="none" w:sz="0" w:space="0" w:color="auto"/>
          </w:divBdr>
        </w:div>
      </w:divsChild>
    </w:div>
    <w:div w:id="1038235444">
      <w:bodyDiv w:val="1"/>
      <w:marLeft w:val="0"/>
      <w:marRight w:val="0"/>
      <w:marTop w:val="0"/>
      <w:marBottom w:val="0"/>
      <w:divBdr>
        <w:top w:val="none" w:sz="0" w:space="0" w:color="auto"/>
        <w:left w:val="none" w:sz="0" w:space="0" w:color="auto"/>
        <w:bottom w:val="none" w:sz="0" w:space="0" w:color="auto"/>
        <w:right w:val="none" w:sz="0" w:space="0" w:color="auto"/>
      </w:divBdr>
    </w:div>
    <w:div w:id="1040789392">
      <w:bodyDiv w:val="1"/>
      <w:marLeft w:val="0"/>
      <w:marRight w:val="0"/>
      <w:marTop w:val="0"/>
      <w:marBottom w:val="0"/>
      <w:divBdr>
        <w:top w:val="none" w:sz="0" w:space="0" w:color="auto"/>
        <w:left w:val="none" w:sz="0" w:space="0" w:color="auto"/>
        <w:bottom w:val="none" w:sz="0" w:space="0" w:color="auto"/>
        <w:right w:val="none" w:sz="0" w:space="0" w:color="auto"/>
      </w:divBdr>
    </w:div>
    <w:div w:id="1040937884">
      <w:bodyDiv w:val="1"/>
      <w:marLeft w:val="0"/>
      <w:marRight w:val="0"/>
      <w:marTop w:val="0"/>
      <w:marBottom w:val="0"/>
      <w:divBdr>
        <w:top w:val="none" w:sz="0" w:space="0" w:color="auto"/>
        <w:left w:val="none" w:sz="0" w:space="0" w:color="auto"/>
        <w:bottom w:val="none" w:sz="0" w:space="0" w:color="auto"/>
        <w:right w:val="none" w:sz="0" w:space="0" w:color="auto"/>
      </w:divBdr>
    </w:div>
    <w:div w:id="1042435977">
      <w:bodyDiv w:val="1"/>
      <w:marLeft w:val="0"/>
      <w:marRight w:val="0"/>
      <w:marTop w:val="0"/>
      <w:marBottom w:val="0"/>
      <w:divBdr>
        <w:top w:val="none" w:sz="0" w:space="0" w:color="auto"/>
        <w:left w:val="none" w:sz="0" w:space="0" w:color="auto"/>
        <w:bottom w:val="none" w:sz="0" w:space="0" w:color="auto"/>
        <w:right w:val="none" w:sz="0" w:space="0" w:color="auto"/>
      </w:divBdr>
      <w:divsChild>
        <w:div w:id="1460413897">
          <w:marLeft w:val="480"/>
          <w:marRight w:val="0"/>
          <w:marTop w:val="0"/>
          <w:marBottom w:val="0"/>
          <w:divBdr>
            <w:top w:val="none" w:sz="0" w:space="0" w:color="auto"/>
            <w:left w:val="none" w:sz="0" w:space="0" w:color="auto"/>
            <w:bottom w:val="none" w:sz="0" w:space="0" w:color="auto"/>
            <w:right w:val="none" w:sz="0" w:space="0" w:color="auto"/>
          </w:divBdr>
        </w:div>
        <w:div w:id="644165773">
          <w:marLeft w:val="480"/>
          <w:marRight w:val="0"/>
          <w:marTop w:val="0"/>
          <w:marBottom w:val="0"/>
          <w:divBdr>
            <w:top w:val="none" w:sz="0" w:space="0" w:color="auto"/>
            <w:left w:val="none" w:sz="0" w:space="0" w:color="auto"/>
            <w:bottom w:val="none" w:sz="0" w:space="0" w:color="auto"/>
            <w:right w:val="none" w:sz="0" w:space="0" w:color="auto"/>
          </w:divBdr>
        </w:div>
        <w:div w:id="966853149">
          <w:marLeft w:val="480"/>
          <w:marRight w:val="0"/>
          <w:marTop w:val="0"/>
          <w:marBottom w:val="0"/>
          <w:divBdr>
            <w:top w:val="none" w:sz="0" w:space="0" w:color="auto"/>
            <w:left w:val="none" w:sz="0" w:space="0" w:color="auto"/>
            <w:bottom w:val="none" w:sz="0" w:space="0" w:color="auto"/>
            <w:right w:val="none" w:sz="0" w:space="0" w:color="auto"/>
          </w:divBdr>
        </w:div>
        <w:div w:id="616258473">
          <w:marLeft w:val="480"/>
          <w:marRight w:val="0"/>
          <w:marTop w:val="0"/>
          <w:marBottom w:val="0"/>
          <w:divBdr>
            <w:top w:val="none" w:sz="0" w:space="0" w:color="auto"/>
            <w:left w:val="none" w:sz="0" w:space="0" w:color="auto"/>
            <w:bottom w:val="none" w:sz="0" w:space="0" w:color="auto"/>
            <w:right w:val="none" w:sz="0" w:space="0" w:color="auto"/>
          </w:divBdr>
        </w:div>
        <w:div w:id="329870686">
          <w:marLeft w:val="480"/>
          <w:marRight w:val="0"/>
          <w:marTop w:val="0"/>
          <w:marBottom w:val="0"/>
          <w:divBdr>
            <w:top w:val="none" w:sz="0" w:space="0" w:color="auto"/>
            <w:left w:val="none" w:sz="0" w:space="0" w:color="auto"/>
            <w:bottom w:val="none" w:sz="0" w:space="0" w:color="auto"/>
            <w:right w:val="none" w:sz="0" w:space="0" w:color="auto"/>
          </w:divBdr>
        </w:div>
        <w:div w:id="1277759952">
          <w:marLeft w:val="480"/>
          <w:marRight w:val="0"/>
          <w:marTop w:val="0"/>
          <w:marBottom w:val="0"/>
          <w:divBdr>
            <w:top w:val="none" w:sz="0" w:space="0" w:color="auto"/>
            <w:left w:val="none" w:sz="0" w:space="0" w:color="auto"/>
            <w:bottom w:val="none" w:sz="0" w:space="0" w:color="auto"/>
            <w:right w:val="none" w:sz="0" w:space="0" w:color="auto"/>
          </w:divBdr>
        </w:div>
        <w:div w:id="1772312303">
          <w:marLeft w:val="480"/>
          <w:marRight w:val="0"/>
          <w:marTop w:val="0"/>
          <w:marBottom w:val="0"/>
          <w:divBdr>
            <w:top w:val="none" w:sz="0" w:space="0" w:color="auto"/>
            <w:left w:val="none" w:sz="0" w:space="0" w:color="auto"/>
            <w:bottom w:val="none" w:sz="0" w:space="0" w:color="auto"/>
            <w:right w:val="none" w:sz="0" w:space="0" w:color="auto"/>
          </w:divBdr>
        </w:div>
        <w:div w:id="738091111">
          <w:marLeft w:val="480"/>
          <w:marRight w:val="0"/>
          <w:marTop w:val="0"/>
          <w:marBottom w:val="0"/>
          <w:divBdr>
            <w:top w:val="none" w:sz="0" w:space="0" w:color="auto"/>
            <w:left w:val="none" w:sz="0" w:space="0" w:color="auto"/>
            <w:bottom w:val="none" w:sz="0" w:space="0" w:color="auto"/>
            <w:right w:val="none" w:sz="0" w:space="0" w:color="auto"/>
          </w:divBdr>
        </w:div>
        <w:div w:id="1789469055">
          <w:marLeft w:val="480"/>
          <w:marRight w:val="0"/>
          <w:marTop w:val="0"/>
          <w:marBottom w:val="0"/>
          <w:divBdr>
            <w:top w:val="none" w:sz="0" w:space="0" w:color="auto"/>
            <w:left w:val="none" w:sz="0" w:space="0" w:color="auto"/>
            <w:bottom w:val="none" w:sz="0" w:space="0" w:color="auto"/>
            <w:right w:val="none" w:sz="0" w:space="0" w:color="auto"/>
          </w:divBdr>
        </w:div>
        <w:div w:id="190731687">
          <w:marLeft w:val="480"/>
          <w:marRight w:val="0"/>
          <w:marTop w:val="0"/>
          <w:marBottom w:val="0"/>
          <w:divBdr>
            <w:top w:val="none" w:sz="0" w:space="0" w:color="auto"/>
            <w:left w:val="none" w:sz="0" w:space="0" w:color="auto"/>
            <w:bottom w:val="none" w:sz="0" w:space="0" w:color="auto"/>
            <w:right w:val="none" w:sz="0" w:space="0" w:color="auto"/>
          </w:divBdr>
        </w:div>
        <w:div w:id="2101561475">
          <w:marLeft w:val="480"/>
          <w:marRight w:val="0"/>
          <w:marTop w:val="0"/>
          <w:marBottom w:val="0"/>
          <w:divBdr>
            <w:top w:val="none" w:sz="0" w:space="0" w:color="auto"/>
            <w:left w:val="none" w:sz="0" w:space="0" w:color="auto"/>
            <w:bottom w:val="none" w:sz="0" w:space="0" w:color="auto"/>
            <w:right w:val="none" w:sz="0" w:space="0" w:color="auto"/>
          </w:divBdr>
        </w:div>
        <w:div w:id="1906180938">
          <w:marLeft w:val="480"/>
          <w:marRight w:val="0"/>
          <w:marTop w:val="0"/>
          <w:marBottom w:val="0"/>
          <w:divBdr>
            <w:top w:val="none" w:sz="0" w:space="0" w:color="auto"/>
            <w:left w:val="none" w:sz="0" w:space="0" w:color="auto"/>
            <w:bottom w:val="none" w:sz="0" w:space="0" w:color="auto"/>
            <w:right w:val="none" w:sz="0" w:space="0" w:color="auto"/>
          </w:divBdr>
        </w:div>
        <w:div w:id="930165732">
          <w:marLeft w:val="480"/>
          <w:marRight w:val="0"/>
          <w:marTop w:val="0"/>
          <w:marBottom w:val="0"/>
          <w:divBdr>
            <w:top w:val="none" w:sz="0" w:space="0" w:color="auto"/>
            <w:left w:val="none" w:sz="0" w:space="0" w:color="auto"/>
            <w:bottom w:val="none" w:sz="0" w:space="0" w:color="auto"/>
            <w:right w:val="none" w:sz="0" w:space="0" w:color="auto"/>
          </w:divBdr>
        </w:div>
        <w:div w:id="1299335505">
          <w:marLeft w:val="480"/>
          <w:marRight w:val="0"/>
          <w:marTop w:val="0"/>
          <w:marBottom w:val="0"/>
          <w:divBdr>
            <w:top w:val="none" w:sz="0" w:space="0" w:color="auto"/>
            <w:left w:val="none" w:sz="0" w:space="0" w:color="auto"/>
            <w:bottom w:val="none" w:sz="0" w:space="0" w:color="auto"/>
            <w:right w:val="none" w:sz="0" w:space="0" w:color="auto"/>
          </w:divBdr>
        </w:div>
        <w:div w:id="993995170">
          <w:marLeft w:val="480"/>
          <w:marRight w:val="0"/>
          <w:marTop w:val="0"/>
          <w:marBottom w:val="0"/>
          <w:divBdr>
            <w:top w:val="none" w:sz="0" w:space="0" w:color="auto"/>
            <w:left w:val="none" w:sz="0" w:space="0" w:color="auto"/>
            <w:bottom w:val="none" w:sz="0" w:space="0" w:color="auto"/>
            <w:right w:val="none" w:sz="0" w:space="0" w:color="auto"/>
          </w:divBdr>
        </w:div>
        <w:div w:id="1066686390">
          <w:marLeft w:val="480"/>
          <w:marRight w:val="0"/>
          <w:marTop w:val="0"/>
          <w:marBottom w:val="0"/>
          <w:divBdr>
            <w:top w:val="none" w:sz="0" w:space="0" w:color="auto"/>
            <w:left w:val="none" w:sz="0" w:space="0" w:color="auto"/>
            <w:bottom w:val="none" w:sz="0" w:space="0" w:color="auto"/>
            <w:right w:val="none" w:sz="0" w:space="0" w:color="auto"/>
          </w:divBdr>
        </w:div>
        <w:div w:id="99302637">
          <w:marLeft w:val="480"/>
          <w:marRight w:val="0"/>
          <w:marTop w:val="0"/>
          <w:marBottom w:val="0"/>
          <w:divBdr>
            <w:top w:val="none" w:sz="0" w:space="0" w:color="auto"/>
            <w:left w:val="none" w:sz="0" w:space="0" w:color="auto"/>
            <w:bottom w:val="none" w:sz="0" w:space="0" w:color="auto"/>
            <w:right w:val="none" w:sz="0" w:space="0" w:color="auto"/>
          </w:divBdr>
        </w:div>
        <w:div w:id="1479833722">
          <w:marLeft w:val="480"/>
          <w:marRight w:val="0"/>
          <w:marTop w:val="0"/>
          <w:marBottom w:val="0"/>
          <w:divBdr>
            <w:top w:val="none" w:sz="0" w:space="0" w:color="auto"/>
            <w:left w:val="none" w:sz="0" w:space="0" w:color="auto"/>
            <w:bottom w:val="none" w:sz="0" w:space="0" w:color="auto"/>
            <w:right w:val="none" w:sz="0" w:space="0" w:color="auto"/>
          </w:divBdr>
        </w:div>
        <w:div w:id="161313293">
          <w:marLeft w:val="480"/>
          <w:marRight w:val="0"/>
          <w:marTop w:val="0"/>
          <w:marBottom w:val="0"/>
          <w:divBdr>
            <w:top w:val="none" w:sz="0" w:space="0" w:color="auto"/>
            <w:left w:val="none" w:sz="0" w:space="0" w:color="auto"/>
            <w:bottom w:val="none" w:sz="0" w:space="0" w:color="auto"/>
            <w:right w:val="none" w:sz="0" w:space="0" w:color="auto"/>
          </w:divBdr>
        </w:div>
        <w:div w:id="355009615">
          <w:marLeft w:val="480"/>
          <w:marRight w:val="0"/>
          <w:marTop w:val="0"/>
          <w:marBottom w:val="0"/>
          <w:divBdr>
            <w:top w:val="none" w:sz="0" w:space="0" w:color="auto"/>
            <w:left w:val="none" w:sz="0" w:space="0" w:color="auto"/>
            <w:bottom w:val="none" w:sz="0" w:space="0" w:color="auto"/>
            <w:right w:val="none" w:sz="0" w:space="0" w:color="auto"/>
          </w:divBdr>
        </w:div>
        <w:div w:id="1375424039">
          <w:marLeft w:val="480"/>
          <w:marRight w:val="0"/>
          <w:marTop w:val="0"/>
          <w:marBottom w:val="0"/>
          <w:divBdr>
            <w:top w:val="none" w:sz="0" w:space="0" w:color="auto"/>
            <w:left w:val="none" w:sz="0" w:space="0" w:color="auto"/>
            <w:bottom w:val="none" w:sz="0" w:space="0" w:color="auto"/>
            <w:right w:val="none" w:sz="0" w:space="0" w:color="auto"/>
          </w:divBdr>
        </w:div>
        <w:div w:id="1009065628">
          <w:marLeft w:val="480"/>
          <w:marRight w:val="0"/>
          <w:marTop w:val="0"/>
          <w:marBottom w:val="0"/>
          <w:divBdr>
            <w:top w:val="none" w:sz="0" w:space="0" w:color="auto"/>
            <w:left w:val="none" w:sz="0" w:space="0" w:color="auto"/>
            <w:bottom w:val="none" w:sz="0" w:space="0" w:color="auto"/>
            <w:right w:val="none" w:sz="0" w:space="0" w:color="auto"/>
          </w:divBdr>
        </w:div>
        <w:div w:id="1581133124">
          <w:marLeft w:val="480"/>
          <w:marRight w:val="0"/>
          <w:marTop w:val="0"/>
          <w:marBottom w:val="0"/>
          <w:divBdr>
            <w:top w:val="none" w:sz="0" w:space="0" w:color="auto"/>
            <w:left w:val="none" w:sz="0" w:space="0" w:color="auto"/>
            <w:bottom w:val="none" w:sz="0" w:space="0" w:color="auto"/>
            <w:right w:val="none" w:sz="0" w:space="0" w:color="auto"/>
          </w:divBdr>
        </w:div>
        <w:div w:id="670570198">
          <w:marLeft w:val="480"/>
          <w:marRight w:val="0"/>
          <w:marTop w:val="0"/>
          <w:marBottom w:val="0"/>
          <w:divBdr>
            <w:top w:val="none" w:sz="0" w:space="0" w:color="auto"/>
            <w:left w:val="none" w:sz="0" w:space="0" w:color="auto"/>
            <w:bottom w:val="none" w:sz="0" w:space="0" w:color="auto"/>
            <w:right w:val="none" w:sz="0" w:space="0" w:color="auto"/>
          </w:divBdr>
        </w:div>
        <w:div w:id="237179648">
          <w:marLeft w:val="480"/>
          <w:marRight w:val="0"/>
          <w:marTop w:val="0"/>
          <w:marBottom w:val="0"/>
          <w:divBdr>
            <w:top w:val="none" w:sz="0" w:space="0" w:color="auto"/>
            <w:left w:val="none" w:sz="0" w:space="0" w:color="auto"/>
            <w:bottom w:val="none" w:sz="0" w:space="0" w:color="auto"/>
            <w:right w:val="none" w:sz="0" w:space="0" w:color="auto"/>
          </w:divBdr>
        </w:div>
        <w:div w:id="1895003338">
          <w:marLeft w:val="480"/>
          <w:marRight w:val="0"/>
          <w:marTop w:val="0"/>
          <w:marBottom w:val="0"/>
          <w:divBdr>
            <w:top w:val="none" w:sz="0" w:space="0" w:color="auto"/>
            <w:left w:val="none" w:sz="0" w:space="0" w:color="auto"/>
            <w:bottom w:val="none" w:sz="0" w:space="0" w:color="auto"/>
            <w:right w:val="none" w:sz="0" w:space="0" w:color="auto"/>
          </w:divBdr>
        </w:div>
        <w:div w:id="421994900">
          <w:marLeft w:val="480"/>
          <w:marRight w:val="0"/>
          <w:marTop w:val="0"/>
          <w:marBottom w:val="0"/>
          <w:divBdr>
            <w:top w:val="none" w:sz="0" w:space="0" w:color="auto"/>
            <w:left w:val="none" w:sz="0" w:space="0" w:color="auto"/>
            <w:bottom w:val="none" w:sz="0" w:space="0" w:color="auto"/>
            <w:right w:val="none" w:sz="0" w:space="0" w:color="auto"/>
          </w:divBdr>
        </w:div>
        <w:div w:id="1038092191">
          <w:marLeft w:val="480"/>
          <w:marRight w:val="0"/>
          <w:marTop w:val="0"/>
          <w:marBottom w:val="0"/>
          <w:divBdr>
            <w:top w:val="none" w:sz="0" w:space="0" w:color="auto"/>
            <w:left w:val="none" w:sz="0" w:space="0" w:color="auto"/>
            <w:bottom w:val="none" w:sz="0" w:space="0" w:color="auto"/>
            <w:right w:val="none" w:sz="0" w:space="0" w:color="auto"/>
          </w:divBdr>
        </w:div>
        <w:div w:id="1675566116">
          <w:marLeft w:val="480"/>
          <w:marRight w:val="0"/>
          <w:marTop w:val="0"/>
          <w:marBottom w:val="0"/>
          <w:divBdr>
            <w:top w:val="none" w:sz="0" w:space="0" w:color="auto"/>
            <w:left w:val="none" w:sz="0" w:space="0" w:color="auto"/>
            <w:bottom w:val="none" w:sz="0" w:space="0" w:color="auto"/>
            <w:right w:val="none" w:sz="0" w:space="0" w:color="auto"/>
          </w:divBdr>
        </w:div>
        <w:div w:id="743795294">
          <w:marLeft w:val="480"/>
          <w:marRight w:val="0"/>
          <w:marTop w:val="0"/>
          <w:marBottom w:val="0"/>
          <w:divBdr>
            <w:top w:val="none" w:sz="0" w:space="0" w:color="auto"/>
            <w:left w:val="none" w:sz="0" w:space="0" w:color="auto"/>
            <w:bottom w:val="none" w:sz="0" w:space="0" w:color="auto"/>
            <w:right w:val="none" w:sz="0" w:space="0" w:color="auto"/>
          </w:divBdr>
        </w:div>
        <w:div w:id="1165634297">
          <w:marLeft w:val="480"/>
          <w:marRight w:val="0"/>
          <w:marTop w:val="0"/>
          <w:marBottom w:val="0"/>
          <w:divBdr>
            <w:top w:val="none" w:sz="0" w:space="0" w:color="auto"/>
            <w:left w:val="none" w:sz="0" w:space="0" w:color="auto"/>
            <w:bottom w:val="none" w:sz="0" w:space="0" w:color="auto"/>
            <w:right w:val="none" w:sz="0" w:space="0" w:color="auto"/>
          </w:divBdr>
        </w:div>
        <w:div w:id="505559476">
          <w:marLeft w:val="480"/>
          <w:marRight w:val="0"/>
          <w:marTop w:val="0"/>
          <w:marBottom w:val="0"/>
          <w:divBdr>
            <w:top w:val="none" w:sz="0" w:space="0" w:color="auto"/>
            <w:left w:val="none" w:sz="0" w:space="0" w:color="auto"/>
            <w:bottom w:val="none" w:sz="0" w:space="0" w:color="auto"/>
            <w:right w:val="none" w:sz="0" w:space="0" w:color="auto"/>
          </w:divBdr>
        </w:div>
        <w:div w:id="1104807847">
          <w:marLeft w:val="480"/>
          <w:marRight w:val="0"/>
          <w:marTop w:val="0"/>
          <w:marBottom w:val="0"/>
          <w:divBdr>
            <w:top w:val="none" w:sz="0" w:space="0" w:color="auto"/>
            <w:left w:val="none" w:sz="0" w:space="0" w:color="auto"/>
            <w:bottom w:val="none" w:sz="0" w:space="0" w:color="auto"/>
            <w:right w:val="none" w:sz="0" w:space="0" w:color="auto"/>
          </w:divBdr>
        </w:div>
        <w:div w:id="402021834">
          <w:marLeft w:val="480"/>
          <w:marRight w:val="0"/>
          <w:marTop w:val="0"/>
          <w:marBottom w:val="0"/>
          <w:divBdr>
            <w:top w:val="none" w:sz="0" w:space="0" w:color="auto"/>
            <w:left w:val="none" w:sz="0" w:space="0" w:color="auto"/>
            <w:bottom w:val="none" w:sz="0" w:space="0" w:color="auto"/>
            <w:right w:val="none" w:sz="0" w:space="0" w:color="auto"/>
          </w:divBdr>
        </w:div>
        <w:div w:id="1152285190">
          <w:marLeft w:val="480"/>
          <w:marRight w:val="0"/>
          <w:marTop w:val="0"/>
          <w:marBottom w:val="0"/>
          <w:divBdr>
            <w:top w:val="none" w:sz="0" w:space="0" w:color="auto"/>
            <w:left w:val="none" w:sz="0" w:space="0" w:color="auto"/>
            <w:bottom w:val="none" w:sz="0" w:space="0" w:color="auto"/>
            <w:right w:val="none" w:sz="0" w:space="0" w:color="auto"/>
          </w:divBdr>
        </w:div>
        <w:div w:id="1461679739">
          <w:marLeft w:val="480"/>
          <w:marRight w:val="0"/>
          <w:marTop w:val="0"/>
          <w:marBottom w:val="0"/>
          <w:divBdr>
            <w:top w:val="none" w:sz="0" w:space="0" w:color="auto"/>
            <w:left w:val="none" w:sz="0" w:space="0" w:color="auto"/>
            <w:bottom w:val="none" w:sz="0" w:space="0" w:color="auto"/>
            <w:right w:val="none" w:sz="0" w:space="0" w:color="auto"/>
          </w:divBdr>
        </w:div>
        <w:div w:id="2013681135">
          <w:marLeft w:val="480"/>
          <w:marRight w:val="0"/>
          <w:marTop w:val="0"/>
          <w:marBottom w:val="0"/>
          <w:divBdr>
            <w:top w:val="none" w:sz="0" w:space="0" w:color="auto"/>
            <w:left w:val="none" w:sz="0" w:space="0" w:color="auto"/>
            <w:bottom w:val="none" w:sz="0" w:space="0" w:color="auto"/>
            <w:right w:val="none" w:sz="0" w:space="0" w:color="auto"/>
          </w:divBdr>
        </w:div>
        <w:div w:id="1358504037">
          <w:marLeft w:val="480"/>
          <w:marRight w:val="0"/>
          <w:marTop w:val="0"/>
          <w:marBottom w:val="0"/>
          <w:divBdr>
            <w:top w:val="none" w:sz="0" w:space="0" w:color="auto"/>
            <w:left w:val="none" w:sz="0" w:space="0" w:color="auto"/>
            <w:bottom w:val="none" w:sz="0" w:space="0" w:color="auto"/>
            <w:right w:val="none" w:sz="0" w:space="0" w:color="auto"/>
          </w:divBdr>
        </w:div>
        <w:div w:id="1176455729">
          <w:marLeft w:val="480"/>
          <w:marRight w:val="0"/>
          <w:marTop w:val="0"/>
          <w:marBottom w:val="0"/>
          <w:divBdr>
            <w:top w:val="none" w:sz="0" w:space="0" w:color="auto"/>
            <w:left w:val="none" w:sz="0" w:space="0" w:color="auto"/>
            <w:bottom w:val="none" w:sz="0" w:space="0" w:color="auto"/>
            <w:right w:val="none" w:sz="0" w:space="0" w:color="auto"/>
          </w:divBdr>
        </w:div>
        <w:div w:id="1553690570">
          <w:marLeft w:val="480"/>
          <w:marRight w:val="0"/>
          <w:marTop w:val="0"/>
          <w:marBottom w:val="0"/>
          <w:divBdr>
            <w:top w:val="none" w:sz="0" w:space="0" w:color="auto"/>
            <w:left w:val="none" w:sz="0" w:space="0" w:color="auto"/>
            <w:bottom w:val="none" w:sz="0" w:space="0" w:color="auto"/>
            <w:right w:val="none" w:sz="0" w:space="0" w:color="auto"/>
          </w:divBdr>
        </w:div>
        <w:div w:id="813523182">
          <w:marLeft w:val="480"/>
          <w:marRight w:val="0"/>
          <w:marTop w:val="0"/>
          <w:marBottom w:val="0"/>
          <w:divBdr>
            <w:top w:val="none" w:sz="0" w:space="0" w:color="auto"/>
            <w:left w:val="none" w:sz="0" w:space="0" w:color="auto"/>
            <w:bottom w:val="none" w:sz="0" w:space="0" w:color="auto"/>
            <w:right w:val="none" w:sz="0" w:space="0" w:color="auto"/>
          </w:divBdr>
        </w:div>
        <w:div w:id="676155208">
          <w:marLeft w:val="480"/>
          <w:marRight w:val="0"/>
          <w:marTop w:val="0"/>
          <w:marBottom w:val="0"/>
          <w:divBdr>
            <w:top w:val="none" w:sz="0" w:space="0" w:color="auto"/>
            <w:left w:val="none" w:sz="0" w:space="0" w:color="auto"/>
            <w:bottom w:val="none" w:sz="0" w:space="0" w:color="auto"/>
            <w:right w:val="none" w:sz="0" w:space="0" w:color="auto"/>
          </w:divBdr>
        </w:div>
        <w:div w:id="461389405">
          <w:marLeft w:val="480"/>
          <w:marRight w:val="0"/>
          <w:marTop w:val="0"/>
          <w:marBottom w:val="0"/>
          <w:divBdr>
            <w:top w:val="none" w:sz="0" w:space="0" w:color="auto"/>
            <w:left w:val="none" w:sz="0" w:space="0" w:color="auto"/>
            <w:bottom w:val="none" w:sz="0" w:space="0" w:color="auto"/>
            <w:right w:val="none" w:sz="0" w:space="0" w:color="auto"/>
          </w:divBdr>
        </w:div>
        <w:div w:id="297027763">
          <w:marLeft w:val="480"/>
          <w:marRight w:val="0"/>
          <w:marTop w:val="0"/>
          <w:marBottom w:val="0"/>
          <w:divBdr>
            <w:top w:val="none" w:sz="0" w:space="0" w:color="auto"/>
            <w:left w:val="none" w:sz="0" w:space="0" w:color="auto"/>
            <w:bottom w:val="none" w:sz="0" w:space="0" w:color="auto"/>
            <w:right w:val="none" w:sz="0" w:space="0" w:color="auto"/>
          </w:divBdr>
        </w:div>
        <w:div w:id="364214225">
          <w:marLeft w:val="480"/>
          <w:marRight w:val="0"/>
          <w:marTop w:val="0"/>
          <w:marBottom w:val="0"/>
          <w:divBdr>
            <w:top w:val="none" w:sz="0" w:space="0" w:color="auto"/>
            <w:left w:val="none" w:sz="0" w:space="0" w:color="auto"/>
            <w:bottom w:val="none" w:sz="0" w:space="0" w:color="auto"/>
            <w:right w:val="none" w:sz="0" w:space="0" w:color="auto"/>
          </w:divBdr>
        </w:div>
        <w:div w:id="636683120">
          <w:marLeft w:val="480"/>
          <w:marRight w:val="0"/>
          <w:marTop w:val="0"/>
          <w:marBottom w:val="0"/>
          <w:divBdr>
            <w:top w:val="none" w:sz="0" w:space="0" w:color="auto"/>
            <w:left w:val="none" w:sz="0" w:space="0" w:color="auto"/>
            <w:bottom w:val="none" w:sz="0" w:space="0" w:color="auto"/>
            <w:right w:val="none" w:sz="0" w:space="0" w:color="auto"/>
          </w:divBdr>
        </w:div>
        <w:div w:id="1537694158">
          <w:marLeft w:val="480"/>
          <w:marRight w:val="0"/>
          <w:marTop w:val="0"/>
          <w:marBottom w:val="0"/>
          <w:divBdr>
            <w:top w:val="none" w:sz="0" w:space="0" w:color="auto"/>
            <w:left w:val="none" w:sz="0" w:space="0" w:color="auto"/>
            <w:bottom w:val="none" w:sz="0" w:space="0" w:color="auto"/>
            <w:right w:val="none" w:sz="0" w:space="0" w:color="auto"/>
          </w:divBdr>
        </w:div>
        <w:div w:id="1555194527">
          <w:marLeft w:val="480"/>
          <w:marRight w:val="0"/>
          <w:marTop w:val="0"/>
          <w:marBottom w:val="0"/>
          <w:divBdr>
            <w:top w:val="none" w:sz="0" w:space="0" w:color="auto"/>
            <w:left w:val="none" w:sz="0" w:space="0" w:color="auto"/>
            <w:bottom w:val="none" w:sz="0" w:space="0" w:color="auto"/>
            <w:right w:val="none" w:sz="0" w:space="0" w:color="auto"/>
          </w:divBdr>
        </w:div>
        <w:div w:id="137578923">
          <w:marLeft w:val="480"/>
          <w:marRight w:val="0"/>
          <w:marTop w:val="0"/>
          <w:marBottom w:val="0"/>
          <w:divBdr>
            <w:top w:val="none" w:sz="0" w:space="0" w:color="auto"/>
            <w:left w:val="none" w:sz="0" w:space="0" w:color="auto"/>
            <w:bottom w:val="none" w:sz="0" w:space="0" w:color="auto"/>
            <w:right w:val="none" w:sz="0" w:space="0" w:color="auto"/>
          </w:divBdr>
        </w:div>
        <w:div w:id="874123369">
          <w:marLeft w:val="480"/>
          <w:marRight w:val="0"/>
          <w:marTop w:val="0"/>
          <w:marBottom w:val="0"/>
          <w:divBdr>
            <w:top w:val="none" w:sz="0" w:space="0" w:color="auto"/>
            <w:left w:val="none" w:sz="0" w:space="0" w:color="auto"/>
            <w:bottom w:val="none" w:sz="0" w:space="0" w:color="auto"/>
            <w:right w:val="none" w:sz="0" w:space="0" w:color="auto"/>
          </w:divBdr>
        </w:div>
        <w:div w:id="231354646">
          <w:marLeft w:val="480"/>
          <w:marRight w:val="0"/>
          <w:marTop w:val="0"/>
          <w:marBottom w:val="0"/>
          <w:divBdr>
            <w:top w:val="none" w:sz="0" w:space="0" w:color="auto"/>
            <w:left w:val="none" w:sz="0" w:space="0" w:color="auto"/>
            <w:bottom w:val="none" w:sz="0" w:space="0" w:color="auto"/>
            <w:right w:val="none" w:sz="0" w:space="0" w:color="auto"/>
          </w:divBdr>
        </w:div>
        <w:div w:id="581795425">
          <w:marLeft w:val="480"/>
          <w:marRight w:val="0"/>
          <w:marTop w:val="0"/>
          <w:marBottom w:val="0"/>
          <w:divBdr>
            <w:top w:val="none" w:sz="0" w:space="0" w:color="auto"/>
            <w:left w:val="none" w:sz="0" w:space="0" w:color="auto"/>
            <w:bottom w:val="none" w:sz="0" w:space="0" w:color="auto"/>
            <w:right w:val="none" w:sz="0" w:space="0" w:color="auto"/>
          </w:divBdr>
        </w:div>
        <w:div w:id="267470324">
          <w:marLeft w:val="480"/>
          <w:marRight w:val="0"/>
          <w:marTop w:val="0"/>
          <w:marBottom w:val="0"/>
          <w:divBdr>
            <w:top w:val="none" w:sz="0" w:space="0" w:color="auto"/>
            <w:left w:val="none" w:sz="0" w:space="0" w:color="auto"/>
            <w:bottom w:val="none" w:sz="0" w:space="0" w:color="auto"/>
            <w:right w:val="none" w:sz="0" w:space="0" w:color="auto"/>
          </w:divBdr>
        </w:div>
        <w:div w:id="1136607400">
          <w:marLeft w:val="480"/>
          <w:marRight w:val="0"/>
          <w:marTop w:val="0"/>
          <w:marBottom w:val="0"/>
          <w:divBdr>
            <w:top w:val="none" w:sz="0" w:space="0" w:color="auto"/>
            <w:left w:val="none" w:sz="0" w:space="0" w:color="auto"/>
            <w:bottom w:val="none" w:sz="0" w:space="0" w:color="auto"/>
            <w:right w:val="none" w:sz="0" w:space="0" w:color="auto"/>
          </w:divBdr>
        </w:div>
        <w:div w:id="435439979">
          <w:marLeft w:val="480"/>
          <w:marRight w:val="0"/>
          <w:marTop w:val="0"/>
          <w:marBottom w:val="0"/>
          <w:divBdr>
            <w:top w:val="none" w:sz="0" w:space="0" w:color="auto"/>
            <w:left w:val="none" w:sz="0" w:space="0" w:color="auto"/>
            <w:bottom w:val="none" w:sz="0" w:space="0" w:color="auto"/>
            <w:right w:val="none" w:sz="0" w:space="0" w:color="auto"/>
          </w:divBdr>
        </w:div>
        <w:div w:id="472060373">
          <w:marLeft w:val="480"/>
          <w:marRight w:val="0"/>
          <w:marTop w:val="0"/>
          <w:marBottom w:val="0"/>
          <w:divBdr>
            <w:top w:val="none" w:sz="0" w:space="0" w:color="auto"/>
            <w:left w:val="none" w:sz="0" w:space="0" w:color="auto"/>
            <w:bottom w:val="none" w:sz="0" w:space="0" w:color="auto"/>
            <w:right w:val="none" w:sz="0" w:space="0" w:color="auto"/>
          </w:divBdr>
        </w:div>
        <w:div w:id="784081595">
          <w:marLeft w:val="480"/>
          <w:marRight w:val="0"/>
          <w:marTop w:val="0"/>
          <w:marBottom w:val="0"/>
          <w:divBdr>
            <w:top w:val="none" w:sz="0" w:space="0" w:color="auto"/>
            <w:left w:val="none" w:sz="0" w:space="0" w:color="auto"/>
            <w:bottom w:val="none" w:sz="0" w:space="0" w:color="auto"/>
            <w:right w:val="none" w:sz="0" w:space="0" w:color="auto"/>
          </w:divBdr>
        </w:div>
        <w:div w:id="2032606897">
          <w:marLeft w:val="480"/>
          <w:marRight w:val="0"/>
          <w:marTop w:val="0"/>
          <w:marBottom w:val="0"/>
          <w:divBdr>
            <w:top w:val="none" w:sz="0" w:space="0" w:color="auto"/>
            <w:left w:val="none" w:sz="0" w:space="0" w:color="auto"/>
            <w:bottom w:val="none" w:sz="0" w:space="0" w:color="auto"/>
            <w:right w:val="none" w:sz="0" w:space="0" w:color="auto"/>
          </w:divBdr>
        </w:div>
        <w:div w:id="2128500037">
          <w:marLeft w:val="480"/>
          <w:marRight w:val="0"/>
          <w:marTop w:val="0"/>
          <w:marBottom w:val="0"/>
          <w:divBdr>
            <w:top w:val="none" w:sz="0" w:space="0" w:color="auto"/>
            <w:left w:val="none" w:sz="0" w:space="0" w:color="auto"/>
            <w:bottom w:val="none" w:sz="0" w:space="0" w:color="auto"/>
            <w:right w:val="none" w:sz="0" w:space="0" w:color="auto"/>
          </w:divBdr>
        </w:div>
        <w:div w:id="1448744411">
          <w:marLeft w:val="480"/>
          <w:marRight w:val="0"/>
          <w:marTop w:val="0"/>
          <w:marBottom w:val="0"/>
          <w:divBdr>
            <w:top w:val="none" w:sz="0" w:space="0" w:color="auto"/>
            <w:left w:val="none" w:sz="0" w:space="0" w:color="auto"/>
            <w:bottom w:val="none" w:sz="0" w:space="0" w:color="auto"/>
            <w:right w:val="none" w:sz="0" w:space="0" w:color="auto"/>
          </w:divBdr>
        </w:div>
        <w:div w:id="295527202">
          <w:marLeft w:val="480"/>
          <w:marRight w:val="0"/>
          <w:marTop w:val="0"/>
          <w:marBottom w:val="0"/>
          <w:divBdr>
            <w:top w:val="none" w:sz="0" w:space="0" w:color="auto"/>
            <w:left w:val="none" w:sz="0" w:space="0" w:color="auto"/>
            <w:bottom w:val="none" w:sz="0" w:space="0" w:color="auto"/>
            <w:right w:val="none" w:sz="0" w:space="0" w:color="auto"/>
          </w:divBdr>
        </w:div>
        <w:div w:id="592786742">
          <w:marLeft w:val="480"/>
          <w:marRight w:val="0"/>
          <w:marTop w:val="0"/>
          <w:marBottom w:val="0"/>
          <w:divBdr>
            <w:top w:val="none" w:sz="0" w:space="0" w:color="auto"/>
            <w:left w:val="none" w:sz="0" w:space="0" w:color="auto"/>
            <w:bottom w:val="none" w:sz="0" w:space="0" w:color="auto"/>
            <w:right w:val="none" w:sz="0" w:space="0" w:color="auto"/>
          </w:divBdr>
        </w:div>
        <w:div w:id="1903252443">
          <w:marLeft w:val="480"/>
          <w:marRight w:val="0"/>
          <w:marTop w:val="0"/>
          <w:marBottom w:val="0"/>
          <w:divBdr>
            <w:top w:val="none" w:sz="0" w:space="0" w:color="auto"/>
            <w:left w:val="none" w:sz="0" w:space="0" w:color="auto"/>
            <w:bottom w:val="none" w:sz="0" w:space="0" w:color="auto"/>
            <w:right w:val="none" w:sz="0" w:space="0" w:color="auto"/>
          </w:divBdr>
        </w:div>
        <w:div w:id="616525202">
          <w:marLeft w:val="480"/>
          <w:marRight w:val="0"/>
          <w:marTop w:val="0"/>
          <w:marBottom w:val="0"/>
          <w:divBdr>
            <w:top w:val="none" w:sz="0" w:space="0" w:color="auto"/>
            <w:left w:val="none" w:sz="0" w:space="0" w:color="auto"/>
            <w:bottom w:val="none" w:sz="0" w:space="0" w:color="auto"/>
            <w:right w:val="none" w:sz="0" w:space="0" w:color="auto"/>
          </w:divBdr>
        </w:div>
        <w:div w:id="849761371">
          <w:marLeft w:val="480"/>
          <w:marRight w:val="0"/>
          <w:marTop w:val="0"/>
          <w:marBottom w:val="0"/>
          <w:divBdr>
            <w:top w:val="none" w:sz="0" w:space="0" w:color="auto"/>
            <w:left w:val="none" w:sz="0" w:space="0" w:color="auto"/>
            <w:bottom w:val="none" w:sz="0" w:space="0" w:color="auto"/>
            <w:right w:val="none" w:sz="0" w:space="0" w:color="auto"/>
          </w:divBdr>
        </w:div>
        <w:div w:id="1200509383">
          <w:marLeft w:val="480"/>
          <w:marRight w:val="0"/>
          <w:marTop w:val="0"/>
          <w:marBottom w:val="0"/>
          <w:divBdr>
            <w:top w:val="none" w:sz="0" w:space="0" w:color="auto"/>
            <w:left w:val="none" w:sz="0" w:space="0" w:color="auto"/>
            <w:bottom w:val="none" w:sz="0" w:space="0" w:color="auto"/>
            <w:right w:val="none" w:sz="0" w:space="0" w:color="auto"/>
          </w:divBdr>
        </w:div>
        <w:div w:id="1724408010">
          <w:marLeft w:val="480"/>
          <w:marRight w:val="0"/>
          <w:marTop w:val="0"/>
          <w:marBottom w:val="0"/>
          <w:divBdr>
            <w:top w:val="none" w:sz="0" w:space="0" w:color="auto"/>
            <w:left w:val="none" w:sz="0" w:space="0" w:color="auto"/>
            <w:bottom w:val="none" w:sz="0" w:space="0" w:color="auto"/>
            <w:right w:val="none" w:sz="0" w:space="0" w:color="auto"/>
          </w:divBdr>
        </w:div>
        <w:div w:id="1293752931">
          <w:marLeft w:val="480"/>
          <w:marRight w:val="0"/>
          <w:marTop w:val="0"/>
          <w:marBottom w:val="0"/>
          <w:divBdr>
            <w:top w:val="none" w:sz="0" w:space="0" w:color="auto"/>
            <w:left w:val="none" w:sz="0" w:space="0" w:color="auto"/>
            <w:bottom w:val="none" w:sz="0" w:space="0" w:color="auto"/>
            <w:right w:val="none" w:sz="0" w:space="0" w:color="auto"/>
          </w:divBdr>
        </w:div>
        <w:div w:id="1562330632">
          <w:marLeft w:val="480"/>
          <w:marRight w:val="0"/>
          <w:marTop w:val="0"/>
          <w:marBottom w:val="0"/>
          <w:divBdr>
            <w:top w:val="none" w:sz="0" w:space="0" w:color="auto"/>
            <w:left w:val="none" w:sz="0" w:space="0" w:color="auto"/>
            <w:bottom w:val="none" w:sz="0" w:space="0" w:color="auto"/>
            <w:right w:val="none" w:sz="0" w:space="0" w:color="auto"/>
          </w:divBdr>
        </w:div>
        <w:div w:id="1027104623">
          <w:marLeft w:val="480"/>
          <w:marRight w:val="0"/>
          <w:marTop w:val="0"/>
          <w:marBottom w:val="0"/>
          <w:divBdr>
            <w:top w:val="none" w:sz="0" w:space="0" w:color="auto"/>
            <w:left w:val="none" w:sz="0" w:space="0" w:color="auto"/>
            <w:bottom w:val="none" w:sz="0" w:space="0" w:color="auto"/>
            <w:right w:val="none" w:sz="0" w:space="0" w:color="auto"/>
          </w:divBdr>
        </w:div>
        <w:div w:id="1089735391">
          <w:marLeft w:val="480"/>
          <w:marRight w:val="0"/>
          <w:marTop w:val="0"/>
          <w:marBottom w:val="0"/>
          <w:divBdr>
            <w:top w:val="none" w:sz="0" w:space="0" w:color="auto"/>
            <w:left w:val="none" w:sz="0" w:space="0" w:color="auto"/>
            <w:bottom w:val="none" w:sz="0" w:space="0" w:color="auto"/>
            <w:right w:val="none" w:sz="0" w:space="0" w:color="auto"/>
          </w:divBdr>
        </w:div>
        <w:div w:id="599878333">
          <w:marLeft w:val="480"/>
          <w:marRight w:val="0"/>
          <w:marTop w:val="0"/>
          <w:marBottom w:val="0"/>
          <w:divBdr>
            <w:top w:val="none" w:sz="0" w:space="0" w:color="auto"/>
            <w:left w:val="none" w:sz="0" w:space="0" w:color="auto"/>
            <w:bottom w:val="none" w:sz="0" w:space="0" w:color="auto"/>
            <w:right w:val="none" w:sz="0" w:space="0" w:color="auto"/>
          </w:divBdr>
        </w:div>
        <w:div w:id="2038390468">
          <w:marLeft w:val="480"/>
          <w:marRight w:val="0"/>
          <w:marTop w:val="0"/>
          <w:marBottom w:val="0"/>
          <w:divBdr>
            <w:top w:val="none" w:sz="0" w:space="0" w:color="auto"/>
            <w:left w:val="none" w:sz="0" w:space="0" w:color="auto"/>
            <w:bottom w:val="none" w:sz="0" w:space="0" w:color="auto"/>
            <w:right w:val="none" w:sz="0" w:space="0" w:color="auto"/>
          </w:divBdr>
        </w:div>
        <w:div w:id="826945872">
          <w:marLeft w:val="480"/>
          <w:marRight w:val="0"/>
          <w:marTop w:val="0"/>
          <w:marBottom w:val="0"/>
          <w:divBdr>
            <w:top w:val="none" w:sz="0" w:space="0" w:color="auto"/>
            <w:left w:val="none" w:sz="0" w:space="0" w:color="auto"/>
            <w:bottom w:val="none" w:sz="0" w:space="0" w:color="auto"/>
            <w:right w:val="none" w:sz="0" w:space="0" w:color="auto"/>
          </w:divBdr>
        </w:div>
        <w:div w:id="1394352079">
          <w:marLeft w:val="480"/>
          <w:marRight w:val="0"/>
          <w:marTop w:val="0"/>
          <w:marBottom w:val="0"/>
          <w:divBdr>
            <w:top w:val="none" w:sz="0" w:space="0" w:color="auto"/>
            <w:left w:val="none" w:sz="0" w:space="0" w:color="auto"/>
            <w:bottom w:val="none" w:sz="0" w:space="0" w:color="auto"/>
            <w:right w:val="none" w:sz="0" w:space="0" w:color="auto"/>
          </w:divBdr>
        </w:div>
        <w:div w:id="1513448509">
          <w:marLeft w:val="480"/>
          <w:marRight w:val="0"/>
          <w:marTop w:val="0"/>
          <w:marBottom w:val="0"/>
          <w:divBdr>
            <w:top w:val="none" w:sz="0" w:space="0" w:color="auto"/>
            <w:left w:val="none" w:sz="0" w:space="0" w:color="auto"/>
            <w:bottom w:val="none" w:sz="0" w:space="0" w:color="auto"/>
            <w:right w:val="none" w:sz="0" w:space="0" w:color="auto"/>
          </w:divBdr>
        </w:div>
        <w:div w:id="538123842">
          <w:marLeft w:val="480"/>
          <w:marRight w:val="0"/>
          <w:marTop w:val="0"/>
          <w:marBottom w:val="0"/>
          <w:divBdr>
            <w:top w:val="none" w:sz="0" w:space="0" w:color="auto"/>
            <w:left w:val="none" w:sz="0" w:space="0" w:color="auto"/>
            <w:bottom w:val="none" w:sz="0" w:space="0" w:color="auto"/>
            <w:right w:val="none" w:sz="0" w:space="0" w:color="auto"/>
          </w:divBdr>
        </w:div>
        <w:div w:id="1660578645">
          <w:marLeft w:val="480"/>
          <w:marRight w:val="0"/>
          <w:marTop w:val="0"/>
          <w:marBottom w:val="0"/>
          <w:divBdr>
            <w:top w:val="none" w:sz="0" w:space="0" w:color="auto"/>
            <w:left w:val="none" w:sz="0" w:space="0" w:color="auto"/>
            <w:bottom w:val="none" w:sz="0" w:space="0" w:color="auto"/>
            <w:right w:val="none" w:sz="0" w:space="0" w:color="auto"/>
          </w:divBdr>
        </w:div>
        <w:div w:id="1021468674">
          <w:marLeft w:val="480"/>
          <w:marRight w:val="0"/>
          <w:marTop w:val="0"/>
          <w:marBottom w:val="0"/>
          <w:divBdr>
            <w:top w:val="none" w:sz="0" w:space="0" w:color="auto"/>
            <w:left w:val="none" w:sz="0" w:space="0" w:color="auto"/>
            <w:bottom w:val="none" w:sz="0" w:space="0" w:color="auto"/>
            <w:right w:val="none" w:sz="0" w:space="0" w:color="auto"/>
          </w:divBdr>
        </w:div>
        <w:div w:id="1196502171">
          <w:marLeft w:val="480"/>
          <w:marRight w:val="0"/>
          <w:marTop w:val="0"/>
          <w:marBottom w:val="0"/>
          <w:divBdr>
            <w:top w:val="none" w:sz="0" w:space="0" w:color="auto"/>
            <w:left w:val="none" w:sz="0" w:space="0" w:color="auto"/>
            <w:bottom w:val="none" w:sz="0" w:space="0" w:color="auto"/>
            <w:right w:val="none" w:sz="0" w:space="0" w:color="auto"/>
          </w:divBdr>
        </w:div>
        <w:div w:id="1252203450">
          <w:marLeft w:val="480"/>
          <w:marRight w:val="0"/>
          <w:marTop w:val="0"/>
          <w:marBottom w:val="0"/>
          <w:divBdr>
            <w:top w:val="none" w:sz="0" w:space="0" w:color="auto"/>
            <w:left w:val="none" w:sz="0" w:space="0" w:color="auto"/>
            <w:bottom w:val="none" w:sz="0" w:space="0" w:color="auto"/>
            <w:right w:val="none" w:sz="0" w:space="0" w:color="auto"/>
          </w:divBdr>
        </w:div>
      </w:divsChild>
    </w:div>
    <w:div w:id="1042481500">
      <w:bodyDiv w:val="1"/>
      <w:marLeft w:val="0"/>
      <w:marRight w:val="0"/>
      <w:marTop w:val="0"/>
      <w:marBottom w:val="0"/>
      <w:divBdr>
        <w:top w:val="none" w:sz="0" w:space="0" w:color="auto"/>
        <w:left w:val="none" w:sz="0" w:space="0" w:color="auto"/>
        <w:bottom w:val="none" w:sz="0" w:space="0" w:color="auto"/>
        <w:right w:val="none" w:sz="0" w:space="0" w:color="auto"/>
      </w:divBdr>
    </w:div>
    <w:div w:id="1047144032">
      <w:bodyDiv w:val="1"/>
      <w:marLeft w:val="0"/>
      <w:marRight w:val="0"/>
      <w:marTop w:val="0"/>
      <w:marBottom w:val="0"/>
      <w:divBdr>
        <w:top w:val="none" w:sz="0" w:space="0" w:color="auto"/>
        <w:left w:val="none" w:sz="0" w:space="0" w:color="auto"/>
        <w:bottom w:val="none" w:sz="0" w:space="0" w:color="auto"/>
        <w:right w:val="none" w:sz="0" w:space="0" w:color="auto"/>
      </w:divBdr>
    </w:div>
    <w:div w:id="1047876770">
      <w:bodyDiv w:val="1"/>
      <w:marLeft w:val="0"/>
      <w:marRight w:val="0"/>
      <w:marTop w:val="0"/>
      <w:marBottom w:val="0"/>
      <w:divBdr>
        <w:top w:val="none" w:sz="0" w:space="0" w:color="auto"/>
        <w:left w:val="none" w:sz="0" w:space="0" w:color="auto"/>
        <w:bottom w:val="none" w:sz="0" w:space="0" w:color="auto"/>
        <w:right w:val="none" w:sz="0" w:space="0" w:color="auto"/>
      </w:divBdr>
    </w:div>
    <w:div w:id="1047950900">
      <w:bodyDiv w:val="1"/>
      <w:marLeft w:val="0"/>
      <w:marRight w:val="0"/>
      <w:marTop w:val="0"/>
      <w:marBottom w:val="0"/>
      <w:divBdr>
        <w:top w:val="none" w:sz="0" w:space="0" w:color="auto"/>
        <w:left w:val="none" w:sz="0" w:space="0" w:color="auto"/>
        <w:bottom w:val="none" w:sz="0" w:space="0" w:color="auto"/>
        <w:right w:val="none" w:sz="0" w:space="0" w:color="auto"/>
      </w:divBdr>
    </w:div>
    <w:div w:id="1053386610">
      <w:bodyDiv w:val="1"/>
      <w:marLeft w:val="0"/>
      <w:marRight w:val="0"/>
      <w:marTop w:val="0"/>
      <w:marBottom w:val="0"/>
      <w:divBdr>
        <w:top w:val="none" w:sz="0" w:space="0" w:color="auto"/>
        <w:left w:val="none" w:sz="0" w:space="0" w:color="auto"/>
        <w:bottom w:val="none" w:sz="0" w:space="0" w:color="auto"/>
        <w:right w:val="none" w:sz="0" w:space="0" w:color="auto"/>
      </w:divBdr>
    </w:div>
    <w:div w:id="1056054162">
      <w:bodyDiv w:val="1"/>
      <w:marLeft w:val="0"/>
      <w:marRight w:val="0"/>
      <w:marTop w:val="0"/>
      <w:marBottom w:val="0"/>
      <w:divBdr>
        <w:top w:val="none" w:sz="0" w:space="0" w:color="auto"/>
        <w:left w:val="none" w:sz="0" w:space="0" w:color="auto"/>
        <w:bottom w:val="none" w:sz="0" w:space="0" w:color="auto"/>
        <w:right w:val="none" w:sz="0" w:space="0" w:color="auto"/>
      </w:divBdr>
      <w:divsChild>
        <w:div w:id="894388825">
          <w:marLeft w:val="480"/>
          <w:marRight w:val="0"/>
          <w:marTop w:val="0"/>
          <w:marBottom w:val="0"/>
          <w:divBdr>
            <w:top w:val="none" w:sz="0" w:space="0" w:color="auto"/>
            <w:left w:val="none" w:sz="0" w:space="0" w:color="auto"/>
            <w:bottom w:val="none" w:sz="0" w:space="0" w:color="auto"/>
            <w:right w:val="none" w:sz="0" w:space="0" w:color="auto"/>
          </w:divBdr>
        </w:div>
        <w:div w:id="1661303299">
          <w:marLeft w:val="480"/>
          <w:marRight w:val="0"/>
          <w:marTop w:val="0"/>
          <w:marBottom w:val="0"/>
          <w:divBdr>
            <w:top w:val="none" w:sz="0" w:space="0" w:color="auto"/>
            <w:left w:val="none" w:sz="0" w:space="0" w:color="auto"/>
            <w:bottom w:val="none" w:sz="0" w:space="0" w:color="auto"/>
            <w:right w:val="none" w:sz="0" w:space="0" w:color="auto"/>
          </w:divBdr>
        </w:div>
        <w:div w:id="2029595758">
          <w:marLeft w:val="480"/>
          <w:marRight w:val="0"/>
          <w:marTop w:val="0"/>
          <w:marBottom w:val="0"/>
          <w:divBdr>
            <w:top w:val="none" w:sz="0" w:space="0" w:color="auto"/>
            <w:left w:val="none" w:sz="0" w:space="0" w:color="auto"/>
            <w:bottom w:val="none" w:sz="0" w:space="0" w:color="auto"/>
            <w:right w:val="none" w:sz="0" w:space="0" w:color="auto"/>
          </w:divBdr>
        </w:div>
        <w:div w:id="2060858729">
          <w:marLeft w:val="480"/>
          <w:marRight w:val="0"/>
          <w:marTop w:val="0"/>
          <w:marBottom w:val="0"/>
          <w:divBdr>
            <w:top w:val="none" w:sz="0" w:space="0" w:color="auto"/>
            <w:left w:val="none" w:sz="0" w:space="0" w:color="auto"/>
            <w:bottom w:val="none" w:sz="0" w:space="0" w:color="auto"/>
            <w:right w:val="none" w:sz="0" w:space="0" w:color="auto"/>
          </w:divBdr>
        </w:div>
        <w:div w:id="464203569">
          <w:marLeft w:val="480"/>
          <w:marRight w:val="0"/>
          <w:marTop w:val="0"/>
          <w:marBottom w:val="0"/>
          <w:divBdr>
            <w:top w:val="none" w:sz="0" w:space="0" w:color="auto"/>
            <w:left w:val="none" w:sz="0" w:space="0" w:color="auto"/>
            <w:bottom w:val="none" w:sz="0" w:space="0" w:color="auto"/>
            <w:right w:val="none" w:sz="0" w:space="0" w:color="auto"/>
          </w:divBdr>
        </w:div>
        <w:div w:id="122309856">
          <w:marLeft w:val="480"/>
          <w:marRight w:val="0"/>
          <w:marTop w:val="0"/>
          <w:marBottom w:val="0"/>
          <w:divBdr>
            <w:top w:val="none" w:sz="0" w:space="0" w:color="auto"/>
            <w:left w:val="none" w:sz="0" w:space="0" w:color="auto"/>
            <w:bottom w:val="none" w:sz="0" w:space="0" w:color="auto"/>
            <w:right w:val="none" w:sz="0" w:space="0" w:color="auto"/>
          </w:divBdr>
        </w:div>
        <w:div w:id="1201817897">
          <w:marLeft w:val="480"/>
          <w:marRight w:val="0"/>
          <w:marTop w:val="0"/>
          <w:marBottom w:val="0"/>
          <w:divBdr>
            <w:top w:val="none" w:sz="0" w:space="0" w:color="auto"/>
            <w:left w:val="none" w:sz="0" w:space="0" w:color="auto"/>
            <w:bottom w:val="none" w:sz="0" w:space="0" w:color="auto"/>
            <w:right w:val="none" w:sz="0" w:space="0" w:color="auto"/>
          </w:divBdr>
        </w:div>
        <w:div w:id="975568989">
          <w:marLeft w:val="480"/>
          <w:marRight w:val="0"/>
          <w:marTop w:val="0"/>
          <w:marBottom w:val="0"/>
          <w:divBdr>
            <w:top w:val="none" w:sz="0" w:space="0" w:color="auto"/>
            <w:left w:val="none" w:sz="0" w:space="0" w:color="auto"/>
            <w:bottom w:val="none" w:sz="0" w:space="0" w:color="auto"/>
            <w:right w:val="none" w:sz="0" w:space="0" w:color="auto"/>
          </w:divBdr>
        </w:div>
        <w:div w:id="2011594145">
          <w:marLeft w:val="480"/>
          <w:marRight w:val="0"/>
          <w:marTop w:val="0"/>
          <w:marBottom w:val="0"/>
          <w:divBdr>
            <w:top w:val="none" w:sz="0" w:space="0" w:color="auto"/>
            <w:left w:val="none" w:sz="0" w:space="0" w:color="auto"/>
            <w:bottom w:val="none" w:sz="0" w:space="0" w:color="auto"/>
            <w:right w:val="none" w:sz="0" w:space="0" w:color="auto"/>
          </w:divBdr>
        </w:div>
        <w:div w:id="984630046">
          <w:marLeft w:val="480"/>
          <w:marRight w:val="0"/>
          <w:marTop w:val="0"/>
          <w:marBottom w:val="0"/>
          <w:divBdr>
            <w:top w:val="none" w:sz="0" w:space="0" w:color="auto"/>
            <w:left w:val="none" w:sz="0" w:space="0" w:color="auto"/>
            <w:bottom w:val="none" w:sz="0" w:space="0" w:color="auto"/>
            <w:right w:val="none" w:sz="0" w:space="0" w:color="auto"/>
          </w:divBdr>
        </w:div>
        <w:div w:id="1917084484">
          <w:marLeft w:val="480"/>
          <w:marRight w:val="0"/>
          <w:marTop w:val="0"/>
          <w:marBottom w:val="0"/>
          <w:divBdr>
            <w:top w:val="none" w:sz="0" w:space="0" w:color="auto"/>
            <w:left w:val="none" w:sz="0" w:space="0" w:color="auto"/>
            <w:bottom w:val="none" w:sz="0" w:space="0" w:color="auto"/>
            <w:right w:val="none" w:sz="0" w:space="0" w:color="auto"/>
          </w:divBdr>
        </w:div>
        <w:div w:id="1299993015">
          <w:marLeft w:val="480"/>
          <w:marRight w:val="0"/>
          <w:marTop w:val="0"/>
          <w:marBottom w:val="0"/>
          <w:divBdr>
            <w:top w:val="none" w:sz="0" w:space="0" w:color="auto"/>
            <w:left w:val="none" w:sz="0" w:space="0" w:color="auto"/>
            <w:bottom w:val="none" w:sz="0" w:space="0" w:color="auto"/>
            <w:right w:val="none" w:sz="0" w:space="0" w:color="auto"/>
          </w:divBdr>
        </w:div>
        <w:div w:id="114103639">
          <w:marLeft w:val="480"/>
          <w:marRight w:val="0"/>
          <w:marTop w:val="0"/>
          <w:marBottom w:val="0"/>
          <w:divBdr>
            <w:top w:val="none" w:sz="0" w:space="0" w:color="auto"/>
            <w:left w:val="none" w:sz="0" w:space="0" w:color="auto"/>
            <w:bottom w:val="none" w:sz="0" w:space="0" w:color="auto"/>
            <w:right w:val="none" w:sz="0" w:space="0" w:color="auto"/>
          </w:divBdr>
        </w:div>
        <w:div w:id="1162966769">
          <w:marLeft w:val="480"/>
          <w:marRight w:val="0"/>
          <w:marTop w:val="0"/>
          <w:marBottom w:val="0"/>
          <w:divBdr>
            <w:top w:val="none" w:sz="0" w:space="0" w:color="auto"/>
            <w:left w:val="none" w:sz="0" w:space="0" w:color="auto"/>
            <w:bottom w:val="none" w:sz="0" w:space="0" w:color="auto"/>
            <w:right w:val="none" w:sz="0" w:space="0" w:color="auto"/>
          </w:divBdr>
        </w:div>
        <w:div w:id="700209234">
          <w:marLeft w:val="480"/>
          <w:marRight w:val="0"/>
          <w:marTop w:val="0"/>
          <w:marBottom w:val="0"/>
          <w:divBdr>
            <w:top w:val="none" w:sz="0" w:space="0" w:color="auto"/>
            <w:left w:val="none" w:sz="0" w:space="0" w:color="auto"/>
            <w:bottom w:val="none" w:sz="0" w:space="0" w:color="auto"/>
            <w:right w:val="none" w:sz="0" w:space="0" w:color="auto"/>
          </w:divBdr>
        </w:div>
        <w:div w:id="1531644401">
          <w:marLeft w:val="480"/>
          <w:marRight w:val="0"/>
          <w:marTop w:val="0"/>
          <w:marBottom w:val="0"/>
          <w:divBdr>
            <w:top w:val="none" w:sz="0" w:space="0" w:color="auto"/>
            <w:left w:val="none" w:sz="0" w:space="0" w:color="auto"/>
            <w:bottom w:val="none" w:sz="0" w:space="0" w:color="auto"/>
            <w:right w:val="none" w:sz="0" w:space="0" w:color="auto"/>
          </w:divBdr>
        </w:div>
        <w:div w:id="2057850755">
          <w:marLeft w:val="480"/>
          <w:marRight w:val="0"/>
          <w:marTop w:val="0"/>
          <w:marBottom w:val="0"/>
          <w:divBdr>
            <w:top w:val="none" w:sz="0" w:space="0" w:color="auto"/>
            <w:left w:val="none" w:sz="0" w:space="0" w:color="auto"/>
            <w:bottom w:val="none" w:sz="0" w:space="0" w:color="auto"/>
            <w:right w:val="none" w:sz="0" w:space="0" w:color="auto"/>
          </w:divBdr>
        </w:div>
        <w:div w:id="1702124184">
          <w:marLeft w:val="480"/>
          <w:marRight w:val="0"/>
          <w:marTop w:val="0"/>
          <w:marBottom w:val="0"/>
          <w:divBdr>
            <w:top w:val="none" w:sz="0" w:space="0" w:color="auto"/>
            <w:left w:val="none" w:sz="0" w:space="0" w:color="auto"/>
            <w:bottom w:val="none" w:sz="0" w:space="0" w:color="auto"/>
            <w:right w:val="none" w:sz="0" w:space="0" w:color="auto"/>
          </w:divBdr>
        </w:div>
        <w:div w:id="186220529">
          <w:marLeft w:val="480"/>
          <w:marRight w:val="0"/>
          <w:marTop w:val="0"/>
          <w:marBottom w:val="0"/>
          <w:divBdr>
            <w:top w:val="none" w:sz="0" w:space="0" w:color="auto"/>
            <w:left w:val="none" w:sz="0" w:space="0" w:color="auto"/>
            <w:bottom w:val="none" w:sz="0" w:space="0" w:color="auto"/>
            <w:right w:val="none" w:sz="0" w:space="0" w:color="auto"/>
          </w:divBdr>
        </w:div>
        <w:div w:id="1539272336">
          <w:marLeft w:val="480"/>
          <w:marRight w:val="0"/>
          <w:marTop w:val="0"/>
          <w:marBottom w:val="0"/>
          <w:divBdr>
            <w:top w:val="none" w:sz="0" w:space="0" w:color="auto"/>
            <w:left w:val="none" w:sz="0" w:space="0" w:color="auto"/>
            <w:bottom w:val="none" w:sz="0" w:space="0" w:color="auto"/>
            <w:right w:val="none" w:sz="0" w:space="0" w:color="auto"/>
          </w:divBdr>
        </w:div>
        <w:div w:id="839854146">
          <w:marLeft w:val="480"/>
          <w:marRight w:val="0"/>
          <w:marTop w:val="0"/>
          <w:marBottom w:val="0"/>
          <w:divBdr>
            <w:top w:val="none" w:sz="0" w:space="0" w:color="auto"/>
            <w:left w:val="none" w:sz="0" w:space="0" w:color="auto"/>
            <w:bottom w:val="none" w:sz="0" w:space="0" w:color="auto"/>
            <w:right w:val="none" w:sz="0" w:space="0" w:color="auto"/>
          </w:divBdr>
        </w:div>
        <w:div w:id="49887743">
          <w:marLeft w:val="480"/>
          <w:marRight w:val="0"/>
          <w:marTop w:val="0"/>
          <w:marBottom w:val="0"/>
          <w:divBdr>
            <w:top w:val="none" w:sz="0" w:space="0" w:color="auto"/>
            <w:left w:val="none" w:sz="0" w:space="0" w:color="auto"/>
            <w:bottom w:val="none" w:sz="0" w:space="0" w:color="auto"/>
            <w:right w:val="none" w:sz="0" w:space="0" w:color="auto"/>
          </w:divBdr>
        </w:div>
        <w:div w:id="369108391">
          <w:marLeft w:val="480"/>
          <w:marRight w:val="0"/>
          <w:marTop w:val="0"/>
          <w:marBottom w:val="0"/>
          <w:divBdr>
            <w:top w:val="none" w:sz="0" w:space="0" w:color="auto"/>
            <w:left w:val="none" w:sz="0" w:space="0" w:color="auto"/>
            <w:bottom w:val="none" w:sz="0" w:space="0" w:color="auto"/>
            <w:right w:val="none" w:sz="0" w:space="0" w:color="auto"/>
          </w:divBdr>
        </w:div>
        <w:div w:id="384261349">
          <w:marLeft w:val="480"/>
          <w:marRight w:val="0"/>
          <w:marTop w:val="0"/>
          <w:marBottom w:val="0"/>
          <w:divBdr>
            <w:top w:val="none" w:sz="0" w:space="0" w:color="auto"/>
            <w:left w:val="none" w:sz="0" w:space="0" w:color="auto"/>
            <w:bottom w:val="none" w:sz="0" w:space="0" w:color="auto"/>
            <w:right w:val="none" w:sz="0" w:space="0" w:color="auto"/>
          </w:divBdr>
        </w:div>
        <w:div w:id="1554806715">
          <w:marLeft w:val="480"/>
          <w:marRight w:val="0"/>
          <w:marTop w:val="0"/>
          <w:marBottom w:val="0"/>
          <w:divBdr>
            <w:top w:val="none" w:sz="0" w:space="0" w:color="auto"/>
            <w:left w:val="none" w:sz="0" w:space="0" w:color="auto"/>
            <w:bottom w:val="none" w:sz="0" w:space="0" w:color="auto"/>
            <w:right w:val="none" w:sz="0" w:space="0" w:color="auto"/>
          </w:divBdr>
        </w:div>
        <w:div w:id="1501853490">
          <w:marLeft w:val="480"/>
          <w:marRight w:val="0"/>
          <w:marTop w:val="0"/>
          <w:marBottom w:val="0"/>
          <w:divBdr>
            <w:top w:val="none" w:sz="0" w:space="0" w:color="auto"/>
            <w:left w:val="none" w:sz="0" w:space="0" w:color="auto"/>
            <w:bottom w:val="none" w:sz="0" w:space="0" w:color="auto"/>
            <w:right w:val="none" w:sz="0" w:space="0" w:color="auto"/>
          </w:divBdr>
        </w:div>
        <w:div w:id="1959292965">
          <w:marLeft w:val="480"/>
          <w:marRight w:val="0"/>
          <w:marTop w:val="0"/>
          <w:marBottom w:val="0"/>
          <w:divBdr>
            <w:top w:val="none" w:sz="0" w:space="0" w:color="auto"/>
            <w:left w:val="none" w:sz="0" w:space="0" w:color="auto"/>
            <w:bottom w:val="none" w:sz="0" w:space="0" w:color="auto"/>
            <w:right w:val="none" w:sz="0" w:space="0" w:color="auto"/>
          </w:divBdr>
        </w:div>
        <w:div w:id="1982420938">
          <w:marLeft w:val="480"/>
          <w:marRight w:val="0"/>
          <w:marTop w:val="0"/>
          <w:marBottom w:val="0"/>
          <w:divBdr>
            <w:top w:val="none" w:sz="0" w:space="0" w:color="auto"/>
            <w:left w:val="none" w:sz="0" w:space="0" w:color="auto"/>
            <w:bottom w:val="none" w:sz="0" w:space="0" w:color="auto"/>
            <w:right w:val="none" w:sz="0" w:space="0" w:color="auto"/>
          </w:divBdr>
        </w:div>
        <w:div w:id="159321169">
          <w:marLeft w:val="480"/>
          <w:marRight w:val="0"/>
          <w:marTop w:val="0"/>
          <w:marBottom w:val="0"/>
          <w:divBdr>
            <w:top w:val="none" w:sz="0" w:space="0" w:color="auto"/>
            <w:left w:val="none" w:sz="0" w:space="0" w:color="auto"/>
            <w:bottom w:val="none" w:sz="0" w:space="0" w:color="auto"/>
            <w:right w:val="none" w:sz="0" w:space="0" w:color="auto"/>
          </w:divBdr>
        </w:div>
        <w:div w:id="60833974">
          <w:marLeft w:val="480"/>
          <w:marRight w:val="0"/>
          <w:marTop w:val="0"/>
          <w:marBottom w:val="0"/>
          <w:divBdr>
            <w:top w:val="none" w:sz="0" w:space="0" w:color="auto"/>
            <w:left w:val="none" w:sz="0" w:space="0" w:color="auto"/>
            <w:bottom w:val="none" w:sz="0" w:space="0" w:color="auto"/>
            <w:right w:val="none" w:sz="0" w:space="0" w:color="auto"/>
          </w:divBdr>
        </w:div>
        <w:div w:id="242179548">
          <w:marLeft w:val="480"/>
          <w:marRight w:val="0"/>
          <w:marTop w:val="0"/>
          <w:marBottom w:val="0"/>
          <w:divBdr>
            <w:top w:val="none" w:sz="0" w:space="0" w:color="auto"/>
            <w:left w:val="none" w:sz="0" w:space="0" w:color="auto"/>
            <w:bottom w:val="none" w:sz="0" w:space="0" w:color="auto"/>
            <w:right w:val="none" w:sz="0" w:space="0" w:color="auto"/>
          </w:divBdr>
        </w:div>
        <w:div w:id="1874224436">
          <w:marLeft w:val="480"/>
          <w:marRight w:val="0"/>
          <w:marTop w:val="0"/>
          <w:marBottom w:val="0"/>
          <w:divBdr>
            <w:top w:val="none" w:sz="0" w:space="0" w:color="auto"/>
            <w:left w:val="none" w:sz="0" w:space="0" w:color="auto"/>
            <w:bottom w:val="none" w:sz="0" w:space="0" w:color="auto"/>
            <w:right w:val="none" w:sz="0" w:space="0" w:color="auto"/>
          </w:divBdr>
        </w:div>
        <w:div w:id="515118602">
          <w:marLeft w:val="480"/>
          <w:marRight w:val="0"/>
          <w:marTop w:val="0"/>
          <w:marBottom w:val="0"/>
          <w:divBdr>
            <w:top w:val="none" w:sz="0" w:space="0" w:color="auto"/>
            <w:left w:val="none" w:sz="0" w:space="0" w:color="auto"/>
            <w:bottom w:val="none" w:sz="0" w:space="0" w:color="auto"/>
            <w:right w:val="none" w:sz="0" w:space="0" w:color="auto"/>
          </w:divBdr>
        </w:div>
        <w:div w:id="297341025">
          <w:marLeft w:val="480"/>
          <w:marRight w:val="0"/>
          <w:marTop w:val="0"/>
          <w:marBottom w:val="0"/>
          <w:divBdr>
            <w:top w:val="none" w:sz="0" w:space="0" w:color="auto"/>
            <w:left w:val="none" w:sz="0" w:space="0" w:color="auto"/>
            <w:bottom w:val="none" w:sz="0" w:space="0" w:color="auto"/>
            <w:right w:val="none" w:sz="0" w:space="0" w:color="auto"/>
          </w:divBdr>
        </w:div>
        <w:div w:id="1568808936">
          <w:marLeft w:val="480"/>
          <w:marRight w:val="0"/>
          <w:marTop w:val="0"/>
          <w:marBottom w:val="0"/>
          <w:divBdr>
            <w:top w:val="none" w:sz="0" w:space="0" w:color="auto"/>
            <w:left w:val="none" w:sz="0" w:space="0" w:color="auto"/>
            <w:bottom w:val="none" w:sz="0" w:space="0" w:color="auto"/>
            <w:right w:val="none" w:sz="0" w:space="0" w:color="auto"/>
          </w:divBdr>
        </w:div>
        <w:div w:id="711001174">
          <w:marLeft w:val="480"/>
          <w:marRight w:val="0"/>
          <w:marTop w:val="0"/>
          <w:marBottom w:val="0"/>
          <w:divBdr>
            <w:top w:val="none" w:sz="0" w:space="0" w:color="auto"/>
            <w:left w:val="none" w:sz="0" w:space="0" w:color="auto"/>
            <w:bottom w:val="none" w:sz="0" w:space="0" w:color="auto"/>
            <w:right w:val="none" w:sz="0" w:space="0" w:color="auto"/>
          </w:divBdr>
        </w:div>
        <w:div w:id="1892184507">
          <w:marLeft w:val="480"/>
          <w:marRight w:val="0"/>
          <w:marTop w:val="0"/>
          <w:marBottom w:val="0"/>
          <w:divBdr>
            <w:top w:val="none" w:sz="0" w:space="0" w:color="auto"/>
            <w:left w:val="none" w:sz="0" w:space="0" w:color="auto"/>
            <w:bottom w:val="none" w:sz="0" w:space="0" w:color="auto"/>
            <w:right w:val="none" w:sz="0" w:space="0" w:color="auto"/>
          </w:divBdr>
        </w:div>
        <w:div w:id="1094783056">
          <w:marLeft w:val="480"/>
          <w:marRight w:val="0"/>
          <w:marTop w:val="0"/>
          <w:marBottom w:val="0"/>
          <w:divBdr>
            <w:top w:val="none" w:sz="0" w:space="0" w:color="auto"/>
            <w:left w:val="none" w:sz="0" w:space="0" w:color="auto"/>
            <w:bottom w:val="none" w:sz="0" w:space="0" w:color="auto"/>
            <w:right w:val="none" w:sz="0" w:space="0" w:color="auto"/>
          </w:divBdr>
        </w:div>
        <w:div w:id="1475953623">
          <w:marLeft w:val="480"/>
          <w:marRight w:val="0"/>
          <w:marTop w:val="0"/>
          <w:marBottom w:val="0"/>
          <w:divBdr>
            <w:top w:val="none" w:sz="0" w:space="0" w:color="auto"/>
            <w:left w:val="none" w:sz="0" w:space="0" w:color="auto"/>
            <w:bottom w:val="none" w:sz="0" w:space="0" w:color="auto"/>
            <w:right w:val="none" w:sz="0" w:space="0" w:color="auto"/>
          </w:divBdr>
        </w:div>
        <w:div w:id="894585986">
          <w:marLeft w:val="480"/>
          <w:marRight w:val="0"/>
          <w:marTop w:val="0"/>
          <w:marBottom w:val="0"/>
          <w:divBdr>
            <w:top w:val="none" w:sz="0" w:space="0" w:color="auto"/>
            <w:left w:val="none" w:sz="0" w:space="0" w:color="auto"/>
            <w:bottom w:val="none" w:sz="0" w:space="0" w:color="auto"/>
            <w:right w:val="none" w:sz="0" w:space="0" w:color="auto"/>
          </w:divBdr>
        </w:div>
        <w:div w:id="1071001949">
          <w:marLeft w:val="480"/>
          <w:marRight w:val="0"/>
          <w:marTop w:val="0"/>
          <w:marBottom w:val="0"/>
          <w:divBdr>
            <w:top w:val="none" w:sz="0" w:space="0" w:color="auto"/>
            <w:left w:val="none" w:sz="0" w:space="0" w:color="auto"/>
            <w:bottom w:val="none" w:sz="0" w:space="0" w:color="auto"/>
            <w:right w:val="none" w:sz="0" w:space="0" w:color="auto"/>
          </w:divBdr>
        </w:div>
        <w:div w:id="1665235865">
          <w:marLeft w:val="480"/>
          <w:marRight w:val="0"/>
          <w:marTop w:val="0"/>
          <w:marBottom w:val="0"/>
          <w:divBdr>
            <w:top w:val="none" w:sz="0" w:space="0" w:color="auto"/>
            <w:left w:val="none" w:sz="0" w:space="0" w:color="auto"/>
            <w:bottom w:val="none" w:sz="0" w:space="0" w:color="auto"/>
            <w:right w:val="none" w:sz="0" w:space="0" w:color="auto"/>
          </w:divBdr>
        </w:div>
        <w:div w:id="1208100622">
          <w:marLeft w:val="480"/>
          <w:marRight w:val="0"/>
          <w:marTop w:val="0"/>
          <w:marBottom w:val="0"/>
          <w:divBdr>
            <w:top w:val="none" w:sz="0" w:space="0" w:color="auto"/>
            <w:left w:val="none" w:sz="0" w:space="0" w:color="auto"/>
            <w:bottom w:val="none" w:sz="0" w:space="0" w:color="auto"/>
            <w:right w:val="none" w:sz="0" w:space="0" w:color="auto"/>
          </w:divBdr>
        </w:div>
        <w:div w:id="1479494888">
          <w:marLeft w:val="480"/>
          <w:marRight w:val="0"/>
          <w:marTop w:val="0"/>
          <w:marBottom w:val="0"/>
          <w:divBdr>
            <w:top w:val="none" w:sz="0" w:space="0" w:color="auto"/>
            <w:left w:val="none" w:sz="0" w:space="0" w:color="auto"/>
            <w:bottom w:val="none" w:sz="0" w:space="0" w:color="auto"/>
            <w:right w:val="none" w:sz="0" w:space="0" w:color="auto"/>
          </w:divBdr>
        </w:div>
        <w:div w:id="2007858360">
          <w:marLeft w:val="480"/>
          <w:marRight w:val="0"/>
          <w:marTop w:val="0"/>
          <w:marBottom w:val="0"/>
          <w:divBdr>
            <w:top w:val="none" w:sz="0" w:space="0" w:color="auto"/>
            <w:left w:val="none" w:sz="0" w:space="0" w:color="auto"/>
            <w:bottom w:val="none" w:sz="0" w:space="0" w:color="auto"/>
            <w:right w:val="none" w:sz="0" w:space="0" w:color="auto"/>
          </w:divBdr>
        </w:div>
        <w:div w:id="1240360373">
          <w:marLeft w:val="480"/>
          <w:marRight w:val="0"/>
          <w:marTop w:val="0"/>
          <w:marBottom w:val="0"/>
          <w:divBdr>
            <w:top w:val="none" w:sz="0" w:space="0" w:color="auto"/>
            <w:left w:val="none" w:sz="0" w:space="0" w:color="auto"/>
            <w:bottom w:val="none" w:sz="0" w:space="0" w:color="auto"/>
            <w:right w:val="none" w:sz="0" w:space="0" w:color="auto"/>
          </w:divBdr>
        </w:div>
        <w:div w:id="98061542">
          <w:marLeft w:val="480"/>
          <w:marRight w:val="0"/>
          <w:marTop w:val="0"/>
          <w:marBottom w:val="0"/>
          <w:divBdr>
            <w:top w:val="none" w:sz="0" w:space="0" w:color="auto"/>
            <w:left w:val="none" w:sz="0" w:space="0" w:color="auto"/>
            <w:bottom w:val="none" w:sz="0" w:space="0" w:color="auto"/>
            <w:right w:val="none" w:sz="0" w:space="0" w:color="auto"/>
          </w:divBdr>
        </w:div>
        <w:div w:id="554124522">
          <w:marLeft w:val="480"/>
          <w:marRight w:val="0"/>
          <w:marTop w:val="0"/>
          <w:marBottom w:val="0"/>
          <w:divBdr>
            <w:top w:val="none" w:sz="0" w:space="0" w:color="auto"/>
            <w:left w:val="none" w:sz="0" w:space="0" w:color="auto"/>
            <w:bottom w:val="none" w:sz="0" w:space="0" w:color="auto"/>
            <w:right w:val="none" w:sz="0" w:space="0" w:color="auto"/>
          </w:divBdr>
        </w:div>
        <w:div w:id="1671712393">
          <w:marLeft w:val="480"/>
          <w:marRight w:val="0"/>
          <w:marTop w:val="0"/>
          <w:marBottom w:val="0"/>
          <w:divBdr>
            <w:top w:val="none" w:sz="0" w:space="0" w:color="auto"/>
            <w:left w:val="none" w:sz="0" w:space="0" w:color="auto"/>
            <w:bottom w:val="none" w:sz="0" w:space="0" w:color="auto"/>
            <w:right w:val="none" w:sz="0" w:space="0" w:color="auto"/>
          </w:divBdr>
        </w:div>
        <w:div w:id="2129742324">
          <w:marLeft w:val="480"/>
          <w:marRight w:val="0"/>
          <w:marTop w:val="0"/>
          <w:marBottom w:val="0"/>
          <w:divBdr>
            <w:top w:val="none" w:sz="0" w:space="0" w:color="auto"/>
            <w:left w:val="none" w:sz="0" w:space="0" w:color="auto"/>
            <w:bottom w:val="none" w:sz="0" w:space="0" w:color="auto"/>
            <w:right w:val="none" w:sz="0" w:space="0" w:color="auto"/>
          </w:divBdr>
        </w:div>
        <w:div w:id="1114834220">
          <w:marLeft w:val="480"/>
          <w:marRight w:val="0"/>
          <w:marTop w:val="0"/>
          <w:marBottom w:val="0"/>
          <w:divBdr>
            <w:top w:val="none" w:sz="0" w:space="0" w:color="auto"/>
            <w:left w:val="none" w:sz="0" w:space="0" w:color="auto"/>
            <w:bottom w:val="none" w:sz="0" w:space="0" w:color="auto"/>
            <w:right w:val="none" w:sz="0" w:space="0" w:color="auto"/>
          </w:divBdr>
        </w:div>
        <w:div w:id="1818184644">
          <w:marLeft w:val="480"/>
          <w:marRight w:val="0"/>
          <w:marTop w:val="0"/>
          <w:marBottom w:val="0"/>
          <w:divBdr>
            <w:top w:val="none" w:sz="0" w:space="0" w:color="auto"/>
            <w:left w:val="none" w:sz="0" w:space="0" w:color="auto"/>
            <w:bottom w:val="none" w:sz="0" w:space="0" w:color="auto"/>
            <w:right w:val="none" w:sz="0" w:space="0" w:color="auto"/>
          </w:divBdr>
        </w:div>
        <w:div w:id="1226840041">
          <w:marLeft w:val="480"/>
          <w:marRight w:val="0"/>
          <w:marTop w:val="0"/>
          <w:marBottom w:val="0"/>
          <w:divBdr>
            <w:top w:val="none" w:sz="0" w:space="0" w:color="auto"/>
            <w:left w:val="none" w:sz="0" w:space="0" w:color="auto"/>
            <w:bottom w:val="none" w:sz="0" w:space="0" w:color="auto"/>
            <w:right w:val="none" w:sz="0" w:space="0" w:color="auto"/>
          </w:divBdr>
        </w:div>
        <w:div w:id="1560286042">
          <w:marLeft w:val="480"/>
          <w:marRight w:val="0"/>
          <w:marTop w:val="0"/>
          <w:marBottom w:val="0"/>
          <w:divBdr>
            <w:top w:val="none" w:sz="0" w:space="0" w:color="auto"/>
            <w:left w:val="none" w:sz="0" w:space="0" w:color="auto"/>
            <w:bottom w:val="none" w:sz="0" w:space="0" w:color="auto"/>
            <w:right w:val="none" w:sz="0" w:space="0" w:color="auto"/>
          </w:divBdr>
        </w:div>
        <w:div w:id="2143308634">
          <w:marLeft w:val="480"/>
          <w:marRight w:val="0"/>
          <w:marTop w:val="0"/>
          <w:marBottom w:val="0"/>
          <w:divBdr>
            <w:top w:val="none" w:sz="0" w:space="0" w:color="auto"/>
            <w:left w:val="none" w:sz="0" w:space="0" w:color="auto"/>
            <w:bottom w:val="none" w:sz="0" w:space="0" w:color="auto"/>
            <w:right w:val="none" w:sz="0" w:space="0" w:color="auto"/>
          </w:divBdr>
        </w:div>
        <w:div w:id="1656684610">
          <w:marLeft w:val="480"/>
          <w:marRight w:val="0"/>
          <w:marTop w:val="0"/>
          <w:marBottom w:val="0"/>
          <w:divBdr>
            <w:top w:val="none" w:sz="0" w:space="0" w:color="auto"/>
            <w:left w:val="none" w:sz="0" w:space="0" w:color="auto"/>
            <w:bottom w:val="none" w:sz="0" w:space="0" w:color="auto"/>
            <w:right w:val="none" w:sz="0" w:space="0" w:color="auto"/>
          </w:divBdr>
        </w:div>
        <w:div w:id="1734542765">
          <w:marLeft w:val="480"/>
          <w:marRight w:val="0"/>
          <w:marTop w:val="0"/>
          <w:marBottom w:val="0"/>
          <w:divBdr>
            <w:top w:val="none" w:sz="0" w:space="0" w:color="auto"/>
            <w:left w:val="none" w:sz="0" w:space="0" w:color="auto"/>
            <w:bottom w:val="none" w:sz="0" w:space="0" w:color="auto"/>
            <w:right w:val="none" w:sz="0" w:space="0" w:color="auto"/>
          </w:divBdr>
        </w:div>
        <w:div w:id="984504759">
          <w:marLeft w:val="480"/>
          <w:marRight w:val="0"/>
          <w:marTop w:val="0"/>
          <w:marBottom w:val="0"/>
          <w:divBdr>
            <w:top w:val="none" w:sz="0" w:space="0" w:color="auto"/>
            <w:left w:val="none" w:sz="0" w:space="0" w:color="auto"/>
            <w:bottom w:val="none" w:sz="0" w:space="0" w:color="auto"/>
            <w:right w:val="none" w:sz="0" w:space="0" w:color="auto"/>
          </w:divBdr>
        </w:div>
        <w:div w:id="1724451056">
          <w:marLeft w:val="480"/>
          <w:marRight w:val="0"/>
          <w:marTop w:val="0"/>
          <w:marBottom w:val="0"/>
          <w:divBdr>
            <w:top w:val="none" w:sz="0" w:space="0" w:color="auto"/>
            <w:left w:val="none" w:sz="0" w:space="0" w:color="auto"/>
            <w:bottom w:val="none" w:sz="0" w:space="0" w:color="auto"/>
            <w:right w:val="none" w:sz="0" w:space="0" w:color="auto"/>
          </w:divBdr>
        </w:div>
        <w:div w:id="1540314314">
          <w:marLeft w:val="480"/>
          <w:marRight w:val="0"/>
          <w:marTop w:val="0"/>
          <w:marBottom w:val="0"/>
          <w:divBdr>
            <w:top w:val="none" w:sz="0" w:space="0" w:color="auto"/>
            <w:left w:val="none" w:sz="0" w:space="0" w:color="auto"/>
            <w:bottom w:val="none" w:sz="0" w:space="0" w:color="auto"/>
            <w:right w:val="none" w:sz="0" w:space="0" w:color="auto"/>
          </w:divBdr>
        </w:div>
        <w:div w:id="1959992922">
          <w:marLeft w:val="480"/>
          <w:marRight w:val="0"/>
          <w:marTop w:val="0"/>
          <w:marBottom w:val="0"/>
          <w:divBdr>
            <w:top w:val="none" w:sz="0" w:space="0" w:color="auto"/>
            <w:left w:val="none" w:sz="0" w:space="0" w:color="auto"/>
            <w:bottom w:val="none" w:sz="0" w:space="0" w:color="auto"/>
            <w:right w:val="none" w:sz="0" w:space="0" w:color="auto"/>
          </w:divBdr>
        </w:div>
        <w:div w:id="76677548">
          <w:marLeft w:val="480"/>
          <w:marRight w:val="0"/>
          <w:marTop w:val="0"/>
          <w:marBottom w:val="0"/>
          <w:divBdr>
            <w:top w:val="none" w:sz="0" w:space="0" w:color="auto"/>
            <w:left w:val="none" w:sz="0" w:space="0" w:color="auto"/>
            <w:bottom w:val="none" w:sz="0" w:space="0" w:color="auto"/>
            <w:right w:val="none" w:sz="0" w:space="0" w:color="auto"/>
          </w:divBdr>
        </w:div>
        <w:div w:id="1054277697">
          <w:marLeft w:val="480"/>
          <w:marRight w:val="0"/>
          <w:marTop w:val="0"/>
          <w:marBottom w:val="0"/>
          <w:divBdr>
            <w:top w:val="none" w:sz="0" w:space="0" w:color="auto"/>
            <w:left w:val="none" w:sz="0" w:space="0" w:color="auto"/>
            <w:bottom w:val="none" w:sz="0" w:space="0" w:color="auto"/>
            <w:right w:val="none" w:sz="0" w:space="0" w:color="auto"/>
          </w:divBdr>
        </w:div>
        <w:div w:id="1150441022">
          <w:marLeft w:val="480"/>
          <w:marRight w:val="0"/>
          <w:marTop w:val="0"/>
          <w:marBottom w:val="0"/>
          <w:divBdr>
            <w:top w:val="none" w:sz="0" w:space="0" w:color="auto"/>
            <w:left w:val="none" w:sz="0" w:space="0" w:color="auto"/>
            <w:bottom w:val="none" w:sz="0" w:space="0" w:color="auto"/>
            <w:right w:val="none" w:sz="0" w:space="0" w:color="auto"/>
          </w:divBdr>
        </w:div>
        <w:div w:id="623386558">
          <w:marLeft w:val="480"/>
          <w:marRight w:val="0"/>
          <w:marTop w:val="0"/>
          <w:marBottom w:val="0"/>
          <w:divBdr>
            <w:top w:val="none" w:sz="0" w:space="0" w:color="auto"/>
            <w:left w:val="none" w:sz="0" w:space="0" w:color="auto"/>
            <w:bottom w:val="none" w:sz="0" w:space="0" w:color="auto"/>
            <w:right w:val="none" w:sz="0" w:space="0" w:color="auto"/>
          </w:divBdr>
        </w:div>
        <w:div w:id="1465778496">
          <w:marLeft w:val="480"/>
          <w:marRight w:val="0"/>
          <w:marTop w:val="0"/>
          <w:marBottom w:val="0"/>
          <w:divBdr>
            <w:top w:val="none" w:sz="0" w:space="0" w:color="auto"/>
            <w:left w:val="none" w:sz="0" w:space="0" w:color="auto"/>
            <w:bottom w:val="none" w:sz="0" w:space="0" w:color="auto"/>
            <w:right w:val="none" w:sz="0" w:space="0" w:color="auto"/>
          </w:divBdr>
        </w:div>
        <w:div w:id="193270660">
          <w:marLeft w:val="480"/>
          <w:marRight w:val="0"/>
          <w:marTop w:val="0"/>
          <w:marBottom w:val="0"/>
          <w:divBdr>
            <w:top w:val="none" w:sz="0" w:space="0" w:color="auto"/>
            <w:left w:val="none" w:sz="0" w:space="0" w:color="auto"/>
            <w:bottom w:val="none" w:sz="0" w:space="0" w:color="auto"/>
            <w:right w:val="none" w:sz="0" w:space="0" w:color="auto"/>
          </w:divBdr>
        </w:div>
        <w:div w:id="1080521889">
          <w:marLeft w:val="480"/>
          <w:marRight w:val="0"/>
          <w:marTop w:val="0"/>
          <w:marBottom w:val="0"/>
          <w:divBdr>
            <w:top w:val="none" w:sz="0" w:space="0" w:color="auto"/>
            <w:left w:val="none" w:sz="0" w:space="0" w:color="auto"/>
            <w:bottom w:val="none" w:sz="0" w:space="0" w:color="auto"/>
            <w:right w:val="none" w:sz="0" w:space="0" w:color="auto"/>
          </w:divBdr>
        </w:div>
        <w:div w:id="1699355762">
          <w:marLeft w:val="480"/>
          <w:marRight w:val="0"/>
          <w:marTop w:val="0"/>
          <w:marBottom w:val="0"/>
          <w:divBdr>
            <w:top w:val="none" w:sz="0" w:space="0" w:color="auto"/>
            <w:left w:val="none" w:sz="0" w:space="0" w:color="auto"/>
            <w:bottom w:val="none" w:sz="0" w:space="0" w:color="auto"/>
            <w:right w:val="none" w:sz="0" w:space="0" w:color="auto"/>
          </w:divBdr>
        </w:div>
        <w:div w:id="1542132636">
          <w:marLeft w:val="480"/>
          <w:marRight w:val="0"/>
          <w:marTop w:val="0"/>
          <w:marBottom w:val="0"/>
          <w:divBdr>
            <w:top w:val="none" w:sz="0" w:space="0" w:color="auto"/>
            <w:left w:val="none" w:sz="0" w:space="0" w:color="auto"/>
            <w:bottom w:val="none" w:sz="0" w:space="0" w:color="auto"/>
            <w:right w:val="none" w:sz="0" w:space="0" w:color="auto"/>
          </w:divBdr>
        </w:div>
        <w:div w:id="1732996177">
          <w:marLeft w:val="480"/>
          <w:marRight w:val="0"/>
          <w:marTop w:val="0"/>
          <w:marBottom w:val="0"/>
          <w:divBdr>
            <w:top w:val="none" w:sz="0" w:space="0" w:color="auto"/>
            <w:left w:val="none" w:sz="0" w:space="0" w:color="auto"/>
            <w:bottom w:val="none" w:sz="0" w:space="0" w:color="auto"/>
            <w:right w:val="none" w:sz="0" w:space="0" w:color="auto"/>
          </w:divBdr>
        </w:div>
        <w:div w:id="53937372">
          <w:marLeft w:val="480"/>
          <w:marRight w:val="0"/>
          <w:marTop w:val="0"/>
          <w:marBottom w:val="0"/>
          <w:divBdr>
            <w:top w:val="none" w:sz="0" w:space="0" w:color="auto"/>
            <w:left w:val="none" w:sz="0" w:space="0" w:color="auto"/>
            <w:bottom w:val="none" w:sz="0" w:space="0" w:color="auto"/>
            <w:right w:val="none" w:sz="0" w:space="0" w:color="auto"/>
          </w:divBdr>
        </w:div>
        <w:div w:id="1781682416">
          <w:marLeft w:val="480"/>
          <w:marRight w:val="0"/>
          <w:marTop w:val="0"/>
          <w:marBottom w:val="0"/>
          <w:divBdr>
            <w:top w:val="none" w:sz="0" w:space="0" w:color="auto"/>
            <w:left w:val="none" w:sz="0" w:space="0" w:color="auto"/>
            <w:bottom w:val="none" w:sz="0" w:space="0" w:color="auto"/>
            <w:right w:val="none" w:sz="0" w:space="0" w:color="auto"/>
          </w:divBdr>
        </w:div>
        <w:div w:id="457380910">
          <w:marLeft w:val="480"/>
          <w:marRight w:val="0"/>
          <w:marTop w:val="0"/>
          <w:marBottom w:val="0"/>
          <w:divBdr>
            <w:top w:val="none" w:sz="0" w:space="0" w:color="auto"/>
            <w:left w:val="none" w:sz="0" w:space="0" w:color="auto"/>
            <w:bottom w:val="none" w:sz="0" w:space="0" w:color="auto"/>
            <w:right w:val="none" w:sz="0" w:space="0" w:color="auto"/>
          </w:divBdr>
        </w:div>
        <w:div w:id="692997694">
          <w:marLeft w:val="480"/>
          <w:marRight w:val="0"/>
          <w:marTop w:val="0"/>
          <w:marBottom w:val="0"/>
          <w:divBdr>
            <w:top w:val="none" w:sz="0" w:space="0" w:color="auto"/>
            <w:left w:val="none" w:sz="0" w:space="0" w:color="auto"/>
            <w:bottom w:val="none" w:sz="0" w:space="0" w:color="auto"/>
            <w:right w:val="none" w:sz="0" w:space="0" w:color="auto"/>
          </w:divBdr>
        </w:div>
        <w:div w:id="797340312">
          <w:marLeft w:val="480"/>
          <w:marRight w:val="0"/>
          <w:marTop w:val="0"/>
          <w:marBottom w:val="0"/>
          <w:divBdr>
            <w:top w:val="none" w:sz="0" w:space="0" w:color="auto"/>
            <w:left w:val="none" w:sz="0" w:space="0" w:color="auto"/>
            <w:bottom w:val="none" w:sz="0" w:space="0" w:color="auto"/>
            <w:right w:val="none" w:sz="0" w:space="0" w:color="auto"/>
          </w:divBdr>
        </w:div>
        <w:div w:id="1379283059">
          <w:marLeft w:val="480"/>
          <w:marRight w:val="0"/>
          <w:marTop w:val="0"/>
          <w:marBottom w:val="0"/>
          <w:divBdr>
            <w:top w:val="none" w:sz="0" w:space="0" w:color="auto"/>
            <w:left w:val="none" w:sz="0" w:space="0" w:color="auto"/>
            <w:bottom w:val="none" w:sz="0" w:space="0" w:color="auto"/>
            <w:right w:val="none" w:sz="0" w:space="0" w:color="auto"/>
          </w:divBdr>
        </w:div>
      </w:divsChild>
    </w:div>
    <w:div w:id="1056198076">
      <w:bodyDiv w:val="1"/>
      <w:marLeft w:val="0"/>
      <w:marRight w:val="0"/>
      <w:marTop w:val="0"/>
      <w:marBottom w:val="0"/>
      <w:divBdr>
        <w:top w:val="none" w:sz="0" w:space="0" w:color="auto"/>
        <w:left w:val="none" w:sz="0" w:space="0" w:color="auto"/>
        <w:bottom w:val="none" w:sz="0" w:space="0" w:color="auto"/>
        <w:right w:val="none" w:sz="0" w:space="0" w:color="auto"/>
      </w:divBdr>
    </w:div>
    <w:div w:id="1058280656">
      <w:bodyDiv w:val="1"/>
      <w:marLeft w:val="0"/>
      <w:marRight w:val="0"/>
      <w:marTop w:val="0"/>
      <w:marBottom w:val="0"/>
      <w:divBdr>
        <w:top w:val="none" w:sz="0" w:space="0" w:color="auto"/>
        <w:left w:val="none" w:sz="0" w:space="0" w:color="auto"/>
        <w:bottom w:val="none" w:sz="0" w:space="0" w:color="auto"/>
        <w:right w:val="none" w:sz="0" w:space="0" w:color="auto"/>
      </w:divBdr>
      <w:divsChild>
        <w:div w:id="78722303">
          <w:marLeft w:val="480"/>
          <w:marRight w:val="0"/>
          <w:marTop w:val="0"/>
          <w:marBottom w:val="0"/>
          <w:divBdr>
            <w:top w:val="none" w:sz="0" w:space="0" w:color="auto"/>
            <w:left w:val="none" w:sz="0" w:space="0" w:color="auto"/>
            <w:bottom w:val="none" w:sz="0" w:space="0" w:color="auto"/>
            <w:right w:val="none" w:sz="0" w:space="0" w:color="auto"/>
          </w:divBdr>
        </w:div>
        <w:div w:id="578056618">
          <w:marLeft w:val="480"/>
          <w:marRight w:val="0"/>
          <w:marTop w:val="0"/>
          <w:marBottom w:val="0"/>
          <w:divBdr>
            <w:top w:val="none" w:sz="0" w:space="0" w:color="auto"/>
            <w:left w:val="none" w:sz="0" w:space="0" w:color="auto"/>
            <w:bottom w:val="none" w:sz="0" w:space="0" w:color="auto"/>
            <w:right w:val="none" w:sz="0" w:space="0" w:color="auto"/>
          </w:divBdr>
        </w:div>
        <w:div w:id="790980413">
          <w:marLeft w:val="480"/>
          <w:marRight w:val="0"/>
          <w:marTop w:val="0"/>
          <w:marBottom w:val="0"/>
          <w:divBdr>
            <w:top w:val="none" w:sz="0" w:space="0" w:color="auto"/>
            <w:left w:val="none" w:sz="0" w:space="0" w:color="auto"/>
            <w:bottom w:val="none" w:sz="0" w:space="0" w:color="auto"/>
            <w:right w:val="none" w:sz="0" w:space="0" w:color="auto"/>
          </w:divBdr>
        </w:div>
        <w:div w:id="632057048">
          <w:marLeft w:val="480"/>
          <w:marRight w:val="0"/>
          <w:marTop w:val="0"/>
          <w:marBottom w:val="0"/>
          <w:divBdr>
            <w:top w:val="none" w:sz="0" w:space="0" w:color="auto"/>
            <w:left w:val="none" w:sz="0" w:space="0" w:color="auto"/>
            <w:bottom w:val="none" w:sz="0" w:space="0" w:color="auto"/>
            <w:right w:val="none" w:sz="0" w:space="0" w:color="auto"/>
          </w:divBdr>
        </w:div>
        <w:div w:id="1323116556">
          <w:marLeft w:val="480"/>
          <w:marRight w:val="0"/>
          <w:marTop w:val="0"/>
          <w:marBottom w:val="0"/>
          <w:divBdr>
            <w:top w:val="none" w:sz="0" w:space="0" w:color="auto"/>
            <w:left w:val="none" w:sz="0" w:space="0" w:color="auto"/>
            <w:bottom w:val="none" w:sz="0" w:space="0" w:color="auto"/>
            <w:right w:val="none" w:sz="0" w:space="0" w:color="auto"/>
          </w:divBdr>
        </w:div>
        <w:div w:id="1623609890">
          <w:marLeft w:val="480"/>
          <w:marRight w:val="0"/>
          <w:marTop w:val="0"/>
          <w:marBottom w:val="0"/>
          <w:divBdr>
            <w:top w:val="none" w:sz="0" w:space="0" w:color="auto"/>
            <w:left w:val="none" w:sz="0" w:space="0" w:color="auto"/>
            <w:bottom w:val="none" w:sz="0" w:space="0" w:color="auto"/>
            <w:right w:val="none" w:sz="0" w:space="0" w:color="auto"/>
          </w:divBdr>
        </w:div>
        <w:div w:id="21325528">
          <w:marLeft w:val="480"/>
          <w:marRight w:val="0"/>
          <w:marTop w:val="0"/>
          <w:marBottom w:val="0"/>
          <w:divBdr>
            <w:top w:val="none" w:sz="0" w:space="0" w:color="auto"/>
            <w:left w:val="none" w:sz="0" w:space="0" w:color="auto"/>
            <w:bottom w:val="none" w:sz="0" w:space="0" w:color="auto"/>
            <w:right w:val="none" w:sz="0" w:space="0" w:color="auto"/>
          </w:divBdr>
        </w:div>
        <w:div w:id="566960128">
          <w:marLeft w:val="480"/>
          <w:marRight w:val="0"/>
          <w:marTop w:val="0"/>
          <w:marBottom w:val="0"/>
          <w:divBdr>
            <w:top w:val="none" w:sz="0" w:space="0" w:color="auto"/>
            <w:left w:val="none" w:sz="0" w:space="0" w:color="auto"/>
            <w:bottom w:val="none" w:sz="0" w:space="0" w:color="auto"/>
            <w:right w:val="none" w:sz="0" w:space="0" w:color="auto"/>
          </w:divBdr>
        </w:div>
        <w:div w:id="970936898">
          <w:marLeft w:val="480"/>
          <w:marRight w:val="0"/>
          <w:marTop w:val="0"/>
          <w:marBottom w:val="0"/>
          <w:divBdr>
            <w:top w:val="none" w:sz="0" w:space="0" w:color="auto"/>
            <w:left w:val="none" w:sz="0" w:space="0" w:color="auto"/>
            <w:bottom w:val="none" w:sz="0" w:space="0" w:color="auto"/>
            <w:right w:val="none" w:sz="0" w:space="0" w:color="auto"/>
          </w:divBdr>
        </w:div>
        <w:div w:id="1591887670">
          <w:marLeft w:val="480"/>
          <w:marRight w:val="0"/>
          <w:marTop w:val="0"/>
          <w:marBottom w:val="0"/>
          <w:divBdr>
            <w:top w:val="none" w:sz="0" w:space="0" w:color="auto"/>
            <w:left w:val="none" w:sz="0" w:space="0" w:color="auto"/>
            <w:bottom w:val="none" w:sz="0" w:space="0" w:color="auto"/>
            <w:right w:val="none" w:sz="0" w:space="0" w:color="auto"/>
          </w:divBdr>
        </w:div>
        <w:div w:id="196898198">
          <w:marLeft w:val="480"/>
          <w:marRight w:val="0"/>
          <w:marTop w:val="0"/>
          <w:marBottom w:val="0"/>
          <w:divBdr>
            <w:top w:val="none" w:sz="0" w:space="0" w:color="auto"/>
            <w:left w:val="none" w:sz="0" w:space="0" w:color="auto"/>
            <w:bottom w:val="none" w:sz="0" w:space="0" w:color="auto"/>
            <w:right w:val="none" w:sz="0" w:space="0" w:color="auto"/>
          </w:divBdr>
        </w:div>
        <w:div w:id="1288127247">
          <w:marLeft w:val="480"/>
          <w:marRight w:val="0"/>
          <w:marTop w:val="0"/>
          <w:marBottom w:val="0"/>
          <w:divBdr>
            <w:top w:val="none" w:sz="0" w:space="0" w:color="auto"/>
            <w:left w:val="none" w:sz="0" w:space="0" w:color="auto"/>
            <w:bottom w:val="none" w:sz="0" w:space="0" w:color="auto"/>
            <w:right w:val="none" w:sz="0" w:space="0" w:color="auto"/>
          </w:divBdr>
        </w:div>
        <w:div w:id="709960009">
          <w:marLeft w:val="480"/>
          <w:marRight w:val="0"/>
          <w:marTop w:val="0"/>
          <w:marBottom w:val="0"/>
          <w:divBdr>
            <w:top w:val="none" w:sz="0" w:space="0" w:color="auto"/>
            <w:left w:val="none" w:sz="0" w:space="0" w:color="auto"/>
            <w:bottom w:val="none" w:sz="0" w:space="0" w:color="auto"/>
            <w:right w:val="none" w:sz="0" w:space="0" w:color="auto"/>
          </w:divBdr>
        </w:div>
        <w:div w:id="1883978482">
          <w:marLeft w:val="480"/>
          <w:marRight w:val="0"/>
          <w:marTop w:val="0"/>
          <w:marBottom w:val="0"/>
          <w:divBdr>
            <w:top w:val="none" w:sz="0" w:space="0" w:color="auto"/>
            <w:left w:val="none" w:sz="0" w:space="0" w:color="auto"/>
            <w:bottom w:val="none" w:sz="0" w:space="0" w:color="auto"/>
            <w:right w:val="none" w:sz="0" w:space="0" w:color="auto"/>
          </w:divBdr>
        </w:div>
        <w:div w:id="2068919822">
          <w:marLeft w:val="480"/>
          <w:marRight w:val="0"/>
          <w:marTop w:val="0"/>
          <w:marBottom w:val="0"/>
          <w:divBdr>
            <w:top w:val="none" w:sz="0" w:space="0" w:color="auto"/>
            <w:left w:val="none" w:sz="0" w:space="0" w:color="auto"/>
            <w:bottom w:val="none" w:sz="0" w:space="0" w:color="auto"/>
            <w:right w:val="none" w:sz="0" w:space="0" w:color="auto"/>
          </w:divBdr>
        </w:div>
        <w:div w:id="1352218594">
          <w:marLeft w:val="480"/>
          <w:marRight w:val="0"/>
          <w:marTop w:val="0"/>
          <w:marBottom w:val="0"/>
          <w:divBdr>
            <w:top w:val="none" w:sz="0" w:space="0" w:color="auto"/>
            <w:left w:val="none" w:sz="0" w:space="0" w:color="auto"/>
            <w:bottom w:val="none" w:sz="0" w:space="0" w:color="auto"/>
            <w:right w:val="none" w:sz="0" w:space="0" w:color="auto"/>
          </w:divBdr>
        </w:div>
        <w:div w:id="2108890593">
          <w:marLeft w:val="480"/>
          <w:marRight w:val="0"/>
          <w:marTop w:val="0"/>
          <w:marBottom w:val="0"/>
          <w:divBdr>
            <w:top w:val="none" w:sz="0" w:space="0" w:color="auto"/>
            <w:left w:val="none" w:sz="0" w:space="0" w:color="auto"/>
            <w:bottom w:val="none" w:sz="0" w:space="0" w:color="auto"/>
            <w:right w:val="none" w:sz="0" w:space="0" w:color="auto"/>
          </w:divBdr>
        </w:div>
        <w:div w:id="1440107214">
          <w:marLeft w:val="480"/>
          <w:marRight w:val="0"/>
          <w:marTop w:val="0"/>
          <w:marBottom w:val="0"/>
          <w:divBdr>
            <w:top w:val="none" w:sz="0" w:space="0" w:color="auto"/>
            <w:left w:val="none" w:sz="0" w:space="0" w:color="auto"/>
            <w:bottom w:val="none" w:sz="0" w:space="0" w:color="auto"/>
            <w:right w:val="none" w:sz="0" w:space="0" w:color="auto"/>
          </w:divBdr>
        </w:div>
        <w:div w:id="1403060426">
          <w:marLeft w:val="480"/>
          <w:marRight w:val="0"/>
          <w:marTop w:val="0"/>
          <w:marBottom w:val="0"/>
          <w:divBdr>
            <w:top w:val="none" w:sz="0" w:space="0" w:color="auto"/>
            <w:left w:val="none" w:sz="0" w:space="0" w:color="auto"/>
            <w:bottom w:val="none" w:sz="0" w:space="0" w:color="auto"/>
            <w:right w:val="none" w:sz="0" w:space="0" w:color="auto"/>
          </w:divBdr>
        </w:div>
        <w:div w:id="1139104951">
          <w:marLeft w:val="480"/>
          <w:marRight w:val="0"/>
          <w:marTop w:val="0"/>
          <w:marBottom w:val="0"/>
          <w:divBdr>
            <w:top w:val="none" w:sz="0" w:space="0" w:color="auto"/>
            <w:left w:val="none" w:sz="0" w:space="0" w:color="auto"/>
            <w:bottom w:val="none" w:sz="0" w:space="0" w:color="auto"/>
            <w:right w:val="none" w:sz="0" w:space="0" w:color="auto"/>
          </w:divBdr>
        </w:div>
        <w:div w:id="169570610">
          <w:marLeft w:val="480"/>
          <w:marRight w:val="0"/>
          <w:marTop w:val="0"/>
          <w:marBottom w:val="0"/>
          <w:divBdr>
            <w:top w:val="none" w:sz="0" w:space="0" w:color="auto"/>
            <w:left w:val="none" w:sz="0" w:space="0" w:color="auto"/>
            <w:bottom w:val="none" w:sz="0" w:space="0" w:color="auto"/>
            <w:right w:val="none" w:sz="0" w:space="0" w:color="auto"/>
          </w:divBdr>
        </w:div>
        <w:div w:id="574320528">
          <w:marLeft w:val="480"/>
          <w:marRight w:val="0"/>
          <w:marTop w:val="0"/>
          <w:marBottom w:val="0"/>
          <w:divBdr>
            <w:top w:val="none" w:sz="0" w:space="0" w:color="auto"/>
            <w:left w:val="none" w:sz="0" w:space="0" w:color="auto"/>
            <w:bottom w:val="none" w:sz="0" w:space="0" w:color="auto"/>
            <w:right w:val="none" w:sz="0" w:space="0" w:color="auto"/>
          </w:divBdr>
        </w:div>
        <w:div w:id="2138721177">
          <w:marLeft w:val="480"/>
          <w:marRight w:val="0"/>
          <w:marTop w:val="0"/>
          <w:marBottom w:val="0"/>
          <w:divBdr>
            <w:top w:val="none" w:sz="0" w:space="0" w:color="auto"/>
            <w:left w:val="none" w:sz="0" w:space="0" w:color="auto"/>
            <w:bottom w:val="none" w:sz="0" w:space="0" w:color="auto"/>
            <w:right w:val="none" w:sz="0" w:space="0" w:color="auto"/>
          </w:divBdr>
        </w:div>
        <w:div w:id="1288243109">
          <w:marLeft w:val="480"/>
          <w:marRight w:val="0"/>
          <w:marTop w:val="0"/>
          <w:marBottom w:val="0"/>
          <w:divBdr>
            <w:top w:val="none" w:sz="0" w:space="0" w:color="auto"/>
            <w:left w:val="none" w:sz="0" w:space="0" w:color="auto"/>
            <w:bottom w:val="none" w:sz="0" w:space="0" w:color="auto"/>
            <w:right w:val="none" w:sz="0" w:space="0" w:color="auto"/>
          </w:divBdr>
        </w:div>
        <w:div w:id="1156535195">
          <w:marLeft w:val="480"/>
          <w:marRight w:val="0"/>
          <w:marTop w:val="0"/>
          <w:marBottom w:val="0"/>
          <w:divBdr>
            <w:top w:val="none" w:sz="0" w:space="0" w:color="auto"/>
            <w:left w:val="none" w:sz="0" w:space="0" w:color="auto"/>
            <w:bottom w:val="none" w:sz="0" w:space="0" w:color="auto"/>
            <w:right w:val="none" w:sz="0" w:space="0" w:color="auto"/>
          </w:divBdr>
        </w:div>
        <w:div w:id="263921145">
          <w:marLeft w:val="480"/>
          <w:marRight w:val="0"/>
          <w:marTop w:val="0"/>
          <w:marBottom w:val="0"/>
          <w:divBdr>
            <w:top w:val="none" w:sz="0" w:space="0" w:color="auto"/>
            <w:left w:val="none" w:sz="0" w:space="0" w:color="auto"/>
            <w:bottom w:val="none" w:sz="0" w:space="0" w:color="auto"/>
            <w:right w:val="none" w:sz="0" w:space="0" w:color="auto"/>
          </w:divBdr>
        </w:div>
        <w:div w:id="1924214726">
          <w:marLeft w:val="480"/>
          <w:marRight w:val="0"/>
          <w:marTop w:val="0"/>
          <w:marBottom w:val="0"/>
          <w:divBdr>
            <w:top w:val="none" w:sz="0" w:space="0" w:color="auto"/>
            <w:left w:val="none" w:sz="0" w:space="0" w:color="auto"/>
            <w:bottom w:val="none" w:sz="0" w:space="0" w:color="auto"/>
            <w:right w:val="none" w:sz="0" w:space="0" w:color="auto"/>
          </w:divBdr>
        </w:div>
        <w:div w:id="1710375078">
          <w:marLeft w:val="480"/>
          <w:marRight w:val="0"/>
          <w:marTop w:val="0"/>
          <w:marBottom w:val="0"/>
          <w:divBdr>
            <w:top w:val="none" w:sz="0" w:space="0" w:color="auto"/>
            <w:left w:val="none" w:sz="0" w:space="0" w:color="auto"/>
            <w:bottom w:val="none" w:sz="0" w:space="0" w:color="auto"/>
            <w:right w:val="none" w:sz="0" w:space="0" w:color="auto"/>
          </w:divBdr>
        </w:div>
        <w:div w:id="1123771566">
          <w:marLeft w:val="480"/>
          <w:marRight w:val="0"/>
          <w:marTop w:val="0"/>
          <w:marBottom w:val="0"/>
          <w:divBdr>
            <w:top w:val="none" w:sz="0" w:space="0" w:color="auto"/>
            <w:left w:val="none" w:sz="0" w:space="0" w:color="auto"/>
            <w:bottom w:val="none" w:sz="0" w:space="0" w:color="auto"/>
            <w:right w:val="none" w:sz="0" w:space="0" w:color="auto"/>
          </w:divBdr>
        </w:div>
        <w:div w:id="327825440">
          <w:marLeft w:val="480"/>
          <w:marRight w:val="0"/>
          <w:marTop w:val="0"/>
          <w:marBottom w:val="0"/>
          <w:divBdr>
            <w:top w:val="none" w:sz="0" w:space="0" w:color="auto"/>
            <w:left w:val="none" w:sz="0" w:space="0" w:color="auto"/>
            <w:bottom w:val="none" w:sz="0" w:space="0" w:color="auto"/>
            <w:right w:val="none" w:sz="0" w:space="0" w:color="auto"/>
          </w:divBdr>
        </w:div>
        <w:div w:id="1166242637">
          <w:marLeft w:val="480"/>
          <w:marRight w:val="0"/>
          <w:marTop w:val="0"/>
          <w:marBottom w:val="0"/>
          <w:divBdr>
            <w:top w:val="none" w:sz="0" w:space="0" w:color="auto"/>
            <w:left w:val="none" w:sz="0" w:space="0" w:color="auto"/>
            <w:bottom w:val="none" w:sz="0" w:space="0" w:color="auto"/>
            <w:right w:val="none" w:sz="0" w:space="0" w:color="auto"/>
          </w:divBdr>
        </w:div>
        <w:div w:id="1925991274">
          <w:marLeft w:val="480"/>
          <w:marRight w:val="0"/>
          <w:marTop w:val="0"/>
          <w:marBottom w:val="0"/>
          <w:divBdr>
            <w:top w:val="none" w:sz="0" w:space="0" w:color="auto"/>
            <w:left w:val="none" w:sz="0" w:space="0" w:color="auto"/>
            <w:bottom w:val="none" w:sz="0" w:space="0" w:color="auto"/>
            <w:right w:val="none" w:sz="0" w:space="0" w:color="auto"/>
          </w:divBdr>
        </w:div>
        <w:div w:id="942808601">
          <w:marLeft w:val="480"/>
          <w:marRight w:val="0"/>
          <w:marTop w:val="0"/>
          <w:marBottom w:val="0"/>
          <w:divBdr>
            <w:top w:val="none" w:sz="0" w:space="0" w:color="auto"/>
            <w:left w:val="none" w:sz="0" w:space="0" w:color="auto"/>
            <w:bottom w:val="none" w:sz="0" w:space="0" w:color="auto"/>
            <w:right w:val="none" w:sz="0" w:space="0" w:color="auto"/>
          </w:divBdr>
        </w:div>
        <w:div w:id="1095441315">
          <w:marLeft w:val="480"/>
          <w:marRight w:val="0"/>
          <w:marTop w:val="0"/>
          <w:marBottom w:val="0"/>
          <w:divBdr>
            <w:top w:val="none" w:sz="0" w:space="0" w:color="auto"/>
            <w:left w:val="none" w:sz="0" w:space="0" w:color="auto"/>
            <w:bottom w:val="none" w:sz="0" w:space="0" w:color="auto"/>
            <w:right w:val="none" w:sz="0" w:space="0" w:color="auto"/>
          </w:divBdr>
        </w:div>
        <w:div w:id="1153445572">
          <w:marLeft w:val="480"/>
          <w:marRight w:val="0"/>
          <w:marTop w:val="0"/>
          <w:marBottom w:val="0"/>
          <w:divBdr>
            <w:top w:val="none" w:sz="0" w:space="0" w:color="auto"/>
            <w:left w:val="none" w:sz="0" w:space="0" w:color="auto"/>
            <w:bottom w:val="none" w:sz="0" w:space="0" w:color="auto"/>
            <w:right w:val="none" w:sz="0" w:space="0" w:color="auto"/>
          </w:divBdr>
        </w:div>
        <w:div w:id="592326071">
          <w:marLeft w:val="480"/>
          <w:marRight w:val="0"/>
          <w:marTop w:val="0"/>
          <w:marBottom w:val="0"/>
          <w:divBdr>
            <w:top w:val="none" w:sz="0" w:space="0" w:color="auto"/>
            <w:left w:val="none" w:sz="0" w:space="0" w:color="auto"/>
            <w:bottom w:val="none" w:sz="0" w:space="0" w:color="auto"/>
            <w:right w:val="none" w:sz="0" w:space="0" w:color="auto"/>
          </w:divBdr>
        </w:div>
        <w:div w:id="1676106243">
          <w:marLeft w:val="480"/>
          <w:marRight w:val="0"/>
          <w:marTop w:val="0"/>
          <w:marBottom w:val="0"/>
          <w:divBdr>
            <w:top w:val="none" w:sz="0" w:space="0" w:color="auto"/>
            <w:left w:val="none" w:sz="0" w:space="0" w:color="auto"/>
            <w:bottom w:val="none" w:sz="0" w:space="0" w:color="auto"/>
            <w:right w:val="none" w:sz="0" w:space="0" w:color="auto"/>
          </w:divBdr>
        </w:div>
        <w:div w:id="1518353252">
          <w:marLeft w:val="480"/>
          <w:marRight w:val="0"/>
          <w:marTop w:val="0"/>
          <w:marBottom w:val="0"/>
          <w:divBdr>
            <w:top w:val="none" w:sz="0" w:space="0" w:color="auto"/>
            <w:left w:val="none" w:sz="0" w:space="0" w:color="auto"/>
            <w:bottom w:val="none" w:sz="0" w:space="0" w:color="auto"/>
            <w:right w:val="none" w:sz="0" w:space="0" w:color="auto"/>
          </w:divBdr>
        </w:div>
        <w:div w:id="90472203">
          <w:marLeft w:val="480"/>
          <w:marRight w:val="0"/>
          <w:marTop w:val="0"/>
          <w:marBottom w:val="0"/>
          <w:divBdr>
            <w:top w:val="none" w:sz="0" w:space="0" w:color="auto"/>
            <w:left w:val="none" w:sz="0" w:space="0" w:color="auto"/>
            <w:bottom w:val="none" w:sz="0" w:space="0" w:color="auto"/>
            <w:right w:val="none" w:sz="0" w:space="0" w:color="auto"/>
          </w:divBdr>
        </w:div>
        <w:div w:id="1852183925">
          <w:marLeft w:val="480"/>
          <w:marRight w:val="0"/>
          <w:marTop w:val="0"/>
          <w:marBottom w:val="0"/>
          <w:divBdr>
            <w:top w:val="none" w:sz="0" w:space="0" w:color="auto"/>
            <w:left w:val="none" w:sz="0" w:space="0" w:color="auto"/>
            <w:bottom w:val="none" w:sz="0" w:space="0" w:color="auto"/>
            <w:right w:val="none" w:sz="0" w:space="0" w:color="auto"/>
          </w:divBdr>
        </w:div>
        <w:div w:id="1024794726">
          <w:marLeft w:val="480"/>
          <w:marRight w:val="0"/>
          <w:marTop w:val="0"/>
          <w:marBottom w:val="0"/>
          <w:divBdr>
            <w:top w:val="none" w:sz="0" w:space="0" w:color="auto"/>
            <w:left w:val="none" w:sz="0" w:space="0" w:color="auto"/>
            <w:bottom w:val="none" w:sz="0" w:space="0" w:color="auto"/>
            <w:right w:val="none" w:sz="0" w:space="0" w:color="auto"/>
          </w:divBdr>
        </w:div>
        <w:div w:id="2042589462">
          <w:marLeft w:val="480"/>
          <w:marRight w:val="0"/>
          <w:marTop w:val="0"/>
          <w:marBottom w:val="0"/>
          <w:divBdr>
            <w:top w:val="none" w:sz="0" w:space="0" w:color="auto"/>
            <w:left w:val="none" w:sz="0" w:space="0" w:color="auto"/>
            <w:bottom w:val="none" w:sz="0" w:space="0" w:color="auto"/>
            <w:right w:val="none" w:sz="0" w:space="0" w:color="auto"/>
          </w:divBdr>
        </w:div>
        <w:div w:id="120390426">
          <w:marLeft w:val="480"/>
          <w:marRight w:val="0"/>
          <w:marTop w:val="0"/>
          <w:marBottom w:val="0"/>
          <w:divBdr>
            <w:top w:val="none" w:sz="0" w:space="0" w:color="auto"/>
            <w:left w:val="none" w:sz="0" w:space="0" w:color="auto"/>
            <w:bottom w:val="none" w:sz="0" w:space="0" w:color="auto"/>
            <w:right w:val="none" w:sz="0" w:space="0" w:color="auto"/>
          </w:divBdr>
        </w:div>
        <w:div w:id="2095540939">
          <w:marLeft w:val="480"/>
          <w:marRight w:val="0"/>
          <w:marTop w:val="0"/>
          <w:marBottom w:val="0"/>
          <w:divBdr>
            <w:top w:val="none" w:sz="0" w:space="0" w:color="auto"/>
            <w:left w:val="none" w:sz="0" w:space="0" w:color="auto"/>
            <w:bottom w:val="none" w:sz="0" w:space="0" w:color="auto"/>
            <w:right w:val="none" w:sz="0" w:space="0" w:color="auto"/>
          </w:divBdr>
        </w:div>
        <w:div w:id="541526122">
          <w:marLeft w:val="480"/>
          <w:marRight w:val="0"/>
          <w:marTop w:val="0"/>
          <w:marBottom w:val="0"/>
          <w:divBdr>
            <w:top w:val="none" w:sz="0" w:space="0" w:color="auto"/>
            <w:left w:val="none" w:sz="0" w:space="0" w:color="auto"/>
            <w:bottom w:val="none" w:sz="0" w:space="0" w:color="auto"/>
            <w:right w:val="none" w:sz="0" w:space="0" w:color="auto"/>
          </w:divBdr>
        </w:div>
        <w:div w:id="1243755588">
          <w:marLeft w:val="480"/>
          <w:marRight w:val="0"/>
          <w:marTop w:val="0"/>
          <w:marBottom w:val="0"/>
          <w:divBdr>
            <w:top w:val="none" w:sz="0" w:space="0" w:color="auto"/>
            <w:left w:val="none" w:sz="0" w:space="0" w:color="auto"/>
            <w:bottom w:val="none" w:sz="0" w:space="0" w:color="auto"/>
            <w:right w:val="none" w:sz="0" w:space="0" w:color="auto"/>
          </w:divBdr>
        </w:div>
        <w:div w:id="841317690">
          <w:marLeft w:val="480"/>
          <w:marRight w:val="0"/>
          <w:marTop w:val="0"/>
          <w:marBottom w:val="0"/>
          <w:divBdr>
            <w:top w:val="none" w:sz="0" w:space="0" w:color="auto"/>
            <w:left w:val="none" w:sz="0" w:space="0" w:color="auto"/>
            <w:bottom w:val="none" w:sz="0" w:space="0" w:color="auto"/>
            <w:right w:val="none" w:sz="0" w:space="0" w:color="auto"/>
          </w:divBdr>
        </w:div>
        <w:div w:id="1319842395">
          <w:marLeft w:val="480"/>
          <w:marRight w:val="0"/>
          <w:marTop w:val="0"/>
          <w:marBottom w:val="0"/>
          <w:divBdr>
            <w:top w:val="none" w:sz="0" w:space="0" w:color="auto"/>
            <w:left w:val="none" w:sz="0" w:space="0" w:color="auto"/>
            <w:bottom w:val="none" w:sz="0" w:space="0" w:color="auto"/>
            <w:right w:val="none" w:sz="0" w:space="0" w:color="auto"/>
          </w:divBdr>
        </w:div>
        <w:div w:id="1898517730">
          <w:marLeft w:val="480"/>
          <w:marRight w:val="0"/>
          <w:marTop w:val="0"/>
          <w:marBottom w:val="0"/>
          <w:divBdr>
            <w:top w:val="none" w:sz="0" w:space="0" w:color="auto"/>
            <w:left w:val="none" w:sz="0" w:space="0" w:color="auto"/>
            <w:bottom w:val="none" w:sz="0" w:space="0" w:color="auto"/>
            <w:right w:val="none" w:sz="0" w:space="0" w:color="auto"/>
          </w:divBdr>
        </w:div>
        <w:div w:id="942416962">
          <w:marLeft w:val="480"/>
          <w:marRight w:val="0"/>
          <w:marTop w:val="0"/>
          <w:marBottom w:val="0"/>
          <w:divBdr>
            <w:top w:val="none" w:sz="0" w:space="0" w:color="auto"/>
            <w:left w:val="none" w:sz="0" w:space="0" w:color="auto"/>
            <w:bottom w:val="none" w:sz="0" w:space="0" w:color="auto"/>
            <w:right w:val="none" w:sz="0" w:space="0" w:color="auto"/>
          </w:divBdr>
        </w:div>
        <w:div w:id="2062559756">
          <w:marLeft w:val="480"/>
          <w:marRight w:val="0"/>
          <w:marTop w:val="0"/>
          <w:marBottom w:val="0"/>
          <w:divBdr>
            <w:top w:val="none" w:sz="0" w:space="0" w:color="auto"/>
            <w:left w:val="none" w:sz="0" w:space="0" w:color="auto"/>
            <w:bottom w:val="none" w:sz="0" w:space="0" w:color="auto"/>
            <w:right w:val="none" w:sz="0" w:space="0" w:color="auto"/>
          </w:divBdr>
        </w:div>
        <w:div w:id="492182328">
          <w:marLeft w:val="480"/>
          <w:marRight w:val="0"/>
          <w:marTop w:val="0"/>
          <w:marBottom w:val="0"/>
          <w:divBdr>
            <w:top w:val="none" w:sz="0" w:space="0" w:color="auto"/>
            <w:left w:val="none" w:sz="0" w:space="0" w:color="auto"/>
            <w:bottom w:val="none" w:sz="0" w:space="0" w:color="auto"/>
            <w:right w:val="none" w:sz="0" w:space="0" w:color="auto"/>
          </w:divBdr>
        </w:div>
        <w:div w:id="844127471">
          <w:marLeft w:val="480"/>
          <w:marRight w:val="0"/>
          <w:marTop w:val="0"/>
          <w:marBottom w:val="0"/>
          <w:divBdr>
            <w:top w:val="none" w:sz="0" w:space="0" w:color="auto"/>
            <w:left w:val="none" w:sz="0" w:space="0" w:color="auto"/>
            <w:bottom w:val="none" w:sz="0" w:space="0" w:color="auto"/>
            <w:right w:val="none" w:sz="0" w:space="0" w:color="auto"/>
          </w:divBdr>
        </w:div>
        <w:div w:id="1369064874">
          <w:marLeft w:val="480"/>
          <w:marRight w:val="0"/>
          <w:marTop w:val="0"/>
          <w:marBottom w:val="0"/>
          <w:divBdr>
            <w:top w:val="none" w:sz="0" w:space="0" w:color="auto"/>
            <w:left w:val="none" w:sz="0" w:space="0" w:color="auto"/>
            <w:bottom w:val="none" w:sz="0" w:space="0" w:color="auto"/>
            <w:right w:val="none" w:sz="0" w:space="0" w:color="auto"/>
          </w:divBdr>
        </w:div>
        <w:div w:id="432671728">
          <w:marLeft w:val="480"/>
          <w:marRight w:val="0"/>
          <w:marTop w:val="0"/>
          <w:marBottom w:val="0"/>
          <w:divBdr>
            <w:top w:val="none" w:sz="0" w:space="0" w:color="auto"/>
            <w:left w:val="none" w:sz="0" w:space="0" w:color="auto"/>
            <w:bottom w:val="none" w:sz="0" w:space="0" w:color="auto"/>
            <w:right w:val="none" w:sz="0" w:space="0" w:color="auto"/>
          </w:divBdr>
        </w:div>
        <w:div w:id="1946233894">
          <w:marLeft w:val="480"/>
          <w:marRight w:val="0"/>
          <w:marTop w:val="0"/>
          <w:marBottom w:val="0"/>
          <w:divBdr>
            <w:top w:val="none" w:sz="0" w:space="0" w:color="auto"/>
            <w:left w:val="none" w:sz="0" w:space="0" w:color="auto"/>
            <w:bottom w:val="none" w:sz="0" w:space="0" w:color="auto"/>
            <w:right w:val="none" w:sz="0" w:space="0" w:color="auto"/>
          </w:divBdr>
        </w:div>
        <w:div w:id="1402095331">
          <w:marLeft w:val="480"/>
          <w:marRight w:val="0"/>
          <w:marTop w:val="0"/>
          <w:marBottom w:val="0"/>
          <w:divBdr>
            <w:top w:val="none" w:sz="0" w:space="0" w:color="auto"/>
            <w:left w:val="none" w:sz="0" w:space="0" w:color="auto"/>
            <w:bottom w:val="none" w:sz="0" w:space="0" w:color="auto"/>
            <w:right w:val="none" w:sz="0" w:space="0" w:color="auto"/>
          </w:divBdr>
        </w:div>
        <w:div w:id="2114939352">
          <w:marLeft w:val="480"/>
          <w:marRight w:val="0"/>
          <w:marTop w:val="0"/>
          <w:marBottom w:val="0"/>
          <w:divBdr>
            <w:top w:val="none" w:sz="0" w:space="0" w:color="auto"/>
            <w:left w:val="none" w:sz="0" w:space="0" w:color="auto"/>
            <w:bottom w:val="none" w:sz="0" w:space="0" w:color="auto"/>
            <w:right w:val="none" w:sz="0" w:space="0" w:color="auto"/>
          </w:divBdr>
        </w:div>
        <w:div w:id="1043871296">
          <w:marLeft w:val="480"/>
          <w:marRight w:val="0"/>
          <w:marTop w:val="0"/>
          <w:marBottom w:val="0"/>
          <w:divBdr>
            <w:top w:val="none" w:sz="0" w:space="0" w:color="auto"/>
            <w:left w:val="none" w:sz="0" w:space="0" w:color="auto"/>
            <w:bottom w:val="none" w:sz="0" w:space="0" w:color="auto"/>
            <w:right w:val="none" w:sz="0" w:space="0" w:color="auto"/>
          </w:divBdr>
        </w:div>
        <w:div w:id="1001541458">
          <w:marLeft w:val="480"/>
          <w:marRight w:val="0"/>
          <w:marTop w:val="0"/>
          <w:marBottom w:val="0"/>
          <w:divBdr>
            <w:top w:val="none" w:sz="0" w:space="0" w:color="auto"/>
            <w:left w:val="none" w:sz="0" w:space="0" w:color="auto"/>
            <w:bottom w:val="none" w:sz="0" w:space="0" w:color="auto"/>
            <w:right w:val="none" w:sz="0" w:space="0" w:color="auto"/>
          </w:divBdr>
        </w:div>
        <w:div w:id="645205938">
          <w:marLeft w:val="480"/>
          <w:marRight w:val="0"/>
          <w:marTop w:val="0"/>
          <w:marBottom w:val="0"/>
          <w:divBdr>
            <w:top w:val="none" w:sz="0" w:space="0" w:color="auto"/>
            <w:left w:val="none" w:sz="0" w:space="0" w:color="auto"/>
            <w:bottom w:val="none" w:sz="0" w:space="0" w:color="auto"/>
            <w:right w:val="none" w:sz="0" w:space="0" w:color="auto"/>
          </w:divBdr>
        </w:div>
        <w:div w:id="716247187">
          <w:marLeft w:val="480"/>
          <w:marRight w:val="0"/>
          <w:marTop w:val="0"/>
          <w:marBottom w:val="0"/>
          <w:divBdr>
            <w:top w:val="none" w:sz="0" w:space="0" w:color="auto"/>
            <w:left w:val="none" w:sz="0" w:space="0" w:color="auto"/>
            <w:bottom w:val="none" w:sz="0" w:space="0" w:color="auto"/>
            <w:right w:val="none" w:sz="0" w:space="0" w:color="auto"/>
          </w:divBdr>
        </w:div>
        <w:div w:id="1508982087">
          <w:marLeft w:val="480"/>
          <w:marRight w:val="0"/>
          <w:marTop w:val="0"/>
          <w:marBottom w:val="0"/>
          <w:divBdr>
            <w:top w:val="none" w:sz="0" w:space="0" w:color="auto"/>
            <w:left w:val="none" w:sz="0" w:space="0" w:color="auto"/>
            <w:bottom w:val="none" w:sz="0" w:space="0" w:color="auto"/>
            <w:right w:val="none" w:sz="0" w:space="0" w:color="auto"/>
          </w:divBdr>
        </w:div>
        <w:div w:id="1477340262">
          <w:marLeft w:val="480"/>
          <w:marRight w:val="0"/>
          <w:marTop w:val="0"/>
          <w:marBottom w:val="0"/>
          <w:divBdr>
            <w:top w:val="none" w:sz="0" w:space="0" w:color="auto"/>
            <w:left w:val="none" w:sz="0" w:space="0" w:color="auto"/>
            <w:bottom w:val="none" w:sz="0" w:space="0" w:color="auto"/>
            <w:right w:val="none" w:sz="0" w:space="0" w:color="auto"/>
          </w:divBdr>
        </w:div>
        <w:div w:id="824787343">
          <w:marLeft w:val="480"/>
          <w:marRight w:val="0"/>
          <w:marTop w:val="0"/>
          <w:marBottom w:val="0"/>
          <w:divBdr>
            <w:top w:val="none" w:sz="0" w:space="0" w:color="auto"/>
            <w:left w:val="none" w:sz="0" w:space="0" w:color="auto"/>
            <w:bottom w:val="none" w:sz="0" w:space="0" w:color="auto"/>
            <w:right w:val="none" w:sz="0" w:space="0" w:color="auto"/>
          </w:divBdr>
        </w:div>
        <w:div w:id="348259094">
          <w:marLeft w:val="480"/>
          <w:marRight w:val="0"/>
          <w:marTop w:val="0"/>
          <w:marBottom w:val="0"/>
          <w:divBdr>
            <w:top w:val="none" w:sz="0" w:space="0" w:color="auto"/>
            <w:left w:val="none" w:sz="0" w:space="0" w:color="auto"/>
            <w:bottom w:val="none" w:sz="0" w:space="0" w:color="auto"/>
            <w:right w:val="none" w:sz="0" w:space="0" w:color="auto"/>
          </w:divBdr>
        </w:div>
        <w:div w:id="1787193121">
          <w:marLeft w:val="480"/>
          <w:marRight w:val="0"/>
          <w:marTop w:val="0"/>
          <w:marBottom w:val="0"/>
          <w:divBdr>
            <w:top w:val="none" w:sz="0" w:space="0" w:color="auto"/>
            <w:left w:val="none" w:sz="0" w:space="0" w:color="auto"/>
            <w:bottom w:val="none" w:sz="0" w:space="0" w:color="auto"/>
            <w:right w:val="none" w:sz="0" w:space="0" w:color="auto"/>
          </w:divBdr>
        </w:div>
        <w:div w:id="1939216355">
          <w:marLeft w:val="480"/>
          <w:marRight w:val="0"/>
          <w:marTop w:val="0"/>
          <w:marBottom w:val="0"/>
          <w:divBdr>
            <w:top w:val="none" w:sz="0" w:space="0" w:color="auto"/>
            <w:left w:val="none" w:sz="0" w:space="0" w:color="auto"/>
            <w:bottom w:val="none" w:sz="0" w:space="0" w:color="auto"/>
            <w:right w:val="none" w:sz="0" w:space="0" w:color="auto"/>
          </w:divBdr>
        </w:div>
        <w:div w:id="1944457674">
          <w:marLeft w:val="480"/>
          <w:marRight w:val="0"/>
          <w:marTop w:val="0"/>
          <w:marBottom w:val="0"/>
          <w:divBdr>
            <w:top w:val="none" w:sz="0" w:space="0" w:color="auto"/>
            <w:left w:val="none" w:sz="0" w:space="0" w:color="auto"/>
            <w:bottom w:val="none" w:sz="0" w:space="0" w:color="auto"/>
            <w:right w:val="none" w:sz="0" w:space="0" w:color="auto"/>
          </w:divBdr>
        </w:div>
        <w:div w:id="174655468">
          <w:marLeft w:val="480"/>
          <w:marRight w:val="0"/>
          <w:marTop w:val="0"/>
          <w:marBottom w:val="0"/>
          <w:divBdr>
            <w:top w:val="none" w:sz="0" w:space="0" w:color="auto"/>
            <w:left w:val="none" w:sz="0" w:space="0" w:color="auto"/>
            <w:bottom w:val="none" w:sz="0" w:space="0" w:color="auto"/>
            <w:right w:val="none" w:sz="0" w:space="0" w:color="auto"/>
          </w:divBdr>
        </w:div>
        <w:div w:id="1805931394">
          <w:marLeft w:val="480"/>
          <w:marRight w:val="0"/>
          <w:marTop w:val="0"/>
          <w:marBottom w:val="0"/>
          <w:divBdr>
            <w:top w:val="none" w:sz="0" w:space="0" w:color="auto"/>
            <w:left w:val="none" w:sz="0" w:space="0" w:color="auto"/>
            <w:bottom w:val="none" w:sz="0" w:space="0" w:color="auto"/>
            <w:right w:val="none" w:sz="0" w:space="0" w:color="auto"/>
          </w:divBdr>
        </w:div>
        <w:div w:id="1089812508">
          <w:marLeft w:val="480"/>
          <w:marRight w:val="0"/>
          <w:marTop w:val="0"/>
          <w:marBottom w:val="0"/>
          <w:divBdr>
            <w:top w:val="none" w:sz="0" w:space="0" w:color="auto"/>
            <w:left w:val="none" w:sz="0" w:space="0" w:color="auto"/>
            <w:bottom w:val="none" w:sz="0" w:space="0" w:color="auto"/>
            <w:right w:val="none" w:sz="0" w:space="0" w:color="auto"/>
          </w:divBdr>
        </w:div>
        <w:div w:id="632947057">
          <w:marLeft w:val="480"/>
          <w:marRight w:val="0"/>
          <w:marTop w:val="0"/>
          <w:marBottom w:val="0"/>
          <w:divBdr>
            <w:top w:val="none" w:sz="0" w:space="0" w:color="auto"/>
            <w:left w:val="none" w:sz="0" w:space="0" w:color="auto"/>
            <w:bottom w:val="none" w:sz="0" w:space="0" w:color="auto"/>
            <w:right w:val="none" w:sz="0" w:space="0" w:color="auto"/>
          </w:divBdr>
        </w:div>
        <w:div w:id="1554537543">
          <w:marLeft w:val="480"/>
          <w:marRight w:val="0"/>
          <w:marTop w:val="0"/>
          <w:marBottom w:val="0"/>
          <w:divBdr>
            <w:top w:val="none" w:sz="0" w:space="0" w:color="auto"/>
            <w:left w:val="none" w:sz="0" w:space="0" w:color="auto"/>
            <w:bottom w:val="none" w:sz="0" w:space="0" w:color="auto"/>
            <w:right w:val="none" w:sz="0" w:space="0" w:color="auto"/>
          </w:divBdr>
        </w:div>
        <w:div w:id="1115101540">
          <w:marLeft w:val="480"/>
          <w:marRight w:val="0"/>
          <w:marTop w:val="0"/>
          <w:marBottom w:val="0"/>
          <w:divBdr>
            <w:top w:val="none" w:sz="0" w:space="0" w:color="auto"/>
            <w:left w:val="none" w:sz="0" w:space="0" w:color="auto"/>
            <w:bottom w:val="none" w:sz="0" w:space="0" w:color="auto"/>
            <w:right w:val="none" w:sz="0" w:space="0" w:color="auto"/>
          </w:divBdr>
        </w:div>
        <w:div w:id="438650302">
          <w:marLeft w:val="480"/>
          <w:marRight w:val="0"/>
          <w:marTop w:val="0"/>
          <w:marBottom w:val="0"/>
          <w:divBdr>
            <w:top w:val="none" w:sz="0" w:space="0" w:color="auto"/>
            <w:left w:val="none" w:sz="0" w:space="0" w:color="auto"/>
            <w:bottom w:val="none" w:sz="0" w:space="0" w:color="auto"/>
            <w:right w:val="none" w:sz="0" w:space="0" w:color="auto"/>
          </w:divBdr>
        </w:div>
        <w:div w:id="878204218">
          <w:marLeft w:val="480"/>
          <w:marRight w:val="0"/>
          <w:marTop w:val="0"/>
          <w:marBottom w:val="0"/>
          <w:divBdr>
            <w:top w:val="none" w:sz="0" w:space="0" w:color="auto"/>
            <w:left w:val="none" w:sz="0" w:space="0" w:color="auto"/>
            <w:bottom w:val="none" w:sz="0" w:space="0" w:color="auto"/>
            <w:right w:val="none" w:sz="0" w:space="0" w:color="auto"/>
          </w:divBdr>
        </w:div>
        <w:div w:id="1145127143">
          <w:marLeft w:val="480"/>
          <w:marRight w:val="0"/>
          <w:marTop w:val="0"/>
          <w:marBottom w:val="0"/>
          <w:divBdr>
            <w:top w:val="none" w:sz="0" w:space="0" w:color="auto"/>
            <w:left w:val="none" w:sz="0" w:space="0" w:color="auto"/>
            <w:bottom w:val="none" w:sz="0" w:space="0" w:color="auto"/>
            <w:right w:val="none" w:sz="0" w:space="0" w:color="auto"/>
          </w:divBdr>
        </w:div>
        <w:div w:id="70784210">
          <w:marLeft w:val="480"/>
          <w:marRight w:val="0"/>
          <w:marTop w:val="0"/>
          <w:marBottom w:val="0"/>
          <w:divBdr>
            <w:top w:val="none" w:sz="0" w:space="0" w:color="auto"/>
            <w:left w:val="none" w:sz="0" w:space="0" w:color="auto"/>
            <w:bottom w:val="none" w:sz="0" w:space="0" w:color="auto"/>
            <w:right w:val="none" w:sz="0" w:space="0" w:color="auto"/>
          </w:divBdr>
        </w:div>
      </w:divsChild>
    </w:div>
    <w:div w:id="1060594636">
      <w:bodyDiv w:val="1"/>
      <w:marLeft w:val="0"/>
      <w:marRight w:val="0"/>
      <w:marTop w:val="0"/>
      <w:marBottom w:val="0"/>
      <w:divBdr>
        <w:top w:val="none" w:sz="0" w:space="0" w:color="auto"/>
        <w:left w:val="none" w:sz="0" w:space="0" w:color="auto"/>
        <w:bottom w:val="none" w:sz="0" w:space="0" w:color="auto"/>
        <w:right w:val="none" w:sz="0" w:space="0" w:color="auto"/>
      </w:divBdr>
    </w:div>
    <w:div w:id="1062411439">
      <w:bodyDiv w:val="1"/>
      <w:marLeft w:val="0"/>
      <w:marRight w:val="0"/>
      <w:marTop w:val="0"/>
      <w:marBottom w:val="0"/>
      <w:divBdr>
        <w:top w:val="none" w:sz="0" w:space="0" w:color="auto"/>
        <w:left w:val="none" w:sz="0" w:space="0" w:color="auto"/>
        <w:bottom w:val="none" w:sz="0" w:space="0" w:color="auto"/>
        <w:right w:val="none" w:sz="0" w:space="0" w:color="auto"/>
      </w:divBdr>
    </w:div>
    <w:div w:id="1063407753">
      <w:bodyDiv w:val="1"/>
      <w:marLeft w:val="0"/>
      <w:marRight w:val="0"/>
      <w:marTop w:val="0"/>
      <w:marBottom w:val="0"/>
      <w:divBdr>
        <w:top w:val="none" w:sz="0" w:space="0" w:color="auto"/>
        <w:left w:val="none" w:sz="0" w:space="0" w:color="auto"/>
        <w:bottom w:val="none" w:sz="0" w:space="0" w:color="auto"/>
        <w:right w:val="none" w:sz="0" w:space="0" w:color="auto"/>
      </w:divBdr>
    </w:div>
    <w:div w:id="1070273316">
      <w:bodyDiv w:val="1"/>
      <w:marLeft w:val="0"/>
      <w:marRight w:val="0"/>
      <w:marTop w:val="0"/>
      <w:marBottom w:val="0"/>
      <w:divBdr>
        <w:top w:val="none" w:sz="0" w:space="0" w:color="auto"/>
        <w:left w:val="none" w:sz="0" w:space="0" w:color="auto"/>
        <w:bottom w:val="none" w:sz="0" w:space="0" w:color="auto"/>
        <w:right w:val="none" w:sz="0" w:space="0" w:color="auto"/>
      </w:divBdr>
    </w:div>
    <w:div w:id="1071467646">
      <w:bodyDiv w:val="1"/>
      <w:marLeft w:val="0"/>
      <w:marRight w:val="0"/>
      <w:marTop w:val="0"/>
      <w:marBottom w:val="0"/>
      <w:divBdr>
        <w:top w:val="none" w:sz="0" w:space="0" w:color="auto"/>
        <w:left w:val="none" w:sz="0" w:space="0" w:color="auto"/>
        <w:bottom w:val="none" w:sz="0" w:space="0" w:color="auto"/>
        <w:right w:val="none" w:sz="0" w:space="0" w:color="auto"/>
      </w:divBdr>
    </w:div>
    <w:div w:id="1072234580">
      <w:bodyDiv w:val="1"/>
      <w:marLeft w:val="0"/>
      <w:marRight w:val="0"/>
      <w:marTop w:val="0"/>
      <w:marBottom w:val="0"/>
      <w:divBdr>
        <w:top w:val="none" w:sz="0" w:space="0" w:color="auto"/>
        <w:left w:val="none" w:sz="0" w:space="0" w:color="auto"/>
        <w:bottom w:val="none" w:sz="0" w:space="0" w:color="auto"/>
        <w:right w:val="none" w:sz="0" w:space="0" w:color="auto"/>
      </w:divBdr>
    </w:div>
    <w:div w:id="1075322287">
      <w:bodyDiv w:val="1"/>
      <w:marLeft w:val="0"/>
      <w:marRight w:val="0"/>
      <w:marTop w:val="0"/>
      <w:marBottom w:val="0"/>
      <w:divBdr>
        <w:top w:val="none" w:sz="0" w:space="0" w:color="auto"/>
        <w:left w:val="none" w:sz="0" w:space="0" w:color="auto"/>
        <w:bottom w:val="none" w:sz="0" w:space="0" w:color="auto"/>
        <w:right w:val="none" w:sz="0" w:space="0" w:color="auto"/>
      </w:divBdr>
    </w:div>
    <w:div w:id="1077632030">
      <w:bodyDiv w:val="1"/>
      <w:marLeft w:val="0"/>
      <w:marRight w:val="0"/>
      <w:marTop w:val="0"/>
      <w:marBottom w:val="0"/>
      <w:divBdr>
        <w:top w:val="none" w:sz="0" w:space="0" w:color="auto"/>
        <w:left w:val="none" w:sz="0" w:space="0" w:color="auto"/>
        <w:bottom w:val="none" w:sz="0" w:space="0" w:color="auto"/>
        <w:right w:val="none" w:sz="0" w:space="0" w:color="auto"/>
      </w:divBdr>
    </w:div>
    <w:div w:id="1080058486">
      <w:bodyDiv w:val="1"/>
      <w:marLeft w:val="0"/>
      <w:marRight w:val="0"/>
      <w:marTop w:val="0"/>
      <w:marBottom w:val="0"/>
      <w:divBdr>
        <w:top w:val="none" w:sz="0" w:space="0" w:color="auto"/>
        <w:left w:val="none" w:sz="0" w:space="0" w:color="auto"/>
        <w:bottom w:val="none" w:sz="0" w:space="0" w:color="auto"/>
        <w:right w:val="none" w:sz="0" w:space="0" w:color="auto"/>
      </w:divBdr>
    </w:div>
    <w:div w:id="1080252732">
      <w:bodyDiv w:val="1"/>
      <w:marLeft w:val="0"/>
      <w:marRight w:val="0"/>
      <w:marTop w:val="0"/>
      <w:marBottom w:val="0"/>
      <w:divBdr>
        <w:top w:val="none" w:sz="0" w:space="0" w:color="auto"/>
        <w:left w:val="none" w:sz="0" w:space="0" w:color="auto"/>
        <w:bottom w:val="none" w:sz="0" w:space="0" w:color="auto"/>
        <w:right w:val="none" w:sz="0" w:space="0" w:color="auto"/>
      </w:divBdr>
    </w:div>
    <w:div w:id="1081828416">
      <w:bodyDiv w:val="1"/>
      <w:marLeft w:val="0"/>
      <w:marRight w:val="0"/>
      <w:marTop w:val="0"/>
      <w:marBottom w:val="0"/>
      <w:divBdr>
        <w:top w:val="none" w:sz="0" w:space="0" w:color="auto"/>
        <w:left w:val="none" w:sz="0" w:space="0" w:color="auto"/>
        <w:bottom w:val="none" w:sz="0" w:space="0" w:color="auto"/>
        <w:right w:val="none" w:sz="0" w:space="0" w:color="auto"/>
      </w:divBdr>
    </w:div>
    <w:div w:id="1084836220">
      <w:bodyDiv w:val="1"/>
      <w:marLeft w:val="0"/>
      <w:marRight w:val="0"/>
      <w:marTop w:val="0"/>
      <w:marBottom w:val="0"/>
      <w:divBdr>
        <w:top w:val="none" w:sz="0" w:space="0" w:color="auto"/>
        <w:left w:val="none" w:sz="0" w:space="0" w:color="auto"/>
        <w:bottom w:val="none" w:sz="0" w:space="0" w:color="auto"/>
        <w:right w:val="none" w:sz="0" w:space="0" w:color="auto"/>
      </w:divBdr>
    </w:div>
    <w:div w:id="1088886215">
      <w:bodyDiv w:val="1"/>
      <w:marLeft w:val="0"/>
      <w:marRight w:val="0"/>
      <w:marTop w:val="0"/>
      <w:marBottom w:val="0"/>
      <w:divBdr>
        <w:top w:val="none" w:sz="0" w:space="0" w:color="auto"/>
        <w:left w:val="none" w:sz="0" w:space="0" w:color="auto"/>
        <w:bottom w:val="none" w:sz="0" w:space="0" w:color="auto"/>
        <w:right w:val="none" w:sz="0" w:space="0" w:color="auto"/>
      </w:divBdr>
    </w:div>
    <w:div w:id="1089887025">
      <w:bodyDiv w:val="1"/>
      <w:marLeft w:val="0"/>
      <w:marRight w:val="0"/>
      <w:marTop w:val="0"/>
      <w:marBottom w:val="0"/>
      <w:divBdr>
        <w:top w:val="none" w:sz="0" w:space="0" w:color="auto"/>
        <w:left w:val="none" w:sz="0" w:space="0" w:color="auto"/>
        <w:bottom w:val="none" w:sz="0" w:space="0" w:color="auto"/>
        <w:right w:val="none" w:sz="0" w:space="0" w:color="auto"/>
      </w:divBdr>
      <w:divsChild>
        <w:div w:id="939534447">
          <w:marLeft w:val="480"/>
          <w:marRight w:val="0"/>
          <w:marTop w:val="0"/>
          <w:marBottom w:val="0"/>
          <w:divBdr>
            <w:top w:val="none" w:sz="0" w:space="0" w:color="auto"/>
            <w:left w:val="none" w:sz="0" w:space="0" w:color="auto"/>
            <w:bottom w:val="none" w:sz="0" w:space="0" w:color="auto"/>
            <w:right w:val="none" w:sz="0" w:space="0" w:color="auto"/>
          </w:divBdr>
        </w:div>
        <w:div w:id="1318799349">
          <w:marLeft w:val="480"/>
          <w:marRight w:val="0"/>
          <w:marTop w:val="0"/>
          <w:marBottom w:val="0"/>
          <w:divBdr>
            <w:top w:val="none" w:sz="0" w:space="0" w:color="auto"/>
            <w:left w:val="none" w:sz="0" w:space="0" w:color="auto"/>
            <w:bottom w:val="none" w:sz="0" w:space="0" w:color="auto"/>
            <w:right w:val="none" w:sz="0" w:space="0" w:color="auto"/>
          </w:divBdr>
        </w:div>
        <w:div w:id="760488528">
          <w:marLeft w:val="480"/>
          <w:marRight w:val="0"/>
          <w:marTop w:val="0"/>
          <w:marBottom w:val="0"/>
          <w:divBdr>
            <w:top w:val="none" w:sz="0" w:space="0" w:color="auto"/>
            <w:left w:val="none" w:sz="0" w:space="0" w:color="auto"/>
            <w:bottom w:val="none" w:sz="0" w:space="0" w:color="auto"/>
            <w:right w:val="none" w:sz="0" w:space="0" w:color="auto"/>
          </w:divBdr>
        </w:div>
        <w:div w:id="1543202118">
          <w:marLeft w:val="480"/>
          <w:marRight w:val="0"/>
          <w:marTop w:val="0"/>
          <w:marBottom w:val="0"/>
          <w:divBdr>
            <w:top w:val="none" w:sz="0" w:space="0" w:color="auto"/>
            <w:left w:val="none" w:sz="0" w:space="0" w:color="auto"/>
            <w:bottom w:val="none" w:sz="0" w:space="0" w:color="auto"/>
            <w:right w:val="none" w:sz="0" w:space="0" w:color="auto"/>
          </w:divBdr>
        </w:div>
        <w:div w:id="1152870537">
          <w:marLeft w:val="480"/>
          <w:marRight w:val="0"/>
          <w:marTop w:val="0"/>
          <w:marBottom w:val="0"/>
          <w:divBdr>
            <w:top w:val="none" w:sz="0" w:space="0" w:color="auto"/>
            <w:left w:val="none" w:sz="0" w:space="0" w:color="auto"/>
            <w:bottom w:val="none" w:sz="0" w:space="0" w:color="auto"/>
            <w:right w:val="none" w:sz="0" w:space="0" w:color="auto"/>
          </w:divBdr>
        </w:div>
        <w:div w:id="1906255508">
          <w:marLeft w:val="480"/>
          <w:marRight w:val="0"/>
          <w:marTop w:val="0"/>
          <w:marBottom w:val="0"/>
          <w:divBdr>
            <w:top w:val="none" w:sz="0" w:space="0" w:color="auto"/>
            <w:left w:val="none" w:sz="0" w:space="0" w:color="auto"/>
            <w:bottom w:val="none" w:sz="0" w:space="0" w:color="auto"/>
            <w:right w:val="none" w:sz="0" w:space="0" w:color="auto"/>
          </w:divBdr>
        </w:div>
        <w:div w:id="2115781695">
          <w:marLeft w:val="480"/>
          <w:marRight w:val="0"/>
          <w:marTop w:val="0"/>
          <w:marBottom w:val="0"/>
          <w:divBdr>
            <w:top w:val="none" w:sz="0" w:space="0" w:color="auto"/>
            <w:left w:val="none" w:sz="0" w:space="0" w:color="auto"/>
            <w:bottom w:val="none" w:sz="0" w:space="0" w:color="auto"/>
            <w:right w:val="none" w:sz="0" w:space="0" w:color="auto"/>
          </w:divBdr>
        </w:div>
        <w:div w:id="800882629">
          <w:marLeft w:val="480"/>
          <w:marRight w:val="0"/>
          <w:marTop w:val="0"/>
          <w:marBottom w:val="0"/>
          <w:divBdr>
            <w:top w:val="none" w:sz="0" w:space="0" w:color="auto"/>
            <w:left w:val="none" w:sz="0" w:space="0" w:color="auto"/>
            <w:bottom w:val="none" w:sz="0" w:space="0" w:color="auto"/>
            <w:right w:val="none" w:sz="0" w:space="0" w:color="auto"/>
          </w:divBdr>
        </w:div>
        <w:div w:id="1364600860">
          <w:marLeft w:val="480"/>
          <w:marRight w:val="0"/>
          <w:marTop w:val="0"/>
          <w:marBottom w:val="0"/>
          <w:divBdr>
            <w:top w:val="none" w:sz="0" w:space="0" w:color="auto"/>
            <w:left w:val="none" w:sz="0" w:space="0" w:color="auto"/>
            <w:bottom w:val="none" w:sz="0" w:space="0" w:color="auto"/>
            <w:right w:val="none" w:sz="0" w:space="0" w:color="auto"/>
          </w:divBdr>
        </w:div>
        <w:div w:id="1385638589">
          <w:marLeft w:val="480"/>
          <w:marRight w:val="0"/>
          <w:marTop w:val="0"/>
          <w:marBottom w:val="0"/>
          <w:divBdr>
            <w:top w:val="none" w:sz="0" w:space="0" w:color="auto"/>
            <w:left w:val="none" w:sz="0" w:space="0" w:color="auto"/>
            <w:bottom w:val="none" w:sz="0" w:space="0" w:color="auto"/>
            <w:right w:val="none" w:sz="0" w:space="0" w:color="auto"/>
          </w:divBdr>
        </w:div>
        <w:div w:id="897979609">
          <w:marLeft w:val="480"/>
          <w:marRight w:val="0"/>
          <w:marTop w:val="0"/>
          <w:marBottom w:val="0"/>
          <w:divBdr>
            <w:top w:val="none" w:sz="0" w:space="0" w:color="auto"/>
            <w:left w:val="none" w:sz="0" w:space="0" w:color="auto"/>
            <w:bottom w:val="none" w:sz="0" w:space="0" w:color="auto"/>
            <w:right w:val="none" w:sz="0" w:space="0" w:color="auto"/>
          </w:divBdr>
        </w:div>
        <w:div w:id="1245798300">
          <w:marLeft w:val="480"/>
          <w:marRight w:val="0"/>
          <w:marTop w:val="0"/>
          <w:marBottom w:val="0"/>
          <w:divBdr>
            <w:top w:val="none" w:sz="0" w:space="0" w:color="auto"/>
            <w:left w:val="none" w:sz="0" w:space="0" w:color="auto"/>
            <w:bottom w:val="none" w:sz="0" w:space="0" w:color="auto"/>
            <w:right w:val="none" w:sz="0" w:space="0" w:color="auto"/>
          </w:divBdr>
        </w:div>
        <w:div w:id="352418616">
          <w:marLeft w:val="480"/>
          <w:marRight w:val="0"/>
          <w:marTop w:val="0"/>
          <w:marBottom w:val="0"/>
          <w:divBdr>
            <w:top w:val="none" w:sz="0" w:space="0" w:color="auto"/>
            <w:left w:val="none" w:sz="0" w:space="0" w:color="auto"/>
            <w:bottom w:val="none" w:sz="0" w:space="0" w:color="auto"/>
            <w:right w:val="none" w:sz="0" w:space="0" w:color="auto"/>
          </w:divBdr>
        </w:div>
        <w:div w:id="1128815852">
          <w:marLeft w:val="480"/>
          <w:marRight w:val="0"/>
          <w:marTop w:val="0"/>
          <w:marBottom w:val="0"/>
          <w:divBdr>
            <w:top w:val="none" w:sz="0" w:space="0" w:color="auto"/>
            <w:left w:val="none" w:sz="0" w:space="0" w:color="auto"/>
            <w:bottom w:val="none" w:sz="0" w:space="0" w:color="auto"/>
            <w:right w:val="none" w:sz="0" w:space="0" w:color="auto"/>
          </w:divBdr>
        </w:div>
        <w:div w:id="1767457866">
          <w:marLeft w:val="480"/>
          <w:marRight w:val="0"/>
          <w:marTop w:val="0"/>
          <w:marBottom w:val="0"/>
          <w:divBdr>
            <w:top w:val="none" w:sz="0" w:space="0" w:color="auto"/>
            <w:left w:val="none" w:sz="0" w:space="0" w:color="auto"/>
            <w:bottom w:val="none" w:sz="0" w:space="0" w:color="auto"/>
            <w:right w:val="none" w:sz="0" w:space="0" w:color="auto"/>
          </w:divBdr>
        </w:div>
        <w:div w:id="1845240303">
          <w:marLeft w:val="480"/>
          <w:marRight w:val="0"/>
          <w:marTop w:val="0"/>
          <w:marBottom w:val="0"/>
          <w:divBdr>
            <w:top w:val="none" w:sz="0" w:space="0" w:color="auto"/>
            <w:left w:val="none" w:sz="0" w:space="0" w:color="auto"/>
            <w:bottom w:val="none" w:sz="0" w:space="0" w:color="auto"/>
            <w:right w:val="none" w:sz="0" w:space="0" w:color="auto"/>
          </w:divBdr>
        </w:div>
        <w:div w:id="1635135866">
          <w:marLeft w:val="480"/>
          <w:marRight w:val="0"/>
          <w:marTop w:val="0"/>
          <w:marBottom w:val="0"/>
          <w:divBdr>
            <w:top w:val="none" w:sz="0" w:space="0" w:color="auto"/>
            <w:left w:val="none" w:sz="0" w:space="0" w:color="auto"/>
            <w:bottom w:val="none" w:sz="0" w:space="0" w:color="auto"/>
            <w:right w:val="none" w:sz="0" w:space="0" w:color="auto"/>
          </w:divBdr>
        </w:div>
        <w:div w:id="578028318">
          <w:marLeft w:val="480"/>
          <w:marRight w:val="0"/>
          <w:marTop w:val="0"/>
          <w:marBottom w:val="0"/>
          <w:divBdr>
            <w:top w:val="none" w:sz="0" w:space="0" w:color="auto"/>
            <w:left w:val="none" w:sz="0" w:space="0" w:color="auto"/>
            <w:bottom w:val="none" w:sz="0" w:space="0" w:color="auto"/>
            <w:right w:val="none" w:sz="0" w:space="0" w:color="auto"/>
          </w:divBdr>
        </w:div>
        <w:div w:id="247157304">
          <w:marLeft w:val="480"/>
          <w:marRight w:val="0"/>
          <w:marTop w:val="0"/>
          <w:marBottom w:val="0"/>
          <w:divBdr>
            <w:top w:val="none" w:sz="0" w:space="0" w:color="auto"/>
            <w:left w:val="none" w:sz="0" w:space="0" w:color="auto"/>
            <w:bottom w:val="none" w:sz="0" w:space="0" w:color="auto"/>
            <w:right w:val="none" w:sz="0" w:space="0" w:color="auto"/>
          </w:divBdr>
        </w:div>
        <w:div w:id="1621644257">
          <w:marLeft w:val="480"/>
          <w:marRight w:val="0"/>
          <w:marTop w:val="0"/>
          <w:marBottom w:val="0"/>
          <w:divBdr>
            <w:top w:val="none" w:sz="0" w:space="0" w:color="auto"/>
            <w:left w:val="none" w:sz="0" w:space="0" w:color="auto"/>
            <w:bottom w:val="none" w:sz="0" w:space="0" w:color="auto"/>
            <w:right w:val="none" w:sz="0" w:space="0" w:color="auto"/>
          </w:divBdr>
        </w:div>
        <w:div w:id="34353167">
          <w:marLeft w:val="480"/>
          <w:marRight w:val="0"/>
          <w:marTop w:val="0"/>
          <w:marBottom w:val="0"/>
          <w:divBdr>
            <w:top w:val="none" w:sz="0" w:space="0" w:color="auto"/>
            <w:left w:val="none" w:sz="0" w:space="0" w:color="auto"/>
            <w:bottom w:val="none" w:sz="0" w:space="0" w:color="auto"/>
            <w:right w:val="none" w:sz="0" w:space="0" w:color="auto"/>
          </w:divBdr>
        </w:div>
        <w:div w:id="1137068892">
          <w:marLeft w:val="480"/>
          <w:marRight w:val="0"/>
          <w:marTop w:val="0"/>
          <w:marBottom w:val="0"/>
          <w:divBdr>
            <w:top w:val="none" w:sz="0" w:space="0" w:color="auto"/>
            <w:left w:val="none" w:sz="0" w:space="0" w:color="auto"/>
            <w:bottom w:val="none" w:sz="0" w:space="0" w:color="auto"/>
            <w:right w:val="none" w:sz="0" w:space="0" w:color="auto"/>
          </w:divBdr>
        </w:div>
        <w:div w:id="723867870">
          <w:marLeft w:val="480"/>
          <w:marRight w:val="0"/>
          <w:marTop w:val="0"/>
          <w:marBottom w:val="0"/>
          <w:divBdr>
            <w:top w:val="none" w:sz="0" w:space="0" w:color="auto"/>
            <w:left w:val="none" w:sz="0" w:space="0" w:color="auto"/>
            <w:bottom w:val="none" w:sz="0" w:space="0" w:color="auto"/>
            <w:right w:val="none" w:sz="0" w:space="0" w:color="auto"/>
          </w:divBdr>
        </w:div>
        <w:div w:id="1559051680">
          <w:marLeft w:val="480"/>
          <w:marRight w:val="0"/>
          <w:marTop w:val="0"/>
          <w:marBottom w:val="0"/>
          <w:divBdr>
            <w:top w:val="none" w:sz="0" w:space="0" w:color="auto"/>
            <w:left w:val="none" w:sz="0" w:space="0" w:color="auto"/>
            <w:bottom w:val="none" w:sz="0" w:space="0" w:color="auto"/>
            <w:right w:val="none" w:sz="0" w:space="0" w:color="auto"/>
          </w:divBdr>
        </w:div>
        <w:div w:id="1017464619">
          <w:marLeft w:val="480"/>
          <w:marRight w:val="0"/>
          <w:marTop w:val="0"/>
          <w:marBottom w:val="0"/>
          <w:divBdr>
            <w:top w:val="none" w:sz="0" w:space="0" w:color="auto"/>
            <w:left w:val="none" w:sz="0" w:space="0" w:color="auto"/>
            <w:bottom w:val="none" w:sz="0" w:space="0" w:color="auto"/>
            <w:right w:val="none" w:sz="0" w:space="0" w:color="auto"/>
          </w:divBdr>
        </w:div>
        <w:div w:id="1622344937">
          <w:marLeft w:val="480"/>
          <w:marRight w:val="0"/>
          <w:marTop w:val="0"/>
          <w:marBottom w:val="0"/>
          <w:divBdr>
            <w:top w:val="none" w:sz="0" w:space="0" w:color="auto"/>
            <w:left w:val="none" w:sz="0" w:space="0" w:color="auto"/>
            <w:bottom w:val="none" w:sz="0" w:space="0" w:color="auto"/>
            <w:right w:val="none" w:sz="0" w:space="0" w:color="auto"/>
          </w:divBdr>
        </w:div>
        <w:div w:id="1958483975">
          <w:marLeft w:val="480"/>
          <w:marRight w:val="0"/>
          <w:marTop w:val="0"/>
          <w:marBottom w:val="0"/>
          <w:divBdr>
            <w:top w:val="none" w:sz="0" w:space="0" w:color="auto"/>
            <w:left w:val="none" w:sz="0" w:space="0" w:color="auto"/>
            <w:bottom w:val="none" w:sz="0" w:space="0" w:color="auto"/>
            <w:right w:val="none" w:sz="0" w:space="0" w:color="auto"/>
          </w:divBdr>
        </w:div>
        <w:div w:id="1518033353">
          <w:marLeft w:val="480"/>
          <w:marRight w:val="0"/>
          <w:marTop w:val="0"/>
          <w:marBottom w:val="0"/>
          <w:divBdr>
            <w:top w:val="none" w:sz="0" w:space="0" w:color="auto"/>
            <w:left w:val="none" w:sz="0" w:space="0" w:color="auto"/>
            <w:bottom w:val="none" w:sz="0" w:space="0" w:color="auto"/>
            <w:right w:val="none" w:sz="0" w:space="0" w:color="auto"/>
          </w:divBdr>
        </w:div>
        <w:div w:id="631642134">
          <w:marLeft w:val="480"/>
          <w:marRight w:val="0"/>
          <w:marTop w:val="0"/>
          <w:marBottom w:val="0"/>
          <w:divBdr>
            <w:top w:val="none" w:sz="0" w:space="0" w:color="auto"/>
            <w:left w:val="none" w:sz="0" w:space="0" w:color="auto"/>
            <w:bottom w:val="none" w:sz="0" w:space="0" w:color="auto"/>
            <w:right w:val="none" w:sz="0" w:space="0" w:color="auto"/>
          </w:divBdr>
        </w:div>
        <w:div w:id="612446947">
          <w:marLeft w:val="480"/>
          <w:marRight w:val="0"/>
          <w:marTop w:val="0"/>
          <w:marBottom w:val="0"/>
          <w:divBdr>
            <w:top w:val="none" w:sz="0" w:space="0" w:color="auto"/>
            <w:left w:val="none" w:sz="0" w:space="0" w:color="auto"/>
            <w:bottom w:val="none" w:sz="0" w:space="0" w:color="auto"/>
            <w:right w:val="none" w:sz="0" w:space="0" w:color="auto"/>
          </w:divBdr>
        </w:div>
        <w:div w:id="1270704113">
          <w:marLeft w:val="480"/>
          <w:marRight w:val="0"/>
          <w:marTop w:val="0"/>
          <w:marBottom w:val="0"/>
          <w:divBdr>
            <w:top w:val="none" w:sz="0" w:space="0" w:color="auto"/>
            <w:left w:val="none" w:sz="0" w:space="0" w:color="auto"/>
            <w:bottom w:val="none" w:sz="0" w:space="0" w:color="auto"/>
            <w:right w:val="none" w:sz="0" w:space="0" w:color="auto"/>
          </w:divBdr>
        </w:div>
        <w:div w:id="665941023">
          <w:marLeft w:val="480"/>
          <w:marRight w:val="0"/>
          <w:marTop w:val="0"/>
          <w:marBottom w:val="0"/>
          <w:divBdr>
            <w:top w:val="none" w:sz="0" w:space="0" w:color="auto"/>
            <w:left w:val="none" w:sz="0" w:space="0" w:color="auto"/>
            <w:bottom w:val="none" w:sz="0" w:space="0" w:color="auto"/>
            <w:right w:val="none" w:sz="0" w:space="0" w:color="auto"/>
          </w:divBdr>
        </w:div>
        <w:div w:id="2137527175">
          <w:marLeft w:val="480"/>
          <w:marRight w:val="0"/>
          <w:marTop w:val="0"/>
          <w:marBottom w:val="0"/>
          <w:divBdr>
            <w:top w:val="none" w:sz="0" w:space="0" w:color="auto"/>
            <w:left w:val="none" w:sz="0" w:space="0" w:color="auto"/>
            <w:bottom w:val="none" w:sz="0" w:space="0" w:color="auto"/>
            <w:right w:val="none" w:sz="0" w:space="0" w:color="auto"/>
          </w:divBdr>
        </w:div>
        <w:div w:id="1021082990">
          <w:marLeft w:val="480"/>
          <w:marRight w:val="0"/>
          <w:marTop w:val="0"/>
          <w:marBottom w:val="0"/>
          <w:divBdr>
            <w:top w:val="none" w:sz="0" w:space="0" w:color="auto"/>
            <w:left w:val="none" w:sz="0" w:space="0" w:color="auto"/>
            <w:bottom w:val="none" w:sz="0" w:space="0" w:color="auto"/>
            <w:right w:val="none" w:sz="0" w:space="0" w:color="auto"/>
          </w:divBdr>
        </w:div>
        <w:div w:id="355617651">
          <w:marLeft w:val="480"/>
          <w:marRight w:val="0"/>
          <w:marTop w:val="0"/>
          <w:marBottom w:val="0"/>
          <w:divBdr>
            <w:top w:val="none" w:sz="0" w:space="0" w:color="auto"/>
            <w:left w:val="none" w:sz="0" w:space="0" w:color="auto"/>
            <w:bottom w:val="none" w:sz="0" w:space="0" w:color="auto"/>
            <w:right w:val="none" w:sz="0" w:space="0" w:color="auto"/>
          </w:divBdr>
        </w:div>
        <w:div w:id="536821121">
          <w:marLeft w:val="480"/>
          <w:marRight w:val="0"/>
          <w:marTop w:val="0"/>
          <w:marBottom w:val="0"/>
          <w:divBdr>
            <w:top w:val="none" w:sz="0" w:space="0" w:color="auto"/>
            <w:left w:val="none" w:sz="0" w:space="0" w:color="auto"/>
            <w:bottom w:val="none" w:sz="0" w:space="0" w:color="auto"/>
            <w:right w:val="none" w:sz="0" w:space="0" w:color="auto"/>
          </w:divBdr>
        </w:div>
        <w:div w:id="183524647">
          <w:marLeft w:val="480"/>
          <w:marRight w:val="0"/>
          <w:marTop w:val="0"/>
          <w:marBottom w:val="0"/>
          <w:divBdr>
            <w:top w:val="none" w:sz="0" w:space="0" w:color="auto"/>
            <w:left w:val="none" w:sz="0" w:space="0" w:color="auto"/>
            <w:bottom w:val="none" w:sz="0" w:space="0" w:color="auto"/>
            <w:right w:val="none" w:sz="0" w:space="0" w:color="auto"/>
          </w:divBdr>
        </w:div>
        <w:div w:id="854802632">
          <w:marLeft w:val="480"/>
          <w:marRight w:val="0"/>
          <w:marTop w:val="0"/>
          <w:marBottom w:val="0"/>
          <w:divBdr>
            <w:top w:val="none" w:sz="0" w:space="0" w:color="auto"/>
            <w:left w:val="none" w:sz="0" w:space="0" w:color="auto"/>
            <w:bottom w:val="none" w:sz="0" w:space="0" w:color="auto"/>
            <w:right w:val="none" w:sz="0" w:space="0" w:color="auto"/>
          </w:divBdr>
        </w:div>
        <w:div w:id="1236673080">
          <w:marLeft w:val="480"/>
          <w:marRight w:val="0"/>
          <w:marTop w:val="0"/>
          <w:marBottom w:val="0"/>
          <w:divBdr>
            <w:top w:val="none" w:sz="0" w:space="0" w:color="auto"/>
            <w:left w:val="none" w:sz="0" w:space="0" w:color="auto"/>
            <w:bottom w:val="none" w:sz="0" w:space="0" w:color="auto"/>
            <w:right w:val="none" w:sz="0" w:space="0" w:color="auto"/>
          </w:divBdr>
        </w:div>
        <w:div w:id="1247543920">
          <w:marLeft w:val="480"/>
          <w:marRight w:val="0"/>
          <w:marTop w:val="0"/>
          <w:marBottom w:val="0"/>
          <w:divBdr>
            <w:top w:val="none" w:sz="0" w:space="0" w:color="auto"/>
            <w:left w:val="none" w:sz="0" w:space="0" w:color="auto"/>
            <w:bottom w:val="none" w:sz="0" w:space="0" w:color="auto"/>
            <w:right w:val="none" w:sz="0" w:space="0" w:color="auto"/>
          </w:divBdr>
        </w:div>
        <w:div w:id="431975853">
          <w:marLeft w:val="480"/>
          <w:marRight w:val="0"/>
          <w:marTop w:val="0"/>
          <w:marBottom w:val="0"/>
          <w:divBdr>
            <w:top w:val="none" w:sz="0" w:space="0" w:color="auto"/>
            <w:left w:val="none" w:sz="0" w:space="0" w:color="auto"/>
            <w:bottom w:val="none" w:sz="0" w:space="0" w:color="auto"/>
            <w:right w:val="none" w:sz="0" w:space="0" w:color="auto"/>
          </w:divBdr>
        </w:div>
        <w:div w:id="934559558">
          <w:marLeft w:val="480"/>
          <w:marRight w:val="0"/>
          <w:marTop w:val="0"/>
          <w:marBottom w:val="0"/>
          <w:divBdr>
            <w:top w:val="none" w:sz="0" w:space="0" w:color="auto"/>
            <w:left w:val="none" w:sz="0" w:space="0" w:color="auto"/>
            <w:bottom w:val="none" w:sz="0" w:space="0" w:color="auto"/>
            <w:right w:val="none" w:sz="0" w:space="0" w:color="auto"/>
          </w:divBdr>
        </w:div>
        <w:div w:id="1975404355">
          <w:marLeft w:val="480"/>
          <w:marRight w:val="0"/>
          <w:marTop w:val="0"/>
          <w:marBottom w:val="0"/>
          <w:divBdr>
            <w:top w:val="none" w:sz="0" w:space="0" w:color="auto"/>
            <w:left w:val="none" w:sz="0" w:space="0" w:color="auto"/>
            <w:bottom w:val="none" w:sz="0" w:space="0" w:color="auto"/>
            <w:right w:val="none" w:sz="0" w:space="0" w:color="auto"/>
          </w:divBdr>
        </w:div>
        <w:div w:id="1703438214">
          <w:marLeft w:val="480"/>
          <w:marRight w:val="0"/>
          <w:marTop w:val="0"/>
          <w:marBottom w:val="0"/>
          <w:divBdr>
            <w:top w:val="none" w:sz="0" w:space="0" w:color="auto"/>
            <w:left w:val="none" w:sz="0" w:space="0" w:color="auto"/>
            <w:bottom w:val="none" w:sz="0" w:space="0" w:color="auto"/>
            <w:right w:val="none" w:sz="0" w:space="0" w:color="auto"/>
          </w:divBdr>
        </w:div>
        <w:div w:id="942297403">
          <w:marLeft w:val="480"/>
          <w:marRight w:val="0"/>
          <w:marTop w:val="0"/>
          <w:marBottom w:val="0"/>
          <w:divBdr>
            <w:top w:val="none" w:sz="0" w:space="0" w:color="auto"/>
            <w:left w:val="none" w:sz="0" w:space="0" w:color="auto"/>
            <w:bottom w:val="none" w:sz="0" w:space="0" w:color="auto"/>
            <w:right w:val="none" w:sz="0" w:space="0" w:color="auto"/>
          </w:divBdr>
        </w:div>
        <w:div w:id="1368219321">
          <w:marLeft w:val="480"/>
          <w:marRight w:val="0"/>
          <w:marTop w:val="0"/>
          <w:marBottom w:val="0"/>
          <w:divBdr>
            <w:top w:val="none" w:sz="0" w:space="0" w:color="auto"/>
            <w:left w:val="none" w:sz="0" w:space="0" w:color="auto"/>
            <w:bottom w:val="none" w:sz="0" w:space="0" w:color="auto"/>
            <w:right w:val="none" w:sz="0" w:space="0" w:color="auto"/>
          </w:divBdr>
        </w:div>
        <w:div w:id="1943880386">
          <w:marLeft w:val="480"/>
          <w:marRight w:val="0"/>
          <w:marTop w:val="0"/>
          <w:marBottom w:val="0"/>
          <w:divBdr>
            <w:top w:val="none" w:sz="0" w:space="0" w:color="auto"/>
            <w:left w:val="none" w:sz="0" w:space="0" w:color="auto"/>
            <w:bottom w:val="none" w:sz="0" w:space="0" w:color="auto"/>
            <w:right w:val="none" w:sz="0" w:space="0" w:color="auto"/>
          </w:divBdr>
        </w:div>
        <w:div w:id="553003526">
          <w:marLeft w:val="480"/>
          <w:marRight w:val="0"/>
          <w:marTop w:val="0"/>
          <w:marBottom w:val="0"/>
          <w:divBdr>
            <w:top w:val="none" w:sz="0" w:space="0" w:color="auto"/>
            <w:left w:val="none" w:sz="0" w:space="0" w:color="auto"/>
            <w:bottom w:val="none" w:sz="0" w:space="0" w:color="auto"/>
            <w:right w:val="none" w:sz="0" w:space="0" w:color="auto"/>
          </w:divBdr>
        </w:div>
        <w:div w:id="947008779">
          <w:marLeft w:val="480"/>
          <w:marRight w:val="0"/>
          <w:marTop w:val="0"/>
          <w:marBottom w:val="0"/>
          <w:divBdr>
            <w:top w:val="none" w:sz="0" w:space="0" w:color="auto"/>
            <w:left w:val="none" w:sz="0" w:space="0" w:color="auto"/>
            <w:bottom w:val="none" w:sz="0" w:space="0" w:color="auto"/>
            <w:right w:val="none" w:sz="0" w:space="0" w:color="auto"/>
          </w:divBdr>
        </w:div>
        <w:div w:id="246890111">
          <w:marLeft w:val="480"/>
          <w:marRight w:val="0"/>
          <w:marTop w:val="0"/>
          <w:marBottom w:val="0"/>
          <w:divBdr>
            <w:top w:val="none" w:sz="0" w:space="0" w:color="auto"/>
            <w:left w:val="none" w:sz="0" w:space="0" w:color="auto"/>
            <w:bottom w:val="none" w:sz="0" w:space="0" w:color="auto"/>
            <w:right w:val="none" w:sz="0" w:space="0" w:color="auto"/>
          </w:divBdr>
        </w:div>
        <w:div w:id="515272411">
          <w:marLeft w:val="480"/>
          <w:marRight w:val="0"/>
          <w:marTop w:val="0"/>
          <w:marBottom w:val="0"/>
          <w:divBdr>
            <w:top w:val="none" w:sz="0" w:space="0" w:color="auto"/>
            <w:left w:val="none" w:sz="0" w:space="0" w:color="auto"/>
            <w:bottom w:val="none" w:sz="0" w:space="0" w:color="auto"/>
            <w:right w:val="none" w:sz="0" w:space="0" w:color="auto"/>
          </w:divBdr>
        </w:div>
        <w:div w:id="2102680256">
          <w:marLeft w:val="480"/>
          <w:marRight w:val="0"/>
          <w:marTop w:val="0"/>
          <w:marBottom w:val="0"/>
          <w:divBdr>
            <w:top w:val="none" w:sz="0" w:space="0" w:color="auto"/>
            <w:left w:val="none" w:sz="0" w:space="0" w:color="auto"/>
            <w:bottom w:val="none" w:sz="0" w:space="0" w:color="auto"/>
            <w:right w:val="none" w:sz="0" w:space="0" w:color="auto"/>
          </w:divBdr>
        </w:div>
        <w:div w:id="584075626">
          <w:marLeft w:val="480"/>
          <w:marRight w:val="0"/>
          <w:marTop w:val="0"/>
          <w:marBottom w:val="0"/>
          <w:divBdr>
            <w:top w:val="none" w:sz="0" w:space="0" w:color="auto"/>
            <w:left w:val="none" w:sz="0" w:space="0" w:color="auto"/>
            <w:bottom w:val="none" w:sz="0" w:space="0" w:color="auto"/>
            <w:right w:val="none" w:sz="0" w:space="0" w:color="auto"/>
          </w:divBdr>
        </w:div>
        <w:div w:id="314727788">
          <w:marLeft w:val="480"/>
          <w:marRight w:val="0"/>
          <w:marTop w:val="0"/>
          <w:marBottom w:val="0"/>
          <w:divBdr>
            <w:top w:val="none" w:sz="0" w:space="0" w:color="auto"/>
            <w:left w:val="none" w:sz="0" w:space="0" w:color="auto"/>
            <w:bottom w:val="none" w:sz="0" w:space="0" w:color="auto"/>
            <w:right w:val="none" w:sz="0" w:space="0" w:color="auto"/>
          </w:divBdr>
        </w:div>
        <w:div w:id="616567889">
          <w:marLeft w:val="480"/>
          <w:marRight w:val="0"/>
          <w:marTop w:val="0"/>
          <w:marBottom w:val="0"/>
          <w:divBdr>
            <w:top w:val="none" w:sz="0" w:space="0" w:color="auto"/>
            <w:left w:val="none" w:sz="0" w:space="0" w:color="auto"/>
            <w:bottom w:val="none" w:sz="0" w:space="0" w:color="auto"/>
            <w:right w:val="none" w:sz="0" w:space="0" w:color="auto"/>
          </w:divBdr>
        </w:div>
        <w:div w:id="1719161200">
          <w:marLeft w:val="480"/>
          <w:marRight w:val="0"/>
          <w:marTop w:val="0"/>
          <w:marBottom w:val="0"/>
          <w:divBdr>
            <w:top w:val="none" w:sz="0" w:space="0" w:color="auto"/>
            <w:left w:val="none" w:sz="0" w:space="0" w:color="auto"/>
            <w:bottom w:val="none" w:sz="0" w:space="0" w:color="auto"/>
            <w:right w:val="none" w:sz="0" w:space="0" w:color="auto"/>
          </w:divBdr>
        </w:div>
        <w:div w:id="1183326826">
          <w:marLeft w:val="480"/>
          <w:marRight w:val="0"/>
          <w:marTop w:val="0"/>
          <w:marBottom w:val="0"/>
          <w:divBdr>
            <w:top w:val="none" w:sz="0" w:space="0" w:color="auto"/>
            <w:left w:val="none" w:sz="0" w:space="0" w:color="auto"/>
            <w:bottom w:val="none" w:sz="0" w:space="0" w:color="auto"/>
            <w:right w:val="none" w:sz="0" w:space="0" w:color="auto"/>
          </w:divBdr>
        </w:div>
        <w:div w:id="1225071041">
          <w:marLeft w:val="480"/>
          <w:marRight w:val="0"/>
          <w:marTop w:val="0"/>
          <w:marBottom w:val="0"/>
          <w:divBdr>
            <w:top w:val="none" w:sz="0" w:space="0" w:color="auto"/>
            <w:left w:val="none" w:sz="0" w:space="0" w:color="auto"/>
            <w:bottom w:val="none" w:sz="0" w:space="0" w:color="auto"/>
            <w:right w:val="none" w:sz="0" w:space="0" w:color="auto"/>
          </w:divBdr>
        </w:div>
        <w:div w:id="94794189">
          <w:marLeft w:val="480"/>
          <w:marRight w:val="0"/>
          <w:marTop w:val="0"/>
          <w:marBottom w:val="0"/>
          <w:divBdr>
            <w:top w:val="none" w:sz="0" w:space="0" w:color="auto"/>
            <w:left w:val="none" w:sz="0" w:space="0" w:color="auto"/>
            <w:bottom w:val="none" w:sz="0" w:space="0" w:color="auto"/>
            <w:right w:val="none" w:sz="0" w:space="0" w:color="auto"/>
          </w:divBdr>
        </w:div>
        <w:div w:id="1983004418">
          <w:marLeft w:val="480"/>
          <w:marRight w:val="0"/>
          <w:marTop w:val="0"/>
          <w:marBottom w:val="0"/>
          <w:divBdr>
            <w:top w:val="none" w:sz="0" w:space="0" w:color="auto"/>
            <w:left w:val="none" w:sz="0" w:space="0" w:color="auto"/>
            <w:bottom w:val="none" w:sz="0" w:space="0" w:color="auto"/>
            <w:right w:val="none" w:sz="0" w:space="0" w:color="auto"/>
          </w:divBdr>
        </w:div>
        <w:div w:id="1454713108">
          <w:marLeft w:val="480"/>
          <w:marRight w:val="0"/>
          <w:marTop w:val="0"/>
          <w:marBottom w:val="0"/>
          <w:divBdr>
            <w:top w:val="none" w:sz="0" w:space="0" w:color="auto"/>
            <w:left w:val="none" w:sz="0" w:space="0" w:color="auto"/>
            <w:bottom w:val="none" w:sz="0" w:space="0" w:color="auto"/>
            <w:right w:val="none" w:sz="0" w:space="0" w:color="auto"/>
          </w:divBdr>
        </w:div>
        <w:div w:id="2136824165">
          <w:marLeft w:val="480"/>
          <w:marRight w:val="0"/>
          <w:marTop w:val="0"/>
          <w:marBottom w:val="0"/>
          <w:divBdr>
            <w:top w:val="none" w:sz="0" w:space="0" w:color="auto"/>
            <w:left w:val="none" w:sz="0" w:space="0" w:color="auto"/>
            <w:bottom w:val="none" w:sz="0" w:space="0" w:color="auto"/>
            <w:right w:val="none" w:sz="0" w:space="0" w:color="auto"/>
          </w:divBdr>
        </w:div>
        <w:div w:id="598367048">
          <w:marLeft w:val="480"/>
          <w:marRight w:val="0"/>
          <w:marTop w:val="0"/>
          <w:marBottom w:val="0"/>
          <w:divBdr>
            <w:top w:val="none" w:sz="0" w:space="0" w:color="auto"/>
            <w:left w:val="none" w:sz="0" w:space="0" w:color="auto"/>
            <w:bottom w:val="none" w:sz="0" w:space="0" w:color="auto"/>
            <w:right w:val="none" w:sz="0" w:space="0" w:color="auto"/>
          </w:divBdr>
        </w:div>
        <w:div w:id="1888451464">
          <w:marLeft w:val="480"/>
          <w:marRight w:val="0"/>
          <w:marTop w:val="0"/>
          <w:marBottom w:val="0"/>
          <w:divBdr>
            <w:top w:val="none" w:sz="0" w:space="0" w:color="auto"/>
            <w:left w:val="none" w:sz="0" w:space="0" w:color="auto"/>
            <w:bottom w:val="none" w:sz="0" w:space="0" w:color="auto"/>
            <w:right w:val="none" w:sz="0" w:space="0" w:color="auto"/>
          </w:divBdr>
        </w:div>
        <w:div w:id="1018120527">
          <w:marLeft w:val="480"/>
          <w:marRight w:val="0"/>
          <w:marTop w:val="0"/>
          <w:marBottom w:val="0"/>
          <w:divBdr>
            <w:top w:val="none" w:sz="0" w:space="0" w:color="auto"/>
            <w:left w:val="none" w:sz="0" w:space="0" w:color="auto"/>
            <w:bottom w:val="none" w:sz="0" w:space="0" w:color="auto"/>
            <w:right w:val="none" w:sz="0" w:space="0" w:color="auto"/>
          </w:divBdr>
        </w:div>
        <w:div w:id="1762793588">
          <w:marLeft w:val="480"/>
          <w:marRight w:val="0"/>
          <w:marTop w:val="0"/>
          <w:marBottom w:val="0"/>
          <w:divBdr>
            <w:top w:val="none" w:sz="0" w:space="0" w:color="auto"/>
            <w:left w:val="none" w:sz="0" w:space="0" w:color="auto"/>
            <w:bottom w:val="none" w:sz="0" w:space="0" w:color="auto"/>
            <w:right w:val="none" w:sz="0" w:space="0" w:color="auto"/>
          </w:divBdr>
        </w:div>
        <w:div w:id="873008079">
          <w:marLeft w:val="480"/>
          <w:marRight w:val="0"/>
          <w:marTop w:val="0"/>
          <w:marBottom w:val="0"/>
          <w:divBdr>
            <w:top w:val="none" w:sz="0" w:space="0" w:color="auto"/>
            <w:left w:val="none" w:sz="0" w:space="0" w:color="auto"/>
            <w:bottom w:val="none" w:sz="0" w:space="0" w:color="auto"/>
            <w:right w:val="none" w:sz="0" w:space="0" w:color="auto"/>
          </w:divBdr>
        </w:div>
        <w:div w:id="244996314">
          <w:marLeft w:val="480"/>
          <w:marRight w:val="0"/>
          <w:marTop w:val="0"/>
          <w:marBottom w:val="0"/>
          <w:divBdr>
            <w:top w:val="none" w:sz="0" w:space="0" w:color="auto"/>
            <w:left w:val="none" w:sz="0" w:space="0" w:color="auto"/>
            <w:bottom w:val="none" w:sz="0" w:space="0" w:color="auto"/>
            <w:right w:val="none" w:sz="0" w:space="0" w:color="auto"/>
          </w:divBdr>
        </w:div>
        <w:div w:id="1067873292">
          <w:marLeft w:val="480"/>
          <w:marRight w:val="0"/>
          <w:marTop w:val="0"/>
          <w:marBottom w:val="0"/>
          <w:divBdr>
            <w:top w:val="none" w:sz="0" w:space="0" w:color="auto"/>
            <w:left w:val="none" w:sz="0" w:space="0" w:color="auto"/>
            <w:bottom w:val="none" w:sz="0" w:space="0" w:color="auto"/>
            <w:right w:val="none" w:sz="0" w:space="0" w:color="auto"/>
          </w:divBdr>
        </w:div>
        <w:div w:id="757481093">
          <w:marLeft w:val="480"/>
          <w:marRight w:val="0"/>
          <w:marTop w:val="0"/>
          <w:marBottom w:val="0"/>
          <w:divBdr>
            <w:top w:val="none" w:sz="0" w:space="0" w:color="auto"/>
            <w:left w:val="none" w:sz="0" w:space="0" w:color="auto"/>
            <w:bottom w:val="none" w:sz="0" w:space="0" w:color="auto"/>
            <w:right w:val="none" w:sz="0" w:space="0" w:color="auto"/>
          </w:divBdr>
        </w:div>
        <w:div w:id="69429245">
          <w:marLeft w:val="480"/>
          <w:marRight w:val="0"/>
          <w:marTop w:val="0"/>
          <w:marBottom w:val="0"/>
          <w:divBdr>
            <w:top w:val="none" w:sz="0" w:space="0" w:color="auto"/>
            <w:left w:val="none" w:sz="0" w:space="0" w:color="auto"/>
            <w:bottom w:val="none" w:sz="0" w:space="0" w:color="auto"/>
            <w:right w:val="none" w:sz="0" w:space="0" w:color="auto"/>
          </w:divBdr>
        </w:div>
        <w:div w:id="242228145">
          <w:marLeft w:val="480"/>
          <w:marRight w:val="0"/>
          <w:marTop w:val="0"/>
          <w:marBottom w:val="0"/>
          <w:divBdr>
            <w:top w:val="none" w:sz="0" w:space="0" w:color="auto"/>
            <w:left w:val="none" w:sz="0" w:space="0" w:color="auto"/>
            <w:bottom w:val="none" w:sz="0" w:space="0" w:color="auto"/>
            <w:right w:val="none" w:sz="0" w:space="0" w:color="auto"/>
          </w:divBdr>
        </w:div>
        <w:div w:id="1720670282">
          <w:marLeft w:val="480"/>
          <w:marRight w:val="0"/>
          <w:marTop w:val="0"/>
          <w:marBottom w:val="0"/>
          <w:divBdr>
            <w:top w:val="none" w:sz="0" w:space="0" w:color="auto"/>
            <w:left w:val="none" w:sz="0" w:space="0" w:color="auto"/>
            <w:bottom w:val="none" w:sz="0" w:space="0" w:color="auto"/>
            <w:right w:val="none" w:sz="0" w:space="0" w:color="auto"/>
          </w:divBdr>
        </w:div>
        <w:div w:id="942038015">
          <w:marLeft w:val="480"/>
          <w:marRight w:val="0"/>
          <w:marTop w:val="0"/>
          <w:marBottom w:val="0"/>
          <w:divBdr>
            <w:top w:val="none" w:sz="0" w:space="0" w:color="auto"/>
            <w:left w:val="none" w:sz="0" w:space="0" w:color="auto"/>
            <w:bottom w:val="none" w:sz="0" w:space="0" w:color="auto"/>
            <w:right w:val="none" w:sz="0" w:space="0" w:color="auto"/>
          </w:divBdr>
        </w:div>
        <w:div w:id="2014650870">
          <w:marLeft w:val="480"/>
          <w:marRight w:val="0"/>
          <w:marTop w:val="0"/>
          <w:marBottom w:val="0"/>
          <w:divBdr>
            <w:top w:val="none" w:sz="0" w:space="0" w:color="auto"/>
            <w:left w:val="none" w:sz="0" w:space="0" w:color="auto"/>
            <w:bottom w:val="none" w:sz="0" w:space="0" w:color="auto"/>
            <w:right w:val="none" w:sz="0" w:space="0" w:color="auto"/>
          </w:divBdr>
        </w:div>
        <w:div w:id="1619141041">
          <w:marLeft w:val="480"/>
          <w:marRight w:val="0"/>
          <w:marTop w:val="0"/>
          <w:marBottom w:val="0"/>
          <w:divBdr>
            <w:top w:val="none" w:sz="0" w:space="0" w:color="auto"/>
            <w:left w:val="none" w:sz="0" w:space="0" w:color="auto"/>
            <w:bottom w:val="none" w:sz="0" w:space="0" w:color="auto"/>
            <w:right w:val="none" w:sz="0" w:space="0" w:color="auto"/>
          </w:divBdr>
        </w:div>
        <w:div w:id="292060865">
          <w:marLeft w:val="480"/>
          <w:marRight w:val="0"/>
          <w:marTop w:val="0"/>
          <w:marBottom w:val="0"/>
          <w:divBdr>
            <w:top w:val="none" w:sz="0" w:space="0" w:color="auto"/>
            <w:left w:val="none" w:sz="0" w:space="0" w:color="auto"/>
            <w:bottom w:val="none" w:sz="0" w:space="0" w:color="auto"/>
            <w:right w:val="none" w:sz="0" w:space="0" w:color="auto"/>
          </w:divBdr>
        </w:div>
        <w:div w:id="1667898565">
          <w:marLeft w:val="480"/>
          <w:marRight w:val="0"/>
          <w:marTop w:val="0"/>
          <w:marBottom w:val="0"/>
          <w:divBdr>
            <w:top w:val="none" w:sz="0" w:space="0" w:color="auto"/>
            <w:left w:val="none" w:sz="0" w:space="0" w:color="auto"/>
            <w:bottom w:val="none" w:sz="0" w:space="0" w:color="auto"/>
            <w:right w:val="none" w:sz="0" w:space="0" w:color="auto"/>
          </w:divBdr>
        </w:div>
        <w:div w:id="1146824054">
          <w:marLeft w:val="480"/>
          <w:marRight w:val="0"/>
          <w:marTop w:val="0"/>
          <w:marBottom w:val="0"/>
          <w:divBdr>
            <w:top w:val="none" w:sz="0" w:space="0" w:color="auto"/>
            <w:left w:val="none" w:sz="0" w:space="0" w:color="auto"/>
            <w:bottom w:val="none" w:sz="0" w:space="0" w:color="auto"/>
            <w:right w:val="none" w:sz="0" w:space="0" w:color="auto"/>
          </w:divBdr>
        </w:div>
      </w:divsChild>
    </w:div>
    <w:div w:id="1090857949">
      <w:bodyDiv w:val="1"/>
      <w:marLeft w:val="0"/>
      <w:marRight w:val="0"/>
      <w:marTop w:val="0"/>
      <w:marBottom w:val="0"/>
      <w:divBdr>
        <w:top w:val="none" w:sz="0" w:space="0" w:color="auto"/>
        <w:left w:val="none" w:sz="0" w:space="0" w:color="auto"/>
        <w:bottom w:val="none" w:sz="0" w:space="0" w:color="auto"/>
        <w:right w:val="none" w:sz="0" w:space="0" w:color="auto"/>
      </w:divBdr>
    </w:div>
    <w:div w:id="1093208140">
      <w:bodyDiv w:val="1"/>
      <w:marLeft w:val="0"/>
      <w:marRight w:val="0"/>
      <w:marTop w:val="0"/>
      <w:marBottom w:val="0"/>
      <w:divBdr>
        <w:top w:val="none" w:sz="0" w:space="0" w:color="auto"/>
        <w:left w:val="none" w:sz="0" w:space="0" w:color="auto"/>
        <w:bottom w:val="none" w:sz="0" w:space="0" w:color="auto"/>
        <w:right w:val="none" w:sz="0" w:space="0" w:color="auto"/>
      </w:divBdr>
    </w:div>
    <w:div w:id="1093430370">
      <w:bodyDiv w:val="1"/>
      <w:marLeft w:val="0"/>
      <w:marRight w:val="0"/>
      <w:marTop w:val="0"/>
      <w:marBottom w:val="0"/>
      <w:divBdr>
        <w:top w:val="none" w:sz="0" w:space="0" w:color="auto"/>
        <w:left w:val="none" w:sz="0" w:space="0" w:color="auto"/>
        <w:bottom w:val="none" w:sz="0" w:space="0" w:color="auto"/>
        <w:right w:val="none" w:sz="0" w:space="0" w:color="auto"/>
      </w:divBdr>
    </w:div>
    <w:div w:id="1093818681">
      <w:bodyDiv w:val="1"/>
      <w:marLeft w:val="0"/>
      <w:marRight w:val="0"/>
      <w:marTop w:val="0"/>
      <w:marBottom w:val="0"/>
      <w:divBdr>
        <w:top w:val="none" w:sz="0" w:space="0" w:color="auto"/>
        <w:left w:val="none" w:sz="0" w:space="0" w:color="auto"/>
        <w:bottom w:val="none" w:sz="0" w:space="0" w:color="auto"/>
        <w:right w:val="none" w:sz="0" w:space="0" w:color="auto"/>
      </w:divBdr>
    </w:div>
    <w:div w:id="1094210235">
      <w:bodyDiv w:val="1"/>
      <w:marLeft w:val="0"/>
      <w:marRight w:val="0"/>
      <w:marTop w:val="0"/>
      <w:marBottom w:val="0"/>
      <w:divBdr>
        <w:top w:val="none" w:sz="0" w:space="0" w:color="auto"/>
        <w:left w:val="none" w:sz="0" w:space="0" w:color="auto"/>
        <w:bottom w:val="none" w:sz="0" w:space="0" w:color="auto"/>
        <w:right w:val="none" w:sz="0" w:space="0" w:color="auto"/>
      </w:divBdr>
    </w:div>
    <w:div w:id="1095856849">
      <w:bodyDiv w:val="1"/>
      <w:marLeft w:val="0"/>
      <w:marRight w:val="0"/>
      <w:marTop w:val="0"/>
      <w:marBottom w:val="0"/>
      <w:divBdr>
        <w:top w:val="none" w:sz="0" w:space="0" w:color="auto"/>
        <w:left w:val="none" w:sz="0" w:space="0" w:color="auto"/>
        <w:bottom w:val="none" w:sz="0" w:space="0" w:color="auto"/>
        <w:right w:val="none" w:sz="0" w:space="0" w:color="auto"/>
      </w:divBdr>
    </w:div>
    <w:div w:id="1097822142">
      <w:bodyDiv w:val="1"/>
      <w:marLeft w:val="0"/>
      <w:marRight w:val="0"/>
      <w:marTop w:val="0"/>
      <w:marBottom w:val="0"/>
      <w:divBdr>
        <w:top w:val="none" w:sz="0" w:space="0" w:color="auto"/>
        <w:left w:val="none" w:sz="0" w:space="0" w:color="auto"/>
        <w:bottom w:val="none" w:sz="0" w:space="0" w:color="auto"/>
        <w:right w:val="none" w:sz="0" w:space="0" w:color="auto"/>
      </w:divBdr>
    </w:div>
    <w:div w:id="1107971366">
      <w:bodyDiv w:val="1"/>
      <w:marLeft w:val="0"/>
      <w:marRight w:val="0"/>
      <w:marTop w:val="0"/>
      <w:marBottom w:val="0"/>
      <w:divBdr>
        <w:top w:val="none" w:sz="0" w:space="0" w:color="auto"/>
        <w:left w:val="none" w:sz="0" w:space="0" w:color="auto"/>
        <w:bottom w:val="none" w:sz="0" w:space="0" w:color="auto"/>
        <w:right w:val="none" w:sz="0" w:space="0" w:color="auto"/>
      </w:divBdr>
    </w:div>
    <w:div w:id="1108936400">
      <w:bodyDiv w:val="1"/>
      <w:marLeft w:val="0"/>
      <w:marRight w:val="0"/>
      <w:marTop w:val="0"/>
      <w:marBottom w:val="0"/>
      <w:divBdr>
        <w:top w:val="none" w:sz="0" w:space="0" w:color="auto"/>
        <w:left w:val="none" w:sz="0" w:space="0" w:color="auto"/>
        <w:bottom w:val="none" w:sz="0" w:space="0" w:color="auto"/>
        <w:right w:val="none" w:sz="0" w:space="0" w:color="auto"/>
      </w:divBdr>
    </w:div>
    <w:div w:id="1109280313">
      <w:bodyDiv w:val="1"/>
      <w:marLeft w:val="0"/>
      <w:marRight w:val="0"/>
      <w:marTop w:val="0"/>
      <w:marBottom w:val="0"/>
      <w:divBdr>
        <w:top w:val="none" w:sz="0" w:space="0" w:color="auto"/>
        <w:left w:val="none" w:sz="0" w:space="0" w:color="auto"/>
        <w:bottom w:val="none" w:sz="0" w:space="0" w:color="auto"/>
        <w:right w:val="none" w:sz="0" w:space="0" w:color="auto"/>
      </w:divBdr>
    </w:div>
    <w:div w:id="1111166265">
      <w:bodyDiv w:val="1"/>
      <w:marLeft w:val="0"/>
      <w:marRight w:val="0"/>
      <w:marTop w:val="0"/>
      <w:marBottom w:val="0"/>
      <w:divBdr>
        <w:top w:val="none" w:sz="0" w:space="0" w:color="auto"/>
        <w:left w:val="none" w:sz="0" w:space="0" w:color="auto"/>
        <w:bottom w:val="none" w:sz="0" w:space="0" w:color="auto"/>
        <w:right w:val="none" w:sz="0" w:space="0" w:color="auto"/>
      </w:divBdr>
    </w:div>
    <w:div w:id="1116364863">
      <w:bodyDiv w:val="1"/>
      <w:marLeft w:val="0"/>
      <w:marRight w:val="0"/>
      <w:marTop w:val="0"/>
      <w:marBottom w:val="0"/>
      <w:divBdr>
        <w:top w:val="none" w:sz="0" w:space="0" w:color="auto"/>
        <w:left w:val="none" w:sz="0" w:space="0" w:color="auto"/>
        <w:bottom w:val="none" w:sz="0" w:space="0" w:color="auto"/>
        <w:right w:val="none" w:sz="0" w:space="0" w:color="auto"/>
      </w:divBdr>
      <w:divsChild>
        <w:div w:id="1410082995">
          <w:marLeft w:val="480"/>
          <w:marRight w:val="0"/>
          <w:marTop w:val="0"/>
          <w:marBottom w:val="0"/>
          <w:divBdr>
            <w:top w:val="none" w:sz="0" w:space="0" w:color="auto"/>
            <w:left w:val="none" w:sz="0" w:space="0" w:color="auto"/>
            <w:bottom w:val="none" w:sz="0" w:space="0" w:color="auto"/>
            <w:right w:val="none" w:sz="0" w:space="0" w:color="auto"/>
          </w:divBdr>
        </w:div>
        <w:div w:id="1716855431">
          <w:marLeft w:val="480"/>
          <w:marRight w:val="0"/>
          <w:marTop w:val="0"/>
          <w:marBottom w:val="0"/>
          <w:divBdr>
            <w:top w:val="none" w:sz="0" w:space="0" w:color="auto"/>
            <w:left w:val="none" w:sz="0" w:space="0" w:color="auto"/>
            <w:bottom w:val="none" w:sz="0" w:space="0" w:color="auto"/>
            <w:right w:val="none" w:sz="0" w:space="0" w:color="auto"/>
          </w:divBdr>
        </w:div>
        <w:div w:id="564683442">
          <w:marLeft w:val="480"/>
          <w:marRight w:val="0"/>
          <w:marTop w:val="0"/>
          <w:marBottom w:val="0"/>
          <w:divBdr>
            <w:top w:val="none" w:sz="0" w:space="0" w:color="auto"/>
            <w:left w:val="none" w:sz="0" w:space="0" w:color="auto"/>
            <w:bottom w:val="none" w:sz="0" w:space="0" w:color="auto"/>
            <w:right w:val="none" w:sz="0" w:space="0" w:color="auto"/>
          </w:divBdr>
        </w:div>
        <w:div w:id="1999189140">
          <w:marLeft w:val="480"/>
          <w:marRight w:val="0"/>
          <w:marTop w:val="0"/>
          <w:marBottom w:val="0"/>
          <w:divBdr>
            <w:top w:val="none" w:sz="0" w:space="0" w:color="auto"/>
            <w:left w:val="none" w:sz="0" w:space="0" w:color="auto"/>
            <w:bottom w:val="none" w:sz="0" w:space="0" w:color="auto"/>
            <w:right w:val="none" w:sz="0" w:space="0" w:color="auto"/>
          </w:divBdr>
        </w:div>
        <w:div w:id="787697842">
          <w:marLeft w:val="480"/>
          <w:marRight w:val="0"/>
          <w:marTop w:val="0"/>
          <w:marBottom w:val="0"/>
          <w:divBdr>
            <w:top w:val="none" w:sz="0" w:space="0" w:color="auto"/>
            <w:left w:val="none" w:sz="0" w:space="0" w:color="auto"/>
            <w:bottom w:val="none" w:sz="0" w:space="0" w:color="auto"/>
            <w:right w:val="none" w:sz="0" w:space="0" w:color="auto"/>
          </w:divBdr>
        </w:div>
        <w:div w:id="1315911741">
          <w:marLeft w:val="480"/>
          <w:marRight w:val="0"/>
          <w:marTop w:val="0"/>
          <w:marBottom w:val="0"/>
          <w:divBdr>
            <w:top w:val="none" w:sz="0" w:space="0" w:color="auto"/>
            <w:left w:val="none" w:sz="0" w:space="0" w:color="auto"/>
            <w:bottom w:val="none" w:sz="0" w:space="0" w:color="auto"/>
            <w:right w:val="none" w:sz="0" w:space="0" w:color="auto"/>
          </w:divBdr>
        </w:div>
        <w:div w:id="498277529">
          <w:marLeft w:val="480"/>
          <w:marRight w:val="0"/>
          <w:marTop w:val="0"/>
          <w:marBottom w:val="0"/>
          <w:divBdr>
            <w:top w:val="none" w:sz="0" w:space="0" w:color="auto"/>
            <w:left w:val="none" w:sz="0" w:space="0" w:color="auto"/>
            <w:bottom w:val="none" w:sz="0" w:space="0" w:color="auto"/>
            <w:right w:val="none" w:sz="0" w:space="0" w:color="auto"/>
          </w:divBdr>
        </w:div>
        <w:div w:id="913008442">
          <w:marLeft w:val="480"/>
          <w:marRight w:val="0"/>
          <w:marTop w:val="0"/>
          <w:marBottom w:val="0"/>
          <w:divBdr>
            <w:top w:val="none" w:sz="0" w:space="0" w:color="auto"/>
            <w:left w:val="none" w:sz="0" w:space="0" w:color="auto"/>
            <w:bottom w:val="none" w:sz="0" w:space="0" w:color="auto"/>
            <w:right w:val="none" w:sz="0" w:space="0" w:color="auto"/>
          </w:divBdr>
        </w:div>
        <w:div w:id="863400789">
          <w:marLeft w:val="480"/>
          <w:marRight w:val="0"/>
          <w:marTop w:val="0"/>
          <w:marBottom w:val="0"/>
          <w:divBdr>
            <w:top w:val="none" w:sz="0" w:space="0" w:color="auto"/>
            <w:left w:val="none" w:sz="0" w:space="0" w:color="auto"/>
            <w:bottom w:val="none" w:sz="0" w:space="0" w:color="auto"/>
            <w:right w:val="none" w:sz="0" w:space="0" w:color="auto"/>
          </w:divBdr>
        </w:div>
        <w:div w:id="1047921102">
          <w:marLeft w:val="480"/>
          <w:marRight w:val="0"/>
          <w:marTop w:val="0"/>
          <w:marBottom w:val="0"/>
          <w:divBdr>
            <w:top w:val="none" w:sz="0" w:space="0" w:color="auto"/>
            <w:left w:val="none" w:sz="0" w:space="0" w:color="auto"/>
            <w:bottom w:val="none" w:sz="0" w:space="0" w:color="auto"/>
            <w:right w:val="none" w:sz="0" w:space="0" w:color="auto"/>
          </w:divBdr>
        </w:div>
        <w:div w:id="1061633584">
          <w:marLeft w:val="480"/>
          <w:marRight w:val="0"/>
          <w:marTop w:val="0"/>
          <w:marBottom w:val="0"/>
          <w:divBdr>
            <w:top w:val="none" w:sz="0" w:space="0" w:color="auto"/>
            <w:left w:val="none" w:sz="0" w:space="0" w:color="auto"/>
            <w:bottom w:val="none" w:sz="0" w:space="0" w:color="auto"/>
            <w:right w:val="none" w:sz="0" w:space="0" w:color="auto"/>
          </w:divBdr>
        </w:div>
        <w:div w:id="1144737201">
          <w:marLeft w:val="480"/>
          <w:marRight w:val="0"/>
          <w:marTop w:val="0"/>
          <w:marBottom w:val="0"/>
          <w:divBdr>
            <w:top w:val="none" w:sz="0" w:space="0" w:color="auto"/>
            <w:left w:val="none" w:sz="0" w:space="0" w:color="auto"/>
            <w:bottom w:val="none" w:sz="0" w:space="0" w:color="auto"/>
            <w:right w:val="none" w:sz="0" w:space="0" w:color="auto"/>
          </w:divBdr>
        </w:div>
        <w:div w:id="752095111">
          <w:marLeft w:val="480"/>
          <w:marRight w:val="0"/>
          <w:marTop w:val="0"/>
          <w:marBottom w:val="0"/>
          <w:divBdr>
            <w:top w:val="none" w:sz="0" w:space="0" w:color="auto"/>
            <w:left w:val="none" w:sz="0" w:space="0" w:color="auto"/>
            <w:bottom w:val="none" w:sz="0" w:space="0" w:color="auto"/>
            <w:right w:val="none" w:sz="0" w:space="0" w:color="auto"/>
          </w:divBdr>
        </w:div>
        <w:div w:id="1123186129">
          <w:marLeft w:val="480"/>
          <w:marRight w:val="0"/>
          <w:marTop w:val="0"/>
          <w:marBottom w:val="0"/>
          <w:divBdr>
            <w:top w:val="none" w:sz="0" w:space="0" w:color="auto"/>
            <w:left w:val="none" w:sz="0" w:space="0" w:color="auto"/>
            <w:bottom w:val="none" w:sz="0" w:space="0" w:color="auto"/>
            <w:right w:val="none" w:sz="0" w:space="0" w:color="auto"/>
          </w:divBdr>
        </w:div>
        <w:div w:id="2026133334">
          <w:marLeft w:val="480"/>
          <w:marRight w:val="0"/>
          <w:marTop w:val="0"/>
          <w:marBottom w:val="0"/>
          <w:divBdr>
            <w:top w:val="none" w:sz="0" w:space="0" w:color="auto"/>
            <w:left w:val="none" w:sz="0" w:space="0" w:color="auto"/>
            <w:bottom w:val="none" w:sz="0" w:space="0" w:color="auto"/>
            <w:right w:val="none" w:sz="0" w:space="0" w:color="auto"/>
          </w:divBdr>
        </w:div>
        <w:div w:id="621300911">
          <w:marLeft w:val="480"/>
          <w:marRight w:val="0"/>
          <w:marTop w:val="0"/>
          <w:marBottom w:val="0"/>
          <w:divBdr>
            <w:top w:val="none" w:sz="0" w:space="0" w:color="auto"/>
            <w:left w:val="none" w:sz="0" w:space="0" w:color="auto"/>
            <w:bottom w:val="none" w:sz="0" w:space="0" w:color="auto"/>
            <w:right w:val="none" w:sz="0" w:space="0" w:color="auto"/>
          </w:divBdr>
        </w:div>
        <w:div w:id="2133593373">
          <w:marLeft w:val="480"/>
          <w:marRight w:val="0"/>
          <w:marTop w:val="0"/>
          <w:marBottom w:val="0"/>
          <w:divBdr>
            <w:top w:val="none" w:sz="0" w:space="0" w:color="auto"/>
            <w:left w:val="none" w:sz="0" w:space="0" w:color="auto"/>
            <w:bottom w:val="none" w:sz="0" w:space="0" w:color="auto"/>
            <w:right w:val="none" w:sz="0" w:space="0" w:color="auto"/>
          </w:divBdr>
        </w:div>
        <w:div w:id="283583436">
          <w:marLeft w:val="480"/>
          <w:marRight w:val="0"/>
          <w:marTop w:val="0"/>
          <w:marBottom w:val="0"/>
          <w:divBdr>
            <w:top w:val="none" w:sz="0" w:space="0" w:color="auto"/>
            <w:left w:val="none" w:sz="0" w:space="0" w:color="auto"/>
            <w:bottom w:val="none" w:sz="0" w:space="0" w:color="auto"/>
            <w:right w:val="none" w:sz="0" w:space="0" w:color="auto"/>
          </w:divBdr>
        </w:div>
        <w:div w:id="1702632515">
          <w:marLeft w:val="480"/>
          <w:marRight w:val="0"/>
          <w:marTop w:val="0"/>
          <w:marBottom w:val="0"/>
          <w:divBdr>
            <w:top w:val="none" w:sz="0" w:space="0" w:color="auto"/>
            <w:left w:val="none" w:sz="0" w:space="0" w:color="auto"/>
            <w:bottom w:val="none" w:sz="0" w:space="0" w:color="auto"/>
            <w:right w:val="none" w:sz="0" w:space="0" w:color="auto"/>
          </w:divBdr>
        </w:div>
        <w:div w:id="1422488616">
          <w:marLeft w:val="480"/>
          <w:marRight w:val="0"/>
          <w:marTop w:val="0"/>
          <w:marBottom w:val="0"/>
          <w:divBdr>
            <w:top w:val="none" w:sz="0" w:space="0" w:color="auto"/>
            <w:left w:val="none" w:sz="0" w:space="0" w:color="auto"/>
            <w:bottom w:val="none" w:sz="0" w:space="0" w:color="auto"/>
            <w:right w:val="none" w:sz="0" w:space="0" w:color="auto"/>
          </w:divBdr>
        </w:div>
        <w:div w:id="1219508806">
          <w:marLeft w:val="480"/>
          <w:marRight w:val="0"/>
          <w:marTop w:val="0"/>
          <w:marBottom w:val="0"/>
          <w:divBdr>
            <w:top w:val="none" w:sz="0" w:space="0" w:color="auto"/>
            <w:left w:val="none" w:sz="0" w:space="0" w:color="auto"/>
            <w:bottom w:val="none" w:sz="0" w:space="0" w:color="auto"/>
            <w:right w:val="none" w:sz="0" w:space="0" w:color="auto"/>
          </w:divBdr>
        </w:div>
        <w:div w:id="912736796">
          <w:marLeft w:val="480"/>
          <w:marRight w:val="0"/>
          <w:marTop w:val="0"/>
          <w:marBottom w:val="0"/>
          <w:divBdr>
            <w:top w:val="none" w:sz="0" w:space="0" w:color="auto"/>
            <w:left w:val="none" w:sz="0" w:space="0" w:color="auto"/>
            <w:bottom w:val="none" w:sz="0" w:space="0" w:color="auto"/>
            <w:right w:val="none" w:sz="0" w:space="0" w:color="auto"/>
          </w:divBdr>
        </w:div>
        <w:div w:id="935286537">
          <w:marLeft w:val="480"/>
          <w:marRight w:val="0"/>
          <w:marTop w:val="0"/>
          <w:marBottom w:val="0"/>
          <w:divBdr>
            <w:top w:val="none" w:sz="0" w:space="0" w:color="auto"/>
            <w:left w:val="none" w:sz="0" w:space="0" w:color="auto"/>
            <w:bottom w:val="none" w:sz="0" w:space="0" w:color="auto"/>
            <w:right w:val="none" w:sz="0" w:space="0" w:color="auto"/>
          </w:divBdr>
        </w:div>
        <w:div w:id="334040600">
          <w:marLeft w:val="480"/>
          <w:marRight w:val="0"/>
          <w:marTop w:val="0"/>
          <w:marBottom w:val="0"/>
          <w:divBdr>
            <w:top w:val="none" w:sz="0" w:space="0" w:color="auto"/>
            <w:left w:val="none" w:sz="0" w:space="0" w:color="auto"/>
            <w:bottom w:val="none" w:sz="0" w:space="0" w:color="auto"/>
            <w:right w:val="none" w:sz="0" w:space="0" w:color="auto"/>
          </w:divBdr>
        </w:div>
        <w:div w:id="877740507">
          <w:marLeft w:val="480"/>
          <w:marRight w:val="0"/>
          <w:marTop w:val="0"/>
          <w:marBottom w:val="0"/>
          <w:divBdr>
            <w:top w:val="none" w:sz="0" w:space="0" w:color="auto"/>
            <w:left w:val="none" w:sz="0" w:space="0" w:color="auto"/>
            <w:bottom w:val="none" w:sz="0" w:space="0" w:color="auto"/>
            <w:right w:val="none" w:sz="0" w:space="0" w:color="auto"/>
          </w:divBdr>
        </w:div>
        <w:div w:id="478040767">
          <w:marLeft w:val="480"/>
          <w:marRight w:val="0"/>
          <w:marTop w:val="0"/>
          <w:marBottom w:val="0"/>
          <w:divBdr>
            <w:top w:val="none" w:sz="0" w:space="0" w:color="auto"/>
            <w:left w:val="none" w:sz="0" w:space="0" w:color="auto"/>
            <w:bottom w:val="none" w:sz="0" w:space="0" w:color="auto"/>
            <w:right w:val="none" w:sz="0" w:space="0" w:color="auto"/>
          </w:divBdr>
        </w:div>
        <w:div w:id="164789830">
          <w:marLeft w:val="480"/>
          <w:marRight w:val="0"/>
          <w:marTop w:val="0"/>
          <w:marBottom w:val="0"/>
          <w:divBdr>
            <w:top w:val="none" w:sz="0" w:space="0" w:color="auto"/>
            <w:left w:val="none" w:sz="0" w:space="0" w:color="auto"/>
            <w:bottom w:val="none" w:sz="0" w:space="0" w:color="auto"/>
            <w:right w:val="none" w:sz="0" w:space="0" w:color="auto"/>
          </w:divBdr>
        </w:div>
        <w:div w:id="1655641666">
          <w:marLeft w:val="480"/>
          <w:marRight w:val="0"/>
          <w:marTop w:val="0"/>
          <w:marBottom w:val="0"/>
          <w:divBdr>
            <w:top w:val="none" w:sz="0" w:space="0" w:color="auto"/>
            <w:left w:val="none" w:sz="0" w:space="0" w:color="auto"/>
            <w:bottom w:val="none" w:sz="0" w:space="0" w:color="auto"/>
            <w:right w:val="none" w:sz="0" w:space="0" w:color="auto"/>
          </w:divBdr>
        </w:div>
        <w:div w:id="2119324997">
          <w:marLeft w:val="480"/>
          <w:marRight w:val="0"/>
          <w:marTop w:val="0"/>
          <w:marBottom w:val="0"/>
          <w:divBdr>
            <w:top w:val="none" w:sz="0" w:space="0" w:color="auto"/>
            <w:left w:val="none" w:sz="0" w:space="0" w:color="auto"/>
            <w:bottom w:val="none" w:sz="0" w:space="0" w:color="auto"/>
            <w:right w:val="none" w:sz="0" w:space="0" w:color="auto"/>
          </w:divBdr>
        </w:div>
        <w:div w:id="1731922792">
          <w:marLeft w:val="480"/>
          <w:marRight w:val="0"/>
          <w:marTop w:val="0"/>
          <w:marBottom w:val="0"/>
          <w:divBdr>
            <w:top w:val="none" w:sz="0" w:space="0" w:color="auto"/>
            <w:left w:val="none" w:sz="0" w:space="0" w:color="auto"/>
            <w:bottom w:val="none" w:sz="0" w:space="0" w:color="auto"/>
            <w:right w:val="none" w:sz="0" w:space="0" w:color="auto"/>
          </w:divBdr>
        </w:div>
        <w:div w:id="253516161">
          <w:marLeft w:val="480"/>
          <w:marRight w:val="0"/>
          <w:marTop w:val="0"/>
          <w:marBottom w:val="0"/>
          <w:divBdr>
            <w:top w:val="none" w:sz="0" w:space="0" w:color="auto"/>
            <w:left w:val="none" w:sz="0" w:space="0" w:color="auto"/>
            <w:bottom w:val="none" w:sz="0" w:space="0" w:color="auto"/>
            <w:right w:val="none" w:sz="0" w:space="0" w:color="auto"/>
          </w:divBdr>
        </w:div>
        <w:div w:id="1566836364">
          <w:marLeft w:val="480"/>
          <w:marRight w:val="0"/>
          <w:marTop w:val="0"/>
          <w:marBottom w:val="0"/>
          <w:divBdr>
            <w:top w:val="none" w:sz="0" w:space="0" w:color="auto"/>
            <w:left w:val="none" w:sz="0" w:space="0" w:color="auto"/>
            <w:bottom w:val="none" w:sz="0" w:space="0" w:color="auto"/>
            <w:right w:val="none" w:sz="0" w:space="0" w:color="auto"/>
          </w:divBdr>
        </w:div>
        <w:div w:id="533807043">
          <w:marLeft w:val="480"/>
          <w:marRight w:val="0"/>
          <w:marTop w:val="0"/>
          <w:marBottom w:val="0"/>
          <w:divBdr>
            <w:top w:val="none" w:sz="0" w:space="0" w:color="auto"/>
            <w:left w:val="none" w:sz="0" w:space="0" w:color="auto"/>
            <w:bottom w:val="none" w:sz="0" w:space="0" w:color="auto"/>
            <w:right w:val="none" w:sz="0" w:space="0" w:color="auto"/>
          </w:divBdr>
        </w:div>
        <w:div w:id="984822448">
          <w:marLeft w:val="480"/>
          <w:marRight w:val="0"/>
          <w:marTop w:val="0"/>
          <w:marBottom w:val="0"/>
          <w:divBdr>
            <w:top w:val="none" w:sz="0" w:space="0" w:color="auto"/>
            <w:left w:val="none" w:sz="0" w:space="0" w:color="auto"/>
            <w:bottom w:val="none" w:sz="0" w:space="0" w:color="auto"/>
            <w:right w:val="none" w:sz="0" w:space="0" w:color="auto"/>
          </w:divBdr>
        </w:div>
        <w:div w:id="775323347">
          <w:marLeft w:val="480"/>
          <w:marRight w:val="0"/>
          <w:marTop w:val="0"/>
          <w:marBottom w:val="0"/>
          <w:divBdr>
            <w:top w:val="none" w:sz="0" w:space="0" w:color="auto"/>
            <w:left w:val="none" w:sz="0" w:space="0" w:color="auto"/>
            <w:bottom w:val="none" w:sz="0" w:space="0" w:color="auto"/>
            <w:right w:val="none" w:sz="0" w:space="0" w:color="auto"/>
          </w:divBdr>
        </w:div>
        <w:div w:id="21445468">
          <w:marLeft w:val="480"/>
          <w:marRight w:val="0"/>
          <w:marTop w:val="0"/>
          <w:marBottom w:val="0"/>
          <w:divBdr>
            <w:top w:val="none" w:sz="0" w:space="0" w:color="auto"/>
            <w:left w:val="none" w:sz="0" w:space="0" w:color="auto"/>
            <w:bottom w:val="none" w:sz="0" w:space="0" w:color="auto"/>
            <w:right w:val="none" w:sz="0" w:space="0" w:color="auto"/>
          </w:divBdr>
        </w:div>
        <w:div w:id="1316183323">
          <w:marLeft w:val="480"/>
          <w:marRight w:val="0"/>
          <w:marTop w:val="0"/>
          <w:marBottom w:val="0"/>
          <w:divBdr>
            <w:top w:val="none" w:sz="0" w:space="0" w:color="auto"/>
            <w:left w:val="none" w:sz="0" w:space="0" w:color="auto"/>
            <w:bottom w:val="none" w:sz="0" w:space="0" w:color="auto"/>
            <w:right w:val="none" w:sz="0" w:space="0" w:color="auto"/>
          </w:divBdr>
        </w:div>
        <w:div w:id="44914580">
          <w:marLeft w:val="480"/>
          <w:marRight w:val="0"/>
          <w:marTop w:val="0"/>
          <w:marBottom w:val="0"/>
          <w:divBdr>
            <w:top w:val="none" w:sz="0" w:space="0" w:color="auto"/>
            <w:left w:val="none" w:sz="0" w:space="0" w:color="auto"/>
            <w:bottom w:val="none" w:sz="0" w:space="0" w:color="auto"/>
            <w:right w:val="none" w:sz="0" w:space="0" w:color="auto"/>
          </w:divBdr>
        </w:div>
        <w:div w:id="1686207200">
          <w:marLeft w:val="480"/>
          <w:marRight w:val="0"/>
          <w:marTop w:val="0"/>
          <w:marBottom w:val="0"/>
          <w:divBdr>
            <w:top w:val="none" w:sz="0" w:space="0" w:color="auto"/>
            <w:left w:val="none" w:sz="0" w:space="0" w:color="auto"/>
            <w:bottom w:val="none" w:sz="0" w:space="0" w:color="auto"/>
            <w:right w:val="none" w:sz="0" w:space="0" w:color="auto"/>
          </w:divBdr>
        </w:div>
        <w:div w:id="427123810">
          <w:marLeft w:val="480"/>
          <w:marRight w:val="0"/>
          <w:marTop w:val="0"/>
          <w:marBottom w:val="0"/>
          <w:divBdr>
            <w:top w:val="none" w:sz="0" w:space="0" w:color="auto"/>
            <w:left w:val="none" w:sz="0" w:space="0" w:color="auto"/>
            <w:bottom w:val="none" w:sz="0" w:space="0" w:color="auto"/>
            <w:right w:val="none" w:sz="0" w:space="0" w:color="auto"/>
          </w:divBdr>
        </w:div>
        <w:div w:id="436340239">
          <w:marLeft w:val="480"/>
          <w:marRight w:val="0"/>
          <w:marTop w:val="0"/>
          <w:marBottom w:val="0"/>
          <w:divBdr>
            <w:top w:val="none" w:sz="0" w:space="0" w:color="auto"/>
            <w:left w:val="none" w:sz="0" w:space="0" w:color="auto"/>
            <w:bottom w:val="none" w:sz="0" w:space="0" w:color="auto"/>
            <w:right w:val="none" w:sz="0" w:space="0" w:color="auto"/>
          </w:divBdr>
        </w:div>
        <w:div w:id="1938710577">
          <w:marLeft w:val="480"/>
          <w:marRight w:val="0"/>
          <w:marTop w:val="0"/>
          <w:marBottom w:val="0"/>
          <w:divBdr>
            <w:top w:val="none" w:sz="0" w:space="0" w:color="auto"/>
            <w:left w:val="none" w:sz="0" w:space="0" w:color="auto"/>
            <w:bottom w:val="none" w:sz="0" w:space="0" w:color="auto"/>
            <w:right w:val="none" w:sz="0" w:space="0" w:color="auto"/>
          </w:divBdr>
        </w:div>
        <w:div w:id="1596090535">
          <w:marLeft w:val="480"/>
          <w:marRight w:val="0"/>
          <w:marTop w:val="0"/>
          <w:marBottom w:val="0"/>
          <w:divBdr>
            <w:top w:val="none" w:sz="0" w:space="0" w:color="auto"/>
            <w:left w:val="none" w:sz="0" w:space="0" w:color="auto"/>
            <w:bottom w:val="none" w:sz="0" w:space="0" w:color="auto"/>
            <w:right w:val="none" w:sz="0" w:space="0" w:color="auto"/>
          </w:divBdr>
        </w:div>
        <w:div w:id="1659576275">
          <w:marLeft w:val="480"/>
          <w:marRight w:val="0"/>
          <w:marTop w:val="0"/>
          <w:marBottom w:val="0"/>
          <w:divBdr>
            <w:top w:val="none" w:sz="0" w:space="0" w:color="auto"/>
            <w:left w:val="none" w:sz="0" w:space="0" w:color="auto"/>
            <w:bottom w:val="none" w:sz="0" w:space="0" w:color="auto"/>
            <w:right w:val="none" w:sz="0" w:space="0" w:color="auto"/>
          </w:divBdr>
        </w:div>
        <w:div w:id="2097286712">
          <w:marLeft w:val="480"/>
          <w:marRight w:val="0"/>
          <w:marTop w:val="0"/>
          <w:marBottom w:val="0"/>
          <w:divBdr>
            <w:top w:val="none" w:sz="0" w:space="0" w:color="auto"/>
            <w:left w:val="none" w:sz="0" w:space="0" w:color="auto"/>
            <w:bottom w:val="none" w:sz="0" w:space="0" w:color="auto"/>
            <w:right w:val="none" w:sz="0" w:space="0" w:color="auto"/>
          </w:divBdr>
        </w:div>
        <w:div w:id="179324128">
          <w:marLeft w:val="480"/>
          <w:marRight w:val="0"/>
          <w:marTop w:val="0"/>
          <w:marBottom w:val="0"/>
          <w:divBdr>
            <w:top w:val="none" w:sz="0" w:space="0" w:color="auto"/>
            <w:left w:val="none" w:sz="0" w:space="0" w:color="auto"/>
            <w:bottom w:val="none" w:sz="0" w:space="0" w:color="auto"/>
            <w:right w:val="none" w:sz="0" w:space="0" w:color="auto"/>
          </w:divBdr>
        </w:div>
        <w:div w:id="1470635110">
          <w:marLeft w:val="480"/>
          <w:marRight w:val="0"/>
          <w:marTop w:val="0"/>
          <w:marBottom w:val="0"/>
          <w:divBdr>
            <w:top w:val="none" w:sz="0" w:space="0" w:color="auto"/>
            <w:left w:val="none" w:sz="0" w:space="0" w:color="auto"/>
            <w:bottom w:val="none" w:sz="0" w:space="0" w:color="auto"/>
            <w:right w:val="none" w:sz="0" w:space="0" w:color="auto"/>
          </w:divBdr>
        </w:div>
        <w:div w:id="40902799">
          <w:marLeft w:val="480"/>
          <w:marRight w:val="0"/>
          <w:marTop w:val="0"/>
          <w:marBottom w:val="0"/>
          <w:divBdr>
            <w:top w:val="none" w:sz="0" w:space="0" w:color="auto"/>
            <w:left w:val="none" w:sz="0" w:space="0" w:color="auto"/>
            <w:bottom w:val="none" w:sz="0" w:space="0" w:color="auto"/>
            <w:right w:val="none" w:sz="0" w:space="0" w:color="auto"/>
          </w:divBdr>
        </w:div>
        <w:div w:id="844593851">
          <w:marLeft w:val="480"/>
          <w:marRight w:val="0"/>
          <w:marTop w:val="0"/>
          <w:marBottom w:val="0"/>
          <w:divBdr>
            <w:top w:val="none" w:sz="0" w:space="0" w:color="auto"/>
            <w:left w:val="none" w:sz="0" w:space="0" w:color="auto"/>
            <w:bottom w:val="none" w:sz="0" w:space="0" w:color="auto"/>
            <w:right w:val="none" w:sz="0" w:space="0" w:color="auto"/>
          </w:divBdr>
        </w:div>
        <w:div w:id="2003045448">
          <w:marLeft w:val="480"/>
          <w:marRight w:val="0"/>
          <w:marTop w:val="0"/>
          <w:marBottom w:val="0"/>
          <w:divBdr>
            <w:top w:val="none" w:sz="0" w:space="0" w:color="auto"/>
            <w:left w:val="none" w:sz="0" w:space="0" w:color="auto"/>
            <w:bottom w:val="none" w:sz="0" w:space="0" w:color="auto"/>
            <w:right w:val="none" w:sz="0" w:space="0" w:color="auto"/>
          </w:divBdr>
        </w:div>
        <w:div w:id="586036348">
          <w:marLeft w:val="480"/>
          <w:marRight w:val="0"/>
          <w:marTop w:val="0"/>
          <w:marBottom w:val="0"/>
          <w:divBdr>
            <w:top w:val="none" w:sz="0" w:space="0" w:color="auto"/>
            <w:left w:val="none" w:sz="0" w:space="0" w:color="auto"/>
            <w:bottom w:val="none" w:sz="0" w:space="0" w:color="auto"/>
            <w:right w:val="none" w:sz="0" w:space="0" w:color="auto"/>
          </w:divBdr>
        </w:div>
        <w:div w:id="568157765">
          <w:marLeft w:val="480"/>
          <w:marRight w:val="0"/>
          <w:marTop w:val="0"/>
          <w:marBottom w:val="0"/>
          <w:divBdr>
            <w:top w:val="none" w:sz="0" w:space="0" w:color="auto"/>
            <w:left w:val="none" w:sz="0" w:space="0" w:color="auto"/>
            <w:bottom w:val="none" w:sz="0" w:space="0" w:color="auto"/>
            <w:right w:val="none" w:sz="0" w:space="0" w:color="auto"/>
          </w:divBdr>
        </w:div>
        <w:div w:id="194269875">
          <w:marLeft w:val="480"/>
          <w:marRight w:val="0"/>
          <w:marTop w:val="0"/>
          <w:marBottom w:val="0"/>
          <w:divBdr>
            <w:top w:val="none" w:sz="0" w:space="0" w:color="auto"/>
            <w:left w:val="none" w:sz="0" w:space="0" w:color="auto"/>
            <w:bottom w:val="none" w:sz="0" w:space="0" w:color="auto"/>
            <w:right w:val="none" w:sz="0" w:space="0" w:color="auto"/>
          </w:divBdr>
        </w:div>
        <w:div w:id="974943054">
          <w:marLeft w:val="480"/>
          <w:marRight w:val="0"/>
          <w:marTop w:val="0"/>
          <w:marBottom w:val="0"/>
          <w:divBdr>
            <w:top w:val="none" w:sz="0" w:space="0" w:color="auto"/>
            <w:left w:val="none" w:sz="0" w:space="0" w:color="auto"/>
            <w:bottom w:val="none" w:sz="0" w:space="0" w:color="auto"/>
            <w:right w:val="none" w:sz="0" w:space="0" w:color="auto"/>
          </w:divBdr>
        </w:div>
        <w:div w:id="271015898">
          <w:marLeft w:val="480"/>
          <w:marRight w:val="0"/>
          <w:marTop w:val="0"/>
          <w:marBottom w:val="0"/>
          <w:divBdr>
            <w:top w:val="none" w:sz="0" w:space="0" w:color="auto"/>
            <w:left w:val="none" w:sz="0" w:space="0" w:color="auto"/>
            <w:bottom w:val="none" w:sz="0" w:space="0" w:color="auto"/>
            <w:right w:val="none" w:sz="0" w:space="0" w:color="auto"/>
          </w:divBdr>
        </w:div>
        <w:div w:id="1289507244">
          <w:marLeft w:val="480"/>
          <w:marRight w:val="0"/>
          <w:marTop w:val="0"/>
          <w:marBottom w:val="0"/>
          <w:divBdr>
            <w:top w:val="none" w:sz="0" w:space="0" w:color="auto"/>
            <w:left w:val="none" w:sz="0" w:space="0" w:color="auto"/>
            <w:bottom w:val="none" w:sz="0" w:space="0" w:color="auto"/>
            <w:right w:val="none" w:sz="0" w:space="0" w:color="auto"/>
          </w:divBdr>
        </w:div>
        <w:div w:id="1401903866">
          <w:marLeft w:val="480"/>
          <w:marRight w:val="0"/>
          <w:marTop w:val="0"/>
          <w:marBottom w:val="0"/>
          <w:divBdr>
            <w:top w:val="none" w:sz="0" w:space="0" w:color="auto"/>
            <w:left w:val="none" w:sz="0" w:space="0" w:color="auto"/>
            <w:bottom w:val="none" w:sz="0" w:space="0" w:color="auto"/>
            <w:right w:val="none" w:sz="0" w:space="0" w:color="auto"/>
          </w:divBdr>
        </w:div>
        <w:div w:id="1411731479">
          <w:marLeft w:val="480"/>
          <w:marRight w:val="0"/>
          <w:marTop w:val="0"/>
          <w:marBottom w:val="0"/>
          <w:divBdr>
            <w:top w:val="none" w:sz="0" w:space="0" w:color="auto"/>
            <w:left w:val="none" w:sz="0" w:space="0" w:color="auto"/>
            <w:bottom w:val="none" w:sz="0" w:space="0" w:color="auto"/>
            <w:right w:val="none" w:sz="0" w:space="0" w:color="auto"/>
          </w:divBdr>
        </w:div>
        <w:div w:id="847140149">
          <w:marLeft w:val="480"/>
          <w:marRight w:val="0"/>
          <w:marTop w:val="0"/>
          <w:marBottom w:val="0"/>
          <w:divBdr>
            <w:top w:val="none" w:sz="0" w:space="0" w:color="auto"/>
            <w:left w:val="none" w:sz="0" w:space="0" w:color="auto"/>
            <w:bottom w:val="none" w:sz="0" w:space="0" w:color="auto"/>
            <w:right w:val="none" w:sz="0" w:space="0" w:color="auto"/>
          </w:divBdr>
        </w:div>
        <w:div w:id="2141606133">
          <w:marLeft w:val="480"/>
          <w:marRight w:val="0"/>
          <w:marTop w:val="0"/>
          <w:marBottom w:val="0"/>
          <w:divBdr>
            <w:top w:val="none" w:sz="0" w:space="0" w:color="auto"/>
            <w:left w:val="none" w:sz="0" w:space="0" w:color="auto"/>
            <w:bottom w:val="none" w:sz="0" w:space="0" w:color="auto"/>
            <w:right w:val="none" w:sz="0" w:space="0" w:color="auto"/>
          </w:divBdr>
        </w:div>
        <w:div w:id="1443767883">
          <w:marLeft w:val="480"/>
          <w:marRight w:val="0"/>
          <w:marTop w:val="0"/>
          <w:marBottom w:val="0"/>
          <w:divBdr>
            <w:top w:val="none" w:sz="0" w:space="0" w:color="auto"/>
            <w:left w:val="none" w:sz="0" w:space="0" w:color="auto"/>
            <w:bottom w:val="none" w:sz="0" w:space="0" w:color="auto"/>
            <w:right w:val="none" w:sz="0" w:space="0" w:color="auto"/>
          </w:divBdr>
        </w:div>
        <w:div w:id="497036565">
          <w:marLeft w:val="480"/>
          <w:marRight w:val="0"/>
          <w:marTop w:val="0"/>
          <w:marBottom w:val="0"/>
          <w:divBdr>
            <w:top w:val="none" w:sz="0" w:space="0" w:color="auto"/>
            <w:left w:val="none" w:sz="0" w:space="0" w:color="auto"/>
            <w:bottom w:val="none" w:sz="0" w:space="0" w:color="auto"/>
            <w:right w:val="none" w:sz="0" w:space="0" w:color="auto"/>
          </w:divBdr>
        </w:div>
        <w:div w:id="206796826">
          <w:marLeft w:val="480"/>
          <w:marRight w:val="0"/>
          <w:marTop w:val="0"/>
          <w:marBottom w:val="0"/>
          <w:divBdr>
            <w:top w:val="none" w:sz="0" w:space="0" w:color="auto"/>
            <w:left w:val="none" w:sz="0" w:space="0" w:color="auto"/>
            <w:bottom w:val="none" w:sz="0" w:space="0" w:color="auto"/>
            <w:right w:val="none" w:sz="0" w:space="0" w:color="auto"/>
          </w:divBdr>
        </w:div>
        <w:div w:id="913244459">
          <w:marLeft w:val="480"/>
          <w:marRight w:val="0"/>
          <w:marTop w:val="0"/>
          <w:marBottom w:val="0"/>
          <w:divBdr>
            <w:top w:val="none" w:sz="0" w:space="0" w:color="auto"/>
            <w:left w:val="none" w:sz="0" w:space="0" w:color="auto"/>
            <w:bottom w:val="none" w:sz="0" w:space="0" w:color="auto"/>
            <w:right w:val="none" w:sz="0" w:space="0" w:color="auto"/>
          </w:divBdr>
        </w:div>
        <w:div w:id="1376923979">
          <w:marLeft w:val="480"/>
          <w:marRight w:val="0"/>
          <w:marTop w:val="0"/>
          <w:marBottom w:val="0"/>
          <w:divBdr>
            <w:top w:val="none" w:sz="0" w:space="0" w:color="auto"/>
            <w:left w:val="none" w:sz="0" w:space="0" w:color="auto"/>
            <w:bottom w:val="none" w:sz="0" w:space="0" w:color="auto"/>
            <w:right w:val="none" w:sz="0" w:space="0" w:color="auto"/>
          </w:divBdr>
        </w:div>
        <w:div w:id="333001407">
          <w:marLeft w:val="480"/>
          <w:marRight w:val="0"/>
          <w:marTop w:val="0"/>
          <w:marBottom w:val="0"/>
          <w:divBdr>
            <w:top w:val="none" w:sz="0" w:space="0" w:color="auto"/>
            <w:left w:val="none" w:sz="0" w:space="0" w:color="auto"/>
            <w:bottom w:val="none" w:sz="0" w:space="0" w:color="auto"/>
            <w:right w:val="none" w:sz="0" w:space="0" w:color="auto"/>
          </w:divBdr>
        </w:div>
        <w:div w:id="1627393876">
          <w:marLeft w:val="480"/>
          <w:marRight w:val="0"/>
          <w:marTop w:val="0"/>
          <w:marBottom w:val="0"/>
          <w:divBdr>
            <w:top w:val="none" w:sz="0" w:space="0" w:color="auto"/>
            <w:left w:val="none" w:sz="0" w:space="0" w:color="auto"/>
            <w:bottom w:val="none" w:sz="0" w:space="0" w:color="auto"/>
            <w:right w:val="none" w:sz="0" w:space="0" w:color="auto"/>
          </w:divBdr>
        </w:div>
        <w:div w:id="614600653">
          <w:marLeft w:val="480"/>
          <w:marRight w:val="0"/>
          <w:marTop w:val="0"/>
          <w:marBottom w:val="0"/>
          <w:divBdr>
            <w:top w:val="none" w:sz="0" w:space="0" w:color="auto"/>
            <w:left w:val="none" w:sz="0" w:space="0" w:color="auto"/>
            <w:bottom w:val="none" w:sz="0" w:space="0" w:color="auto"/>
            <w:right w:val="none" w:sz="0" w:space="0" w:color="auto"/>
          </w:divBdr>
        </w:div>
        <w:div w:id="1090348805">
          <w:marLeft w:val="480"/>
          <w:marRight w:val="0"/>
          <w:marTop w:val="0"/>
          <w:marBottom w:val="0"/>
          <w:divBdr>
            <w:top w:val="none" w:sz="0" w:space="0" w:color="auto"/>
            <w:left w:val="none" w:sz="0" w:space="0" w:color="auto"/>
            <w:bottom w:val="none" w:sz="0" w:space="0" w:color="auto"/>
            <w:right w:val="none" w:sz="0" w:space="0" w:color="auto"/>
          </w:divBdr>
        </w:div>
        <w:div w:id="1375425737">
          <w:marLeft w:val="480"/>
          <w:marRight w:val="0"/>
          <w:marTop w:val="0"/>
          <w:marBottom w:val="0"/>
          <w:divBdr>
            <w:top w:val="none" w:sz="0" w:space="0" w:color="auto"/>
            <w:left w:val="none" w:sz="0" w:space="0" w:color="auto"/>
            <w:bottom w:val="none" w:sz="0" w:space="0" w:color="auto"/>
            <w:right w:val="none" w:sz="0" w:space="0" w:color="auto"/>
          </w:divBdr>
        </w:div>
        <w:div w:id="1306472057">
          <w:marLeft w:val="480"/>
          <w:marRight w:val="0"/>
          <w:marTop w:val="0"/>
          <w:marBottom w:val="0"/>
          <w:divBdr>
            <w:top w:val="none" w:sz="0" w:space="0" w:color="auto"/>
            <w:left w:val="none" w:sz="0" w:space="0" w:color="auto"/>
            <w:bottom w:val="none" w:sz="0" w:space="0" w:color="auto"/>
            <w:right w:val="none" w:sz="0" w:space="0" w:color="auto"/>
          </w:divBdr>
        </w:div>
        <w:div w:id="1819298564">
          <w:marLeft w:val="480"/>
          <w:marRight w:val="0"/>
          <w:marTop w:val="0"/>
          <w:marBottom w:val="0"/>
          <w:divBdr>
            <w:top w:val="none" w:sz="0" w:space="0" w:color="auto"/>
            <w:left w:val="none" w:sz="0" w:space="0" w:color="auto"/>
            <w:bottom w:val="none" w:sz="0" w:space="0" w:color="auto"/>
            <w:right w:val="none" w:sz="0" w:space="0" w:color="auto"/>
          </w:divBdr>
        </w:div>
        <w:div w:id="137770904">
          <w:marLeft w:val="480"/>
          <w:marRight w:val="0"/>
          <w:marTop w:val="0"/>
          <w:marBottom w:val="0"/>
          <w:divBdr>
            <w:top w:val="none" w:sz="0" w:space="0" w:color="auto"/>
            <w:left w:val="none" w:sz="0" w:space="0" w:color="auto"/>
            <w:bottom w:val="none" w:sz="0" w:space="0" w:color="auto"/>
            <w:right w:val="none" w:sz="0" w:space="0" w:color="auto"/>
          </w:divBdr>
        </w:div>
        <w:div w:id="1764450298">
          <w:marLeft w:val="480"/>
          <w:marRight w:val="0"/>
          <w:marTop w:val="0"/>
          <w:marBottom w:val="0"/>
          <w:divBdr>
            <w:top w:val="none" w:sz="0" w:space="0" w:color="auto"/>
            <w:left w:val="none" w:sz="0" w:space="0" w:color="auto"/>
            <w:bottom w:val="none" w:sz="0" w:space="0" w:color="auto"/>
            <w:right w:val="none" w:sz="0" w:space="0" w:color="auto"/>
          </w:divBdr>
        </w:div>
        <w:div w:id="606159297">
          <w:marLeft w:val="480"/>
          <w:marRight w:val="0"/>
          <w:marTop w:val="0"/>
          <w:marBottom w:val="0"/>
          <w:divBdr>
            <w:top w:val="none" w:sz="0" w:space="0" w:color="auto"/>
            <w:left w:val="none" w:sz="0" w:space="0" w:color="auto"/>
            <w:bottom w:val="none" w:sz="0" w:space="0" w:color="auto"/>
            <w:right w:val="none" w:sz="0" w:space="0" w:color="auto"/>
          </w:divBdr>
        </w:div>
        <w:div w:id="866219418">
          <w:marLeft w:val="480"/>
          <w:marRight w:val="0"/>
          <w:marTop w:val="0"/>
          <w:marBottom w:val="0"/>
          <w:divBdr>
            <w:top w:val="none" w:sz="0" w:space="0" w:color="auto"/>
            <w:left w:val="none" w:sz="0" w:space="0" w:color="auto"/>
            <w:bottom w:val="none" w:sz="0" w:space="0" w:color="auto"/>
            <w:right w:val="none" w:sz="0" w:space="0" w:color="auto"/>
          </w:divBdr>
        </w:div>
        <w:div w:id="1352223461">
          <w:marLeft w:val="480"/>
          <w:marRight w:val="0"/>
          <w:marTop w:val="0"/>
          <w:marBottom w:val="0"/>
          <w:divBdr>
            <w:top w:val="none" w:sz="0" w:space="0" w:color="auto"/>
            <w:left w:val="none" w:sz="0" w:space="0" w:color="auto"/>
            <w:bottom w:val="none" w:sz="0" w:space="0" w:color="auto"/>
            <w:right w:val="none" w:sz="0" w:space="0" w:color="auto"/>
          </w:divBdr>
        </w:div>
      </w:divsChild>
    </w:div>
    <w:div w:id="1117985068">
      <w:bodyDiv w:val="1"/>
      <w:marLeft w:val="0"/>
      <w:marRight w:val="0"/>
      <w:marTop w:val="0"/>
      <w:marBottom w:val="0"/>
      <w:divBdr>
        <w:top w:val="none" w:sz="0" w:space="0" w:color="auto"/>
        <w:left w:val="none" w:sz="0" w:space="0" w:color="auto"/>
        <w:bottom w:val="none" w:sz="0" w:space="0" w:color="auto"/>
        <w:right w:val="none" w:sz="0" w:space="0" w:color="auto"/>
      </w:divBdr>
    </w:div>
    <w:div w:id="1120152155">
      <w:bodyDiv w:val="1"/>
      <w:marLeft w:val="0"/>
      <w:marRight w:val="0"/>
      <w:marTop w:val="0"/>
      <w:marBottom w:val="0"/>
      <w:divBdr>
        <w:top w:val="none" w:sz="0" w:space="0" w:color="auto"/>
        <w:left w:val="none" w:sz="0" w:space="0" w:color="auto"/>
        <w:bottom w:val="none" w:sz="0" w:space="0" w:color="auto"/>
        <w:right w:val="none" w:sz="0" w:space="0" w:color="auto"/>
      </w:divBdr>
    </w:div>
    <w:div w:id="1120879708">
      <w:bodyDiv w:val="1"/>
      <w:marLeft w:val="0"/>
      <w:marRight w:val="0"/>
      <w:marTop w:val="0"/>
      <w:marBottom w:val="0"/>
      <w:divBdr>
        <w:top w:val="none" w:sz="0" w:space="0" w:color="auto"/>
        <w:left w:val="none" w:sz="0" w:space="0" w:color="auto"/>
        <w:bottom w:val="none" w:sz="0" w:space="0" w:color="auto"/>
        <w:right w:val="none" w:sz="0" w:space="0" w:color="auto"/>
      </w:divBdr>
    </w:div>
    <w:div w:id="1121067926">
      <w:bodyDiv w:val="1"/>
      <w:marLeft w:val="0"/>
      <w:marRight w:val="0"/>
      <w:marTop w:val="0"/>
      <w:marBottom w:val="0"/>
      <w:divBdr>
        <w:top w:val="none" w:sz="0" w:space="0" w:color="auto"/>
        <w:left w:val="none" w:sz="0" w:space="0" w:color="auto"/>
        <w:bottom w:val="none" w:sz="0" w:space="0" w:color="auto"/>
        <w:right w:val="none" w:sz="0" w:space="0" w:color="auto"/>
      </w:divBdr>
      <w:divsChild>
        <w:div w:id="1019510051">
          <w:marLeft w:val="480"/>
          <w:marRight w:val="0"/>
          <w:marTop w:val="0"/>
          <w:marBottom w:val="0"/>
          <w:divBdr>
            <w:top w:val="none" w:sz="0" w:space="0" w:color="auto"/>
            <w:left w:val="none" w:sz="0" w:space="0" w:color="auto"/>
            <w:bottom w:val="none" w:sz="0" w:space="0" w:color="auto"/>
            <w:right w:val="none" w:sz="0" w:space="0" w:color="auto"/>
          </w:divBdr>
        </w:div>
        <w:div w:id="1269654224">
          <w:marLeft w:val="480"/>
          <w:marRight w:val="0"/>
          <w:marTop w:val="0"/>
          <w:marBottom w:val="0"/>
          <w:divBdr>
            <w:top w:val="none" w:sz="0" w:space="0" w:color="auto"/>
            <w:left w:val="none" w:sz="0" w:space="0" w:color="auto"/>
            <w:bottom w:val="none" w:sz="0" w:space="0" w:color="auto"/>
            <w:right w:val="none" w:sz="0" w:space="0" w:color="auto"/>
          </w:divBdr>
        </w:div>
        <w:div w:id="2094861676">
          <w:marLeft w:val="480"/>
          <w:marRight w:val="0"/>
          <w:marTop w:val="0"/>
          <w:marBottom w:val="0"/>
          <w:divBdr>
            <w:top w:val="none" w:sz="0" w:space="0" w:color="auto"/>
            <w:left w:val="none" w:sz="0" w:space="0" w:color="auto"/>
            <w:bottom w:val="none" w:sz="0" w:space="0" w:color="auto"/>
            <w:right w:val="none" w:sz="0" w:space="0" w:color="auto"/>
          </w:divBdr>
        </w:div>
        <w:div w:id="117258708">
          <w:marLeft w:val="480"/>
          <w:marRight w:val="0"/>
          <w:marTop w:val="0"/>
          <w:marBottom w:val="0"/>
          <w:divBdr>
            <w:top w:val="none" w:sz="0" w:space="0" w:color="auto"/>
            <w:left w:val="none" w:sz="0" w:space="0" w:color="auto"/>
            <w:bottom w:val="none" w:sz="0" w:space="0" w:color="auto"/>
            <w:right w:val="none" w:sz="0" w:space="0" w:color="auto"/>
          </w:divBdr>
        </w:div>
        <w:div w:id="231358563">
          <w:marLeft w:val="480"/>
          <w:marRight w:val="0"/>
          <w:marTop w:val="0"/>
          <w:marBottom w:val="0"/>
          <w:divBdr>
            <w:top w:val="none" w:sz="0" w:space="0" w:color="auto"/>
            <w:left w:val="none" w:sz="0" w:space="0" w:color="auto"/>
            <w:bottom w:val="none" w:sz="0" w:space="0" w:color="auto"/>
            <w:right w:val="none" w:sz="0" w:space="0" w:color="auto"/>
          </w:divBdr>
        </w:div>
        <w:div w:id="751246166">
          <w:marLeft w:val="480"/>
          <w:marRight w:val="0"/>
          <w:marTop w:val="0"/>
          <w:marBottom w:val="0"/>
          <w:divBdr>
            <w:top w:val="none" w:sz="0" w:space="0" w:color="auto"/>
            <w:left w:val="none" w:sz="0" w:space="0" w:color="auto"/>
            <w:bottom w:val="none" w:sz="0" w:space="0" w:color="auto"/>
            <w:right w:val="none" w:sz="0" w:space="0" w:color="auto"/>
          </w:divBdr>
        </w:div>
        <w:div w:id="858205951">
          <w:marLeft w:val="480"/>
          <w:marRight w:val="0"/>
          <w:marTop w:val="0"/>
          <w:marBottom w:val="0"/>
          <w:divBdr>
            <w:top w:val="none" w:sz="0" w:space="0" w:color="auto"/>
            <w:left w:val="none" w:sz="0" w:space="0" w:color="auto"/>
            <w:bottom w:val="none" w:sz="0" w:space="0" w:color="auto"/>
            <w:right w:val="none" w:sz="0" w:space="0" w:color="auto"/>
          </w:divBdr>
        </w:div>
        <w:div w:id="2018380294">
          <w:marLeft w:val="480"/>
          <w:marRight w:val="0"/>
          <w:marTop w:val="0"/>
          <w:marBottom w:val="0"/>
          <w:divBdr>
            <w:top w:val="none" w:sz="0" w:space="0" w:color="auto"/>
            <w:left w:val="none" w:sz="0" w:space="0" w:color="auto"/>
            <w:bottom w:val="none" w:sz="0" w:space="0" w:color="auto"/>
            <w:right w:val="none" w:sz="0" w:space="0" w:color="auto"/>
          </w:divBdr>
        </w:div>
        <w:div w:id="329873092">
          <w:marLeft w:val="480"/>
          <w:marRight w:val="0"/>
          <w:marTop w:val="0"/>
          <w:marBottom w:val="0"/>
          <w:divBdr>
            <w:top w:val="none" w:sz="0" w:space="0" w:color="auto"/>
            <w:left w:val="none" w:sz="0" w:space="0" w:color="auto"/>
            <w:bottom w:val="none" w:sz="0" w:space="0" w:color="auto"/>
            <w:right w:val="none" w:sz="0" w:space="0" w:color="auto"/>
          </w:divBdr>
        </w:div>
        <w:div w:id="1758016044">
          <w:marLeft w:val="480"/>
          <w:marRight w:val="0"/>
          <w:marTop w:val="0"/>
          <w:marBottom w:val="0"/>
          <w:divBdr>
            <w:top w:val="none" w:sz="0" w:space="0" w:color="auto"/>
            <w:left w:val="none" w:sz="0" w:space="0" w:color="auto"/>
            <w:bottom w:val="none" w:sz="0" w:space="0" w:color="auto"/>
            <w:right w:val="none" w:sz="0" w:space="0" w:color="auto"/>
          </w:divBdr>
        </w:div>
        <w:div w:id="1745445173">
          <w:marLeft w:val="480"/>
          <w:marRight w:val="0"/>
          <w:marTop w:val="0"/>
          <w:marBottom w:val="0"/>
          <w:divBdr>
            <w:top w:val="none" w:sz="0" w:space="0" w:color="auto"/>
            <w:left w:val="none" w:sz="0" w:space="0" w:color="auto"/>
            <w:bottom w:val="none" w:sz="0" w:space="0" w:color="auto"/>
            <w:right w:val="none" w:sz="0" w:space="0" w:color="auto"/>
          </w:divBdr>
        </w:div>
        <w:div w:id="1181890580">
          <w:marLeft w:val="480"/>
          <w:marRight w:val="0"/>
          <w:marTop w:val="0"/>
          <w:marBottom w:val="0"/>
          <w:divBdr>
            <w:top w:val="none" w:sz="0" w:space="0" w:color="auto"/>
            <w:left w:val="none" w:sz="0" w:space="0" w:color="auto"/>
            <w:bottom w:val="none" w:sz="0" w:space="0" w:color="auto"/>
            <w:right w:val="none" w:sz="0" w:space="0" w:color="auto"/>
          </w:divBdr>
        </w:div>
        <w:div w:id="1926916429">
          <w:marLeft w:val="480"/>
          <w:marRight w:val="0"/>
          <w:marTop w:val="0"/>
          <w:marBottom w:val="0"/>
          <w:divBdr>
            <w:top w:val="none" w:sz="0" w:space="0" w:color="auto"/>
            <w:left w:val="none" w:sz="0" w:space="0" w:color="auto"/>
            <w:bottom w:val="none" w:sz="0" w:space="0" w:color="auto"/>
            <w:right w:val="none" w:sz="0" w:space="0" w:color="auto"/>
          </w:divBdr>
        </w:div>
        <w:div w:id="1537617441">
          <w:marLeft w:val="480"/>
          <w:marRight w:val="0"/>
          <w:marTop w:val="0"/>
          <w:marBottom w:val="0"/>
          <w:divBdr>
            <w:top w:val="none" w:sz="0" w:space="0" w:color="auto"/>
            <w:left w:val="none" w:sz="0" w:space="0" w:color="auto"/>
            <w:bottom w:val="none" w:sz="0" w:space="0" w:color="auto"/>
            <w:right w:val="none" w:sz="0" w:space="0" w:color="auto"/>
          </w:divBdr>
        </w:div>
        <w:div w:id="1004019222">
          <w:marLeft w:val="480"/>
          <w:marRight w:val="0"/>
          <w:marTop w:val="0"/>
          <w:marBottom w:val="0"/>
          <w:divBdr>
            <w:top w:val="none" w:sz="0" w:space="0" w:color="auto"/>
            <w:left w:val="none" w:sz="0" w:space="0" w:color="auto"/>
            <w:bottom w:val="none" w:sz="0" w:space="0" w:color="auto"/>
            <w:right w:val="none" w:sz="0" w:space="0" w:color="auto"/>
          </w:divBdr>
        </w:div>
        <w:div w:id="1122772816">
          <w:marLeft w:val="480"/>
          <w:marRight w:val="0"/>
          <w:marTop w:val="0"/>
          <w:marBottom w:val="0"/>
          <w:divBdr>
            <w:top w:val="none" w:sz="0" w:space="0" w:color="auto"/>
            <w:left w:val="none" w:sz="0" w:space="0" w:color="auto"/>
            <w:bottom w:val="none" w:sz="0" w:space="0" w:color="auto"/>
            <w:right w:val="none" w:sz="0" w:space="0" w:color="auto"/>
          </w:divBdr>
        </w:div>
        <w:div w:id="1321232115">
          <w:marLeft w:val="480"/>
          <w:marRight w:val="0"/>
          <w:marTop w:val="0"/>
          <w:marBottom w:val="0"/>
          <w:divBdr>
            <w:top w:val="none" w:sz="0" w:space="0" w:color="auto"/>
            <w:left w:val="none" w:sz="0" w:space="0" w:color="auto"/>
            <w:bottom w:val="none" w:sz="0" w:space="0" w:color="auto"/>
            <w:right w:val="none" w:sz="0" w:space="0" w:color="auto"/>
          </w:divBdr>
        </w:div>
        <w:div w:id="618102136">
          <w:marLeft w:val="480"/>
          <w:marRight w:val="0"/>
          <w:marTop w:val="0"/>
          <w:marBottom w:val="0"/>
          <w:divBdr>
            <w:top w:val="none" w:sz="0" w:space="0" w:color="auto"/>
            <w:left w:val="none" w:sz="0" w:space="0" w:color="auto"/>
            <w:bottom w:val="none" w:sz="0" w:space="0" w:color="auto"/>
            <w:right w:val="none" w:sz="0" w:space="0" w:color="auto"/>
          </w:divBdr>
        </w:div>
        <w:div w:id="297733955">
          <w:marLeft w:val="480"/>
          <w:marRight w:val="0"/>
          <w:marTop w:val="0"/>
          <w:marBottom w:val="0"/>
          <w:divBdr>
            <w:top w:val="none" w:sz="0" w:space="0" w:color="auto"/>
            <w:left w:val="none" w:sz="0" w:space="0" w:color="auto"/>
            <w:bottom w:val="none" w:sz="0" w:space="0" w:color="auto"/>
            <w:right w:val="none" w:sz="0" w:space="0" w:color="auto"/>
          </w:divBdr>
        </w:div>
        <w:div w:id="286392605">
          <w:marLeft w:val="480"/>
          <w:marRight w:val="0"/>
          <w:marTop w:val="0"/>
          <w:marBottom w:val="0"/>
          <w:divBdr>
            <w:top w:val="none" w:sz="0" w:space="0" w:color="auto"/>
            <w:left w:val="none" w:sz="0" w:space="0" w:color="auto"/>
            <w:bottom w:val="none" w:sz="0" w:space="0" w:color="auto"/>
            <w:right w:val="none" w:sz="0" w:space="0" w:color="auto"/>
          </w:divBdr>
        </w:div>
        <w:div w:id="843325081">
          <w:marLeft w:val="480"/>
          <w:marRight w:val="0"/>
          <w:marTop w:val="0"/>
          <w:marBottom w:val="0"/>
          <w:divBdr>
            <w:top w:val="none" w:sz="0" w:space="0" w:color="auto"/>
            <w:left w:val="none" w:sz="0" w:space="0" w:color="auto"/>
            <w:bottom w:val="none" w:sz="0" w:space="0" w:color="auto"/>
            <w:right w:val="none" w:sz="0" w:space="0" w:color="auto"/>
          </w:divBdr>
        </w:div>
        <w:div w:id="1904876052">
          <w:marLeft w:val="480"/>
          <w:marRight w:val="0"/>
          <w:marTop w:val="0"/>
          <w:marBottom w:val="0"/>
          <w:divBdr>
            <w:top w:val="none" w:sz="0" w:space="0" w:color="auto"/>
            <w:left w:val="none" w:sz="0" w:space="0" w:color="auto"/>
            <w:bottom w:val="none" w:sz="0" w:space="0" w:color="auto"/>
            <w:right w:val="none" w:sz="0" w:space="0" w:color="auto"/>
          </w:divBdr>
        </w:div>
        <w:div w:id="2099985401">
          <w:marLeft w:val="480"/>
          <w:marRight w:val="0"/>
          <w:marTop w:val="0"/>
          <w:marBottom w:val="0"/>
          <w:divBdr>
            <w:top w:val="none" w:sz="0" w:space="0" w:color="auto"/>
            <w:left w:val="none" w:sz="0" w:space="0" w:color="auto"/>
            <w:bottom w:val="none" w:sz="0" w:space="0" w:color="auto"/>
            <w:right w:val="none" w:sz="0" w:space="0" w:color="auto"/>
          </w:divBdr>
        </w:div>
        <w:div w:id="1267346333">
          <w:marLeft w:val="480"/>
          <w:marRight w:val="0"/>
          <w:marTop w:val="0"/>
          <w:marBottom w:val="0"/>
          <w:divBdr>
            <w:top w:val="none" w:sz="0" w:space="0" w:color="auto"/>
            <w:left w:val="none" w:sz="0" w:space="0" w:color="auto"/>
            <w:bottom w:val="none" w:sz="0" w:space="0" w:color="auto"/>
            <w:right w:val="none" w:sz="0" w:space="0" w:color="auto"/>
          </w:divBdr>
        </w:div>
        <w:div w:id="791362835">
          <w:marLeft w:val="480"/>
          <w:marRight w:val="0"/>
          <w:marTop w:val="0"/>
          <w:marBottom w:val="0"/>
          <w:divBdr>
            <w:top w:val="none" w:sz="0" w:space="0" w:color="auto"/>
            <w:left w:val="none" w:sz="0" w:space="0" w:color="auto"/>
            <w:bottom w:val="none" w:sz="0" w:space="0" w:color="auto"/>
            <w:right w:val="none" w:sz="0" w:space="0" w:color="auto"/>
          </w:divBdr>
        </w:div>
        <w:div w:id="280186931">
          <w:marLeft w:val="480"/>
          <w:marRight w:val="0"/>
          <w:marTop w:val="0"/>
          <w:marBottom w:val="0"/>
          <w:divBdr>
            <w:top w:val="none" w:sz="0" w:space="0" w:color="auto"/>
            <w:left w:val="none" w:sz="0" w:space="0" w:color="auto"/>
            <w:bottom w:val="none" w:sz="0" w:space="0" w:color="auto"/>
            <w:right w:val="none" w:sz="0" w:space="0" w:color="auto"/>
          </w:divBdr>
        </w:div>
        <w:div w:id="1492672653">
          <w:marLeft w:val="480"/>
          <w:marRight w:val="0"/>
          <w:marTop w:val="0"/>
          <w:marBottom w:val="0"/>
          <w:divBdr>
            <w:top w:val="none" w:sz="0" w:space="0" w:color="auto"/>
            <w:left w:val="none" w:sz="0" w:space="0" w:color="auto"/>
            <w:bottom w:val="none" w:sz="0" w:space="0" w:color="auto"/>
            <w:right w:val="none" w:sz="0" w:space="0" w:color="auto"/>
          </w:divBdr>
        </w:div>
        <w:div w:id="781415667">
          <w:marLeft w:val="480"/>
          <w:marRight w:val="0"/>
          <w:marTop w:val="0"/>
          <w:marBottom w:val="0"/>
          <w:divBdr>
            <w:top w:val="none" w:sz="0" w:space="0" w:color="auto"/>
            <w:left w:val="none" w:sz="0" w:space="0" w:color="auto"/>
            <w:bottom w:val="none" w:sz="0" w:space="0" w:color="auto"/>
            <w:right w:val="none" w:sz="0" w:space="0" w:color="auto"/>
          </w:divBdr>
        </w:div>
        <w:div w:id="1042630149">
          <w:marLeft w:val="480"/>
          <w:marRight w:val="0"/>
          <w:marTop w:val="0"/>
          <w:marBottom w:val="0"/>
          <w:divBdr>
            <w:top w:val="none" w:sz="0" w:space="0" w:color="auto"/>
            <w:left w:val="none" w:sz="0" w:space="0" w:color="auto"/>
            <w:bottom w:val="none" w:sz="0" w:space="0" w:color="auto"/>
            <w:right w:val="none" w:sz="0" w:space="0" w:color="auto"/>
          </w:divBdr>
        </w:div>
        <w:div w:id="1148863660">
          <w:marLeft w:val="480"/>
          <w:marRight w:val="0"/>
          <w:marTop w:val="0"/>
          <w:marBottom w:val="0"/>
          <w:divBdr>
            <w:top w:val="none" w:sz="0" w:space="0" w:color="auto"/>
            <w:left w:val="none" w:sz="0" w:space="0" w:color="auto"/>
            <w:bottom w:val="none" w:sz="0" w:space="0" w:color="auto"/>
            <w:right w:val="none" w:sz="0" w:space="0" w:color="auto"/>
          </w:divBdr>
        </w:div>
        <w:div w:id="341011936">
          <w:marLeft w:val="480"/>
          <w:marRight w:val="0"/>
          <w:marTop w:val="0"/>
          <w:marBottom w:val="0"/>
          <w:divBdr>
            <w:top w:val="none" w:sz="0" w:space="0" w:color="auto"/>
            <w:left w:val="none" w:sz="0" w:space="0" w:color="auto"/>
            <w:bottom w:val="none" w:sz="0" w:space="0" w:color="auto"/>
            <w:right w:val="none" w:sz="0" w:space="0" w:color="auto"/>
          </w:divBdr>
        </w:div>
        <w:div w:id="1432706364">
          <w:marLeft w:val="480"/>
          <w:marRight w:val="0"/>
          <w:marTop w:val="0"/>
          <w:marBottom w:val="0"/>
          <w:divBdr>
            <w:top w:val="none" w:sz="0" w:space="0" w:color="auto"/>
            <w:left w:val="none" w:sz="0" w:space="0" w:color="auto"/>
            <w:bottom w:val="none" w:sz="0" w:space="0" w:color="auto"/>
            <w:right w:val="none" w:sz="0" w:space="0" w:color="auto"/>
          </w:divBdr>
        </w:div>
        <w:div w:id="1517620744">
          <w:marLeft w:val="480"/>
          <w:marRight w:val="0"/>
          <w:marTop w:val="0"/>
          <w:marBottom w:val="0"/>
          <w:divBdr>
            <w:top w:val="none" w:sz="0" w:space="0" w:color="auto"/>
            <w:left w:val="none" w:sz="0" w:space="0" w:color="auto"/>
            <w:bottom w:val="none" w:sz="0" w:space="0" w:color="auto"/>
            <w:right w:val="none" w:sz="0" w:space="0" w:color="auto"/>
          </w:divBdr>
        </w:div>
        <w:div w:id="1213692248">
          <w:marLeft w:val="480"/>
          <w:marRight w:val="0"/>
          <w:marTop w:val="0"/>
          <w:marBottom w:val="0"/>
          <w:divBdr>
            <w:top w:val="none" w:sz="0" w:space="0" w:color="auto"/>
            <w:left w:val="none" w:sz="0" w:space="0" w:color="auto"/>
            <w:bottom w:val="none" w:sz="0" w:space="0" w:color="auto"/>
            <w:right w:val="none" w:sz="0" w:space="0" w:color="auto"/>
          </w:divBdr>
        </w:div>
        <w:div w:id="1565798545">
          <w:marLeft w:val="480"/>
          <w:marRight w:val="0"/>
          <w:marTop w:val="0"/>
          <w:marBottom w:val="0"/>
          <w:divBdr>
            <w:top w:val="none" w:sz="0" w:space="0" w:color="auto"/>
            <w:left w:val="none" w:sz="0" w:space="0" w:color="auto"/>
            <w:bottom w:val="none" w:sz="0" w:space="0" w:color="auto"/>
            <w:right w:val="none" w:sz="0" w:space="0" w:color="auto"/>
          </w:divBdr>
        </w:div>
        <w:div w:id="1276673161">
          <w:marLeft w:val="480"/>
          <w:marRight w:val="0"/>
          <w:marTop w:val="0"/>
          <w:marBottom w:val="0"/>
          <w:divBdr>
            <w:top w:val="none" w:sz="0" w:space="0" w:color="auto"/>
            <w:left w:val="none" w:sz="0" w:space="0" w:color="auto"/>
            <w:bottom w:val="none" w:sz="0" w:space="0" w:color="auto"/>
            <w:right w:val="none" w:sz="0" w:space="0" w:color="auto"/>
          </w:divBdr>
        </w:div>
        <w:div w:id="1333410878">
          <w:marLeft w:val="480"/>
          <w:marRight w:val="0"/>
          <w:marTop w:val="0"/>
          <w:marBottom w:val="0"/>
          <w:divBdr>
            <w:top w:val="none" w:sz="0" w:space="0" w:color="auto"/>
            <w:left w:val="none" w:sz="0" w:space="0" w:color="auto"/>
            <w:bottom w:val="none" w:sz="0" w:space="0" w:color="auto"/>
            <w:right w:val="none" w:sz="0" w:space="0" w:color="auto"/>
          </w:divBdr>
        </w:div>
        <w:div w:id="808012019">
          <w:marLeft w:val="480"/>
          <w:marRight w:val="0"/>
          <w:marTop w:val="0"/>
          <w:marBottom w:val="0"/>
          <w:divBdr>
            <w:top w:val="none" w:sz="0" w:space="0" w:color="auto"/>
            <w:left w:val="none" w:sz="0" w:space="0" w:color="auto"/>
            <w:bottom w:val="none" w:sz="0" w:space="0" w:color="auto"/>
            <w:right w:val="none" w:sz="0" w:space="0" w:color="auto"/>
          </w:divBdr>
        </w:div>
        <w:div w:id="1032804803">
          <w:marLeft w:val="480"/>
          <w:marRight w:val="0"/>
          <w:marTop w:val="0"/>
          <w:marBottom w:val="0"/>
          <w:divBdr>
            <w:top w:val="none" w:sz="0" w:space="0" w:color="auto"/>
            <w:left w:val="none" w:sz="0" w:space="0" w:color="auto"/>
            <w:bottom w:val="none" w:sz="0" w:space="0" w:color="auto"/>
            <w:right w:val="none" w:sz="0" w:space="0" w:color="auto"/>
          </w:divBdr>
        </w:div>
        <w:div w:id="807278741">
          <w:marLeft w:val="480"/>
          <w:marRight w:val="0"/>
          <w:marTop w:val="0"/>
          <w:marBottom w:val="0"/>
          <w:divBdr>
            <w:top w:val="none" w:sz="0" w:space="0" w:color="auto"/>
            <w:left w:val="none" w:sz="0" w:space="0" w:color="auto"/>
            <w:bottom w:val="none" w:sz="0" w:space="0" w:color="auto"/>
            <w:right w:val="none" w:sz="0" w:space="0" w:color="auto"/>
          </w:divBdr>
        </w:div>
        <w:div w:id="327947910">
          <w:marLeft w:val="480"/>
          <w:marRight w:val="0"/>
          <w:marTop w:val="0"/>
          <w:marBottom w:val="0"/>
          <w:divBdr>
            <w:top w:val="none" w:sz="0" w:space="0" w:color="auto"/>
            <w:left w:val="none" w:sz="0" w:space="0" w:color="auto"/>
            <w:bottom w:val="none" w:sz="0" w:space="0" w:color="auto"/>
            <w:right w:val="none" w:sz="0" w:space="0" w:color="auto"/>
          </w:divBdr>
        </w:div>
        <w:div w:id="566451302">
          <w:marLeft w:val="480"/>
          <w:marRight w:val="0"/>
          <w:marTop w:val="0"/>
          <w:marBottom w:val="0"/>
          <w:divBdr>
            <w:top w:val="none" w:sz="0" w:space="0" w:color="auto"/>
            <w:left w:val="none" w:sz="0" w:space="0" w:color="auto"/>
            <w:bottom w:val="none" w:sz="0" w:space="0" w:color="auto"/>
            <w:right w:val="none" w:sz="0" w:space="0" w:color="auto"/>
          </w:divBdr>
        </w:div>
        <w:div w:id="1774931783">
          <w:marLeft w:val="480"/>
          <w:marRight w:val="0"/>
          <w:marTop w:val="0"/>
          <w:marBottom w:val="0"/>
          <w:divBdr>
            <w:top w:val="none" w:sz="0" w:space="0" w:color="auto"/>
            <w:left w:val="none" w:sz="0" w:space="0" w:color="auto"/>
            <w:bottom w:val="none" w:sz="0" w:space="0" w:color="auto"/>
            <w:right w:val="none" w:sz="0" w:space="0" w:color="auto"/>
          </w:divBdr>
        </w:div>
        <w:div w:id="1746754463">
          <w:marLeft w:val="480"/>
          <w:marRight w:val="0"/>
          <w:marTop w:val="0"/>
          <w:marBottom w:val="0"/>
          <w:divBdr>
            <w:top w:val="none" w:sz="0" w:space="0" w:color="auto"/>
            <w:left w:val="none" w:sz="0" w:space="0" w:color="auto"/>
            <w:bottom w:val="none" w:sz="0" w:space="0" w:color="auto"/>
            <w:right w:val="none" w:sz="0" w:space="0" w:color="auto"/>
          </w:divBdr>
        </w:div>
        <w:div w:id="124743772">
          <w:marLeft w:val="480"/>
          <w:marRight w:val="0"/>
          <w:marTop w:val="0"/>
          <w:marBottom w:val="0"/>
          <w:divBdr>
            <w:top w:val="none" w:sz="0" w:space="0" w:color="auto"/>
            <w:left w:val="none" w:sz="0" w:space="0" w:color="auto"/>
            <w:bottom w:val="none" w:sz="0" w:space="0" w:color="auto"/>
            <w:right w:val="none" w:sz="0" w:space="0" w:color="auto"/>
          </w:divBdr>
        </w:div>
        <w:div w:id="383678772">
          <w:marLeft w:val="480"/>
          <w:marRight w:val="0"/>
          <w:marTop w:val="0"/>
          <w:marBottom w:val="0"/>
          <w:divBdr>
            <w:top w:val="none" w:sz="0" w:space="0" w:color="auto"/>
            <w:left w:val="none" w:sz="0" w:space="0" w:color="auto"/>
            <w:bottom w:val="none" w:sz="0" w:space="0" w:color="auto"/>
            <w:right w:val="none" w:sz="0" w:space="0" w:color="auto"/>
          </w:divBdr>
        </w:div>
        <w:div w:id="1825506694">
          <w:marLeft w:val="480"/>
          <w:marRight w:val="0"/>
          <w:marTop w:val="0"/>
          <w:marBottom w:val="0"/>
          <w:divBdr>
            <w:top w:val="none" w:sz="0" w:space="0" w:color="auto"/>
            <w:left w:val="none" w:sz="0" w:space="0" w:color="auto"/>
            <w:bottom w:val="none" w:sz="0" w:space="0" w:color="auto"/>
            <w:right w:val="none" w:sz="0" w:space="0" w:color="auto"/>
          </w:divBdr>
        </w:div>
        <w:div w:id="1953054790">
          <w:marLeft w:val="480"/>
          <w:marRight w:val="0"/>
          <w:marTop w:val="0"/>
          <w:marBottom w:val="0"/>
          <w:divBdr>
            <w:top w:val="none" w:sz="0" w:space="0" w:color="auto"/>
            <w:left w:val="none" w:sz="0" w:space="0" w:color="auto"/>
            <w:bottom w:val="none" w:sz="0" w:space="0" w:color="auto"/>
            <w:right w:val="none" w:sz="0" w:space="0" w:color="auto"/>
          </w:divBdr>
        </w:div>
        <w:div w:id="1673755151">
          <w:marLeft w:val="480"/>
          <w:marRight w:val="0"/>
          <w:marTop w:val="0"/>
          <w:marBottom w:val="0"/>
          <w:divBdr>
            <w:top w:val="none" w:sz="0" w:space="0" w:color="auto"/>
            <w:left w:val="none" w:sz="0" w:space="0" w:color="auto"/>
            <w:bottom w:val="none" w:sz="0" w:space="0" w:color="auto"/>
            <w:right w:val="none" w:sz="0" w:space="0" w:color="auto"/>
          </w:divBdr>
        </w:div>
        <w:div w:id="950088237">
          <w:marLeft w:val="480"/>
          <w:marRight w:val="0"/>
          <w:marTop w:val="0"/>
          <w:marBottom w:val="0"/>
          <w:divBdr>
            <w:top w:val="none" w:sz="0" w:space="0" w:color="auto"/>
            <w:left w:val="none" w:sz="0" w:space="0" w:color="auto"/>
            <w:bottom w:val="none" w:sz="0" w:space="0" w:color="auto"/>
            <w:right w:val="none" w:sz="0" w:space="0" w:color="auto"/>
          </w:divBdr>
        </w:div>
        <w:div w:id="230315723">
          <w:marLeft w:val="480"/>
          <w:marRight w:val="0"/>
          <w:marTop w:val="0"/>
          <w:marBottom w:val="0"/>
          <w:divBdr>
            <w:top w:val="none" w:sz="0" w:space="0" w:color="auto"/>
            <w:left w:val="none" w:sz="0" w:space="0" w:color="auto"/>
            <w:bottom w:val="none" w:sz="0" w:space="0" w:color="auto"/>
            <w:right w:val="none" w:sz="0" w:space="0" w:color="auto"/>
          </w:divBdr>
        </w:div>
        <w:div w:id="1072973577">
          <w:marLeft w:val="480"/>
          <w:marRight w:val="0"/>
          <w:marTop w:val="0"/>
          <w:marBottom w:val="0"/>
          <w:divBdr>
            <w:top w:val="none" w:sz="0" w:space="0" w:color="auto"/>
            <w:left w:val="none" w:sz="0" w:space="0" w:color="auto"/>
            <w:bottom w:val="none" w:sz="0" w:space="0" w:color="auto"/>
            <w:right w:val="none" w:sz="0" w:space="0" w:color="auto"/>
          </w:divBdr>
        </w:div>
        <w:div w:id="1343554701">
          <w:marLeft w:val="480"/>
          <w:marRight w:val="0"/>
          <w:marTop w:val="0"/>
          <w:marBottom w:val="0"/>
          <w:divBdr>
            <w:top w:val="none" w:sz="0" w:space="0" w:color="auto"/>
            <w:left w:val="none" w:sz="0" w:space="0" w:color="auto"/>
            <w:bottom w:val="none" w:sz="0" w:space="0" w:color="auto"/>
            <w:right w:val="none" w:sz="0" w:space="0" w:color="auto"/>
          </w:divBdr>
        </w:div>
        <w:div w:id="750783970">
          <w:marLeft w:val="480"/>
          <w:marRight w:val="0"/>
          <w:marTop w:val="0"/>
          <w:marBottom w:val="0"/>
          <w:divBdr>
            <w:top w:val="none" w:sz="0" w:space="0" w:color="auto"/>
            <w:left w:val="none" w:sz="0" w:space="0" w:color="auto"/>
            <w:bottom w:val="none" w:sz="0" w:space="0" w:color="auto"/>
            <w:right w:val="none" w:sz="0" w:space="0" w:color="auto"/>
          </w:divBdr>
        </w:div>
        <w:div w:id="762527957">
          <w:marLeft w:val="480"/>
          <w:marRight w:val="0"/>
          <w:marTop w:val="0"/>
          <w:marBottom w:val="0"/>
          <w:divBdr>
            <w:top w:val="none" w:sz="0" w:space="0" w:color="auto"/>
            <w:left w:val="none" w:sz="0" w:space="0" w:color="auto"/>
            <w:bottom w:val="none" w:sz="0" w:space="0" w:color="auto"/>
            <w:right w:val="none" w:sz="0" w:space="0" w:color="auto"/>
          </w:divBdr>
        </w:div>
        <w:div w:id="1388263001">
          <w:marLeft w:val="480"/>
          <w:marRight w:val="0"/>
          <w:marTop w:val="0"/>
          <w:marBottom w:val="0"/>
          <w:divBdr>
            <w:top w:val="none" w:sz="0" w:space="0" w:color="auto"/>
            <w:left w:val="none" w:sz="0" w:space="0" w:color="auto"/>
            <w:bottom w:val="none" w:sz="0" w:space="0" w:color="auto"/>
            <w:right w:val="none" w:sz="0" w:space="0" w:color="auto"/>
          </w:divBdr>
        </w:div>
        <w:div w:id="2038121475">
          <w:marLeft w:val="480"/>
          <w:marRight w:val="0"/>
          <w:marTop w:val="0"/>
          <w:marBottom w:val="0"/>
          <w:divBdr>
            <w:top w:val="none" w:sz="0" w:space="0" w:color="auto"/>
            <w:left w:val="none" w:sz="0" w:space="0" w:color="auto"/>
            <w:bottom w:val="none" w:sz="0" w:space="0" w:color="auto"/>
            <w:right w:val="none" w:sz="0" w:space="0" w:color="auto"/>
          </w:divBdr>
        </w:div>
        <w:div w:id="1126851893">
          <w:marLeft w:val="480"/>
          <w:marRight w:val="0"/>
          <w:marTop w:val="0"/>
          <w:marBottom w:val="0"/>
          <w:divBdr>
            <w:top w:val="none" w:sz="0" w:space="0" w:color="auto"/>
            <w:left w:val="none" w:sz="0" w:space="0" w:color="auto"/>
            <w:bottom w:val="none" w:sz="0" w:space="0" w:color="auto"/>
            <w:right w:val="none" w:sz="0" w:space="0" w:color="auto"/>
          </w:divBdr>
        </w:div>
        <w:div w:id="1097366857">
          <w:marLeft w:val="480"/>
          <w:marRight w:val="0"/>
          <w:marTop w:val="0"/>
          <w:marBottom w:val="0"/>
          <w:divBdr>
            <w:top w:val="none" w:sz="0" w:space="0" w:color="auto"/>
            <w:left w:val="none" w:sz="0" w:space="0" w:color="auto"/>
            <w:bottom w:val="none" w:sz="0" w:space="0" w:color="auto"/>
            <w:right w:val="none" w:sz="0" w:space="0" w:color="auto"/>
          </w:divBdr>
        </w:div>
        <w:div w:id="86774133">
          <w:marLeft w:val="480"/>
          <w:marRight w:val="0"/>
          <w:marTop w:val="0"/>
          <w:marBottom w:val="0"/>
          <w:divBdr>
            <w:top w:val="none" w:sz="0" w:space="0" w:color="auto"/>
            <w:left w:val="none" w:sz="0" w:space="0" w:color="auto"/>
            <w:bottom w:val="none" w:sz="0" w:space="0" w:color="auto"/>
            <w:right w:val="none" w:sz="0" w:space="0" w:color="auto"/>
          </w:divBdr>
        </w:div>
        <w:div w:id="1048459453">
          <w:marLeft w:val="480"/>
          <w:marRight w:val="0"/>
          <w:marTop w:val="0"/>
          <w:marBottom w:val="0"/>
          <w:divBdr>
            <w:top w:val="none" w:sz="0" w:space="0" w:color="auto"/>
            <w:left w:val="none" w:sz="0" w:space="0" w:color="auto"/>
            <w:bottom w:val="none" w:sz="0" w:space="0" w:color="auto"/>
            <w:right w:val="none" w:sz="0" w:space="0" w:color="auto"/>
          </w:divBdr>
        </w:div>
        <w:div w:id="1371955054">
          <w:marLeft w:val="480"/>
          <w:marRight w:val="0"/>
          <w:marTop w:val="0"/>
          <w:marBottom w:val="0"/>
          <w:divBdr>
            <w:top w:val="none" w:sz="0" w:space="0" w:color="auto"/>
            <w:left w:val="none" w:sz="0" w:space="0" w:color="auto"/>
            <w:bottom w:val="none" w:sz="0" w:space="0" w:color="auto"/>
            <w:right w:val="none" w:sz="0" w:space="0" w:color="auto"/>
          </w:divBdr>
        </w:div>
        <w:div w:id="860750216">
          <w:marLeft w:val="480"/>
          <w:marRight w:val="0"/>
          <w:marTop w:val="0"/>
          <w:marBottom w:val="0"/>
          <w:divBdr>
            <w:top w:val="none" w:sz="0" w:space="0" w:color="auto"/>
            <w:left w:val="none" w:sz="0" w:space="0" w:color="auto"/>
            <w:bottom w:val="none" w:sz="0" w:space="0" w:color="auto"/>
            <w:right w:val="none" w:sz="0" w:space="0" w:color="auto"/>
          </w:divBdr>
        </w:div>
        <w:div w:id="1048526295">
          <w:marLeft w:val="480"/>
          <w:marRight w:val="0"/>
          <w:marTop w:val="0"/>
          <w:marBottom w:val="0"/>
          <w:divBdr>
            <w:top w:val="none" w:sz="0" w:space="0" w:color="auto"/>
            <w:left w:val="none" w:sz="0" w:space="0" w:color="auto"/>
            <w:bottom w:val="none" w:sz="0" w:space="0" w:color="auto"/>
            <w:right w:val="none" w:sz="0" w:space="0" w:color="auto"/>
          </w:divBdr>
        </w:div>
        <w:div w:id="2004695292">
          <w:marLeft w:val="480"/>
          <w:marRight w:val="0"/>
          <w:marTop w:val="0"/>
          <w:marBottom w:val="0"/>
          <w:divBdr>
            <w:top w:val="none" w:sz="0" w:space="0" w:color="auto"/>
            <w:left w:val="none" w:sz="0" w:space="0" w:color="auto"/>
            <w:bottom w:val="none" w:sz="0" w:space="0" w:color="auto"/>
            <w:right w:val="none" w:sz="0" w:space="0" w:color="auto"/>
          </w:divBdr>
        </w:div>
        <w:div w:id="1172794781">
          <w:marLeft w:val="480"/>
          <w:marRight w:val="0"/>
          <w:marTop w:val="0"/>
          <w:marBottom w:val="0"/>
          <w:divBdr>
            <w:top w:val="none" w:sz="0" w:space="0" w:color="auto"/>
            <w:left w:val="none" w:sz="0" w:space="0" w:color="auto"/>
            <w:bottom w:val="none" w:sz="0" w:space="0" w:color="auto"/>
            <w:right w:val="none" w:sz="0" w:space="0" w:color="auto"/>
          </w:divBdr>
        </w:div>
        <w:div w:id="1029602763">
          <w:marLeft w:val="480"/>
          <w:marRight w:val="0"/>
          <w:marTop w:val="0"/>
          <w:marBottom w:val="0"/>
          <w:divBdr>
            <w:top w:val="none" w:sz="0" w:space="0" w:color="auto"/>
            <w:left w:val="none" w:sz="0" w:space="0" w:color="auto"/>
            <w:bottom w:val="none" w:sz="0" w:space="0" w:color="auto"/>
            <w:right w:val="none" w:sz="0" w:space="0" w:color="auto"/>
          </w:divBdr>
        </w:div>
        <w:div w:id="2056080388">
          <w:marLeft w:val="480"/>
          <w:marRight w:val="0"/>
          <w:marTop w:val="0"/>
          <w:marBottom w:val="0"/>
          <w:divBdr>
            <w:top w:val="none" w:sz="0" w:space="0" w:color="auto"/>
            <w:left w:val="none" w:sz="0" w:space="0" w:color="auto"/>
            <w:bottom w:val="none" w:sz="0" w:space="0" w:color="auto"/>
            <w:right w:val="none" w:sz="0" w:space="0" w:color="auto"/>
          </w:divBdr>
        </w:div>
        <w:div w:id="1701274960">
          <w:marLeft w:val="480"/>
          <w:marRight w:val="0"/>
          <w:marTop w:val="0"/>
          <w:marBottom w:val="0"/>
          <w:divBdr>
            <w:top w:val="none" w:sz="0" w:space="0" w:color="auto"/>
            <w:left w:val="none" w:sz="0" w:space="0" w:color="auto"/>
            <w:bottom w:val="none" w:sz="0" w:space="0" w:color="auto"/>
            <w:right w:val="none" w:sz="0" w:space="0" w:color="auto"/>
          </w:divBdr>
        </w:div>
        <w:div w:id="1648317876">
          <w:marLeft w:val="480"/>
          <w:marRight w:val="0"/>
          <w:marTop w:val="0"/>
          <w:marBottom w:val="0"/>
          <w:divBdr>
            <w:top w:val="none" w:sz="0" w:space="0" w:color="auto"/>
            <w:left w:val="none" w:sz="0" w:space="0" w:color="auto"/>
            <w:bottom w:val="none" w:sz="0" w:space="0" w:color="auto"/>
            <w:right w:val="none" w:sz="0" w:space="0" w:color="auto"/>
          </w:divBdr>
        </w:div>
        <w:div w:id="2073231633">
          <w:marLeft w:val="480"/>
          <w:marRight w:val="0"/>
          <w:marTop w:val="0"/>
          <w:marBottom w:val="0"/>
          <w:divBdr>
            <w:top w:val="none" w:sz="0" w:space="0" w:color="auto"/>
            <w:left w:val="none" w:sz="0" w:space="0" w:color="auto"/>
            <w:bottom w:val="none" w:sz="0" w:space="0" w:color="auto"/>
            <w:right w:val="none" w:sz="0" w:space="0" w:color="auto"/>
          </w:divBdr>
        </w:div>
        <w:div w:id="1676567602">
          <w:marLeft w:val="480"/>
          <w:marRight w:val="0"/>
          <w:marTop w:val="0"/>
          <w:marBottom w:val="0"/>
          <w:divBdr>
            <w:top w:val="none" w:sz="0" w:space="0" w:color="auto"/>
            <w:left w:val="none" w:sz="0" w:space="0" w:color="auto"/>
            <w:bottom w:val="none" w:sz="0" w:space="0" w:color="auto"/>
            <w:right w:val="none" w:sz="0" w:space="0" w:color="auto"/>
          </w:divBdr>
        </w:div>
        <w:div w:id="2061856606">
          <w:marLeft w:val="480"/>
          <w:marRight w:val="0"/>
          <w:marTop w:val="0"/>
          <w:marBottom w:val="0"/>
          <w:divBdr>
            <w:top w:val="none" w:sz="0" w:space="0" w:color="auto"/>
            <w:left w:val="none" w:sz="0" w:space="0" w:color="auto"/>
            <w:bottom w:val="none" w:sz="0" w:space="0" w:color="auto"/>
            <w:right w:val="none" w:sz="0" w:space="0" w:color="auto"/>
          </w:divBdr>
        </w:div>
        <w:div w:id="451477581">
          <w:marLeft w:val="480"/>
          <w:marRight w:val="0"/>
          <w:marTop w:val="0"/>
          <w:marBottom w:val="0"/>
          <w:divBdr>
            <w:top w:val="none" w:sz="0" w:space="0" w:color="auto"/>
            <w:left w:val="none" w:sz="0" w:space="0" w:color="auto"/>
            <w:bottom w:val="none" w:sz="0" w:space="0" w:color="auto"/>
            <w:right w:val="none" w:sz="0" w:space="0" w:color="auto"/>
          </w:divBdr>
        </w:div>
        <w:div w:id="324630195">
          <w:marLeft w:val="480"/>
          <w:marRight w:val="0"/>
          <w:marTop w:val="0"/>
          <w:marBottom w:val="0"/>
          <w:divBdr>
            <w:top w:val="none" w:sz="0" w:space="0" w:color="auto"/>
            <w:left w:val="none" w:sz="0" w:space="0" w:color="auto"/>
            <w:bottom w:val="none" w:sz="0" w:space="0" w:color="auto"/>
            <w:right w:val="none" w:sz="0" w:space="0" w:color="auto"/>
          </w:divBdr>
        </w:div>
        <w:div w:id="1760714100">
          <w:marLeft w:val="480"/>
          <w:marRight w:val="0"/>
          <w:marTop w:val="0"/>
          <w:marBottom w:val="0"/>
          <w:divBdr>
            <w:top w:val="none" w:sz="0" w:space="0" w:color="auto"/>
            <w:left w:val="none" w:sz="0" w:space="0" w:color="auto"/>
            <w:bottom w:val="none" w:sz="0" w:space="0" w:color="auto"/>
            <w:right w:val="none" w:sz="0" w:space="0" w:color="auto"/>
          </w:divBdr>
        </w:div>
        <w:div w:id="1475291552">
          <w:marLeft w:val="480"/>
          <w:marRight w:val="0"/>
          <w:marTop w:val="0"/>
          <w:marBottom w:val="0"/>
          <w:divBdr>
            <w:top w:val="none" w:sz="0" w:space="0" w:color="auto"/>
            <w:left w:val="none" w:sz="0" w:space="0" w:color="auto"/>
            <w:bottom w:val="none" w:sz="0" w:space="0" w:color="auto"/>
            <w:right w:val="none" w:sz="0" w:space="0" w:color="auto"/>
          </w:divBdr>
        </w:div>
        <w:div w:id="33388372">
          <w:marLeft w:val="480"/>
          <w:marRight w:val="0"/>
          <w:marTop w:val="0"/>
          <w:marBottom w:val="0"/>
          <w:divBdr>
            <w:top w:val="none" w:sz="0" w:space="0" w:color="auto"/>
            <w:left w:val="none" w:sz="0" w:space="0" w:color="auto"/>
            <w:bottom w:val="none" w:sz="0" w:space="0" w:color="auto"/>
            <w:right w:val="none" w:sz="0" w:space="0" w:color="auto"/>
          </w:divBdr>
        </w:div>
        <w:div w:id="1844474485">
          <w:marLeft w:val="480"/>
          <w:marRight w:val="0"/>
          <w:marTop w:val="0"/>
          <w:marBottom w:val="0"/>
          <w:divBdr>
            <w:top w:val="none" w:sz="0" w:space="0" w:color="auto"/>
            <w:left w:val="none" w:sz="0" w:space="0" w:color="auto"/>
            <w:bottom w:val="none" w:sz="0" w:space="0" w:color="auto"/>
            <w:right w:val="none" w:sz="0" w:space="0" w:color="auto"/>
          </w:divBdr>
        </w:div>
        <w:div w:id="741872596">
          <w:marLeft w:val="480"/>
          <w:marRight w:val="0"/>
          <w:marTop w:val="0"/>
          <w:marBottom w:val="0"/>
          <w:divBdr>
            <w:top w:val="none" w:sz="0" w:space="0" w:color="auto"/>
            <w:left w:val="none" w:sz="0" w:space="0" w:color="auto"/>
            <w:bottom w:val="none" w:sz="0" w:space="0" w:color="auto"/>
            <w:right w:val="none" w:sz="0" w:space="0" w:color="auto"/>
          </w:divBdr>
        </w:div>
        <w:div w:id="999652366">
          <w:marLeft w:val="480"/>
          <w:marRight w:val="0"/>
          <w:marTop w:val="0"/>
          <w:marBottom w:val="0"/>
          <w:divBdr>
            <w:top w:val="none" w:sz="0" w:space="0" w:color="auto"/>
            <w:left w:val="none" w:sz="0" w:space="0" w:color="auto"/>
            <w:bottom w:val="none" w:sz="0" w:space="0" w:color="auto"/>
            <w:right w:val="none" w:sz="0" w:space="0" w:color="auto"/>
          </w:divBdr>
        </w:div>
      </w:divsChild>
    </w:div>
    <w:div w:id="1121150319">
      <w:bodyDiv w:val="1"/>
      <w:marLeft w:val="0"/>
      <w:marRight w:val="0"/>
      <w:marTop w:val="0"/>
      <w:marBottom w:val="0"/>
      <w:divBdr>
        <w:top w:val="none" w:sz="0" w:space="0" w:color="auto"/>
        <w:left w:val="none" w:sz="0" w:space="0" w:color="auto"/>
        <w:bottom w:val="none" w:sz="0" w:space="0" w:color="auto"/>
        <w:right w:val="none" w:sz="0" w:space="0" w:color="auto"/>
      </w:divBdr>
    </w:div>
    <w:div w:id="1125274272">
      <w:bodyDiv w:val="1"/>
      <w:marLeft w:val="0"/>
      <w:marRight w:val="0"/>
      <w:marTop w:val="0"/>
      <w:marBottom w:val="0"/>
      <w:divBdr>
        <w:top w:val="none" w:sz="0" w:space="0" w:color="auto"/>
        <w:left w:val="none" w:sz="0" w:space="0" w:color="auto"/>
        <w:bottom w:val="none" w:sz="0" w:space="0" w:color="auto"/>
        <w:right w:val="none" w:sz="0" w:space="0" w:color="auto"/>
      </w:divBdr>
      <w:divsChild>
        <w:div w:id="1326133757">
          <w:marLeft w:val="0"/>
          <w:marRight w:val="0"/>
          <w:marTop w:val="0"/>
          <w:marBottom w:val="0"/>
          <w:divBdr>
            <w:top w:val="none" w:sz="0" w:space="0" w:color="auto"/>
            <w:left w:val="none" w:sz="0" w:space="0" w:color="auto"/>
            <w:bottom w:val="none" w:sz="0" w:space="0" w:color="auto"/>
            <w:right w:val="none" w:sz="0" w:space="0" w:color="auto"/>
          </w:divBdr>
          <w:divsChild>
            <w:div w:id="1728795312">
              <w:marLeft w:val="0"/>
              <w:marRight w:val="0"/>
              <w:marTop w:val="0"/>
              <w:marBottom w:val="0"/>
              <w:divBdr>
                <w:top w:val="none" w:sz="0" w:space="0" w:color="auto"/>
                <w:left w:val="none" w:sz="0" w:space="0" w:color="auto"/>
                <w:bottom w:val="none" w:sz="0" w:space="0" w:color="auto"/>
                <w:right w:val="none" w:sz="0" w:space="0" w:color="auto"/>
              </w:divBdr>
            </w:div>
          </w:divsChild>
        </w:div>
        <w:div w:id="1576622028">
          <w:marLeft w:val="0"/>
          <w:marRight w:val="0"/>
          <w:marTop w:val="0"/>
          <w:marBottom w:val="0"/>
          <w:divBdr>
            <w:top w:val="none" w:sz="0" w:space="0" w:color="auto"/>
            <w:left w:val="none" w:sz="0" w:space="0" w:color="auto"/>
            <w:bottom w:val="none" w:sz="0" w:space="0" w:color="auto"/>
            <w:right w:val="none" w:sz="0" w:space="0" w:color="auto"/>
          </w:divBdr>
        </w:div>
      </w:divsChild>
    </w:div>
    <w:div w:id="1126583897">
      <w:bodyDiv w:val="1"/>
      <w:marLeft w:val="0"/>
      <w:marRight w:val="0"/>
      <w:marTop w:val="0"/>
      <w:marBottom w:val="0"/>
      <w:divBdr>
        <w:top w:val="none" w:sz="0" w:space="0" w:color="auto"/>
        <w:left w:val="none" w:sz="0" w:space="0" w:color="auto"/>
        <w:bottom w:val="none" w:sz="0" w:space="0" w:color="auto"/>
        <w:right w:val="none" w:sz="0" w:space="0" w:color="auto"/>
      </w:divBdr>
    </w:div>
    <w:div w:id="1127774606">
      <w:bodyDiv w:val="1"/>
      <w:marLeft w:val="0"/>
      <w:marRight w:val="0"/>
      <w:marTop w:val="0"/>
      <w:marBottom w:val="0"/>
      <w:divBdr>
        <w:top w:val="none" w:sz="0" w:space="0" w:color="auto"/>
        <w:left w:val="none" w:sz="0" w:space="0" w:color="auto"/>
        <w:bottom w:val="none" w:sz="0" w:space="0" w:color="auto"/>
        <w:right w:val="none" w:sz="0" w:space="0" w:color="auto"/>
      </w:divBdr>
      <w:divsChild>
        <w:div w:id="643386977">
          <w:marLeft w:val="480"/>
          <w:marRight w:val="0"/>
          <w:marTop w:val="0"/>
          <w:marBottom w:val="0"/>
          <w:divBdr>
            <w:top w:val="none" w:sz="0" w:space="0" w:color="auto"/>
            <w:left w:val="none" w:sz="0" w:space="0" w:color="auto"/>
            <w:bottom w:val="none" w:sz="0" w:space="0" w:color="auto"/>
            <w:right w:val="none" w:sz="0" w:space="0" w:color="auto"/>
          </w:divBdr>
        </w:div>
        <w:div w:id="119686567">
          <w:marLeft w:val="480"/>
          <w:marRight w:val="0"/>
          <w:marTop w:val="0"/>
          <w:marBottom w:val="0"/>
          <w:divBdr>
            <w:top w:val="none" w:sz="0" w:space="0" w:color="auto"/>
            <w:left w:val="none" w:sz="0" w:space="0" w:color="auto"/>
            <w:bottom w:val="none" w:sz="0" w:space="0" w:color="auto"/>
            <w:right w:val="none" w:sz="0" w:space="0" w:color="auto"/>
          </w:divBdr>
        </w:div>
        <w:div w:id="908228664">
          <w:marLeft w:val="480"/>
          <w:marRight w:val="0"/>
          <w:marTop w:val="0"/>
          <w:marBottom w:val="0"/>
          <w:divBdr>
            <w:top w:val="none" w:sz="0" w:space="0" w:color="auto"/>
            <w:left w:val="none" w:sz="0" w:space="0" w:color="auto"/>
            <w:bottom w:val="none" w:sz="0" w:space="0" w:color="auto"/>
            <w:right w:val="none" w:sz="0" w:space="0" w:color="auto"/>
          </w:divBdr>
        </w:div>
        <w:div w:id="374231276">
          <w:marLeft w:val="480"/>
          <w:marRight w:val="0"/>
          <w:marTop w:val="0"/>
          <w:marBottom w:val="0"/>
          <w:divBdr>
            <w:top w:val="none" w:sz="0" w:space="0" w:color="auto"/>
            <w:left w:val="none" w:sz="0" w:space="0" w:color="auto"/>
            <w:bottom w:val="none" w:sz="0" w:space="0" w:color="auto"/>
            <w:right w:val="none" w:sz="0" w:space="0" w:color="auto"/>
          </w:divBdr>
        </w:div>
        <w:div w:id="277102408">
          <w:marLeft w:val="480"/>
          <w:marRight w:val="0"/>
          <w:marTop w:val="0"/>
          <w:marBottom w:val="0"/>
          <w:divBdr>
            <w:top w:val="none" w:sz="0" w:space="0" w:color="auto"/>
            <w:left w:val="none" w:sz="0" w:space="0" w:color="auto"/>
            <w:bottom w:val="none" w:sz="0" w:space="0" w:color="auto"/>
            <w:right w:val="none" w:sz="0" w:space="0" w:color="auto"/>
          </w:divBdr>
        </w:div>
        <w:div w:id="1495028750">
          <w:marLeft w:val="480"/>
          <w:marRight w:val="0"/>
          <w:marTop w:val="0"/>
          <w:marBottom w:val="0"/>
          <w:divBdr>
            <w:top w:val="none" w:sz="0" w:space="0" w:color="auto"/>
            <w:left w:val="none" w:sz="0" w:space="0" w:color="auto"/>
            <w:bottom w:val="none" w:sz="0" w:space="0" w:color="auto"/>
            <w:right w:val="none" w:sz="0" w:space="0" w:color="auto"/>
          </w:divBdr>
        </w:div>
        <w:div w:id="854349214">
          <w:marLeft w:val="480"/>
          <w:marRight w:val="0"/>
          <w:marTop w:val="0"/>
          <w:marBottom w:val="0"/>
          <w:divBdr>
            <w:top w:val="none" w:sz="0" w:space="0" w:color="auto"/>
            <w:left w:val="none" w:sz="0" w:space="0" w:color="auto"/>
            <w:bottom w:val="none" w:sz="0" w:space="0" w:color="auto"/>
            <w:right w:val="none" w:sz="0" w:space="0" w:color="auto"/>
          </w:divBdr>
        </w:div>
        <w:div w:id="794907359">
          <w:marLeft w:val="480"/>
          <w:marRight w:val="0"/>
          <w:marTop w:val="0"/>
          <w:marBottom w:val="0"/>
          <w:divBdr>
            <w:top w:val="none" w:sz="0" w:space="0" w:color="auto"/>
            <w:left w:val="none" w:sz="0" w:space="0" w:color="auto"/>
            <w:bottom w:val="none" w:sz="0" w:space="0" w:color="auto"/>
            <w:right w:val="none" w:sz="0" w:space="0" w:color="auto"/>
          </w:divBdr>
        </w:div>
        <w:div w:id="1141120584">
          <w:marLeft w:val="480"/>
          <w:marRight w:val="0"/>
          <w:marTop w:val="0"/>
          <w:marBottom w:val="0"/>
          <w:divBdr>
            <w:top w:val="none" w:sz="0" w:space="0" w:color="auto"/>
            <w:left w:val="none" w:sz="0" w:space="0" w:color="auto"/>
            <w:bottom w:val="none" w:sz="0" w:space="0" w:color="auto"/>
            <w:right w:val="none" w:sz="0" w:space="0" w:color="auto"/>
          </w:divBdr>
        </w:div>
        <w:div w:id="803474252">
          <w:marLeft w:val="480"/>
          <w:marRight w:val="0"/>
          <w:marTop w:val="0"/>
          <w:marBottom w:val="0"/>
          <w:divBdr>
            <w:top w:val="none" w:sz="0" w:space="0" w:color="auto"/>
            <w:left w:val="none" w:sz="0" w:space="0" w:color="auto"/>
            <w:bottom w:val="none" w:sz="0" w:space="0" w:color="auto"/>
            <w:right w:val="none" w:sz="0" w:space="0" w:color="auto"/>
          </w:divBdr>
        </w:div>
        <w:div w:id="1532104726">
          <w:marLeft w:val="480"/>
          <w:marRight w:val="0"/>
          <w:marTop w:val="0"/>
          <w:marBottom w:val="0"/>
          <w:divBdr>
            <w:top w:val="none" w:sz="0" w:space="0" w:color="auto"/>
            <w:left w:val="none" w:sz="0" w:space="0" w:color="auto"/>
            <w:bottom w:val="none" w:sz="0" w:space="0" w:color="auto"/>
            <w:right w:val="none" w:sz="0" w:space="0" w:color="auto"/>
          </w:divBdr>
        </w:div>
        <w:div w:id="403382959">
          <w:marLeft w:val="480"/>
          <w:marRight w:val="0"/>
          <w:marTop w:val="0"/>
          <w:marBottom w:val="0"/>
          <w:divBdr>
            <w:top w:val="none" w:sz="0" w:space="0" w:color="auto"/>
            <w:left w:val="none" w:sz="0" w:space="0" w:color="auto"/>
            <w:bottom w:val="none" w:sz="0" w:space="0" w:color="auto"/>
            <w:right w:val="none" w:sz="0" w:space="0" w:color="auto"/>
          </w:divBdr>
        </w:div>
        <w:div w:id="533495640">
          <w:marLeft w:val="480"/>
          <w:marRight w:val="0"/>
          <w:marTop w:val="0"/>
          <w:marBottom w:val="0"/>
          <w:divBdr>
            <w:top w:val="none" w:sz="0" w:space="0" w:color="auto"/>
            <w:left w:val="none" w:sz="0" w:space="0" w:color="auto"/>
            <w:bottom w:val="none" w:sz="0" w:space="0" w:color="auto"/>
            <w:right w:val="none" w:sz="0" w:space="0" w:color="auto"/>
          </w:divBdr>
        </w:div>
        <w:div w:id="298726078">
          <w:marLeft w:val="480"/>
          <w:marRight w:val="0"/>
          <w:marTop w:val="0"/>
          <w:marBottom w:val="0"/>
          <w:divBdr>
            <w:top w:val="none" w:sz="0" w:space="0" w:color="auto"/>
            <w:left w:val="none" w:sz="0" w:space="0" w:color="auto"/>
            <w:bottom w:val="none" w:sz="0" w:space="0" w:color="auto"/>
            <w:right w:val="none" w:sz="0" w:space="0" w:color="auto"/>
          </w:divBdr>
        </w:div>
        <w:div w:id="1113091158">
          <w:marLeft w:val="480"/>
          <w:marRight w:val="0"/>
          <w:marTop w:val="0"/>
          <w:marBottom w:val="0"/>
          <w:divBdr>
            <w:top w:val="none" w:sz="0" w:space="0" w:color="auto"/>
            <w:left w:val="none" w:sz="0" w:space="0" w:color="auto"/>
            <w:bottom w:val="none" w:sz="0" w:space="0" w:color="auto"/>
            <w:right w:val="none" w:sz="0" w:space="0" w:color="auto"/>
          </w:divBdr>
        </w:div>
        <w:div w:id="949706513">
          <w:marLeft w:val="480"/>
          <w:marRight w:val="0"/>
          <w:marTop w:val="0"/>
          <w:marBottom w:val="0"/>
          <w:divBdr>
            <w:top w:val="none" w:sz="0" w:space="0" w:color="auto"/>
            <w:left w:val="none" w:sz="0" w:space="0" w:color="auto"/>
            <w:bottom w:val="none" w:sz="0" w:space="0" w:color="auto"/>
            <w:right w:val="none" w:sz="0" w:space="0" w:color="auto"/>
          </w:divBdr>
        </w:div>
        <w:div w:id="953905476">
          <w:marLeft w:val="480"/>
          <w:marRight w:val="0"/>
          <w:marTop w:val="0"/>
          <w:marBottom w:val="0"/>
          <w:divBdr>
            <w:top w:val="none" w:sz="0" w:space="0" w:color="auto"/>
            <w:left w:val="none" w:sz="0" w:space="0" w:color="auto"/>
            <w:bottom w:val="none" w:sz="0" w:space="0" w:color="auto"/>
            <w:right w:val="none" w:sz="0" w:space="0" w:color="auto"/>
          </w:divBdr>
        </w:div>
        <w:div w:id="2052881013">
          <w:marLeft w:val="480"/>
          <w:marRight w:val="0"/>
          <w:marTop w:val="0"/>
          <w:marBottom w:val="0"/>
          <w:divBdr>
            <w:top w:val="none" w:sz="0" w:space="0" w:color="auto"/>
            <w:left w:val="none" w:sz="0" w:space="0" w:color="auto"/>
            <w:bottom w:val="none" w:sz="0" w:space="0" w:color="auto"/>
            <w:right w:val="none" w:sz="0" w:space="0" w:color="auto"/>
          </w:divBdr>
        </w:div>
        <w:div w:id="269775331">
          <w:marLeft w:val="480"/>
          <w:marRight w:val="0"/>
          <w:marTop w:val="0"/>
          <w:marBottom w:val="0"/>
          <w:divBdr>
            <w:top w:val="none" w:sz="0" w:space="0" w:color="auto"/>
            <w:left w:val="none" w:sz="0" w:space="0" w:color="auto"/>
            <w:bottom w:val="none" w:sz="0" w:space="0" w:color="auto"/>
            <w:right w:val="none" w:sz="0" w:space="0" w:color="auto"/>
          </w:divBdr>
        </w:div>
        <w:div w:id="916942054">
          <w:marLeft w:val="480"/>
          <w:marRight w:val="0"/>
          <w:marTop w:val="0"/>
          <w:marBottom w:val="0"/>
          <w:divBdr>
            <w:top w:val="none" w:sz="0" w:space="0" w:color="auto"/>
            <w:left w:val="none" w:sz="0" w:space="0" w:color="auto"/>
            <w:bottom w:val="none" w:sz="0" w:space="0" w:color="auto"/>
            <w:right w:val="none" w:sz="0" w:space="0" w:color="auto"/>
          </w:divBdr>
        </w:div>
        <w:div w:id="1478298411">
          <w:marLeft w:val="480"/>
          <w:marRight w:val="0"/>
          <w:marTop w:val="0"/>
          <w:marBottom w:val="0"/>
          <w:divBdr>
            <w:top w:val="none" w:sz="0" w:space="0" w:color="auto"/>
            <w:left w:val="none" w:sz="0" w:space="0" w:color="auto"/>
            <w:bottom w:val="none" w:sz="0" w:space="0" w:color="auto"/>
            <w:right w:val="none" w:sz="0" w:space="0" w:color="auto"/>
          </w:divBdr>
        </w:div>
        <w:div w:id="1857380484">
          <w:marLeft w:val="480"/>
          <w:marRight w:val="0"/>
          <w:marTop w:val="0"/>
          <w:marBottom w:val="0"/>
          <w:divBdr>
            <w:top w:val="none" w:sz="0" w:space="0" w:color="auto"/>
            <w:left w:val="none" w:sz="0" w:space="0" w:color="auto"/>
            <w:bottom w:val="none" w:sz="0" w:space="0" w:color="auto"/>
            <w:right w:val="none" w:sz="0" w:space="0" w:color="auto"/>
          </w:divBdr>
        </w:div>
        <w:div w:id="1347100734">
          <w:marLeft w:val="480"/>
          <w:marRight w:val="0"/>
          <w:marTop w:val="0"/>
          <w:marBottom w:val="0"/>
          <w:divBdr>
            <w:top w:val="none" w:sz="0" w:space="0" w:color="auto"/>
            <w:left w:val="none" w:sz="0" w:space="0" w:color="auto"/>
            <w:bottom w:val="none" w:sz="0" w:space="0" w:color="auto"/>
            <w:right w:val="none" w:sz="0" w:space="0" w:color="auto"/>
          </w:divBdr>
        </w:div>
        <w:div w:id="1925456575">
          <w:marLeft w:val="480"/>
          <w:marRight w:val="0"/>
          <w:marTop w:val="0"/>
          <w:marBottom w:val="0"/>
          <w:divBdr>
            <w:top w:val="none" w:sz="0" w:space="0" w:color="auto"/>
            <w:left w:val="none" w:sz="0" w:space="0" w:color="auto"/>
            <w:bottom w:val="none" w:sz="0" w:space="0" w:color="auto"/>
            <w:right w:val="none" w:sz="0" w:space="0" w:color="auto"/>
          </w:divBdr>
        </w:div>
        <w:div w:id="1012907">
          <w:marLeft w:val="480"/>
          <w:marRight w:val="0"/>
          <w:marTop w:val="0"/>
          <w:marBottom w:val="0"/>
          <w:divBdr>
            <w:top w:val="none" w:sz="0" w:space="0" w:color="auto"/>
            <w:left w:val="none" w:sz="0" w:space="0" w:color="auto"/>
            <w:bottom w:val="none" w:sz="0" w:space="0" w:color="auto"/>
            <w:right w:val="none" w:sz="0" w:space="0" w:color="auto"/>
          </w:divBdr>
        </w:div>
        <w:div w:id="1888255991">
          <w:marLeft w:val="480"/>
          <w:marRight w:val="0"/>
          <w:marTop w:val="0"/>
          <w:marBottom w:val="0"/>
          <w:divBdr>
            <w:top w:val="none" w:sz="0" w:space="0" w:color="auto"/>
            <w:left w:val="none" w:sz="0" w:space="0" w:color="auto"/>
            <w:bottom w:val="none" w:sz="0" w:space="0" w:color="auto"/>
            <w:right w:val="none" w:sz="0" w:space="0" w:color="auto"/>
          </w:divBdr>
        </w:div>
        <w:div w:id="1153370809">
          <w:marLeft w:val="480"/>
          <w:marRight w:val="0"/>
          <w:marTop w:val="0"/>
          <w:marBottom w:val="0"/>
          <w:divBdr>
            <w:top w:val="none" w:sz="0" w:space="0" w:color="auto"/>
            <w:left w:val="none" w:sz="0" w:space="0" w:color="auto"/>
            <w:bottom w:val="none" w:sz="0" w:space="0" w:color="auto"/>
            <w:right w:val="none" w:sz="0" w:space="0" w:color="auto"/>
          </w:divBdr>
        </w:div>
        <w:div w:id="1861814322">
          <w:marLeft w:val="480"/>
          <w:marRight w:val="0"/>
          <w:marTop w:val="0"/>
          <w:marBottom w:val="0"/>
          <w:divBdr>
            <w:top w:val="none" w:sz="0" w:space="0" w:color="auto"/>
            <w:left w:val="none" w:sz="0" w:space="0" w:color="auto"/>
            <w:bottom w:val="none" w:sz="0" w:space="0" w:color="auto"/>
            <w:right w:val="none" w:sz="0" w:space="0" w:color="auto"/>
          </w:divBdr>
        </w:div>
        <w:div w:id="1832284733">
          <w:marLeft w:val="480"/>
          <w:marRight w:val="0"/>
          <w:marTop w:val="0"/>
          <w:marBottom w:val="0"/>
          <w:divBdr>
            <w:top w:val="none" w:sz="0" w:space="0" w:color="auto"/>
            <w:left w:val="none" w:sz="0" w:space="0" w:color="auto"/>
            <w:bottom w:val="none" w:sz="0" w:space="0" w:color="auto"/>
            <w:right w:val="none" w:sz="0" w:space="0" w:color="auto"/>
          </w:divBdr>
        </w:div>
        <w:div w:id="658926993">
          <w:marLeft w:val="480"/>
          <w:marRight w:val="0"/>
          <w:marTop w:val="0"/>
          <w:marBottom w:val="0"/>
          <w:divBdr>
            <w:top w:val="none" w:sz="0" w:space="0" w:color="auto"/>
            <w:left w:val="none" w:sz="0" w:space="0" w:color="auto"/>
            <w:bottom w:val="none" w:sz="0" w:space="0" w:color="auto"/>
            <w:right w:val="none" w:sz="0" w:space="0" w:color="auto"/>
          </w:divBdr>
        </w:div>
        <w:div w:id="233591256">
          <w:marLeft w:val="480"/>
          <w:marRight w:val="0"/>
          <w:marTop w:val="0"/>
          <w:marBottom w:val="0"/>
          <w:divBdr>
            <w:top w:val="none" w:sz="0" w:space="0" w:color="auto"/>
            <w:left w:val="none" w:sz="0" w:space="0" w:color="auto"/>
            <w:bottom w:val="none" w:sz="0" w:space="0" w:color="auto"/>
            <w:right w:val="none" w:sz="0" w:space="0" w:color="auto"/>
          </w:divBdr>
        </w:div>
        <w:div w:id="2040084375">
          <w:marLeft w:val="480"/>
          <w:marRight w:val="0"/>
          <w:marTop w:val="0"/>
          <w:marBottom w:val="0"/>
          <w:divBdr>
            <w:top w:val="none" w:sz="0" w:space="0" w:color="auto"/>
            <w:left w:val="none" w:sz="0" w:space="0" w:color="auto"/>
            <w:bottom w:val="none" w:sz="0" w:space="0" w:color="auto"/>
            <w:right w:val="none" w:sz="0" w:space="0" w:color="auto"/>
          </w:divBdr>
        </w:div>
        <w:div w:id="836965053">
          <w:marLeft w:val="480"/>
          <w:marRight w:val="0"/>
          <w:marTop w:val="0"/>
          <w:marBottom w:val="0"/>
          <w:divBdr>
            <w:top w:val="none" w:sz="0" w:space="0" w:color="auto"/>
            <w:left w:val="none" w:sz="0" w:space="0" w:color="auto"/>
            <w:bottom w:val="none" w:sz="0" w:space="0" w:color="auto"/>
            <w:right w:val="none" w:sz="0" w:space="0" w:color="auto"/>
          </w:divBdr>
        </w:div>
        <w:div w:id="2038698796">
          <w:marLeft w:val="480"/>
          <w:marRight w:val="0"/>
          <w:marTop w:val="0"/>
          <w:marBottom w:val="0"/>
          <w:divBdr>
            <w:top w:val="none" w:sz="0" w:space="0" w:color="auto"/>
            <w:left w:val="none" w:sz="0" w:space="0" w:color="auto"/>
            <w:bottom w:val="none" w:sz="0" w:space="0" w:color="auto"/>
            <w:right w:val="none" w:sz="0" w:space="0" w:color="auto"/>
          </w:divBdr>
        </w:div>
        <w:div w:id="141430162">
          <w:marLeft w:val="480"/>
          <w:marRight w:val="0"/>
          <w:marTop w:val="0"/>
          <w:marBottom w:val="0"/>
          <w:divBdr>
            <w:top w:val="none" w:sz="0" w:space="0" w:color="auto"/>
            <w:left w:val="none" w:sz="0" w:space="0" w:color="auto"/>
            <w:bottom w:val="none" w:sz="0" w:space="0" w:color="auto"/>
            <w:right w:val="none" w:sz="0" w:space="0" w:color="auto"/>
          </w:divBdr>
        </w:div>
        <w:div w:id="580989852">
          <w:marLeft w:val="480"/>
          <w:marRight w:val="0"/>
          <w:marTop w:val="0"/>
          <w:marBottom w:val="0"/>
          <w:divBdr>
            <w:top w:val="none" w:sz="0" w:space="0" w:color="auto"/>
            <w:left w:val="none" w:sz="0" w:space="0" w:color="auto"/>
            <w:bottom w:val="none" w:sz="0" w:space="0" w:color="auto"/>
            <w:right w:val="none" w:sz="0" w:space="0" w:color="auto"/>
          </w:divBdr>
        </w:div>
        <w:div w:id="1912425626">
          <w:marLeft w:val="480"/>
          <w:marRight w:val="0"/>
          <w:marTop w:val="0"/>
          <w:marBottom w:val="0"/>
          <w:divBdr>
            <w:top w:val="none" w:sz="0" w:space="0" w:color="auto"/>
            <w:left w:val="none" w:sz="0" w:space="0" w:color="auto"/>
            <w:bottom w:val="none" w:sz="0" w:space="0" w:color="auto"/>
            <w:right w:val="none" w:sz="0" w:space="0" w:color="auto"/>
          </w:divBdr>
        </w:div>
        <w:div w:id="1347293050">
          <w:marLeft w:val="480"/>
          <w:marRight w:val="0"/>
          <w:marTop w:val="0"/>
          <w:marBottom w:val="0"/>
          <w:divBdr>
            <w:top w:val="none" w:sz="0" w:space="0" w:color="auto"/>
            <w:left w:val="none" w:sz="0" w:space="0" w:color="auto"/>
            <w:bottom w:val="none" w:sz="0" w:space="0" w:color="auto"/>
            <w:right w:val="none" w:sz="0" w:space="0" w:color="auto"/>
          </w:divBdr>
        </w:div>
        <w:div w:id="896670355">
          <w:marLeft w:val="480"/>
          <w:marRight w:val="0"/>
          <w:marTop w:val="0"/>
          <w:marBottom w:val="0"/>
          <w:divBdr>
            <w:top w:val="none" w:sz="0" w:space="0" w:color="auto"/>
            <w:left w:val="none" w:sz="0" w:space="0" w:color="auto"/>
            <w:bottom w:val="none" w:sz="0" w:space="0" w:color="auto"/>
            <w:right w:val="none" w:sz="0" w:space="0" w:color="auto"/>
          </w:divBdr>
        </w:div>
        <w:div w:id="2122407970">
          <w:marLeft w:val="480"/>
          <w:marRight w:val="0"/>
          <w:marTop w:val="0"/>
          <w:marBottom w:val="0"/>
          <w:divBdr>
            <w:top w:val="none" w:sz="0" w:space="0" w:color="auto"/>
            <w:left w:val="none" w:sz="0" w:space="0" w:color="auto"/>
            <w:bottom w:val="none" w:sz="0" w:space="0" w:color="auto"/>
            <w:right w:val="none" w:sz="0" w:space="0" w:color="auto"/>
          </w:divBdr>
        </w:div>
        <w:div w:id="377704294">
          <w:marLeft w:val="480"/>
          <w:marRight w:val="0"/>
          <w:marTop w:val="0"/>
          <w:marBottom w:val="0"/>
          <w:divBdr>
            <w:top w:val="none" w:sz="0" w:space="0" w:color="auto"/>
            <w:left w:val="none" w:sz="0" w:space="0" w:color="auto"/>
            <w:bottom w:val="none" w:sz="0" w:space="0" w:color="auto"/>
            <w:right w:val="none" w:sz="0" w:space="0" w:color="auto"/>
          </w:divBdr>
        </w:div>
        <w:div w:id="572155432">
          <w:marLeft w:val="480"/>
          <w:marRight w:val="0"/>
          <w:marTop w:val="0"/>
          <w:marBottom w:val="0"/>
          <w:divBdr>
            <w:top w:val="none" w:sz="0" w:space="0" w:color="auto"/>
            <w:left w:val="none" w:sz="0" w:space="0" w:color="auto"/>
            <w:bottom w:val="none" w:sz="0" w:space="0" w:color="auto"/>
            <w:right w:val="none" w:sz="0" w:space="0" w:color="auto"/>
          </w:divBdr>
        </w:div>
        <w:div w:id="1089697099">
          <w:marLeft w:val="480"/>
          <w:marRight w:val="0"/>
          <w:marTop w:val="0"/>
          <w:marBottom w:val="0"/>
          <w:divBdr>
            <w:top w:val="none" w:sz="0" w:space="0" w:color="auto"/>
            <w:left w:val="none" w:sz="0" w:space="0" w:color="auto"/>
            <w:bottom w:val="none" w:sz="0" w:space="0" w:color="auto"/>
            <w:right w:val="none" w:sz="0" w:space="0" w:color="auto"/>
          </w:divBdr>
        </w:div>
        <w:div w:id="2039502293">
          <w:marLeft w:val="480"/>
          <w:marRight w:val="0"/>
          <w:marTop w:val="0"/>
          <w:marBottom w:val="0"/>
          <w:divBdr>
            <w:top w:val="none" w:sz="0" w:space="0" w:color="auto"/>
            <w:left w:val="none" w:sz="0" w:space="0" w:color="auto"/>
            <w:bottom w:val="none" w:sz="0" w:space="0" w:color="auto"/>
            <w:right w:val="none" w:sz="0" w:space="0" w:color="auto"/>
          </w:divBdr>
        </w:div>
        <w:div w:id="2003074590">
          <w:marLeft w:val="480"/>
          <w:marRight w:val="0"/>
          <w:marTop w:val="0"/>
          <w:marBottom w:val="0"/>
          <w:divBdr>
            <w:top w:val="none" w:sz="0" w:space="0" w:color="auto"/>
            <w:left w:val="none" w:sz="0" w:space="0" w:color="auto"/>
            <w:bottom w:val="none" w:sz="0" w:space="0" w:color="auto"/>
            <w:right w:val="none" w:sz="0" w:space="0" w:color="auto"/>
          </w:divBdr>
        </w:div>
        <w:div w:id="91780176">
          <w:marLeft w:val="480"/>
          <w:marRight w:val="0"/>
          <w:marTop w:val="0"/>
          <w:marBottom w:val="0"/>
          <w:divBdr>
            <w:top w:val="none" w:sz="0" w:space="0" w:color="auto"/>
            <w:left w:val="none" w:sz="0" w:space="0" w:color="auto"/>
            <w:bottom w:val="none" w:sz="0" w:space="0" w:color="auto"/>
            <w:right w:val="none" w:sz="0" w:space="0" w:color="auto"/>
          </w:divBdr>
        </w:div>
        <w:div w:id="1239048692">
          <w:marLeft w:val="480"/>
          <w:marRight w:val="0"/>
          <w:marTop w:val="0"/>
          <w:marBottom w:val="0"/>
          <w:divBdr>
            <w:top w:val="none" w:sz="0" w:space="0" w:color="auto"/>
            <w:left w:val="none" w:sz="0" w:space="0" w:color="auto"/>
            <w:bottom w:val="none" w:sz="0" w:space="0" w:color="auto"/>
            <w:right w:val="none" w:sz="0" w:space="0" w:color="auto"/>
          </w:divBdr>
        </w:div>
        <w:div w:id="1686439724">
          <w:marLeft w:val="480"/>
          <w:marRight w:val="0"/>
          <w:marTop w:val="0"/>
          <w:marBottom w:val="0"/>
          <w:divBdr>
            <w:top w:val="none" w:sz="0" w:space="0" w:color="auto"/>
            <w:left w:val="none" w:sz="0" w:space="0" w:color="auto"/>
            <w:bottom w:val="none" w:sz="0" w:space="0" w:color="auto"/>
            <w:right w:val="none" w:sz="0" w:space="0" w:color="auto"/>
          </w:divBdr>
        </w:div>
        <w:div w:id="538857788">
          <w:marLeft w:val="480"/>
          <w:marRight w:val="0"/>
          <w:marTop w:val="0"/>
          <w:marBottom w:val="0"/>
          <w:divBdr>
            <w:top w:val="none" w:sz="0" w:space="0" w:color="auto"/>
            <w:left w:val="none" w:sz="0" w:space="0" w:color="auto"/>
            <w:bottom w:val="none" w:sz="0" w:space="0" w:color="auto"/>
            <w:right w:val="none" w:sz="0" w:space="0" w:color="auto"/>
          </w:divBdr>
        </w:div>
        <w:div w:id="2141529938">
          <w:marLeft w:val="480"/>
          <w:marRight w:val="0"/>
          <w:marTop w:val="0"/>
          <w:marBottom w:val="0"/>
          <w:divBdr>
            <w:top w:val="none" w:sz="0" w:space="0" w:color="auto"/>
            <w:left w:val="none" w:sz="0" w:space="0" w:color="auto"/>
            <w:bottom w:val="none" w:sz="0" w:space="0" w:color="auto"/>
            <w:right w:val="none" w:sz="0" w:space="0" w:color="auto"/>
          </w:divBdr>
        </w:div>
        <w:div w:id="258754004">
          <w:marLeft w:val="480"/>
          <w:marRight w:val="0"/>
          <w:marTop w:val="0"/>
          <w:marBottom w:val="0"/>
          <w:divBdr>
            <w:top w:val="none" w:sz="0" w:space="0" w:color="auto"/>
            <w:left w:val="none" w:sz="0" w:space="0" w:color="auto"/>
            <w:bottom w:val="none" w:sz="0" w:space="0" w:color="auto"/>
            <w:right w:val="none" w:sz="0" w:space="0" w:color="auto"/>
          </w:divBdr>
        </w:div>
        <w:div w:id="1999843990">
          <w:marLeft w:val="480"/>
          <w:marRight w:val="0"/>
          <w:marTop w:val="0"/>
          <w:marBottom w:val="0"/>
          <w:divBdr>
            <w:top w:val="none" w:sz="0" w:space="0" w:color="auto"/>
            <w:left w:val="none" w:sz="0" w:space="0" w:color="auto"/>
            <w:bottom w:val="none" w:sz="0" w:space="0" w:color="auto"/>
            <w:right w:val="none" w:sz="0" w:space="0" w:color="auto"/>
          </w:divBdr>
        </w:div>
        <w:div w:id="1246458188">
          <w:marLeft w:val="480"/>
          <w:marRight w:val="0"/>
          <w:marTop w:val="0"/>
          <w:marBottom w:val="0"/>
          <w:divBdr>
            <w:top w:val="none" w:sz="0" w:space="0" w:color="auto"/>
            <w:left w:val="none" w:sz="0" w:space="0" w:color="auto"/>
            <w:bottom w:val="none" w:sz="0" w:space="0" w:color="auto"/>
            <w:right w:val="none" w:sz="0" w:space="0" w:color="auto"/>
          </w:divBdr>
        </w:div>
        <w:div w:id="645622674">
          <w:marLeft w:val="480"/>
          <w:marRight w:val="0"/>
          <w:marTop w:val="0"/>
          <w:marBottom w:val="0"/>
          <w:divBdr>
            <w:top w:val="none" w:sz="0" w:space="0" w:color="auto"/>
            <w:left w:val="none" w:sz="0" w:space="0" w:color="auto"/>
            <w:bottom w:val="none" w:sz="0" w:space="0" w:color="auto"/>
            <w:right w:val="none" w:sz="0" w:space="0" w:color="auto"/>
          </w:divBdr>
        </w:div>
        <w:div w:id="1712802785">
          <w:marLeft w:val="480"/>
          <w:marRight w:val="0"/>
          <w:marTop w:val="0"/>
          <w:marBottom w:val="0"/>
          <w:divBdr>
            <w:top w:val="none" w:sz="0" w:space="0" w:color="auto"/>
            <w:left w:val="none" w:sz="0" w:space="0" w:color="auto"/>
            <w:bottom w:val="none" w:sz="0" w:space="0" w:color="auto"/>
            <w:right w:val="none" w:sz="0" w:space="0" w:color="auto"/>
          </w:divBdr>
        </w:div>
        <w:div w:id="558590461">
          <w:marLeft w:val="480"/>
          <w:marRight w:val="0"/>
          <w:marTop w:val="0"/>
          <w:marBottom w:val="0"/>
          <w:divBdr>
            <w:top w:val="none" w:sz="0" w:space="0" w:color="auto"/>
            <w:left w:val="none" w:sz="0" w:space="0" w:color="auto"/>
            <w:bottom w:val="none" w:sz="0" w:space="0" w:color="auto"/>
            <w:right w:val="none" w:sz="0" w:space="0" w:color="auto"/>
          </w:divBdr>
        </w:div>
        <w:div w:id="917323905">
          <w:marLeft w:val="480"/>
          <w:marRight w:val="0"/>
          <w:marTop w:val="0"/>
          <w:marBottom w:val="0"/>
          <w:divBdr>
            <w:top w:val="none" w:sz="0" w:space="0" w:color="auto"/>
            <w:left w:val="none" w:sz="0" w:space="0" w:color="auto"/>
            <w:bottom w:val="none" w:sz="0" w:space="0" w:color="auto"/>
            <w:right w:val="none" w:sz="0" w:space="0" w:color="auto"/>
          </w:divBdr>
        </w:div>
        <w:div w:id="917204597">
          <w:marLeft w:val="480"/>
          <w:marRight w:val="0"/>
          <w:marTop w:val="0"/>
          <w:marBottom w:val="0"/>
          <w:divBdr>
            <w:top w:val="none" w:sz="0" w:space="0" w:color="auto"/>
            <w:left w:val="none" w:sz="0" w:space="0" w:color="auto"/>
            <w:bottom w:val="none" w:sz="0" w:space="0" w:color="auto"/>
            <w:right w:val="none" w:sz="0" w:space="0" w:color="auto"/>
          </w:divBdr>
        </w:div>
        <w:div w:id="450823600">
          <w:marLeft w:val="480"/>
          <w:marRight w:val="0"/>
          <w:marTop w:val="0"/>
          <w:marBottom w:val="0"/>
          <w:divBdr>
            <w:top w:val="none" w:sz="0" w:space="0" w:color="auto"/>
            <w:left w:val="none" w:sz="0" w:space="0" w:color="auto"/>
            <w:bottom w:val="none" w:sz="0" w:space="0" w:color="auto"/>
            <w:right w:val="none" w:sz="0" w:space="0" w:color="auto"/>
          </w:divBdr>
        </w:div>
        <w:div w:id="1091051042">
          <w:marLeft w:val="480"/>
          <w:marRight w:val="0"/>
          <w:marTop w:val="0"/>
          <w:marBottom w:val="0"/>
          <w:divBdr>
            <w:top w:val="none" w:sz="0" w:space="0" w:color="auto"/>
            <w:left w:val="none" w:sz="0" w:space="0" w:color="auto"/>
            <w:bottom w:val="none" w:sz="0" w:space="0" w:color="auto"/>
            <w:right w:val="none" w:sz="0" w:space="0" w:color="auto"/>
          </w:divBdr>
        </w:div>
        <w:div w:id="331108115">
          <w:marLeft w:val="480"/>
          <w:marRight w:val="0"/>
          <w:marTop w:val="0"/>
          <w:marBottom w:val="0"/>
          <w:divBdr>
            <w:top w:val="none" w:sz="0" w:space="0" w:color="auto"/>
            <w:left w:val="none" w:sz="0" w:space="0" w:color="auto"/>
            <w:bottom w:val="none" w:sz="0" w:space="0" w:color="auto"/>
            <w:right w:val="none" w:sz="0" w:space="0" w:color="auto"/>
          </w:divBdr>
        </w:div>
        <w:div w:id="933241436">
          <w:marLeft w:val="480"/>
          <w:marRight w:val="0"/>
          <w:marTop w:val="0"/>
          <w:marBottom w:val="0"/>
          <w:divBdr>
            <w:top w:val="none" w:sz="0" w:space="0" w:color="auto"/>
            <w:left w:val="none" w:sz="0" w:space="0" w:color="auto"/>
            <w:bottom w:val="none" w:sz="0" w:space="0" w:color="auto"/>
            <w:right w:val="none" w:sz="0" w:space="0" w:color="auto"/>
          </w:divBdr>
        </w:div>
        <w:div w:id="965548685">
          <w:marLeft w:val="480"/>
          <w:marRight w:val="0"/>
          <w:marTop w:val="0"/>
          <w:marBottom w:val="0"/>
          <w:divBdr>
            <w:top w:val="none" w:sz="0" w:space="0" w:color="auto"/>
            <w:left w:val="none" w:sz="0" w:space="0" w:color="auto"/>
            <w:bottom w:val="none" w:sz="0" w:space="0" w:color="auto"/>
            <w:right w:val="none" w:sz="0" w:space="0" w:color="auto"/>
          </w:divBdr>
        </w:div>
        <w:div w:id="702246193">
          <w:marLeft w:val="480"/>
          <w:marRight w:val="0"/>
          <w:marTop w:val="0"/>
          <w:marBottom w:val="0"/>
          <w:divBdr>
            <w:top w:val="none" w:sz="0" w:space="0" w:color="auto"/>
            <w:left w:val="none" w:sz="0" w:space="0" w:color="auto"/>
            <w:bottom w:val="none" w:sz="0" w:space="0" w:color="auto"/>
            <w:right w:val="none" w:sz="0" w:space="0" w:color="auto"/>
          </w:divBdr>
        </w:div>
        <w:div w:id="583415597">
          <w:marLeft w:val="480"/>
          <w:marRight w:val="0"/>
          <w:marTop w:val="0"/>
          <w:marBottom w:val="0"/>
          <w:divBdr>
            <w:top w:val="none" w:sz="0" w:space="0" w:color="auto"/>
            <w:left w:val="none" w:sz="0" w:space="0" w:color="auto"/>
            <w:bottom w:val="none" w:sz="0" w:space="0" w:color="auto"/>
            <w:right w:val="none" w:sz="0" w:space="0" w:color="auto"/>
          </w:divBdr>
        </w:div>
        <w:div w:id="1640375993">
          <w:marLeft w:val="480"/>
          <w:marRight w:val="0"/>
          <w:marTop w:val="0"/>
          <w:marBottom w:val="0"/>
          <w:divBdr>
            <w:top w:val="none" w:sz="0" w:space="0" w:color="auto"/>
            <w:left w:val="none" w:sz="0" w:space="0" w:color="auto"/>
            <w:bottom w:val="none" w:sz="0" w:space="0" w:color="auto"/>
            <w:right w:val="none" w:sz="0" w:space="0" w:color="auto"/>
          </w:divBdr>
        </w:div>
        <w:div w:id="489057408">
          <w:marLeft w:val="480"/>
          <w:marRight w:val="0"/>
          <w:marTop w:val="0"/>
          <w:marBottom w:val="0"/>
          <w:divBdr>
            <w:top w:val="none" w:sz="0" w:space="0" w:color="auto"/>
            <w:left w:val="none" w:sz="0" w:space="0" w:color="auto"/>
            <w:bottom w:val="none" w:sz="0" w:space="0" w:color="auto"/>
            <w:right w:val="none" w:sz="0" w:space="0" w:color="auto"/>
          </w:divBdr>
        </w:div>
        <w:div w:id="460536388">
          <w:marLeft w:val="480"/>
          <w:marRight w:val="0"/>
          <w:marTop w:val="0"/>
          <w:marBottom w:val="0"/>
          <w:divBdr>
            <w:top w:val="none" w:sz="0" w:space="0" w:color="auto"/>
            <w:left w:val="none" w:sz="0" w:space="0" w:color="auto"/>
            <w:bottom w:val="none" w:sz="0" w:space="0" w:color="auto"/>
            <w:right w:val="none" w:sz="0" w:space="0" w:color="auto"/>
          </w:divBdr>
        </w:div>
        <w:div w:id="1501582368">
          <w:marLeft w:val="480"/>
          <w:marRight w:val="0"/>
          <w:marTop w:val="0"/>
          <w:marBottom w:val="0"/>
          <w:divBdr>
            <w:top w:val="none" w:sz="0" w:space="0" w:color="auto"/>
            <w:left w:val="none" w:sz="0" w:space="0" w:color="auto"/>
            <w:bottom w:val="none" w:sz="0" w:space="0" w:color="auto"/>
            <w:right w:val="none" w:sz="0" w:space="0" w:color="auto"/>
          </w:divBdr>
        </w:div>
        <w:div w:id="2070495990">
          <w:marLeft w:val="480"/>
          <w:marRight w:val="0"/>
          <w:marTop w:val="0"/>
          <w:marBottom w:val="0"/>
          <w:divBdr>
            <w:top w:val="none" w:sz="0" w:space="0" w:color="auto"/>
            <w:left w:val="none" w:sz="0" w:space="0" w:color="auto"/>
            <w:bottom w:val="none" w:sz="0" w:space="0" w:color="auto"/>
            <w:right w:val="none" w:sz="0" w:space="0" w:color="auto"/>
          </w:divBdr>
        </w:div>
        <w:div w:id="1977488752">
          <w:marLeft w:val="480"/>
          <w:marRight w:val="0"/>
          <w:marTop w:val="0"/>
          <w:marBottom w:val="0"/>
          <w:divBdr>
            <w:top w:val="none" w:sz="0" w:space="0" w:color="auto"/>
            <w:left w:val="none" w:sz="0" w:space="0" w:color="auto"/>
            <w:bottom w:val="none" w:sz="0" w:space="0" w:color="auto"/>
            <w:right w:val="none" w:sz="0" w:space="0" w:color="auto"/>
          </w:divBdr>
        </w:div>
        <w:div w:id="1703282259">
          <w:marLeft w:val="480"/>
          <w:marRight w:val="0"/>
          <w:marTop w:val="0"/>
          <w:marBottom w:val="0"/>
          <w:divBdr>
            <w:top w:val="none" w:sz="0" w:space="0" w:color="auto"/>
            <w:left w:val="none" w:sz="0" w:space="0" w:color="auto"/>
            <w:bottom w:val="none" w:sz="0" w:space="0" w:color="auto"/>
            <w:right w:val="none" w:sz="0" w:space="0" w:color="auto"/>
          </w:divBdr>
        </w:div>
        <w:div w:id="863175903">
          <w:marLeft w:val="480"/>
          <w:marRight w:val="0"/>
          <w:marTop w:val="0"/>
          <w:marBottom w:val="0"/>
          <w:divBdr>
            <w:top w:val="none" w:sz="0" w:space="0" w:color="auto"/>
            <w:left w:val="none" w:sz="0" w:space="0" w:color="auto"/>
            <w:bottom w:val="none" w:sz="0" w:space="0" w:color="auto"/>
            <w:right w:val="none" w:sz="0" w:space="0" w:color="auto"/>
          </w:divBdr>
        </w:div>
        <w:div w:id="1724401996">
          <w:marLeft w:val="480"/>
          <w:marRight w:val="0"/>
          <w:marTop w:val="0"/>
          <w:marBottom w:val="0"/>
          <w:divBdr>
            <w:top w:val="none" w:sz="0" w:space="0" w:color="auto"/>
            <w:left w:val="none" w:sz="0" w:space="0" w:color="auto"/>
            <w:bottom w:val="none" w:sz="0" w:space="0" w:color="auto"/>
            <w:right w:val="none" w:sz="0" w:space="0" w:color="auto"/>
          </w:divBdr>
        </w:div>
        <w:div w:id="283121290">
          <w:marLeft w:val="480"/>
          <w:marRight w:val="0"/>
          <w:marTop w:val="0"/>
          <w:marBottom w:val="0"/>
          <w:divBdr>
            <w:top w:val="none" w:sz="0" w:space="0" w:color="auto"/>
            <w:left w:val="none" w:sz="0" w:space="0" w:color="auto"/>
            <w:bottom w:val="none" w:sz="0" w:space="0" w:color="auto"/>
            <w:right w:val="none" w:sz="0" w:space="0" w:color="auto"/>
          </w:divBdr>
        </w:div>
        <w:div w:id="1288051429">
          <w:marLeft w:val="480"/>
          <w:marRight w:val="0"/>
          <w:marTop w:val="0"/>
          <w:marBottom w:val="0"/>
          <w:divBdr>
            <w:top w:val="none" w:sz="0" w:space="0" w:color="auto"/>
            <w:left w:val="none" w:sz="0" w:space="0" w:color="auto"/>
            <w:bottom w:val="none" w:sz="0" w:space="0" w:color="auto"/>
            <w:right w:val="none" w:sz="0" w:space="0" w:color="auto"/>
          </w:divBdr>
        </w:div>
        <w:div w:id="1386684410">
          <w:marLeft w:val="480"/>
          <w:marRight w:val="0"/>
          <w:marTop w:val="0"/>
          <w:marBottom w:val="0"/>
          <w:divBdr>
            <w:top w:val="none" w:sz="0" w:space="0" w:color="auto"/>
            <w:left w:val="none" w:sz="0" w:space="0" w:color="auto"/>
            <w:bottom w:val="none" w:sz="0" w:space="0" w:color="auto"/>
            <w:right w:val="none" w:sz="0" w:space="0" w:color="auto"/>
          </w:divBdr>
        </w:div>
      </w:divsChild>
    </w:div>
    <w:div w:id="1128548859">
      <w:bodyDiv w:val="1"/>
      <w:marLeft w:val="0"/>
      <w:marRight w:val="0"/>
      <w:marTop w:val="0"/>
      <w:marBottom w:val="0"/>
      <w:divBdr>
        <w:top w:val="none" w:sz="0" w:space="0" w:color="auto"/>
        <w:left w:val="none" w:sz="0" w:space="0" w:color="auto"/>
        <w:bottom w:val="none" w:sz="0" w:space="0" w:color="auto"/>
        <w:right w:val="none" w:sz="0" w:space="0" w:color="auto"/>
      </w:divBdr>
    </w:div>
    <w:div w:id="1131049554">
      <w:bodyDiv w:val="1"/>
      <w:marLeft w:val="0"/>
      <w:marRight w:val="0"/>
      <w:marTop w:val="0"/>
      <w:marBottom w:val="0"/>
      <w:divBdr>
        <w:top w:val="none" w:sz="0" w:space="0" w:color="auto"/>
        <w:left w:val="none" w:sz="0" w:space="0" w:color="auto"/>
        <w:bottom w:val="none" w:sz="0" w:space="0" w:color="auto"/>
        <w:right w:val="none" w:sz="0" w:space="0" w:color="auto"/>
      </w:divBdr>
    </w:div>
    <w:div w:id="1133134497">
      <w:bodyDiv w:val="1"/>
      <w:marLeft w:val="0"/>
      <w:marRight w:val="0"/>
      <w:marTop w:val="0"/>
      <w:marBottom w:val="0"/>
      <w:divBdr>
        <w:top w:val="none" w:sz="0" w:space="0" w:color="auto"/>
        <w:left w:val="none" w:sz="0" w:space="0" w:color="auto"/>
        <w:bottom w:val="none" w:sz="0" w:space="0" w:color="auto"/>
        <w:right w:val="none" w:sz="0" w:space="0" w:color="auto"/>
      </w:divBdr>
    </w:div>
    <w:div w:id="1135828350">
      <w:bodyDiv w:val="1"/>
      <w:marLeft w:val="0"/>
      <w:marRight w:val="0"/>
      <w:marTop w:val="0"/>
      <w:marBottom w:val="0"/>
      <w:divBdr>
        <w:top w:val="none" w:sz="0" w:space="0" w:color="auto"/>
        <w:left w:val="none" w:sz="0" w:space="0" w:color="auto"/>
        <w:bottom w:val="none" w:sz="0" w:space="0" w:color="auto"/>
        <w:right w:val="none" w:sz="0" w:space="0" w:color="auto"/>
      </w:divBdr>
    </w:div>
    <w:div w:id="1136144345">
      <w:bodyDiv w:val="1"/>
      <w:marLeft w:val="0"/>
      <w:marRight w:val="0"/>
      <w:marTop w:val="0"/>
      <w:marBottom w:val="0"/>
      <w:divBdr>
        <w:top w:val="none" w:sz="0" w:space="0" w:color="auto"/>
        <w:left w:val="none" w:sz="0" w:space="0" w:color="auto"/>
        <w:bottom w:val="none" w:sz="0" w:space="0" w:color="auto"/>
        <w:right w:val="none" w:sz="0" w:space="0" w:color="auto"/>
      </w:divBdr>
    </w:div>
    <w:div w:id="1140077339">
      <w:bodyDiv w:val="1"/>
      <w:marLeft w:val="0"/>
      <w:marRight w:val="0"/>
      <w:marTop w:val="0"/>
      <w:marBottom w:val="0"/>
      <w:divBdr>
        <w:top w:val="none" w:sz="0" w:space="0" w:color="auto"/>
        <w:left w:val="none" w:sz="0" w:space="0" w:color="auto"/>
        <w:bottom w:val="none" w:sz="0" w:space="0" w:color="auto"/>
        <w:right w:val="none" w:sz="0" w:space="0" w:color="auto"/>
      </w:divBdr>
    </w:div>
    <w:div w:id="1140151964">
      <w:bodyDiv w:val="1"/>
      <w:marLeft w:val="0"/>
      <w:marRight w:val="0"/>
      <w:marTop w:val="0"/>
      <w:marBottom w:val="0"/>
      <w:divBdr>
        <w:top w:val="none" w:sz="0" w:space="0" w:color="auto"/>
        <w:left w:val="none" w:sz="0" w:space="0" w:color="auto"/>
        <w:bottom w:val="none" w:sz="0" w:space="0" w:color="auto"/>
        <w:right w:val="none" w:sz="0" w:space="0" w:color="auto"/>
      </w:divBdr>
    </w:div>
    <w:div w:id="1142381435">
      <w:bodyDiv w:val="1"/>
      <w:marLeft w:val="0"/>
      <w:marRight w:val="0"/>
      <w:marTop w:val="0"/>
      <w:marBottom w:val="0"/>
      <w:divBdr>
        <w:top w:val="none" w:sz="0" w:space="0" w:color="auto"/>
        <w:left w:val="none" w:sz="0" w:space="0" w:color="auto"/>
        <w:bottom w:val="none" w:sz="0" w:space="0" w:color="auto"/>
        <w:right w:val="none" w:sz="0" w:space="0" w:color="auto"/>
      </w:divBdr>
    </w:div>
    <w:div w:id="1142428818">
      <w:bodyDiv w:val="1"/>
      <w:marLeft w:val="0"/>
      <w:marRight w:val="0"/>
      <w:marTop w:val="0"/>
      <w:marBottom w:val="0"/>
      <w:divBdr>
        <w:top w:val="none" w:sz="0" w:space="0" w:color="auto"/>
        <w:left w:val="none" w:sz="0" w:space="0" w:color="auto"/>
        <w:bottom w:val="none" w:sz="0" w:space="0" w:color="auto"/>
        <w:right w:val="none" w:sz="0" w:space="0" w:color="auto"/>
      </w:divBdr>
    </w:div>
    <w:div w:id="1144129083">
      <w:bodyDiv w:val="1"/>
      <w:marLeft w:val="0"/>
      <w:marRight w:val="0"/>
      <w:marTop w:val="0"/>
      <w:marBottom w:val="0"/>
      <w:divBdr>
        <w:top w:val="none" w:sz="0" w:space="0" w:color="auto"/>
        <w:left w:val="none" w:sz="0" w:space="0" w:color="auto"/>
        <w:bottom w:val="none" w:sz="0" w:space="0" w:color="auto"/>
        <w:right w:val="none" w:sz="0" w:space="0" w:color="auto"/>
      </w:divBdr>
    </w:div>
    <w:div w:id="1144614788">
      <w:bodyDiv w:val="1"/>
      <w:marLeft w:val="0"/>
      <w:marRight w:val="0"/>
      <w:marTop w:val="0"/>
      <w:marBottom w:val="0"/>
      <w:divBdr>
        <w:top w:val="none" w:sz="0" w:space="0" w:color="auto"/>
        <w:left w:val="none" w:sz="0" w:space="0" w:color="auto"/>
        <w:bottom w:val="none" w:sz="0" w:space="0" w:color="auto"/>
        <w:right w:val="none" w:sz="0" w:space="0" w:color="auto"/>
      </w:divBdr>
    </w:div>
    <w:div w:id="1149205542">
      <w:bodyDiv w:val="1"/>
      <w:marLeft w:val="0"/>
      <w:marRight w:val="0"/>
      <w:marTop w:val="0"/>
      <w:marBottom w:val="0"/>
      <w:divBdr>
        <w:top w:val="none" w:sz="0" w:space="0" w:color="auto"/>
        <w:left w:val="none" w:sz="0" w:space="0" w:color="auto"/>
        <w:bottom w:val="none" w:sz="0" w:space="0" w:color="auto"/>
        <w:right w:val="none" w:sz="0" w:space="0" w:color="auto"/>
      </w:divBdr>
    </w:div>
    <w:div w:id="1152409991">
      <w:bodyDiv w:val="1"/>
      <w:marLeft w:val="0"/>
      <w:marRight w:val="0"/>
      <w:marTop w:val="0"/>
      <w:marBottom w:val="0"/>
      <w:divBdr>
        <w:top w:val="none" w:sz="0" w:space="0" w:color="auto"/>
        <w:left w:val="none" w:sz="0" w:space="0" w:color="auto"/>
        <w:bottom w:val="none" w:sz="0" w:space="0" w:color="auto"/>
        <w:right w:val="none" w:sz="0" w:space="0" w:color="auto"/>
      </w:divBdr>
    </w:div>
    <w:div w:id="1155342345">
      <w:bodyDiv w:val="1"/>
      <w:marLeft w:val="0"/>
      <w:marRight w:val="0"/>
      <w:marTop w:val="0"/>
      <w:marBottom w:val="0"/>
      <w:divBdr>
        <w:top w:val="none" w:sz="0" w:space="0" w:color="auto"/>
        <w:left w:val="none" w:sz="0" w:space="0" w:color="auto"/>
        <w:bottom w:val="none" w:sz="0" w:space="0" w:color="auto"/>
        <w:right w:val="none" w:sz="0" w:space="0" w:color="auto"/>
      </w:divBdr>
    </w:div>
    <w:div w:id="1163009427">
      <w:bodyDiv w:val="1"/>
      <w:marLeft w:val="0"/>
      <w:marRight w:val="0"/>
      <w:marTop w:val="0"/>
      <w:marBottom w:val="0"/>
      <w:divBdr>
        <w:top w:val="none" w:sz="0" w:space="0" w:color="auto"/>
        <w:left w:val="none" w:sz="0" w:space="0" w:color="auto"/>
        <w:bottom w:val="none" w:sz="0" w:space="0" w:color="auto"/>
        <w:right w:val="none" w:sz="0" w:space="0" w:color="auto"/>
      </w:divBdr>
    </w:div>
    <w:div w:id="1163087172">
      <w:bodyDiv w:val="1"/>
      <w:marLeft w:val="0"/>
      <w:marRight w:val="0"/>
      <w:marTop w:val="0"/>
      <w:marBottom w:val="0"/>
      <w:divBdr>
        <w:top w:val="none" w:sz="0" w:space="0" w:color="auto"/>
        <w:left w:val="none" w:sz="0" w:space="0" w:color="auto"/>
        <w:bottom w:val="none" w:sz="0" w:space="0" w:color="auto"/>
        <w:right w:val="none" w:sz="0" w:space="0" w:color="auto"/>
      </w:divBdr>
      <w:divsChild>
        <w:div w:id="69037663">
          <w:marLeft w:val="480"/>
          <w:marRight w:val="0"/>
          <w:marTop w:val="0"/>
          <w:marBottom w:val="0"/>
          <w:divBdr>
            <w:top w:val="none" w:sz="0" w:space="0" w:color="auto"/>
            <w:left w:val="none" w:sz="0" w:space="0" w:color="auto"/>
            <w:bottom w:val="none" w:sz="0" w:space="0" w:color="auto"/>
            <w:right w:val="none" w:sz="0" w:space="0" w:color="auto"/>
          </w:divBdr>
        </w:div>
        <w:div w:id="1786653251">
          <w:marLeft w:val="480"/>
          <w:marRight w:val="0"/>
          <w:marTop w:val="0"/>
          <w:marBottom w:val="0"/>
          <w:divBdr>
            <w:top w:val="none" w:sz="0" w:space="0" w:color="auto"/>
            <w:left w:val="none" w:sz="0" w:space="0" w:color="auto"/>
            <w:bottom w:val="none" w:sz="0" w:space="0" w:color="auto"/>
            <w:right w:val="none" w:sz="0" w:space="0" w:color="auto"/>
          </w:divBdr>
        </w:div>
        <w:div w:id="1694378892">
          <w:marLeft w:val="480"/>
          <w:marRight w:val="0"/>
          <w:marTop w:val="0"/>
          <w:marBottom w:val="0"/>
          <w:divBdr>
            <w:top w:val="none" w:sz="0" w:space="0" w:color="auto"/>
            <w:left w:val="none" w:sz="0" w:space="0" w:color="auto"/>
            <w:bottom w:val="none" w:sz="0" w:space="0" w:color="auto"/>
            <w:right w:val="none" w:sz="0" w:space="0" w:color="auto"/>
          </w:divBdr>
        </w:div>
        <w:div w:id="571933414">
          <w:marLeft w:val="480"/>
          <w:marRight w:val="0"/>
          <w:marTop w:val="0"/>
          <w:marBottom w:val="0"/>
          <w:divBdr>
            <w:top w:val="none" w:sz="0" w:space="0" w:color="auto"/>
            <w:left w:val="none" w:sz="0" w:space="0" w:color="auto"/>
            <w:bottom w:val="none" w:sz="0" w:space="0" w:color="auto"/>
            <w:right w:val="none" w:sz="0" w:space="0" w:color="auto"/>
          </w:divBdr>
        </w:div>
        <w:div w:id="703749028">
          <w:marLeft w:val="480"/>
          <w:marRight w:val="0"/>
          <w:marTop w:val="0"/>
          <w:marBottom w:val="0"/>
          <w:divBdr>
            <w:top w:val="none" w:sz="0" w:space="0" w:color="auto"/>
            <w:left w:val="none" w:sz="0" w:space="0" w:color="auto"/>
            <w:bottom w:val="none" w:sz="0" w:space="0" w:color="auto"/>
            <w:right w:val="none" w:sz="0" w:space="0" w:color="auto"/>
          </w:divBdr>
        </w:div>
        <w:div w:id="988292064">
          <w:marLeft w:val="480"/>
          <w:marRight w:val="0"/>
          <w:marTop w:val="0"/>
          <w:marBottom w:val="0"/>
          <w:divBdr>
            <w:top w:val="none" w:sz="0" w:space="0" w:color="auto"/>
            <w:left w:val="none" w:sz="0" w:space="0" w:color="auto"/>
            <w:bottom w:val="none" w:sz="0" w:space="0" w:color="auto"/>
            <w:right w:val="none" w:sz="0" w:space="0" w:color="auto"/>
          </w:divBdr>
        </w:div>
        <w:div w:id="1254700712">
          <w:marLeft w:val="480"/>
          <w:marRight w:val="0"/>
          <w:marTop w:val="0"/>
          <w:marBottom w:val="0"/>
          <w:divBdr>
            <w:top w:val="none" w:sz="0" w:space="0" w:color="auto"/>
            <w:left w:val="none" w:sz="0" w:space="0" w:color="auto"/>
            <w:bottom w:val="none" w:sz="0" w:space="0" w:color="auto"/>
            <w:right w:val="none" w:sz="0" w:space="0" w:color="auto"/>
          </w:divBdr>
        </w:div>
        <w:div w:id="1548642660">
          <w:marLeft w:val="480"/>
          <w:marRight w:val="0"/>
          <w:marTop w:val="0"/>
          <w:marBottom w:val="0"/>
          <w:divBdr>
            <w:top w:val="none" w:sz="0" w:space="0" w:color="auto"/>
            <w:left w:val="none" w:sz="0" w:space="0" w:color="auto"/>
            <w:bottom w:val="none" w:sz="0" w:space="0" w:color="auto"/>
            <w:right w:val="none" w:sz="0" w:space="0" w:color="auto"/>
          </w:divBdr>
        </w:div>
        <w:div w:id="1031882690">
          <w:marLeft w:val="480"/>
          <w:marRight w:val="0"/>
          <w:marTop w:val="0"/>
          <w:marBottom w:val="0"/>
          <w:divBdr>
            <w:top w:val="none" w:sz="0" w:space="0" w:color="auto"/>
            <w:left w:val="none" w:sz="0" w:space="0" w:color="auto"/>
            <w:bottom w:val="none" w:sz="0" w:space="0" w:color="auto"/>
            <w:right w:val="none" w:sz="0" w:space="0" w:color="auto"/>
          </w:divBdr>
        </w:div>
        <w:div w:id="1808887658">
          <w:marLeft w:val="480"/>
          <w:marRight w:val="0"/>
          <w:marTop w:val="0"/>
          <w:marBottom w:val="0"/>
          <w:divBdr>
            <w:top w:val="none" w:sz="0" w:space="0" w:color="auto"/>
            <w:left w:val="none" w:sz="0" w:space="0" w:color="auto"/>
            <w:bottom w:val="none" w:sz="0" w:space="0" w:color="auto"/>
            <w:right w:val="none" w:sz="0" w:space="0" w:color="auto"/>
          </w:divBdr>
        </w:div>
        <w:div w:id="1613589377">
          <w:marLeft w:val="480"/>
          <w:marRight w:val="0"/>
          <w:marTop w:val="0"/>
          <w:marBottom w:val="0"/>
          <w:divBdr>
            <w:top w:val="none" w:sz="0" w:space="0" w:color="auto"/>
            <w:left w:val="none" w:sz="0" w:space="0" w:color="auto"/>
            <w:bottom w:val="none" w:sz="0" w:space="0" w:color="auto"/>
            <w:right w:val="none" w:sz="0" w:space="0" w:color="auto"/>
          </w:divBdr>
        </w:div>
        <w:div w:id="1535970451">
          <w:marLeft w:val="480"/>
          <w:marRight w:val="0"/>
          <w:marTop w:val="0"/>
          <w:marBottom w:val="0"/>
          <w:divBdr>
            <w:top w:val="none" w:sz="0" w:space="0" w:color="auto"/>
            <w:left w:val="none" w:sz="0" w:space="0" w:color="auto"/>
            <w:bottom w:val="none" w:sz="0" w:space="0" w:color="auto"/>
            <w:right w:val="none" w:sz="0" w:space="0" w:color="auto"/>
          </w:divBdr>
        </w:div>
        <w:div w:id="1932079958">
          <w:marLeft w:val="480"/>
          <w:marRight w:val="0"/>
          <w:marTop w:val="0"/>
          <w:marBottom w:val="0"/>
          <w:divBdr>
            <w:top w:val="none" w:sz="0" w:space="0" w:color="auto"/>
            <w:left w:val="none" w:sz="0" w:space="0" w:color="auto"/>
            <w:bottom w:val="none" w:sz="0" w:space="0" w:color="auto"/>
            <w:right w:val="none" w:sz="0" w:space="0" w:color="auto"/>
          </w:divBdr>
        </w:div>
        <w:div w:id="1974405527">
          <w:marLeft w:val="480"/>
          <w:marRight w:val="0"/>
          <w:marTop w:val="0"/>
          <w:marBottom w:val="0"/>
          <w:divBdr>
            <w:top w:val="none" w:sz="0" w:space="0" w:color="auto"/>
            <w:left w:val="none" w:sz="0" w:space="0" w:color="auto"/>
            <w:bottom w:val="none" w:sz="0" w:space="0" w:color="auto"/>
            <w:right w:val="none" w:sz="0" w:space="0" w:color="auto"/>
          </w:divBdr>
        </w:div>
        <w:div w:id="1584878716">
          <w:marLeft w:val="480"/>
          <w:marRight w:val="0"/>
          <w:marTop w:val="0"/>
          <w:marBottom w:val="0"/>
          <w:divBdr>
            <w:top w:val="none" w:sz="0" w:space="0" w:color="auto"/>
            <w:left w:val="none" w:sz="0" w:space="0" w:color="auto"/>
            <w:bottom w:val="none" w:sz="0" w:space="0" w:color="auto"/>
            <w:right w:val="none" w:sz="0" w:space="0" w:color="auto"/>
          </w:divBdr>
        </w:div>
        <w:div w:id="1141076723">
          <w:marLeft w:val="480"/>
          <w:marRight w:val="0"/>
          <w:marTop w:val="0"/>
          <w:marBottom w:val="0"/>
          <w:divBdr>
            <w:top w:val="none" w:sz="0" w:space="0" w:color="auto"/>
            <w:left w:val="none" w:sz="0" w:space="0" w:color="auto"/>
            <w:bottom w:val="none" w:sz="0" w:space="0" w:color="auto"/>
            <w:right w:val="none" w:sz="0" w:space="0" w:color="auto"/>
          </w:divBdr>
        </w:div>
        <w:div w:id="1843275864">
          <w:marLeft w:val="480"/>
          <w:marRight w:val="0"/>
          <w:marTop w:val="0"/>
          <w:marBottom w:val="0"/>
          <w:divBdr>
            <w:top w:val="none" w:sz="0" w:space="0" w:color="auto"/>
            <w:left w:val="none" w:sz="0" w:space="0" w:color="auto"/>
            <w:bottom w:val="none" w:sz="0" w:space="0" w:color="auto"/>
            <w:right w:val="none" w:sz="0" w:space="0" w:color="auto"/>
          </w:divBdr>
        </w:div>
        <w:div w:id="1387531017">
          <w:marLeft w:val="480"/>
          <w:marRight w:val="0"/>
          <w:marTop w:val="0"/>
          <w:marBottom w:val="0"/>
          <w:divBdr>
            <w:top w:val="none" w:sz="0" w:space="0" w:color="auto"/>
            <w:left w:val="none" w:sz="0" w:space="0" w:color="auto"/>
            <w:bottom w:val="none" w:sz="0" w:space="0" w:color="auto"/>
            <w:right w:val="none" w:sz="0" w:space="0" w:color="auto"/>
          </w:divBdr>
        </w:div>
        <w:div w:id="1556430360">
          <w:marLeft w:val="480"/>
          <w:marRight w:val="0"/>
          <w:marTop w:val="0"/>
          <w:marBottom w:val="0"/>
          <w:divBdr>
            <w:top w:val="none" w:sz="0" w:space="0" w:color="auto"/>
            <w:left w:val="none" w:sz="0" w:space="0" w:color="auto"/>
            <w:bottom w:val="none" w:sz="0" w:space="0" w:color="auto"/>
            <w:right w:val="none" w:sz="0" w:space="0" w:color="auto"/>
          </w:divBdr>
        </w:div>
        <w:div w:id="1167284688">
          <w:marLeft w:val="480"/>
          <w:marRight w:val="0"/>
          <w:marTop w:val="0"/>
          <w:marBottom w:val="0"/>
          <w:divBdr>
            <w:top w:val="none" w:sz="0" w:space="0" w:color="auto"/>
            <w:left w:val="none" w:sz="0" w:space="0" w:color="auto"/>
            <w:bottom w:val="none" w:sz="0" w:space="0" w:color="auto"/>
            <w:right w:val="none" w:sz="0" w:space="0" w:color="auto"/>
          </w:divBdr>
        </w:div>
        <w:div w:id="739445683">
          <w:marLeft w:val="480"/>
          <w:marRight w:val="0"/>
          <w:marTop w:val="0"/>
          <w:marBottom w:val="0"/>
          <w:divBdr>
            <w:top w:val="none" w:sz="0" w:space="0" w:color="auto"/>
            <w:left w:val="none" w:sz="0" w:space="0" w:color="auto"/>
            <w:bottom w:val="none" w:sz="0" w:space="0" w:color="auto"/>
            <w:right w:val="none" w:sz="0" w:space="0" w:color="auto"/>
          </w:divBdr>
        </w:div>
        <w:div w:id="1360427647">
          <w:marLeft w:val="480"/>
          <w:marRight w:val="0"/>
          <w:marTop w:val="0"/>
          <w:marBottom w:val="0"/>
          <w:divBdr>
            <w:top w:val="none" w:sz="0" w:space="0" w:color="auto"/>
            <w:left w:val="none" w:sz="0" w:space="0" w:color="auto"/>
            <w:bottom w:val="none" w:sz="0" w:space="0" w:color="auto"/>
            <w:right w:val="none" w:sz="0" w:space="0" w:color="auto"/>
          </w:divBdr>
        </w:div>
        <w:div w:id="53629724">
          <w:marLeft w:val="480"/>
          <w:marRight w:val="0"/>
          <w:marTop w:val="0"/>
          <w:marBottom w:val="0"/>
          <w:divBdr>
            <w:top w:val="none" w:sz="0" w:space="0" w:color="auto"/>
            <w:left w:val="none" w:sz="0" w:space="0" w:color="auto"/>
            <w:bottom w:val="none" w:sz="0" w:space="0" w:color="auto"/>
            <w:right w:val="none" w:sz="0" w:space="0" w:color="auto"/>
          </w:divBdr>
        </w:div>
        <w:div w:id="43070029">
          <w:marLeft w:val="480"/>
          <w:marRight w:val="0"/>
          <w:marTop w:val="0"/>
          <w:marBottom w:val="0"/>
          <w:divBdr>
            <w:top w:val="none" w:sz="0" w:space="0" w:color="auto"/>
            <w:left w:val="none" w:sz="0" w:space="0" w:color="auto"/>
            <w:bottom w:val="none" w:sz="0" w:space="0" w:color="auto"/>
            <w:right w:val="none" w:sz="0" w:space="0" w:color="auto"/>
          </w:divBdr>
        </w:div>
        <w:div w:id="1433475014">
          <w:marLeft w:val="480"/>
          <w:marRight w:val="0"/>
          <w:marTop w:val="0"/>
          <w:marBottom w:val="0"/>
          <w:divBdr>
            <w:top w:val="none" w:sz="0" w:space="0" w:color="auto"/>
            <w:left w:val="none" w:sz="0" w:space="0" w:color="auto"/>
            <w:bottom w:val="none" w:sz="0" w:space="0" w:color="auto"/>
            <w:right w:val="none" w:sz="0" w:space="0" w:color="auto"/>
          </w:divBdr>
        </w:div>
        <w:div w:id="333652952">
          <w:marLeft w:val="480"/>
          <w:marRight w:val="0"/>
          <w:marTop w:val="0"/>
          <w:marBottom w:val="0"/>
          <w:divBdr>
            <w:top w:val="none" w:sz="0" w:space="0" w:color="auto"/>
            <w:left w:val="none" w:sz="0" w:space="0" w:color="auto"/>
            <w:bottom w:val="none" w:sz="0" w:space="0" w:color="auto"/>
            <w:right w:val="none" w:sz="0" w:space="0" w:color="auto"/>
          </w:divBdr>
        </w:div>
        <w:div w:id="369650161">
          <w:marLeft w:val="480"/>
          <w:marRight w:val="0"/>
          <w:marTop w:val="0"/>
          <w:marBottom w:val="0"/>
          <w:divBdr>
            <w:top w:val="none" w:sz="0" w:space="0" w:color="auto"/>
            <w:left w:val="none" w:sz="0" w:space="0" w:color="auto"/>
            <w:bottom w:val="none" w:sz="0" w:space="0" w:color="auto"/>
            <w:right w:val="none" w:sz="0" w:space="0" w:color="auto"/>
          </w:divBdr>
        </w:div>
        <w:div w:id="1964844807">
          <w:marLeft w:val="480"/>
          <w:marRight w:val="0"/>
          <w:marTop w:val="0"/>
          <w:marBottom w:val="0"/>
          <w:divBdr>
            <w:top w:val="none" w:sz="0" w:space="0" w:color="auto"/>
            <w:left w:val="none" w:sz="0" w:space="0" w:color="auto"/>
            <w:bottom w:val="none" w:sz="0" w:space="0" w:color="auto"/>
            <w:right w:val="none" w:sz="0" w:space="0" w:color="auto"/>
          </w:divBdr>
        </w:div>
        <w:div w:id="1194339957">
          <w:marLeft w:val="480"/>
          <w:marRight w:val="0"/>
          <w:marTop w:val="0"/>
          <w:marBottom w:val="0"/>
          <w:divBdr>
            <w:top w:val="none" w:sz="0" w:space="0" w:color="auto"/>
            <w:left w:val="none" w:sz="0" w:space="0" w:color="auto"/>
            <w:bottom w:val="none" w:sz="0" w:space="0" w:color="auto"/>
            <w:right w:val="none" w:sz="0" w:space="0" w:color="auto"/>
          </w:divBdr>
        </w:div>
        <w:div w:id="1654144660">
          <w:marLeft w:val="480"/>
          <w:marRight w:val="0"/>
          <w:marTop w:val="0"/>
          <w:marBottom w:val="0"/>
          <w:divBdr>
            <w:top w:val="none" w:sz="0" w:space="0" w:color="auto"/>
            <w:left w:val="none" w:sz="0" w:space="0" w:color="auto"/>
            <w:bottom w:val="none" w:sz="0" w:space="0" w:color="auto"/>
            <w:right w:val="none" w:sz="0" w:space="0" w:color="auto"/>
          </w:divBdr>
        </w:div>
        <w:div w:id="1435789724">
          <w:marLeft w:val="480"/>
          <w:marRight w:val="0"/>
          <w:marTop w:val="0"/>
          <w:marBottom w:val="0"/>
          <w:divBdr>
            <w:top w:val="none" w:sz="0" w:space="0" w:color="auto"/>
            <w:left w:val="none" w:sz="0" w:space="0" w:color="auto"/>
            <w:bottom w:val="none" w:sz="0" w:space="0" w:color="auto"/>
            <w:right w:val="none" w:sz="0" w:space="0" w:color="auto"/>
          </w:divBdr>
        </w:div>
        <w:div w:id="738748085">
          <w:marLeft w:val="480"/>
          <w:marRight w:val="0"/>
          <w:marTop w:val="0"/>
          <w:marBottom w:val="0"/>
          <w:divBdr>
            <w:top w:val="none" w:sz="0" w:space="0" w:color="auto"/>
            <w:left w:val="none" w:sz="0" w:space="0" w:color="auto"/>
            <w:bottom w:val="none" w:sz="0" w:space="0" w:color="auto"/>
            <w:right w:val="none" w:sz="0" w:space="0" w:color="auto"/>
          </w:divBdr>
        </w:div>
        <w:div w:id="1583679447">
          <w:marLeft w:val="480"/>
          <w:marRight w:val="0"/>
          <w:marTop w:val="0"/>
          <w:marBottom w:val="0"/>
          <w:divBdr>
            <w:top w:val="none" w:sz="0" w:space="0" w:color="auto"/>
            <w:left w:val="none" w:sz="0" w:space="0" w:color="auto"/>
            <w:bottom w:val="none" w:sz="0" w:space="0" w:color="auto"/>
            <w:right w:val="none" w:sz="0" w:space="0" w:color="auto"/>
          </w:divBdr>
        </w:div>
        <w:div w:id="1040856128">
          <w:marLeft w:val="480"/>
          <w:marRight w:val="0"/>
          <w:marTop w:val="0"/>
          <w:marBottom w:val="0"/>
          <w:divBdr>
            <w:top w:val="none" w:sz="0" w:space="0" w:color="auto"/>
            <w:left w:val="none" w:sz="0" w:space="0" w:color="auto"/>
            <w:bottom w:val="none" w:sz="0" w:space="0" w:color="auto"/>
            <w:right w:val="none" w:sz="0" w:space="0" w:color="auto"/>
          </w:divBdr>
        </w:div>
        <w:div w:id="609701761">
          <w:marLeft w:val="480"/>
          <w:marRight w:val="0"/>
          <w:marTop w:val="0"/>
          <w:marBottom w:val="0"/>
          <w:divBdr>
            <w:top w:val="none" w:sz="0" w:space="0" w:color="auto"/>
            <w:left w:val="none" w:sz="0" w:space="0" w:color="auto"/>
            <w:bottom w:val="none" w:sz="0" w:space="0" w:color="auto"/>
            <w:right w:val="none" w:sz="0" w:space="0" w:color="auto"/>
          </w:divBdr>
        </w:div>
        <w:div w:id="976839082">
          <w:marLeft w:val="480"/>
          <w:marRight w:val="0"/>
          <w:marTop w:val="0"/>
          <w:marBottom w:val="0"/>
          <w:divBdr>
            <w:top w:val="none" w:sz="0" w:space="0" w:color="auto"/>
            <w:left w:val="none" w:sz="0" w:space="0" w:color="auto"/>
            <w:bottom w:val="none" w:sz="0" w:space="0" w:color="auto"/>
            <w:right w:val="none" w:sz="0" w:space="0" w:color="auto"/>
          </w:divBdr>
        </w:div>
        <w:div w:id="1831559252">
          <w:marLeft w:val="480"/>
          <w:marRight w:val="0"/>
          <w:marTop w:val="0"/>
          <w:marBottom w:val="0"/>
          <w:divBdr>
            <w:top w:val="none" w:sz="0" w:space="0" w:color="auto"/>
            <w:left w:val="none" w:sz="0" w:space="0" w:color="auto"/>
            <w:bottom w:val="none" w:sz="0" w:space="0" w:color="auto"/>
            <w:right w:val="none" w:sz="0" w:space="0" w:color="auto"/>
          </w:divBdr>
        </w:div>
        <w:div w:id="199902662">
          <w:marLeft w:val="480"/>
          <w:marRight w:val="0"/>
          <w:marTop w:val="0"/>
          <w:marBottom w:val="0"/>
          <w:divBdr>
            <w:top w:val="none" w:sz="0" w:space="0" w:color="auto"/>
            <w:left w:val="none" w:sz="0" w:space="0" w:color="auto"/>
            <w:bottom w:val="none" w:sz="0" w:space="0" w:color="auto"/>
            <w:right w:val="none" w:sz="0" w:space="0" w:color="auto"/>
          </w:divBdr>
        </w:div>
        <w:div w:id="1750300291">
          <w:marLeft w:val="480"/>
          <w:marRight w:val="0"/>
          <w:marTop w:val="0"/>
          <w:marBottom w:val="0"/>
          <w:divBdr>
            <w:top w:val="none" w:sz="0" w:space="0" w:color="auto"/>
            <w:left w:val="none" w:sz="0" w:space="0" w:color="auto"/>
            <w:bottom w:val="none" w:sz="0" w:space="0" w:color="auto"/>
            <w:right w:val="none" w:sz="0" w:space="0" w:color="auto"/>
          </w:divBdr>
        </w:div>
        <w:div w:id="903759545">
          <w:marLeft w:val="480"/>
          <w:marRight w:val="0"/>
          <w:marTop w:val="0"/>
          <w:marBottom w:val="0"/>
          <w:divBdr>
            <w:top w:val="none" w:sz="0" w:space="0" w:color="auto"/>
            <w:left w:val="none" w:sz="0" w:space="0" w:color="auto"/>
            <w:bottom w:val="none" w:sz="0" w:space="0" w:color="auto"/>
            <w:right w:val="none" w:sz="0" w:space="0" w:color="auto"/>
          </w:divBdr>
        </w:div>
        <w:div w:id="928270837">
          <w:marLeft w:val="480"/>
          <w:marRight w:val="0"/>
          <w:marTop w:val="0"/>
          <w:marBottom w:val="0"/>
          <w:divBdr>
            <w:top w:val="none" w:sz="0" w:space="0" w:color="auto"/>
            <w:left w:val="none" w:sz="0" w:space="0" w:color="auto"/>
            <w:bottom w:val="none" w:sz="0" w:space="0" w:color="auto"/>
            <w:right w:val="none" w:sz="0" w:space="0" w:color="auto"/>
          </w:divBdr>
        </w:div>
        <w:div w:id="1299916146">
          <w:marLeft w:val="480"/>
          <w:marRight w:val="0"/>
          <w:marTop w:val="0"/>
          <w:marBottom w:val="0"/>
          <w:divBdr>
            <w:top w:val="none" w:sz="0" w:space="0" w:color="auto"/>
            <w:left w:val="none" w:sz="0" w:space="0" w:color="auto"/>
            <w:bottom w:val="none" w:sz="0" w:space="0" w:color="auto"/>
            <w:right w:val="none" w:sz="0" w:space="0" w:color="auto"/>
          </w:divBdr>
        </w:div>
        <w:div w:id="137189052">
          <w:marLeft w:val="480"/>
          <w:marRight w:val="0"/>
          <w:marTop w:val="0"/>
          <w:marBottom w:val="0"/>
          <w:divBdr>
            <w:top w:val="none" w:sz="0" w:space="0" w:color="auto"/>
            <w:left w:val="none" w:sz="0" w:space="0" w:color="auto"/>
            <w:bottom w:val="none" w:sz="0" w:space="0" w:color="auto"/>
            <w:right w:val="none" w:sz="0" w:space="0" w:color="auto"/>
          </w:divBdr>
        </w:div>
        <w:div w:id="328868570">
          <w:marLeft w:val="480"/>
          <w:marRight w:val="0"/>
          <w:marTop w:val="0"/>
          <w:marBottom w:val="0"/>
          <w:divBdr>
            <w:top w:val="none" w:sz="0" w:space="0" w:color="auto"/>
            <w:left w:val="none" w:sz="0" w:space="0" w:color="auto"/>
            <w:bottom w:val="none" w:sz="0" w:space="0" w:color="auto"/>
            <w:right w:val="none" w:sz="0" w:space="0" w:color="auto"/>
          </w:divBdr>
        </w:div>
        <w:div w:id="703553851">
          <w:marLeft w:val="480"/>
          <w:marRight w:val="0"/>
          <w:marTop w:val="0"/>
          <w:marBottom w:val="0"/>
          <w:divBdr>
            <w:top w:val="none" w:sz="0" w:space="0" w:color="auto"/>
            <w:left w:val="none" w:sz="0" w:space="0" w:color="auto"/>
            <w:bottom w:val="none" w:sz="0" w:space="0" w:color="auto"/>
            <w:right w:val="none" w:sz="0" w:space="0" w:color="auto"/>
          </w:divBdr>
        </w:div>
        <w:div w:id="1140001369">
          <w:marLeft w:val="480"/>
          <w:marRight w:val="0"/>
          <w:marTop w:val="0"/>
          <w:marBottom w:val="0"/>
          <w:divBdr>
            <w:top w:val="none" w:sz="0" w:space="0" w:color="auto"/>
            <w:left w:val="none" w:sz="0" w:space="0" w:color="auto"/>
            <w:bottom w:val="none" w:sz="0" w:space="0" w:color="auto"/>
            <w:right w:val="none" w:sz="0" w:space="0" w:color="auto"/>
          </w:divBdr>
        </w:div>
        <w:div w:id="278804126">
          <w:marLeft w:val="480"/>
          <w:marRight w:val="0"/>
          <w:marTop w:val="0"/>
          <w:marBottom w:val="0"/>
          <w:divBdr>
            <w:top w:val="none" w:sz="0" w:space="0" w:color="auto"/>
            <w:left w:val="none" w:sz="0" w:space="0" w:color="auto"/>
            <w:bottom w:val="none" w:sz="0" w:space="0" w:color="auto"/>
            <w:right w:val="none" w:sz="0" w:space="0" w:color="auto"/>
          </w:divBdr>
        </w:div>
        <w:div w:id="1644895290">
          <w:marLeft w:val="480"/>
          <w:marRight w:val="0"/>
          <w:marTop w:val="0"/>
          <w:marBottom w:val="0"/>
          <w:divBdr>
            <w:top w:val="none" w:sz="0" w:space="0" w:color="auto"/>
            <w:left w:val="none" w:sz="0" w:space="0" w:color="auto"/>
            <w:bottom w:val="none" w:sz="0" w:space="0" w:color="auto"/>
            <w:right w:val="none" w:sz="0" w:space="0" w:color="auto"/>
          </w:divBdr>
        </w:div>
        <w:div w:id="2001151899">
          <w:marLeft w:val="480"/>
          <w:marRight w:val="0"/>
          <w:marTop w:val="0"/>
          <w:marBottom w:val="0"/>
          <w:divBdr>
            <w:top w:val="none" w:sz="0" w:space="0" w:color="auto"/>
            <w:left w:val="none" w:sz="0" w:space="0" w:color="auto"/>
            <w:bottom w:val="none" w:sz="0" w:space="0" w:color="auto"/>
            <w:right w:val="none" w:sz="0" w:space="0" w:color="auto"/>
          </w:divBdr>
        </w:div>
        <w:div w:id="1827822650">
          <w:marLeft w:val="480"/>
          <w:marRight w:val="0"/>
          <w:marTop w:val="0"/>
          <w:marBottom w:val="0"/>
          <w:divBdr>
            <w:top w:val="none" w:sz="0" w:space="0" w:color="auto"/>
            <w:left w:val="none" w:sz="0" w:space="0" w:color="auto"/>
            <w:bottom w:val="none" w:sz="0" w:space="0" w:color="auto"/>
            <w:right w:val="none" w:sz="0" w:space="0" w:color="auto"/>
          </w:divBdr>
        </w:div>
        <w:div w:id="1342732577">
          <w:marLeft w:val="480"/>
          <w:marRight w:val="0"/>
          <w:marTop w:val="0"/>
          <w:marBottom w:val="0"/>
          <w:divBdr>
            <w:top w:val="none" w:sz="0" w:space="0" w:color="auto"/>
            <w:left w:val="none" w:sz="0" w:space="0" w:color="auto"/>
            <w:bottom w:val="none" w:sz="0" w:space="0" w:color="auto"/>
            <w:right w:val="none" w:sz="0" w:space="0" w:color="auto"/>
          </w:divBdr>
        </w:div>
        <w:div w:id="81223098">
          <w:marLeft w:val="480"/>
          <w:marRight w:val="0"/>
          <w:marTop w:val="0"/>
          <w:marBottom w:val="0"/>
          <w:divBdr>
            <w:top w:val="none" w:sz="0" w:space="0" w:color="auto"/>
            <w:left w:val="none" w:sz="0" w:space="0" w:color="auto"/>
            <w:bottom w:val="none" w:sz="0" w:space="0" w:color="auto"/>
            <w:right w:val="none" w:sz="0" w:space="0" w:color="auto"/>
          </w:divBdr>
        </w:div>
        <w:div w:id="1333335928">
          <w:marLeft w:val="480"/>
          <w:marRight w:val="0"/>
          <w:marTop w:val="0"/>
          <w:marBottom w:val="0"/>
          <w:divBdr>
            <w:top w:val="none" w:sz="0" w:space="0" w:color="auto"/>
            <w:left w:val="none" w:sz="0" w:space="0" w:color="auto"/>
            <w:bottom w:val="none" w:sz="0" w:space="0" w:color="auto"/>
            <w:right w:val="none" w:sz="0" w:space="0" w:color="auto"/>
          </w:divBdr>
        </w:div>
        <w:div w:id="1612317420">
          <w:marLeft w:val="480"/>
          <w:marRight w:val="0"/>
          <w:marTop w:val="0"/>
          <w:marBottom w:val="0"/>
          <w:divBdr>
            <w:top w:val="none" w:sz="0" w:space="0" w:color="auto"/>
            <w:left w:val="none" w:sz="0" w:space="0" w:color="auto"/>
            <w:bottom w:val="none" w:sz="0" w:space="0" w:color="auto"/>
            <w:right w:val="none" w:sz="0" w:space="0" w:color="auto"/>
          </w:divBdr>
        </w:div>
        <w:div w:id="616520156">
          <w:marLeft w:val="480"/>
          <w:marRight w:val="0"/>
          <w:marTop w:val="0"/>
          <w:marBottom w:val="0"/>
          <w:divBdr>
            <w:top w:val="none" w:sz="0" w:space="0" w:color="auto"/>
            <w:left w:val="none" w:sz="0" w:space="0" w:color="auto"/>
            <w:bottom w:val="none" w:sz="0" w:space="0" w:color="auto"/>
            <w:right w:val="none" w:sz="0" w:space="0" w:color="auto"/>
          </w:divBdr>
        </w:div>
        <w:div w:id="1873765096">
          <w:marLeft w:val="480"/>
          <w:marRight w:val="0"/>
          <w:marTop w:val="0"/>
          <w:marBottom w:val="0"/>
          <w:divBdr>
            <w:top w:val="none" w:sz="0" w:space="0" w:color="auto"/>
            <w:left w:val="none" w:sz="0" w:space="0" w:color="auto"/>
            <w:bottom w:val="none" w:sz="0" w:space="0" w:color="auto"/>
            <w:right w:val="none" w:sz="0" w:space="0" w:color="auto"/>
          </w:divBdr>
        </w:div>
        <w:div w:id="2087651434">
          <w:marLeft w:val="480"/>
          <w:marRight w:val="0"/>
          <w:marTop w:val="0"/>
          <w:marBottom w:val="0"/>
          <w:divBdr>
            <w:top w:val="none" w:sz="0" w:space="0" w:color="auto"/>
            <w:left w:val="none" w:sz="0" w:space="0" w:color="auto"/>
            <w:bottom w:val="none" w:sz="0" w:space="0" w:color="auto"/>
            <w:right w:val="none" w:sz="0" w:space="0" w:color="auto"/>
          </w:divBdr>
        </w:div>
        <w:div w:id="1276792131">
          <w:marLeft w:val="480"/>
          <w:marRight w:val="0"/>
          <w:marTop w:val="0"/>
          <w:marBottom w:val="0"/>
          <w:divBdr>
            <w:top w:val="none" w:sz="0" w:space="0" w:color="auto"/>
            <w:left w:val="none" w:sz="0" w:space="0" w:color="auto"/>
            <w:bottom w:val="none" w:sz="0" w:space="0" w:color="auto"/>
            <w:right w:val="none" w:sz="0" w:space="0" w:color="auto"/>
          </w:divBdr>
        </w:div>
        <w:div w:id="658077616">
          <w:marLeft w:val="480"/>
          <w:marRight w:val="0"/>
          <w:marTop w:val="0"/>
          <w:marBottom w:val="0"/>
          <w:divBdr>
            <w:top w:val="none" w:sz="0" w:space="0" w:color="auto"/>
            <w:left w:val="none" w:sz="0" w:space="0" w:color="auto"/>
            <w:bottom w:val="none" w:sz="0" w:space="0" w:color="auto"/>
            <w:right w:val="none" w:sz="0" w:space="0" w:color="auto"/>
          </w:divBdr>
        </w:div>
        <w:div w:id="1314989388">
          <w:marLeft w:val="480"/>
          <w:marRight w:val="0"/>
          <w:marTop w:val="0"/>
          <w:marBottom w:val="0"/>
          <w:divBdr>
            <w:top w:val="none" w:sz="0" w:space="0" w:color="auto"/>
            <w:left w:val="none" w:sz="0" w:space="0" w:color="auto"/>
            <w:bottom w:val="none" w:sz="0" w:space="0" w:color="auto"/>
            <w:right w:val="none" w:sz="0" w:space="0" w:color="auto"/>
          </w:divBdr>
        </w:div>
        <w:div w:id="1592355659">
          <w:marLeft w:val="480"/>
          <w:marRight w:val="0"/>
          <w:marTop w:val="0"/>
          <w:marBottom w:val="0"/>
          <w:divBdr>
            <w:top w:val="none" w:sz="0" w:space="0" w:color="auto"/>
            <w:left w:val="none" w:sz="0" w:space="0" w:color="auto"/>
            <w:bottom w:val="none" w:sz="0" w:space="0" w:color="auto"/>
            <w:right w:val="none" w:sz="0" w:space="0" w:color="auto"/>
          </w:divBdr>
        </w:div>
        <w:div w:id="891965128">
          <w:marLeft w:val="480"/>
          <w:marRight w:val="0"/>
          <w:marTop w:val="0"/>
          <w:marBottom w:val="0"/>
          <w:divBdr>
            <w:top w:val="none" w:sz="0" w:space="0" w:color="auto"/>
            <w:left w:val="none" w:sz="0" w:space="0" w:color="auto"/>
            <w:bottom w:val="none" w:sz="0" w:space="0" w:color="auto"/>
            <w:right w:val="none" w:sz="0" w:space="0" w:color="auto"/>
          </w:divBdr>
        </w:div>
        <w:div w:id="1841234772">
          <w:marLeft w:val="480"/>
          <w:marRight w:val="0"/>
          <w:marTop w:val="0"/>
          <w:marBottom w:val="0"/>
          <w:divBdr>
            <w:top w:val="none" w:sz="0" w:space="0" w:color="auto"/>
            <w:left w:val="none" w:sz="0" w:space="0" w:color="auto"/>
            <w:bottom w:val="none" w:sz="0" w:space="0" w:color="auto"/>
            <w:right w:val="none" w:sz="0" w:space="0" w:color="auto"/>
          </w:divBdr>
        </w:div>
        <w:div w:id="833954364">
          <w:marLeft w:val="480"/>
          <w:marRight w:val="0"/>
          <w:marTop w:val="0"/>
          <w:marBottom w:val="0"/>
          <w:divBdr>
            <w:top w:val="none" w:sz="0" w:space="0" w:color="auto"/>
            <w:left w:val="none" w:sz="0" w:space="0" w:color="auto"/>
            <w:bottom w:val="none" w:sz="0" w:space="0" w:color="auto"/>
            <w:right w:val="none" w:sz="0" w:space="0" w:color="auto"/>
          </w:divBdr>
        </w:div>
        <w:div w:id="2054454105">
          <w:marLeft w:val="480"/>
          <w:marRight w:val="0"/>
          <w:marTop w:val="0"/>
          <w:marBottom w:val="0"/>
          <w:divBdr>
            <w:top w:val="none" w:sz="0" w:space="0" w:color="auto"/>
            <w:left w:val="none" w:sz="0" w:space="0" w:color="auto"/>
            <w:bottom w:val="none" w:sz="0" w:space="0" w:color="auto"/>
            <w:right w:val="none" w:sz="0" w:space="0" w:color="auto"/>
          </w:divBdr>
        </w:div>
        <w:div w:id="1018392893">
          <w:marLeft w:val="480"/>
          <w:marRight w:val="0"/>
          <w:marTop w:val="0"/>
          <w:marBottom w:val="0"/>
          <w:divBdr>
            <w:top w:val="none" w:sz="0" w:space="0" w:color="auto"/>
            <w:left w:val="none" w:sz="0" w:space="0" w:color="auto"/>
            <w:bottom w:val="none" w:sz="0" w:space="0" w:color="auto"/>
            <w:right w:val="none" w:sz="0" w:space="0" w:color="auto"/>
          </w:divBdr>
        </w:div>
        <w:div w:id="1691299041">
          <w:marLeft w:val="480"/>
          <w:marRight w:val="0"/>
          <w:marTop w:val="0"/>
          <w:marBottom w:val="0"/>
          <w:divBdr>
            <w:top w:val="none" w:sz="0" w:space="0" w:color="auto"/>
            <w:left w:val="none" w:sz="0" w:space="0" w:color="auto"/>
            <w:bottom w:val="none" w:sz="0" w:space="0" w:color="auto"/>
            <w:right w:val="none" w:sz="0" w:space="0" w:color="auto"/>
          </w:divBdr>
        </w:div>
        <w:div w:id="1223784564">
          <w:marLeft w:val="480"/>
          <w:marRight w:val="0"/>
          <w:marTop w:val="0"/>
          <w:marBottom w:val="0"/>
          <w:divBdr>
            <w:top w:val="none" w:sz="0" w:space="0" w:color="auto"/>
            <w:left w:val="none" w:sz="0" w:space="0" w:color="auto"/>
            <w:bottom w:val="none" w:sz="0" w:space="0" w:color="auto"/>
            <w:right w:val="none" w:sz="0" w:space="0" w:color="auto"/>
          </w:divBdr>
        </w:div>
        <w:div w:id="664211814">
          <w:marLeft w:val="480"/>
          <w:marRight w:val="0"/>
          <w:marTop w:val="0"/>
          <w:marBottom w:val="0"/>
          <w:divBdr>
            <w:top w:val="none" w:sz="0" w:space="0" w:color="auto"/>
            <w:left w:val="none" w:sz="0" w:space="0" w:color="auto"/>
            <w:bottom w:val="none" w:sz="0" w:space="0" w:color="auto"/>
            <w:right w:val="none" w:sz="0" w:space="0" w:color="auto"/>
          </w:divBdr>
        </w:div>
        <w:div w:id="1879782182">
          <w:marLeft w:val="480"/>
          <w:marRight w:val="0"/>
          <w:marTop w:val="0"/>
          <w:marBottom w:val="0"/>
          <w:divBdr>
            <w:top w:val="none" w:sz="0" w:space="0" w:color="auto"/>
            <w:left w:val="none" w:sz="0" w:space="0" w:color="auto"/>
            <w:bottom w:val="none" w:sz="0" w:space="0" w:color="auto"/>
            <w:right w:val="none" w:sz="0" w:space="0" w:color="auto"/>
          </w:divBdr>
        </w:div>
        <w:div w:id="1463647598">
          <w:marLeft w:val="480"/>
          <w:marRight w:val="0"/>
          <w:marTop w:val="0"/>
          <w:marBottom w:val="0"/>
          <w:divBdr>
            <w:top w:val="none" w:sz="0" w:space="0" w:color="auto"/>
            <w:left w:val="none" w:sz="0" w:space="0" w:color="auto"/>
            <w:bottom w:val="none" w:sz="0" w:space="0" w:color="auto"/>
            <w:right w:val="none" w:sz="0" w:space="0" w:color="auto"/>
          </w:divBdr>
        </w:div>
        <w:div w:id="364645448">
          <w:marLeft w:val="480"/>
          <w:marRight w:val="0"/>
          <w:marTop w:val="0"/>
          <w:marBottom w:val="0"/>
          <w:divBdr>
            <w:top w:val="none" w:sz="0" w:space="0" w:color="auto"/>
            <w:left w:val="none" w:sz="0" w:space="0" w:color="auto"/>
            <w:bottom w:val="none" w:sz="0" w:space="0" w:color="auto"/>
            <w:right w:val="none" w:sz="0" w:space="0" w:color="auto"/>
          </w:divBdr>
        </w:div>
        <w:div w:id="924385469">
          <w:marLeft w:val="480"/>
          <w:marRight w:val="0"/>
          <w:marTop w:val="0"/>
          <w:marBottom w:val="0"/>
          <w:divBdr>
            <w:top w:val="none" w:sz="0" w:space="0" w:color="auto"/>
            <w:left w:val="none" w:sz="0" w:space="0" w:color="auto"/>
            <w:bottom w:val="none" w:sz="0" w:space="0" w:color="auto"/>
            <w:right w:val="none" w:sz="0" w:space="0" w:color="auto"/>
          </w:divBdr>
        </w:div>
        <w:div w:id="1616595788">
          <w:marLeft w:val="480"/>
          <w:marRight w:val="0"/>
          <w:marTop w:val="0"/>
          <w:marBottom w:val="0"/>
          <w:divBdr>
            <w:top w:val="none" w:sz="0" w:space="0" w:color="auto"/>
            <w:left w:val="none" w:sz="0" w:space="0" w:color="auto"/>
            <w:bottom w:val="none" w:sz="0" w:space="0" w:color="auto"/>
            <w:right w:val="none" w:sz="0" w:space="0" w:color="auto"/>
          </w:divBdr>
        </w:div>
        <w:div w:id="798186227">
          <w:marLeft w:val="480"/>
          <w:marRight w:val="0"/>
          <w:marTop w:val="0"/>
          <w:marBottom w:val="0"/>
          <w:divBdr>
            <w:top w:val="none" w:sz="0" w:space="0" w:color="auto"/>
            <w:left w:val="none" w:sz="0" w:space="0" w:color="auto"/>
            <w:bottom w:val="none" w:sz="0" w:space="0" w:color="auto"/>
            <w:right w:val="none" w:sz="0" w:space="0" w:color="auto"/>
          </w:divBdr>
        </w:div>
      </w:divsChild>
    </w:div>
    <w:div w:id="1164904641">
      <w:bodyDiv w:val="1"/>
      <w:marLeft w:val="0"/>
      <w:marRight w:val="0"/>
      <w:marTop w:val="0"/>
      <w:marBottom w:val="0"/>
      <w:divBdr>
        <w:top w:val="none" w:sz="0" w:space="0" w:color="auto"/>
        <w:left w:val="none" w:sz="0" w:space="0" w:color="auto"/>
        <w:bottom w:val="none" w:sz="0" w:space="0" w:color="auto"/>
        <w:right w:val="none" w:sz="0" w:space="0" w:color="auto"/>
      </w:divBdr>
      <w:divsChild>
        <w:div w:id="1976838542">
          <w:marLeft w:val="480"/>
          <w:marRight w:val="0"/>
          <w:marTop w:val="0"/>
          <w:marBottom w:val="0"/>
          <w:divBdr>
            <w:top w:val="none" w:sz="0" w:space="0" w:color="auto"/>
            <w:left w:val="none" w:sz="0" w:space="0" w:color="auto"/>
            <w:bottom w:val="none" w:sz="0" w:space="0" w:color="auto"/>
            <w:right w:val="none" w:sz="0" w:space="0" w:color="auto"/>
          </w:divBdr>
        </w:div>
        <w:div w:id="1037579784">
          <w:marLeft w:val="480"/>
          <w:marRight w:val="0"/>
          <w:marTop w:val="0"/>
          <w:marBottom w:val="0"/>
          <w:divBdr>
            <w:top w:val="none" w:sz="0" w:space="0" w:color="auto"/>
            <w:left w:val="none" w:sz="0" w:space="0" w:color="auto"/>
            <w:bottom w:val="none" w:sz="0" w:space="0" w:color="auto"/>
            <w:right w:val="none" w:sz="0" w:space="0" w:color="auto"/>
          </w:divBdr>
        </w:div>
        <w:div w:id="1846743572">
          <w:marLeft w:val="480"/>
          <w:marRight w:val="0"/>
          <w:marTop w:val="0"/>
          <w:marBottom w:val="0"/>
          <w:divBdr>
            <w:top w:val="none" w:sz="0" w:space="0" w:color="auto"/>
            <w:left w:val="none" w:sz="0" w:space="0" w:color="auto"/>
            <w:bottom w:val="none" w:sz="0" w:space="0" w:color="auto"/>
            <w:right w:val="none" w:sz="0" w:space="0" w:color="auto"/>
          </w:divBdr>
        </w:div>
        <w:div w:id="170461177">
          <w:marLeft w:val="480"/>
          <w:marRight w:val="0"/>
          <w:marTop w:val="0"/>
          <w:marBottom w:val="0"/>
          <w:divBdr>
            <w:top w:val="none" w:sz="0" w:space="0" w:color="auto"/>
            <w:left w:val="none" w:sz="0" w:space="0" w:color="auto"/>
            <w:bottom w:val="none" w:sz="0" w:space="0" w:color="auto"/>
            <w:right w:val="none" w:sz="0" w:space="0" w:color="auto"/>
          </w:divBdr>
        </w:div>
        <w:div w:id="1773629342">
          <w:marLeft w:val="480"/>
          <w:marRight w:val="0"/>
          <w:marTop w:val="0"/>
          <w:marBottom w:val="0"/>
          <w:divBdr>
            <w:top w:val="none" w:sz="0" w:space="0" w:color="auto"/>
            <w:left w:val="none" w:sz="0" w:space="0" w:color="auto"/>
            <w:bottom w:val="none" w:sz="0" w:space="0" w:color="auto"/>
            <w:right w:val="none" w:sz="0" w:space="0" w:color="auto"/>
          </w:divBdr>
        </w:div>
        <w:div w:id="768962415">
          <w:marLeft w:val="480"/>
          <w:marRight w:val="0"/>
          <w:marTop w:val="0"/>
          <w:marBottom w:val="0"/>
          <w:divBdr>
            <w:top w:val="none" w:sz="0" w:space="0" w:color="auto"/>
            <w:left w:val="none" w:sz="0" w:space="0" w:color="auto"/>
            <w:bottom w:val="none" w:sz="0" w:space="0" w:color="auto"/>
            <w:right w:val="none" w:sz="0" w:space="0" w:color="auto"/>
          </w:divBdr>
        </w:div>
        <w:div w:id="505830574">
          <w:marLeft w:val="480"/>
          <w:marRight w:val="0"/>
          <w:marTop w:val="0"/>
          <w:marBottom w:val="0"/>
          <w:divBdr>
            <w:top w:val="none" w:sz="0" w:space="0" w:color="auto"/>
            <w:left w:val="none" w:sz="0" w:space="0" w:color="auto"/>
            <w:bottom w:val="none" w:sz="0" w:space="0" w:color="auto"/>
            <w:right w:val="none" w:sz="0" w:space="0" w:color="auto"/>
          </w:divBdr>
        </w:div>
        <w:div w:id="438835809">
          <w:marLeft w:val="480"/>
          <w:marRight w:val="0"/>
          <w:marTop w:val="0"/>
          <w:marBottom w:val="0"/>
          <w:divBdr>
            <w:top w:val="none" w:sz="0" w:space="0" w:color="auto"/>
            <w:left w:val="none" w:sz="0" w:space="0" w:color="auto"/>
            <w:bottom w:val="none" w:sz="0" w:space="0" w:color="auto"/>
            <w:right w:val="none" w:sz="0" w:space="0" w:color="auto"/>
          </w:divBdr>
        </w:div>
        <w:div w:id="485902972">
          <w:marLeft w:val="480"/>
          <w:marRight w:val="0"/>
          <w:marTop w:val="0"/>
          <w:marBottom w:val="0"/>
          <w:divBdr>
            <w:top w:val="none" w:sz="0" w:space="0" w:color="auto"/>
            <w:left w:val="none" w:sz="0" w:space="0" w:color="auto"/>
            <w:bottom w:val="none" w:sz="0" w:space="0" w:color="auto"/>
            <w:right w:val="none" w:sz="0" w:space="0" w:color="auto"/>
          </w:divBdr>
        </w:div>
        <w:div w:id="480734445">
          <w:marLeft w:val="480"/>
          <w:marRight w:val="0"/>
          <w:marTop w:val="0"/>
          <w:marBottom w:val="0"/>
          <w:divBdr>
            <w:top w:val="none" w:sz="0" w:space="0" w:color="auto"/>
            <w:left w:val="none" w:sz="0" w:space="0" w:color="auto"/>
            <w:bottom w:val="none" w:sz="0" w:space="0" w:color="auto"/>
            <w:right w:val="none" w:sz="0" w:space="0" w:color="auto"/>
          </w:divBdr>
        </w:div>
        <w:div w:id="1976063349">
          <w:marLeft w:val="480"/>
          <w:marRight w:val="0"/>
          <w:marTop w:val="0"/>
          <w:marBottom w:val="0"/>
          <w:divBdr>
            <w:top w:val="none" w:sz="0" w:space="0" w:color="auto"/>
            <w:left w:val="none" w:sz="0" w:space="0" w:color="auto"/>
            <w:bottom w:val="none" w:sz="0" w:space="0" w:color="auto"/>
            <w:right w:val="none" w:sz="0" w:space="0" w:color="auto"/>
          </w:divBdr>
        </w:div>
        <w:div w:id="2055687461">
          <w:marLeft w:val="480"/>
          <w:marRight w:val="0"/>
          <w:marTop w:val="0"/>
          <w:marBottom w:val="0"/>
          <w:divBdr>
            <w:top w:val="none" w:sz="0" w:space="0" w:color="auto"/>
            <w:left w:val="none" w:sz="0" w:space="0" w:color="auto"/>
            <w:bottom w:val="none" w:sz="0" w:space="0" w:color="auto"/>
            <w:right w:val="none" w:sz="0" w:space="0" w:color="auto"/>
          </w:divBdr>
        </w:div>
        <w:div w:id="577206593">
          <w:marLeft w:val="480"/>
          <w:marRight w:val="0"/>
          <w:marTop w:val="0"/>
          <w:marBottom w:val="0"/>
          <w:divBdr>
            <w:top w:val="none" w:sz="0" w:space="0" w:color="auto"/>
            <w:left w:val="none" w:sz="0" w:space="0" w:color="auto"/>
            <w:bottom w:val="none" w:sz="0" w:space="0" w:color="auto"/>
            <w:right w:val="none" w:sz="0" w:space="0" w:color="auto"/>
          </w:divBdr>
        </w:div>
        <w:div w:id="1824934062">
          <w:marLeft w:val="480"/>
          <w:marRight w:val="0"/>
          <w:marTop w:val="0"/>
          <w:marBottom w:val="0"/>
          <w:divBdr>
            <w:top w:val="none" w:sz="0" w:space="0" w:color="auto"/>
            <w:left w:val="none" w:sz="0" w:space="0" w:color="auto"/>
            <w:bottom w:val="none" w:sz="0" w:space="0" w:color="auto"/>
            <w:right w:val="none" w:sz="0" w:space="0" w:color="auto"/>
          </w:divBdr>
        </w:div>
        <w:div w:id="1705014692">
          <w:marLeft w:val="480"/>
          <w:marRight w:val="0"/>
          <w:marTop w:val="0"/>
          <w:marBottom w:val="0"/>
          <w:divBdr>
            <w:top w:val="none" w:sz="0" w:space="0" w:color="auto"/>
            <w:left w:val="none" w:sz="0" w:space="0" w:color="auto"/>
            <w:bottom w:val="none" w:sz="0" w:space="0" w:color="auto"/>
            <w:right w:val="none" w:sz="0" w:space="0" w:color="auto"/>
          </w:divBdr>
        </w:div>
        <w:div w:id="1370373447">
          <w:marLeft w:val="480"/>
          <w:marRight w:val="0"/>
          <w:marTop w:val="0"/>
          <w:marBottom w:val="0"/>
          <w:divBdr>
            <w:top w:val="none" w:sz="0" w:space="0" w:color="auto"/>
            <w:left w:val="none" w:sz="0" w:space="0" w:color="auto"/>
            <w:bottom w:val="none" w:sz="0" w:space="0" w:color="auto"/>
            <w:right w:val="none" w:sz="0" w:space="0" w:color="auto"/>
          </w:divBdr>
        </w:div>
        <w:div w:id="1794638048">
          <w:marLeft w:val="480"/>
          <w:marRight w:val="0"/>
          <w:marTop w:val="0"/>
          <w:marBottom w:val="0"/>
          <w:divBdr>
            <w:top w:val="none" w:sz="0" w:space="0" w:color="auto"/>
            <w:left w:val="none" w:sz="0" w:space="0" w:color="auto"/>
            <w:bottom w:val="none" w:sz="0" w:space="0" w:color="auto"/>
            <w:right w:val="none" w:sz="0" w:space="0" w:color="auto"/>
          </w:divBdr>
        </w:div>
        <w:div w:id="645091542">
          <w:marLeft w:val="480"/>
          <w:marRight w:val="0"/>
          <w:marTop w:val="0"/>
          <w:marBottom w:val="0"/>
          <w:divBdr>
            <w:top w:val="none" w:sz="0" w:space="0" w:color="auto"/>
            <w:left w:val="none" w:sz="0" w:space="0" w:color="auto"/>
            <w:bottom w:val="none" w:sz="0" w:space="0" w:color="auto"/>
            <w:right w:val="none" w:sz="0" w:space="0" w:color="auto"/>
          </w:divBdr>
        </w:div>
        <w:div w:id="798380377">
          <w:marLeft w:val="480"/>
          <w:marRight w:val="0"/>
          <w:marTop w:val="0"/>
          <w:marBottom w:val="0"/>
          <w:divBdr>
            <w:top w:val="none" w:sz="0" w:space="0" w:color="auto"/>
            <w:left w:val="none" w:sz="0" w:space="0" w:color="auto"/>
            <w:bottom w:val="none" w:sz="0" w:space="0" w:color="auto"/>
            <w:right w:val="none" w:sz="0" w:space="0" w:color="auto"/>
          </w:divBdr>
        </w:div>
        <w:div w:id="1377394518">
          <w:marLeft w:val="480"/>
          <w:marRight w:val="0"/>
          <w:marTop w:val="0"/>
          <w:marBottom w:val="0"/>
          <w:divBdr>
            <w:top w:val="none" w:sz="0" w:space="0" w:color="auto"/>
            <w:left w:val="none" w:sz="0" w:space="0" w:color="auto"/>
            <w:bottom w:val="none" w:sz="0" w:space="0" w:color="auto"/>
            <w:right w:val="none" w:sz="0" w:space="0" w:color="auto"/>
          </w:divBdr>
        </w:div>
        <w:div w:id="314185859">
          <w:marLeft w:val="480"/>
          <w:marRight w:val="0"/>
          <w:marTop w:val="0"/>
          <w:marBottom w:val="0"/>
          <w:divBdr>
            <w:top w:val="none" w:sz="0" w:space="0" w:color="auto"/>
            <w:left w:val="none" w:sz="0" w:space="0" w:color="auto"/>
            <w:bottom w:val="none" w:sz="0" w:space="0" w:color="auto"/>
            <w:right w:val="none" w:sz="0" w:space="0" w:color="auto"/>
          </w:divBdr>
        </w:div>
        <w:div w:id="1700007683">
          <w:marLeft w:val="480"/>
          <w:marRight w:val="0"/>
          <w:marTop w:val="0"/>
          <w:marBottom w:val="0"/>
          <w:divBdr>
            <w:top w:val="none" w:sz="0" w:space="0" w:color="auto"/>
            <w:left w:val="none" w:sz="0" w:space="0" w:color="auto"/>
            <w:bottom w:val="none" w:sz="0" w:space="0" w:color="auto"/>
            <w:right w:val="none" w:sz="0" w:space="0" w:color="auto"/>
          </w:divBdr>
        </w:div>
        <w:div w:id="1693527662">
          <w:marLeft w:val="480"/>
          <w:marRight w:val="0"/>
          <w:marTop w:val="0"/>
          <w:marBottom w:val="0"/>
          <w:divBdr>
            <w:top w:val="none" w:sz="0" w:space="0" w:color="auto"/>
            <w:left w:val="none" w:sz="0" w:space="0" w:color="auto"/>
            <w:bottom w:val="none" w:sz="0" w:space="0" w:color="auto"/>
            <w:right w:val="none" w:sz="0" w:space="0" w:color="auto"/>
          </w:divBdr>
        </w:div>
        <w:div w:id="1003095265">
          <w:marLeft w:val="480"/>
          <w:marRight w:val="0"/>
          <w:marTop w:val="0"/>
          <w:marBottom w:val="0"/>
          <w:divBdr>
            <w:top w:val="none" w:sz="0" w:space="0" w:color="auto"/>
            <w:left w:val="none" w:sz="0" w:space="0" w:color="auto"/>
            <w:bottom w:val="none" w:sz="0" w:space="0" w:color="auto"/>
            <w:right w:val="none" w:sz="0" w:space="0" w:color="auto"/>
          </w:divBdr>
        </w:div>
        <w:div w:id="783303765">
          <w:marLeft w:val="480"/>
          <w:marRight w:val="0"/>
          <w:marTop w:val="0"/>
          <w:marBottom w:val="0"/>
          <w:divBdr>
            <w:top w:val="none" w:sz="0" w:space="0" w:color="auto"/>
            <w:left w:val="none" w:sz="0" w:space="0" w:color="auto"/>
            <w:bottom w:val="none" w:sz="0" w:space="0" w:color="auto"/>
            <w:right w:val="none" w:sz="0" w:space="0" w:color="auto"/>
          </w:divBdr>
        </w:div>
        <w:div w:id="286130902">
          <w:marLeft w:val="480"/>
          <w:marRight w:val="0"/>
          <w:marTop w:val="0"/>
          <w:marBottom w:val="0"/>
          <w:divBdr>
            <w:top w:val="none" w:sz="0" w:space="0" w:color="auto"/>
            <w:left w:val="none" w:sz="0" w:space="0" w:color="auto"/>
            <w:bottom w:val="none" w:sz="0" w:space="0" w:color="auto"/>
            <w:right w:val="none" w:sz="0" w:space="0" w:color="auto"/>
          </w:divBdr>
        </w:div>
        <w:div w:id="1300378688">
          <w:marLeft w:val="480"/>
          <w:marRight w:val="0"/>
          <w:marTop w:val="0"/>
          <w:marBottom w:val="0"/>
          <w:divBdr>
            <w:top w:val="none" w:sz="0" w:space="0" w:color="auto"/>
            <w:left w:val="none" w:sz="0" w:space="0" w:color="auto"/>
            <w:bottom w:val="none" w:sz="0" w:space="0" w:color="auto"/>
            <w:right w:val="none" w:sz="0" w:space="0" w:color="auto"/>
          </w:divBdr>
        </w:div>
        <w:div w:id="256447872">
          <w:marLeft w:val="480"/>
          <w:marRight w:val="0"/>
          <w:marTop w:val="0"/>
          <w:marBottom w:val="0"/>
          <w:divBdr>
            <w:top w:val="none" w:sz="0" w:space="0" w:color="auto"/>
            <w:left w:val="none" w:sz="0" w:space="0" w:color="auto"/>
            <w:bottom w:val="none" w:sz="0" w:space="0" w:color="auto"/>
            <w:right w:val="none" w:sz="0" w:space="0" w:color="auto"/>
          </w:divBdr>
        </w:div>
        <w:div w:id="1365327235">
          <w:marLeft w:val="480"/>
          <w:marRight w:val="0"/>
          <w:marTop w:val="0"/>
          <w:marBottom w:val="0"/>
          <w:divBdr>
            <w:top w:val="none" w:sz="0" w:space="0" w:color="auto"/>
            <w:left w:val="none" w:sz="0" w:space="0" w:color="auto"/>
            <w:bottom w:val="none" w:sz="0" w:space="0" w:color="auto"/>
            <w:right w:val="none" w:sz="0" w:space="0" w:color="auto"/>
          </w:divBdr>
        </w:div>
        <w:div w:id="1423376983">
          <w:marLeft w:val="480"/>
          <w:marRight w:val="0"/>
          <w:marTop w:val="0"/>
          <w:marBottom w:val="0"/>
          <w:divBdr>
            <w:top w:val="none" w:sz="0" w:space="0" w:color="auto"/>
            <w:left w:val="none" w:sz="0" w:space="0" w:color="auto"/>
            <w:bottom w:val="none" w:sz="0" w:space="0" w:color="auto"/>
            <w:right w:val="none" w:sz="0" w:space="0" w:color="auto"/>
          </w:divBdr>
        </w:div>
        <w:div w:id="1298993251">
          <w:marLeft w:val="480"/>
          <w:marRight w:val="0"/>
          <w:marTop w:val="0"/>
          <w:marBottom w:val="0"/>
          <w:divBdr>
            <w:top w:val="none" w:sz="0" w:space="0" w:color="auto"/>
            <w:left w:val="none" w:sz="0" w:space="0" w:color="auto"/>
            <w:bottom w:val="none" w:sz="0" w:space="0" w:color="auto"/>
            <w:right w:val="none" w:sz="0" w:space="0" w:color="auto"/>
          </w:divBdr>
        </w:div>
        <w:div w:id="679157654">
          <w:marLeft w:val="480"/>
          <w:marRight w:val="0"/>
          <w:marTop w:val="0"/>
          <w:marBottom w:val="0"/>
          <w:divBdr>
            <w:top w:val="none" w:sz="0" w:space="0" w:color="auto"/>
            <w:left w:val="none" w:sz="0" w:space="0" w:color="auto"/>
            <w:bottom w:val="none" w:sz="0" w:space="0" w:color="auto"/>
            <w:right w:val="none" w:sz="0" w:space="0" w:color="auto"/>
          </w:divBdr>
        </w:div>
        <w:div w:id="1141967953">
          <w:marLeft w:val="480"/>
          <w:marRight w:val="0"/>
          <w:marTop w:val="0"/>
          <w:marBottom w:val="0"/>
          <w:divBdr>
            <w:top w:val="none" w:sz="0" w:space="0" w:color="auto"/>
            <w:left w:val="none" w:sz="0" w:space="0" w:color="auto"/>
            <w:bottom w:val="none" w:sz="0" w:space="0" w:color="auto"/>
            <w:right w:val="none" w:sz="0" w:space="0" w:color="auto"/>
          </w:divBdr>
        </w:div>
        <w:div w:id="7752910">
          <w:marLeft w:val="480"/>
          <w:marRight w:val="0"/>
          <w:marTop w:val="0"/>
          <w:marBottom w:val="0"/>
          <w:divBdr>
            <w:top w:val="none" w:sz="0" w:space="0" w:color="auto"/>
            <w:left w:val="none" w:sz="0" w:space="0" w:color="auto"/>
            <w:bottom w:val="none" w:sz="0" w:space="0" w:color="auto"/>
            <w:right w:val="none" w:sz="0" w:space="0" w:color="auto"/>
          </w:divBdr>
        </w:div>
        <w:div w:id="117378798">
          <w:marLeft w:val="480"/>
          <w:marRight w:val="0"/>
          <w:marTop w:val="0"/>
          <w:marBottom w:val="0"/>
          <w:divBdr>
            <w:top w:val="none" w:sz="0" w:space="0" w:color="auto"/>
            <w:left w:val="none" w:sz="0" w:space="0" w:color="auto"/>
            <w:bottom w:val="none" w:sz="0" w:space="0" w:color="auto"/>
            <w:right w:val="none" w:sz="0" w:space="0" w:color="auto"/>
          </w:divBdr>
        </w:div>
        <w:div w:id="1030767042">
          <w:marLeft w:val="480"/>
          <w:marRight w:val="0"/>
          <w:marTop w:val="0"/>
          <w:marBottom w:val="0"/>
          <w:divBdr>
            <w:top w:val="none" w:sz="0" w:space="0" w:color="auto"/>
            <w:left w:val="none" w:sz="0" w:space="0" w:color="auto"/>
            <w:bottom w:val="none" w:sz="0" w:space="0" w:color="auto"/>
            <w:right w:val="none" w:sz="0" w:space="0" w:color="auto"/>
          </w:divBdr>
        </w:div>
        <w:div w:id="954629297">
          <w:marLeft w:val="480"/>
          <w:marRight w:val="0"/>
          <w:marTop w:val="0"/>
          <w:marBottom w:val="0"/>
          <w:divBdr>
            <w:top w:val="none" w:sz="0" w:space="0" w:color="auto"/>
            <w:left w:val="none" w:sz="0" w:space="0" w:color="auto"/>
            <w:bottom w:val="none" w:sz="0" w:space="0" w:color="auto"/>
            <w:right w:val="none" w:sz="0" w:space="0" w:color="auto"/>
          </w:divBdr>
        </w:div>
        <w:div w:id="1302006258">
          <w:marLeft w:val="480"/>
          <w:marRight w:val="0"/>
          <w:marTop w:val="0"/>
          <w:marBottom w:val="0"/>
          <w:divBdr>
            <w:top w:val="none" w:sz="0" w:space="0" w:color="auto"/>
            <w:left w:val="none" w:sz="0" w:space="0" w:color="auto"/>
            <w:bottom w:val="none" w:sz="0" w:space="0" w:color="auto"/>
            <w:right w:val="none" w:sz="0" w:space="0" w:color="auto"/>
          </w:divBdr>
        </w:div>
        <w:div w:id="451293743">
          <w:marLeft w:val="480"/>
          <w:marRight w:val="0"/>
          <w:marTop w:val="0"/>
          <w:marBottom w:val="0"/>
          <w:divBdr>
            <w:top w:val="none" w:sz="0" w:space="0" w:color="auto"/>
            <w:left w:val="none" w:sz="0" w:space="0" w:color="auto"/>
            <w:bottom w:val="none" w:sz="0" w:space="0" w:color="auto"/>
            <w:right w:val="none" w:sz="0" w:space="0" w:color="auto"/>
          </w:divBdr>
        </w:div>
        <w:div w:id="1165558992">
          <w:marLeft w:val="480"/>
          <w:marRight w:val="0"/>
          <w:marTop w:val="0"/>
          <w:marBottom w:val="0"/>
          <w:divBdr>
            <w:top w:val="none" w:sz="0" w:space="0" w:color="auto"/>
            <w:left w:val="none" w:sz="0" w:space="0" w:color="auto"/>
            <w:bottom w:val="none" w:sz="0" w:space="0" w:color="auto"/>
            <w:right w:val="none" w:sz="0" w:space="0" w:color="auto"/>
          </w:divBdr>
        </w:div>
        <w:div w:id="861942754">
          <w:marLeft w:val="480"/>
          <w:marRight w:val="0"/>
          <w:marTop w:val="0"/>
          <w:marBottom w:val="0"/>
          <w:divBdr>
            <w:top w:val="none" w:sz="0" w:space="0" w:color="auto"/>
            <w:left w:val="none" w:sz="0" w:space="0" w:color="auto"/>
            <w:bottom w:val="none" w:sz="0" w:space="0" w:color="auto"/>
            <w:right w:val="none" w:sz="0" w:space="0" w:color="auto"/>
          </w:divBdr>
        </w:div>
        <w:div w:id="256446837">
          <w:marLeft w:val="480"/>
          <w:marRight w:val="0"/>
          <w:marTop w:val="0"/>
          <w:marBottom w:val="0"/>
          <w:divBdr>
            <w:top w:val="none" w:sz="0" w:space="0" w:color="auto"/>
            <w:left w:val="none" w:sz="0" w:space="0" w:color="auto"/>
            <w:bottom w:val="none" w:sz="0" w:space="0" w:color="auto"/>
            <w:right w:val="none" w:sz="0" w:space="0" w:color="auto"/>
          </w:divBdr>
        </w:div>
        <w:div w:id="1114859088">
          <w:marLeft w:val="480"/>
          <w:marRight w:val="0"/>
          <w:marTop w:val="0"/>
          <w:marBottom w:val="0"/>
          <w:divBdr>
            <w:top w:val="none" w:sz="0" w:space="0" w:color="auto"/>
            <w:left w:val="none" w:sz="0" w:space="0" w:color="auto"/>
            <w:bottom w:val="none" w:sz="0" w:space="0" w:color="auto"/>
            <w:right w:val="none" w:sz="0" w:space="0" w:color="auto"/>
          </w:divBdr>
        </w:div>
        <w:div w:id="858398523">
          <w:marLeft w:val="480"/>
          <w:marRight w:val="0"/>
          <w:marTop w:val="0"/>
          <w:marBottom w:val="0"/>
          <w:divBdr>
            <w:top w:val="none" w:sz="0" w:space="0" w:color="auto"/>
            <w:left w:val="none" w:sz="0" w:space="0" w:color="auto"/>
            <w:bottom w:val="none" w:sz="0" w:space="0" w:color="auto"/>
            <w:right w:val="none" w:sz="0" w:space="0" w:color="auto"/>
          </w:divBdr>
        </w:div>
        <w:div w:id="698745817">
          <w:marLeft w:val="480"/>
          <w:marRight w:val="0"/>
          <w:marTop w:val="0"/>
          <w:marBottom w:val="0"/>
          <w:divBdr>
            <w:top w:val="none" w:sz="0" w:space="0" w:color="auto"/>
            <w:left w:val="none" w:sz="0" w:space="0" w:color="auto"/>
            <w:bottom w:val="none" w:sz="0" w:space="0" w:color="auto"/>
            <w:right w:val="none" w:sz="0" w:space="0" w:color="auto"/>
          </w:divBdr>
        </w:div>
        <w:div w:id="539054882">
          <w:marLeft w:val="480"/>
          <w:marRight w:val="0"/>
          <w:marTop w:val="0"/>
          <w:marBottom w:val="0"/>
          <w:divBdr>
            <w:top w:val="none" w:sz="0" w:space="0" w:color="auto"/>
            <w:left w:val="none" w:sz="0" w:space="0" w:color="auto"/>
            <w:bottom w:val="none" w:sz="0" w:space="0" w:color="auto"/>
            <w:right w:val="none" w:sz="0" w:space="0" w:color="auto"/>
          </w:divBdr>
        </w:div>
        <w:div w:id="1643265338">
          <w:marLeft w:val="480"/>
          <w:marRight w:val="0"/>
          <w:marTop w:val="0"/>
          <w:marBottom w:val="0"/>
          <w:divBdr>
            <w:top w:val="none" w:sz="0" w:space="0" w:color="auto"/>
            <w:left w:val="none" w:sz="0" w:space="0" w:color="auto"/>
            <w:bottom w:val="none" w:sz="0" w:space="0" w:color="auto"/>
            <w:right w:val="none" w:sz="0" w:space="0" w:color="auto"/>
          </w:divBdr>
        </w:div>
        <w:div w:id="39133691">
          <w:marLeft w:val="480"/>
          <w:marRight w:val="0"/>
          <w:marTop w:val="0"/>
          <w:marBottom w:val="0"/>
          <w:divBdr>
            <w:top w:val="none" w:sz="0" w:space="0" w:color="auto"/>
            <w:left w:val="none" w:sz="0" w:space="0" w:color="auto"/>
            <w:bottom w:val="none" w:sz="0" w:space="0" w:color="auto"/>
            <w:right w:val="none" w:sz="0" w:space="0" w:color="auto"/>
          </w:divBdr>
        </w:div>
        <w:div w:id="538931583">
          <w:marLeft w:val="480"/>
          <w:marRight w:val="0"/>
          <w:marTop w:val="0"/>
          <w:marBottom w:val="0"/>
          <w:divBdr>
            <w:top w:val="none" w:sz="0" w:space="0" w:color="auto"/>
            <w:left w:val="none" w:sz="0" w:space="0" w:color="auto"/>
            <w:bottom w:val="none" w:sz="0" w:space="0" w:color="auto"/>
            <w:right w:val="none" w:sz="0" w:space="0" w:color="auto"/>
          </w:divBdr>
        </w:div>
        <w:div w:id="1168330187">
          <w:marLeft w:val="480"/>
          <w:marRight w:val="0"/>
          <w:marTop w:val="0"/>
          <w:marBottom w:val="0"/>
          <w:divBdr>
            <w:top w:val="none" w:sz="0" w:space="0" w:color="auto"/>
            <w:left w:val="none" w:sz="0" w:space="0" w:color="auto"/>
            <w:bottom w:val="none" w:sz="0" w:space="0" w:color="auto"/>
            <w:right w:val="none" w:sz="0" w:space="0" w:color="auto"/>
          </w:divBdr>
        </w:div>
        <w:div w:id="195852365">
          <w:marLeft w:val="480"/>
          <w:marRight w:val="0"/>
          <w:marTop w:val="0"/>
          <w:marBottom w:val="0"/>
          <w:divBdr>
            <w:top w:val="none" w:sz="0" w:space="0" w:color="auto"/>
            <w:left w:val="none" w:sz="0" w:space="0" w:color="auto"/>
            <w:bottom w:val="none" w:sz="0" w:space="0" w:color="auto"/>
            <w:right w:val="none" w:sz="0" w:space="0" w:color="auto"/>
          </w:divBdr>
        </w:div>
        <w:div w:id="1115713557">
          <w:marLeft w:val="480"/>
          <w:marRight w:val="0"/>
          <w:marTop w:val="0"/>
          <w:marBottom w:val="0"/>
          <w:divBdr>
            <w:top w:val="none" w:sz="0" w:space="0" w:color="auto"/>
            <w:left w:val="none" w:sz="0" w:space="0" w:color="auto"/>
            <w:bottom w:val="none" w:sz="0" w:space="0" w:color="auto"/>
            <w:right w:val="none" w:sz="0" w:space="0" w:color="auto"/>
          </w:divBdr>
        </w:div>
        <w:div w:id="1979800057">
          <w:marLeft w:val="480"/>
          <w:marRight w:val="0"/>
          <w:marTop w:val="0"/>
          <w:marBottom w:val="0"/>
          <w:divBdr>
            <w:top w:val="none" w:sz="0" w:space="0" w:color="auto"/>
            <w:left w:val="none" w:sz="0" w:space="0" w:color="auto"/>
            <w:bottom w:val="none" w:sz="0" w:space="0" w:color="auto"/>
            <w:right w:val="none" w:sz="0" w:space="0" w:color="auto"/>
          </w:divBdr>
        </w:div>
        <w:div w:id="1450469983">
          <w:marLeft w:val="480"/>
          <w:marRight w:val="0"/>
          <w:marTop w:val="0"/>
          <w:marBottom w:val="0"/>
          <w:divBdr>
            <w:top w:val="none" w:sz="0" w:space="0" w:color="auto"/>
            <w:left w:val="none" w:sz="0" w:space="0" w:color="auto"/>
            <w:bottom w:val="none" w:sz="0" w:space="0" w:color="auto"/>
            <w:right w:val="none" w:sz="0" w:space="0" w:color="auto"/>
          </w:divBdr>
        </w:div>
        <w:div w:id="1726834991">
          <w:marLeft w:val="480"/>
          <w:marRight w:val="0"/>
          <w:marTop w:val="0"/>
          <w:marBottom w:val="0"/>
          <w:divBdr>
            <w:top w:val="none" w:sz="0" w:space="0" w:color="auto"/>
            <w:left w:val="none" w:sz="0" w:space="0" w:color="auto"/>
            <w:bottom w:val="none" w:sz="0" w:space="0" w:color="auto"/>
            <w:right w:val="none" w:sz="0" w:space="0" w:color="auto"/>
          </w:divBdr>
        </w:div>
        <w:div w:id="1602637677">
          <w:marLeft w:val="480"/>
          <w:marRight w:val="0"/>
          <w:marTop w:val="0"/>
          <w:marBottom w:val="0"/>
          <w:divBdr>
            <w:top w:val="none" w:sz="0" w:space="0" w:color="auto"/>
            <w:left w:val="none" w:sz="0" w:space="0" w:color="auto"/>
            <w:bottom w:val="none" w:sz="0" w:space="0" w:color="auto"/>
            <w:right w:val="none" w:sz="0" w:space="0" w:color="auto"/>
          </w:divBdr>
        </w:div>
        <w:div w:id="710227886">
          <w:marLeft w:val="480"/>
          <w:marRight w:val="0"/>
          <w:marTop w:val="0"/>
          <w:marBottom w:val="0"/>
          <w:divBdr>
            <w:top w:val="none" w:sz="0" w:space="0" w:color="auto"/>
            <w:left w:val="none" w:sz="0" w:space="0" w:color="auto"/>
            <w:bottom w:val="none" w:sz="0" w:space="0" w:color="auto"/>
            <w:right w:val="none" w:sz="0" w:space="0" w:color="auto"/>
          </w:divBdr>
        </w:div>
        <w:div w:id="593367385">
          <w:marLeft w:val="480"/>
          <w:marRight w:val="0"/>
          <w:marTop w:val="0"/>
          <w:marBottom w:val="0"/>
          <w:divBdr>
            <w:top w:val="none" w:sz="0" w:space="0" w:color="auto"/>
            <w:left w:val="none" w:sz="0" w:space="0" w:color="auto"/>
            <w:bottom w:val="none" w:sz="0" w:space="0" w:color="auto"/>
            <w:right w:val="none" w:sz="0" w:space="0" w:color="auto"/>
          </w:divBdr>
        </w:div>
        <w:div w:id="373621268">
          <w:marLeft w:val="480"/>
          <w:marRight w:val="0"/>
          <w:marTop w:val="0"/>
          <w:marBottom w:val="0"/>
          <w:divBdr>
            <w:top w:val="none" w:sz="0" w:space="0" w:color="auto"/>
            <w:left w:val="none" w:sz="0" w:space="0" w:color="auto"/>
            <w:bottom w:val="none" w:sz="0" w:space="0" w:color="auto"/>
            <w:right w:val="none" w:sz="0" w:space="0" w:color="auto"/>
          </w:divBdr>
        </w:div>
        <w:div w:id="1380476656">
          <w:marLeft w:val="480"/>
          <w:marRight w:val="0"/>
          <w:marTop w:val="0"/>
          <w:marBottom w:val="0"/>
          <w:divBdr>
            <w:top w:val="none" w:sz="0" w:space="0" w:color="auto"/>
            <w:left w:val="none" w:sz="0" w:space="0" w:color="auto"/>
            <w:bottom w:val="none" w:sz="0" w:space="0" w:color="auto"/>
            <w:right w:val="none" w:sz="0" w:space="0" w:color="auto"/>
          </w:divBdr>
        </w:div>
        <w:div w:id="765465249">
          <w:marLeft w:val="480"/>
          <w:marRight w:val="0"/>
          <w:marTop w:val="0"/>
          <w:marBottom w:val="0"/>
          <w:divBdr>
            <w:top w:val="none" w:sz="0" w:space="0" w:color="auto"/>
            <w:left w:val="none" w:sz="0" w:space="0" w:color="auto"/>
            <w:bottom w:val="none" w:sz="0" w:space="0" w:color="auto"/>
            <w:right w:val="none" w:sz="0" w:space="0" w:color="auto"/>
          </w:divBdr>
        </w:div>
        <w:div w:id="755982982">
          <w:marLeft w:val="480"/>
          <w:marRight w:val="0"/>
          <w:marTop w:val="0"/>
          <w:marBottom w:val="0"/>
          <w:divBdr>
            <w:top w:val="none" w:sz="0" w:space="0" w:color="auto"/>
            <w:left w:val="none" w:sz="0" w:space="0" w:color="auto"/>
            <w:bottom w:val="none" w:sz="0" w:space="0" w:color="auto"/>
            <w:right w:val="none" w:sz="0" w:space="0" w:color="auto"/>
          </w:divBdr>
        </w:div>
        <w:div w:id="1516773242">
          <w:marLeft w:val="480"/>
          <w:marRight w:val="0"/>
          <w:marTop w:val="0"/>
          <w:marBottom w:val="0"/>
          <w:divBdr>
            <w:top w:val="none" w:sz="0" w:space="0" w:color="auto"/>
            <w:left w:val="none" w:sz="0" w:space="0" w:color="auto"/>
            <w:bottom w:val="none" w:sz="0" w:space="0" w:color="auto"/>
            <w:right w:val="none" w:sz="0" w:space="0" w:color="auto"/>
          </w:divBdr>
        </w:div>
        <w:div w:id="312638502">
          <w:marLeft w:val="480"/>
          <w:marRight w:val="0"/>
          <w:marTop w:val="0"/>
          <w:marBottom w:val="0"/>
          <w:divBdr>
            <w:top w:val="none" w:sz="0" w:space="0" w:color="auto"/>
            <w:left w:val="none" w:sz="0" w:space="0" w:color="auto"/>
            <w:bottom w:val="none" w:sz="0" w:space="0" w:color="auto"/>
            <w:right w:val="none" w:sz="0" w:space="0" w:color="auto"/>
          </w:divBdr>
        </w:div>
        <w:div w:id="2109304505">
          <w:marLeft w:val="480"/>
          <w:marRight w:val="0"/>
          <w:marTop w:val="0"/>
          <w:marBottom w:val="0"/>
          <w:divBdr>
            <w:top w:val="none" w:sz="0" w:space="0" w:color="auto"/>
            <w:left w:val="none" w:sz="0" w:space="0" w:color="auto"/>
            <w:bottom w:val="none" w:sz="0" w:space="0" w:color="auto"/>
            <w:right w:val="none" w:sz="0" w:space="0" w:color="auto"/>
          </w:divBdr>
        </w:div>
        <w:div w:id="1772584259">
          <w:marLeft w:val="480"/>
          <w:marRight w:val="0"/>
          <w:marTop w:val="0"/>
          <w:marBottom w:val="0"/>
          <w:divBdr>
            <w:top w:val="none" w:sz="0" w:space="0" w:color="auto"/>
            <w:left w:val="none" w:sz="0" w:space="0" w:color="auto"/>
            <w:bottom w:val="none" w:sz="0" w:space="0" w:color="auto"/>
            <w:right w:val="none" w:sz="0" w:space="0" w:color="auto"/>
          </w:divBdr>
        </w:div>
        <w:div w:id="456948117">
          <w:marLeft w:val="480"/>
          <w:marRight w:val="0"/>
          <w:marTop w:val="0"/>
          <w:marBottom w:val="0"/>
          <w:divBdr>
            <w:top w:val="none" w:sz="0" w:space="0" w:color="auto"/>
            <w:left w:val="none" w:sz="0" w:space="0" w:color="auto"/>
            <w:bottom w:val="none" w:sz="0" w:space="0" w:color="auto"/>
            <w:right w:val="none" w:sz="0" w:space="0" w:color="auto"/>
          </w:divBdr>
        </w:div>
        <w:div w:id="91820468">
          <w:marLeft w:val="480"/>
          <w:marRight w:val="0"/>
          <w:marTop w:val="0"/>
          <w:marBottom w:val="0"/>
          <w:divBdr>
            <w:top w:val="none" w:sz="0" w:space="0" w:color="auto"/>
            <w:left w:val="none" w:sz="0" w:space="0" w:color="auto"/>
            <w:bottom w:val="none" w:sz="0" w:space="0" w:color="auto"/>
            <w:right w:val="none" w:sz="0" w:space="0" w:color="auto"/>
          </w:divBdr>
        </w:div>
        <w:div w:id="720835557">
          <w:marLeft w:val="480"/>
          <w:marRight w:val="0"/>
          <w:marTop w:val="0"/>
          <w:marBottom w:val="0"/>
          <w:divBdr>
            <w:top w:val="none" w:sz="0" w:space="0" w:color="auto"/>
            <w:left w:val="none" w:sz="0" w:space="0" w:color="auto"/>
            <w:bottom w:val="none" w:sz="0" w:space="0" w:color="auto"/>
            <w:right w:val="none" w:sz="0" w:space="0" w:color="auto"/>
          </w:divBdr>
        </w:div>
        <w:div w:id="1277643270">
          <w:marLeft w:val="480"/>
          <w:marRight w:val="0"/>
          <w:marTop w:val="0"/>
          <w:marBottom w:val="0"/>
          <w:divBdr>
            <w:top w:val="none" w:sz="0" w:space="0" w:color="auto"/>
            <w:left w:val="none" w:sz="0" w:space="0" w:color="auto"/>
            <w:bottom w:val="none" w:sz="0" w:space="0" w:color="auto"/>
            <w:right w:val="none" w:sz="0" w:space="0" w:color="auto"/>
          </w:divBdr>
        </w:div>
        <w:div w:id="2001735568">
          <w:marLeft w:val="480"/>
          <w:marRight w:val="0"/>
          <w:marTop w:val="0"/>
          <w:marBottom w:val="0"/>
          <w:divBdr>
            <w:top w:val="none" w:sz="0" w:space="0" w:color="auto"/>
            <w:left w:val="none" w:sz="0" w:space="0" w:color="auto"/>
            <w:bottom w:val="none" w:sz="0" w:space="0" w:color="auto"/>
            <w:right w:val="none" w:sz="0" w:space="0" w:color="auto"/>
          </w:divBdr>
        </w:div>
        <w:div w:id="46422755">
          <w:marLeft w:val="480"/>
          <w:marRight w:val="0"/>
          <w:marTop w:val="0"/>
          <w:marBottom w:val="0"/>
          <w:divBdr>
            <w:top w:val="none" w:sz="0" w:space="0" w:color="auto"/>
            <w:left w:val="none" w:sz="0" w:space="0" w:color="auto"/>
            <w:bottom w:val="none" w:sz="0" w:space="0" w:color="auto"/>
            <w:right w:val="none" w:sz="0" w:space="0" w:color="auto"/>
          </w:divBdr>
        </w:div>
        <w:div w:id="1818568497">
          <w:marLeft w:val="480"/>
          <w:marRight w:val="0"/>
          <w:marTop w:val="0"/>
          <w:marBottom w:val="0"/>
          <w:divBdr>
            <w:top w:val="none" w:sz="0" w:space="0" w:color="auto"/>
            <w:left w:val="none" w:sz="0" w:space="0" w:color="auto"/>
            <w:bottom w:val="none" w:sz="0" w:space="0" w:color="auto"/>
            <w:right w:val="none" w:sz="0" w:space="0" w:color="auto"/>
          </w:divBdr>
        </w:div>
        <w:div w:id="554972304">
          <w:marLeft w:val="480"/>
          <w:marRight w:val="0"/>
          <w:marTop w:val="0"/>
          <w:marBottom w:val="0"/>
          <w:divBdr>
            <w:top w:val="none" w:sz="0" w:space="0" w:color="auto"/>
            <w:left w:val="none" w:sz="0" w:space="0" w:color="auto"/>
            <w:bottom w:val="none" w:sz="0" w:space="0" w:color="auto"/>
            <w:right w:val="none" w:sz="0" w:space="0" w:color="auto"/>
          </w:divBdr>
        </w:div>
        <w:div w:id="566112332">
          <w:marLeft w:val="480"/>
          <w:marRight w:val="0"/>
          <w:marTop w:val="0"/>
          <w:marBottom w:val="0"/>
          <w:divBdr>
            <w:top w:val="none" w:sz="0" w:space="0" w:color="auto"/>
            <w:left w:val="none" w:sz="0" w:space="0" w:color="auto"/>
            <w:bottom w:val="none" w:sz="0" w:space="0" w:color="auto"/>
            <w:right w:val="none" w:sz="0" w:space="0" w:color="auto"/>
          </w:divBdr>
        </w:div>
        <w:div w:id="2062050160">
          <w:marLeft w:val="480"/>
          <w:marRight w:val="0"/>
          <w:marTop w:val="0"/>
          <w:marBottom w:val="0"/>
          <w:divBdr>
            <w:top w:val="none" w:sz="0" w:space="0" w:color="auto"/>
            <w:left w:val="none" w:sz="0" w:space="0" w:color="auto"/>
            <w:bottom w:val="none" w:sz="0" w:space="0" w:color="auto"/>
            <w:right w:val="none" w:sz="0" w:space="0" w:color="auto"/>
          </w:divBdr>
        </w:div>
        <w:div w:id="1916932801">
          <w:marLeft w:val="480"/>
          <w:marRight w:val="0"/>
          <w:marTop w:val="0"/>
          <w:marBottom w:val="0"/>
          <w:divBdr>
            <w:top w:val="none" w:sz="0" w:space="0" w:color="auto"/>
            <w:left w:val="none" w:sz="0" w:space="0" w:color="auto"/>
            <w:bottom w:val="none" w:sz="0" w:space="0" w:color="auto"/>
            <w:right w:val="none" w:sz="0" w:space="0" w:color="auto"/>
          </w:divBdr>
        </w:div>
        <w:div w:id="2125004989">
          <w:marLeft w:val="480"/>
          <w:marRight w:val="0"/>
          <w:marTop w:val="0"/>
          <w:marBottom w:val="0"/>
          <w:divBdr>
            <w:top w:val="none" w:sz="0" w:space="0" w:color="auto"/>
            <w:left w:val="none" w:sz="0" w:space="0" w:color="auto"/>
            <w:bottom w:val="none" w:sz="0" w:space="0" w:color="auto"/>
            <w:right w:val="none" w:sz="0" w:space="0" w:color="auto"/>
          </w:divBdr>
        </w:div>
        <w:div w:id="1660570322">
          <w:marLeft w:val="480"/>
          <w:marRight w:val="0"/>
          <w:marTop w:val="0"/>
          <w:marBottom w:val="0"/>
          <w:divBdr>
            <w:top w:val="none" w:sz="0" w:space="0" w:color="auto"/>
            <w:left w:val="none" w:sz="0" w:space="0" w:color="auto"/>
            <w:bottom w:val="none" w:sz="0" w:space="0" w:color="auto"/>
            <w:right w:val="none" w:sz="0" w:space="0" w:color="auto"/>
          </w:divBdr>
        </w:div>
        <w:div w:id="2133016852">
          <w:marLeft w:val="480"/>
          <w:marRight w:val="0"/>
          <w:marTop w:val="0"/>
          <w:marBottom w:val="0"/>
          <w:divBdr>
            <w:top w:val="none" w:sz="0" w:space="0" w:color="auto"/>
            <w:left w:val="none" w:sz="0" w:space="0" w:color="auto"/>
            <w:bottom w:val="none" w:sz="0" w:space="0" w:color="auto"/>
            <w:right w:val="none" w:sz="0" w:space="0" w:color="auto"/>
          </w:divBdr>
        </w:div>
      </w:divsChild>
    </w:div>
    <w:div w:id="1168446770">
      <w:bodyDiv w:val="1"/>
      <w:marLeft w:val="0"/>
      <w:marRight w:val="0"/>
      <w:marTop w:val="0"/>
      <w:marBottom w:val="0"/>
      <w:divBdr>
        <w:top w:val="none" w:sz="0" w:space="0" w:color="auto"/>
        <w:left w:val="none" w:sz="0" w:space="0" w:color="auto"/>
        <w:bottom w:val="none" w:sz="0" w:space="0" w:color="auto"/>
        <w:right w:val="none" w:sz="0" w:space="0" w:color="auto"/>
      </w:divBdr>
    </w:div>
    <w:div w:id="1168670564">
      <w:bodyDiv w:val="1"/>
      <w:marLeft w:val="0"/>
      <w:marRight w:val="0"/>
      <w:marTop w:val="0"/>
      <w:marBottom w:val="0"/>
      <w:divBdr>
        <w:top w:val="none" w:sz="0" w:space="0" w:color="auto"/>
        <w:left w:val="none" w:sz="0" w:space="0" w:color="auto"/>
        <w:bottom w:val="none" w:sz="0" w:space="0" w:color="auto"/>
        <w:right w:val="none" w:sz="0" w:space="0" w:color="auto"/>
      </w:divBdr>
    </w:div>
    <w:div w:id="1171792415">
      <w:bodyDiv w:val="1"/>
      <w:marLeft w:val="0"/>
      <w:marRight w:val="0"/>
      <w:marTop w:val="0"/>
      <w:marBottom w:val="0"/>
      <w:divBdr>
        <w:top w:val="none" w:sz="0" w:space="0" w:color="auto"/>
        <w:left w:val="none" w:sz="0" w:space="0" w:color="auto"/>
        <w:bottom w:val="none" w:sz="0" w:space="0" w:color="auto"/>
        <w:right w:val="none" w:sz="0" w:space="0" w:color="auto"/>
      </w:divBdr>
    </w:div>
    <w:div w:id="1175651690">
      <w:bodyDiv w:val="1"/>
      <w:marLeft w:val="0"/>
      <w:marRight w:val="0"/>
      <w:marTop w:val="0"/>
      <w:marBottom w:val="0"/>
      <w:divBdr>
        <w:top w:val="none" w:sz="0" w:space="0" w:color="auto"/>
        <w:left w:val="none" w:sz="0" w:space="0" w:color="auto"/>
        <w:bottom w:val="none" w:sz="0" w:space="0" w:color="auto"/>
        <w:right w:val="none" w:sz="0" w:space="0" w:color="auto"/>
      </w:divBdr>
    </w:div>
    <w:div w:id="1177505133">
      <w:bodyDiv w:val="1"/>
      <w:marLeft w:val="0"/>
      <w:marRight w:val="0"/>
      <w:marTop w:val="0"/>
      <w:marBottom w:val="0"/>
      <w:divBdr>
        <w:top w:val="none" w:sz="0" w:space="0" w:color="auto"/>
        <w:left w:val="none" w:sz="0" w:space="0" w:color="auto"/>
        <w:bottom w:val="none" w:sz="0" w:space="0" w:color="auto"/>
        <w:right w:val="none" w:sz="0" w:space="0" w:color="auto"/>
      </w:divBdr>
    </w:div>
    <w:div w:id="1177959853">
      <w:bodyDiv w:val="1"/>
      <w:marLeft w:val="0"/>
      <w:marRight w:val="0"/>
      <w:marTop w:val="0"/>
      <w:marBottom w:val="0"/>
      <w:divBdr>
        <w:top w:val="none" w:sz="0" w:space="0" w:color="auto"/>
        <w:left w:val="none" w:sz="0" w:space="0" w:color="auto"/>
        <w:bottom w:val="none" w:sz="0" w:space="0" w:color="auto"/>
        <w:right w:val="none" w:sz="0" w:space="0" w:color="auto"/>
      </w:divBdr>
    </w:div>
    <w:div w:id="1178083615">
      <w:bodyDiv w:val="1"/>
      <w:marLeft w:val="0"/>
      <w:marRight w:val="0"/>
      <w:marTop w:val="0"/>
      <w:marBottom w:val="0"/>
      <w:divBdr>
        <w:top w:val="none" w:sz="0" w:space="0" w:color="auto"/>
        <w:left w:val="none" w:sz="0" w:space="0" w:color="auto"/>
        <w:bottom w:val="none" w:sz="0" w:space="0" w:color="auto"/>
        <w:right w:val="none" w:sz="0" w:space="0" w:color="auto"/>
      </w:divBdr>
      <w:divsChild>
        <w:div w:id="977420170">
          <w:marLeft w:val="480"/>
          <w:marRight w:val="0"/>
          <w:marTop w:val="0"/>
          <w:marBottom w:val="0"/>
          <w:divBdr>
            <w:top w:val="none" w:sz="0" w:space="0" w:color="auto"/>
            <w:left w:val="none" w:sz="0" w:space="0" w:color="auto"/>
            <w:bottom w:val="none" w:sz="0" w:space="0" w:color="auto"/>
            <w:right w:val="none" w:sz="0" w:space="0" w:color="auto"/>
          </w:divBdr>
        </w:div>
        <w:div w:id="1002009273">
          <w:marLeft w:val="480"/>
          <w:marRight w:val="0"/>
          <w:marTop w:val="0"/>
          <w:marBottom w:val="0"/>
          <w:divBdr>
            <w:top w:val="none" w:sz="0" w:space="0" w:color="auto"/>
            <w:left w:val="none" w:sz="0" w:space="0" w:color="auto"/>
            <w:bottom w:val="none" w:sz="0" w:space="0" w:color="auto"/>
            <w:right w:val="none" w:sz="0" w:space="0" w:color="auto"/>
          </w:divBdr>
        </w:div>
        <w:div w:id="1586957231">
          <w:marLeft w:val="480"/>
          <w:marRight w:val="0"/>
          <w:marTop w:val="0"/>
          <w:marBottom w:val="0"/>
          <w:divBdr>
            <w:top w:val="none" w:sz="0" w:space="0" w:color="auto"/>
            <w:left w:val="none" w:sz="0" w:space="0" w:color="auto"/>
            <w:bottom w:val="none" w:sz="0" w:space="0" w:color="auto"/>
            <w:right w:val="none" w:sz="0" w:space="0" w:color="auto"/>
          </w:divBdr>
        </w:div>
        <w:div w:id="1271401003">
          <w:marLeft w:val="480"/>
          <w:marRight w:val="0"/>
          <w:marTop w:val="0"/>
          <w:marBottom w:val="0"/>
          <w:divBdr>
            <w:top w:val="none" w:sz="0" w:space="0" w:color="auto"/>
            <w:left w:val="none" w:sz="0" w:space="0" w:color="auto"/>
            <w:bottom w:val="none" w:sz="0" w:space="0" w:color="auto"/>
            <w:right w:val="none" w:sz="0" w:space="0" w:color="auto"/>
          </w:divBdr>
        </w:div>
        <w:div w:id="487788314">
          <w:marLeft w:val="480"/>
          <w:marRight w:val="0"/>
          <w:marTop w:val="0"/>
          <w:marBottom w:val="0"/>
          <w:divBdr>
            <w:top w:val="none" w:sz="0" w:space="0" w:color="auto"/>
            <w:left w:val="none" w:sz="0" w:space="0" w:color="auto"/>
            <w:bottom w:val="none" w:sz="0" w:space="0" w:color="auto"/>
            <w:right w:val="none" w:sz="0" w:space="0" w:color="auto"/>
          </w:divBdr>
        </w:div>
        <w:div w:id="1796217368">
          <w:marLeft w:val="480"/>
          <w:marRight w:val="0"/>
          <w:marTop w:val="0"/>
          <w:marBottom w:val="0"/>
          <w:divBdr>
            <w:top w:val="none" w:sz="0" w:space="0" w:color="auto"/>
            <w:left w:val="none" w:sz="0" w:space="0" w:color="auto"/>
            <w:bottom w:val="none" w:sz="0" w:space="0" w:color="auto"/>
            <w:right w:val="none" w:sz="0" w:space="0" w:color="auto"/>
          </w:divBdr>
        </w:div>
        <w:div w:id="338889944">
          <w:marLeft w:val="480"/>
          <w:marRight w:val="0"/>
          <w:marTop w:val="0"/>
          <w:marBottom w:val="0"/>
          <w:divBdr>
            <w:top w:val="none" w:sz="0" w:space="0" w:color="auto"/>
            <w:left w:val="none" w:sz="0" w:space="0" w:color="auto"/>
            <w:bottom w:val="none" w:sz="0" w:space="0" w:color="auto"/>
            <w:right w:val="none" w:sz="0" w:space="0" w:color="auto"/>
          </w:divBdr>
        </w:div>
        <w:div w:id="1095590429">
          <w:marLeft w:val="480"/>
          <w:marRight w:val="0"/>
          <w:marTop w:val="0"/>
          <w:marBottom w:val="0"/>
          <w:divBdr>
            <w:top w:val="none" w:sz="0" w:space="0" w:color="auto"/>
            <w:left w:val="none" w:sz="0" w:space="0" w:color="auto"/>
            <w:bottom w:val="none" w:sz="0" w:space="0" w:color="auto"/>
            <w:right w:val="none" w:sz="0" w:space="0" w:color="auto"/>
          </w:divBdr>
        </w:div>
        <w:div w:id="498739316">
          <w:marLeft w:val="480"/>
          <w:marRight w:val="0"/>
          <w:marTop w:val="0"/>
          <w:marBottom w:val="0"/>
          <w:divBdr>
            <w:top w:val="none" w:sz="0" w:space="0" w:color="auto"/>
            <w:left w:val="none" w:sz="0" w:space="0" w:color="auto"/>
            <w:bottom w:val="none" w:sz="0" w:space="0" w:color="auto"/>
            <w:right w:val="none" w:sz="0" w:space="0" w:color="auto"/>
          </w:divBdr>
        </w:div>
        <w:div w:id="1844005342">
          <w:marLeft w:val="480"/>
          <w:marRight w:val="0"/>
          <w:marTop w:val="0"/>
          <w:marBottom w:val="0"/>
          <w:divBdr>
            <w:top w:val="none" w:sz="0" w:space="0" w:color="auto"/>
            <w:left w:val="none" w:sz="0" w:space="0" w:color="auto"/>
            <w:bottom w:val="none" w:sz="0" w:space="0" w:color="auto"/>
            <w:right w:val="none" w:sz="0" w:space="0" w:color="auto"/>
          </w:divBdr>
        </w:div>
        <w:div w:id="1433668902">
          <w:marLeft w:val="480"/>
          <w:marRight w:val="0"/>
          <w:marTop w:val="0"/>
          <w:marBottom w:val="0"/>
          <w:divBdr>
            <w:top w:val="none" w:sz="0" w:space="0" w:color="auto"/>
            <w:left w:val="none" w:sz="0" w:space="0" w:color="auto"/>
            <w:bottom w:val="none" w:sz="0" w:space="0" w:color="auto"/>
            <w:right w:val="none" w:sz="0" w:space="0" w:color="auto"/>
          </w:divBdr>
        </w:div>
        <w:div w:id="1962492331">
          <w:marLeft w:val="480"/>
          <w:marRight w:val="0"/>
          <w:marTop w:val="0"/>
          <w:marBottom w:val="0"/>
          <w:divBdr>
            <w:top w:val="none" w:sz="0" w:space="0" w:color="auto"/>
            <w:left w:val="none" w:sz="0" w:space="0" w:color="auto"/>
            <w:bottom w:val="none" w:sz="0" w:space="0" w:color="auto"/>
            <w:right w:val="none" w:sz="0" w:space="0" w:color="auto"/>
          </w:divBdr>
        </w:div>
        <w:div w:id="1709527446">
          <w:marLeft w:val="480"/>
          <w:marRight w:val="0"/>
          <w:marTop w:val="0"/>
          <w:marBottom w:val="0"/>
          <w:divBdr>
            <w:top w:val="none" w:sz="0" w:space="0" w:color="auto"/>
            <w:left w:val="none" w:sz="0" w:space="0" w:color="auto"/>
            <w:bottom w:val="none" w:sz="0" w:space="0" w:color="auto"/>
            <w:right w:val="none" w:sz="0" w:space="0" w:color="auto"/>
          </w:divBdr>
        </w:div>
        <w:div w:id="2084789958">
          <w:marLeft w:val="480"/>
          <w:marRight w:val="0"/>
          <w:marTop w:val="0"/>
          <w:marBottom w:val="0"/>
          <w:divBdr>
            <w:top w:val="none" w:sz="0" w:space="0" w:color="auto"/>
            <w:left w:val="none" w:sz="0" w:space="0" w:color="auto"/>
            <w:bottom w:val="none" w:sz="0" w:space="0" w:color="auto"/>
            <w:right w:val="none" w:sz="0" w:space="0" w:color="auto"/>
          </w:divBdr>
        </w:div>
        <w:div w:id="145241353">
          <w:marLeft w:val="480"/>
          <w:marRight w:val="0"/>
          <w:marTop w:val="0"/>
          <w:marBottom w:val="0"/>
          <w:divBdr>
            <w:top w:val="none" w:sz="0" w:space="0" w:color="auto"/>
            <w:left w:val="none" w:sz="0" w:space="0" w:color="auto"/>
            <w:bottom w:val="none" w:sz="0" w:space="0" w:color="auto"/>
            <w:right w:val="none" w:sz="0" w:space="0" w:color="auto"/>
          </w:divBdr>
        </w:div>
        <w:div w:id="1031760686">
          <w:marLeft w:val="480"/>
          <w:marRight w:val="0"/>
          <w:marTop w:val="0"/>
          <w:marBottom w:val="0"/>
          <w:divBdr>
            <w:top w:val="none" w:sz="0" w:space="0" w:color="auto"/>
            <w:left w:val="none" w:sz="0" w:space="0" w:color="auto"/>
            <w:bottom w:val="none" w:sz="0" w:space="0" w:color="auto"/>
            <w:right w:val="none" w:sz="0" w:space="0" w:color="auto"/>
          </w:divBdr>
        </w:div>
        <w:div w:id="1564220354">
          <w:marLeft w:val="480"/>
          <w:marRight w:val="0"/>
          <w:marTop w:val="0"/>
          <w:marBottom w:val="0"/>
          <w:divBdr>
            <w:top w:val="none" w:sz="0" w:space="0" w:color="auto"/>
            <w:left w:val="none" w:sz="0" w:space="0" w:color="auto"/>
            <w:bottom w:val="none" w:sz="0" w:space="0" w:color="auto"/>
            <w:right w:val="none" w:sz="0" w:space="0" w:color="auto"/>
          </w:divBdr>
        </w:div>
        <w:div w:id="2006740602">
          <w:marLeft w:val="480"/>
          <w:marRight w:val="0"/>
          <w:marTop w:val="0"/>
          <w:marBottom w:val="0"/>
          <w:divBdr>
            <w:top w:val="none" w:sz="0" w:space="0" w:color="auto"/>
            <w:left w:val="none" w:sz="0" w:space="0" w:color="auto"/>
            <w:bottom w:val="none" w:sz="0" w:space="0" w:color="auto"/>
            <w:right w:val="none" w:sz="0" w:space="0" w:color="auto"/>
          </w:divBdr>
        </w:div>
        <w:div w:id="1665086549">
          <w:marLeft w:val="480"/>
          <w:marRight w:val="0"/>
          <w:marTop w:val="0"/>
          <w:marBottom w:val="0"/>
          <w:divBdr>
            <w:top w:val="none" w:sz="0" w:space="0" w:color="auto"/>
            <w:left w:val="none" w:sz="0" w:space="0" w:color="auto"/>
            <w:bottom w:val="none" w:sz="0" w:space="0" w:color="auto"/>
            <w:right w:val="none" w:sz="0" w:space="0" w:color="auto"/>
          </w:divBdr>
        </w:div>
        <w:div w:id="892619664">
          <w:marLeft w:val="480"/>
          <w:marRight w:val="0"/>
          <w:marTop w:val="0"/>
          <w:marBottom w:val="0"/>
          <w:divBdr>
            <w:top w:val="none" w:sz="0" w:space="0" w:color="auto"/>
            <w:left w:val="none" w:sz="0" w:space="0" w:color="auto"/>
            <w:bottom w:val="none" w:sz="0" w:space="0" w:color="auto"/>
            <w:right w:val="none" w:sz="0" w:space="0" w:color="auto"/>
          </w:divBdr>
        </w:div>
        <w:div w:id="1854223631">
          <w:marLeft w:val="480"/>
          <w:marRight w:val="0"/>
          <w:marTop w:val="0"/>
          <w:marBottom w:val="0"/>
          <w:divBdr>
            <w:top w:val="none" w:sz="0" w:space="0" w:color="auto"/>
            <w:left w:val="none" w:sz="0" w:space="0" w:color="auto"/>
            <w:bottom w:val="none" w:sz="0" w:space="0" w:color="auto"/>
            <w:right w:val="none" w:sz="0" w:space="0" w:color="auto"/>
          </w:divBdr>
        </w:div>
        <w:div w:id="321355266">
          <w:marLeft w:val="480"/>
          <w:marRight w:val="0"/>
          <w:marTop w:val="0"/>
          <w:marBottom w:val="0"/>
          <w:divBdr>
            <w:top w:val="none" w:sz="0" w:space="0" w:color="auto"/>
            <w:left w:val="none" w:sz="0" w:space="0" w:color="auto"/>
            <w:bottom w:val="none" w:sz="0" w:space="0" w:color="auto"/>
            <w:right w:val="none" w:sz="0" w:space="0" w:color="auto"/>
          </w:divBdr>
        </w:div>
        <w:div w:id="1221475544">
          <w:marLeft w:val="480"/>
          <w:marRight w:val="0"/>
          <w:marTop w:val="0"/>
          <w:marBottom w:val="0"/>
          <w:divBdr>
            <w:top w:val="none" w:sz="0" w:space="0" w:color="auto"/>
            <w:left w:val="none" w:sz="0" w:space="0" w:color="auto"/>
            <w:bottom w:val="none" w:sz="0" w:space="0" w:color="auto"/>
            <w:right w:val="none" w:sz="0" w:space="0" w:color="auto"/>
          </w:divBdr>
        </w:div>
        <w:div w:id="1319925041">
          <w:marLeft w:val="480"/>
          <w:marRight w:val="0"/>
          <w:marTop w:val="0"/>
          <w:marBottom w:val="0"/>
          <w:divBdr>
            <w:top w:val="none" w:sz="0" w:space="0" w:color="auto"/>
            <w:left w:val="none" w:sz="0" w:space="0" w:color="auto"/>
            <w:bottom w:val="none" w:sz="0" w:space="0" w:color="auto"/>
            <w:right w:val="none" w:sz="0" w:space="0" w:color="auto"/>
          </w:divBdr>
        </w:div>
        <w:div w:id="1915822835">
          <w:marLeft w:val="480"/>
          <w:marRight w:val="0"/>
          <w:marTop w:val="0"/>
          <w:marBottom w:val="0"/>
          <w:divBdr>
            <w:top w:val="none" w:sz="0" w:space="0" w:color="auto"/>
            <w:left w:val="none" w:sz="0" w:space="0" w:color="auto"/>
            <w:bottom w:val="none" w:sz="0" w:space="0" w:color="auto"/>
            <w:right w:val="none" w:sz="0" w:space="0" w:color="auto"/>
          </w:divBdr>
        </w:div>
        <w:div w:id="1523469248">
          <w:marLeft w:val="480"/>
          <w:marRight w:val="0"/>
          <w:marTop w:val="0"/>
          <w:marBottom w:val="0"/>
          <w:divBdr>
            <w:top w:val="none" w:sz="0" w:space="0" w:color="auto"/>
            <w:left w:val="none" w:sz="0" w:space="0" w:color="auto"/>
            <w:bottom w:val="none" w:sz="0" w:space="0" w:color="auto"/>
            <w:right w:val="none" w:sz="0" w:space="0" w:color="auto"/>
          </w:divBdr>
        </w:div>
        <w:div w:id="779227651">
          <w:marLeft w:val="480"/>
          <w:marRight w:val="0"/>
          <w:marTop w:val="0"/>
          <w:marBottom w:val="0"/>
          <w:divBdr>
            <w:top w:val="none" w:sz="0" w:space="0" w:color="auto"/>
            <w:left w:val="none" w:sz="0" w:space="0" w:color="auto"/>
            <w:bottom w:val="none" w:sz="0" w:space="0" w:color="auto"/>
            <w:right w:val="none" w:sz="0" w:space="0" w:color="auto"/>
          </w:divBdr>
        </w:div>
        <w:div w:id="2003658659">
          <w:marLeft w:val="480"/>
          <w:marRight w:val="0"/>
          <w:marTop w:val="0"/>
          <w:marBottom w:val="0"/>
          <w:divBdr>
            <w:top w:val="none" w:sz="0" w:space="0" w:color="auto"/>
            <w:left w:val="none" w:sz="0" w:space="0" w:color="auto"/>
            <w:bottom w:val="none" w:sz="0" w:space="0" w:color="auto"/>
            <w:right w:val="none" w:sz="0" w:space="0" w:color="auto"/>
          </w:divBdr>
        </w:div>
        <w:div w:id="2013995633">
          <w:marLeft w:val="480"/>
          <w:marRight w:val="0"/>
          <w:marTop w:val="0"/>
          <w:marBottom w:val="0"/>
          <w:divBdr>
            <w:top w:val="none" w:sz="0" w:space="0" w:color="auto"/>
            <w:left w:val="none" w:sz="0" w:space="0" w:color="auto"/>
            <w:bottom w:val="none" w:sz="0" w:space="0" w:color="auto"/>
            <w:right w:val="none" w:sz="0" w:space="0" w:color="auto"/>
          </w:divBdr>
        </w:div>
        <w:div w:id="1626961854">
          <w:marLeft w:val="480"/>
          <w:marRight w:val="0"/>
          <w:marTop w:val="0"/>
          <w:marBottom w:val="0"/>
          <w:divBdr>
            <w:top w:val="none" w:sz="0" w:space="0" w:color="auto"/>
            <w:left w:val="none" w:sz="0" w:space="0" w:color="auto"/>
            <w:bottom w:val="none" w:sz="0" w:space="0" w:color="auto"/>
            <w:right w:val="none" w:sz="0" w:space="0" w:color="auto"/>
          </w:divBdr>
        </w:div>
        <w:div w:id="1419904316">
          <w:marLeft w:val="480"/>
          <w:marRight w:val="0"/>
          <w:marTop w:val="0"/>
          <w:marBottom w:val="0"/>
          <w:divBdr>
            <w:top w:val="none" w:sz="0" w:space="0" w:color="auto"/>
            <w:left w:val="none" w:sz="0" w:space="0" w:color="auto"/>
            <w:bottom w:val="none" w:sz="0" w:space="0" w:color="auto"/>
            <w:right w:val="none" w:sz="0" w:space="0" w:color="auto"/>
          </w:divBdr>
        </w:div>
        <w:div w:id="1687125818">
          <w:marLeft w:val="480"/>
          <w:marRight w:val="0"/>
          <w:marTop w:val="0"/>
          <w:marBottom w:val="0"/>
          <w:divBdr>
            <w:top w:val="none" w:sz="0" w:space="0" w:color="auto"/>
            <w:left w:val="none" w:sz="0" w:space="0" w:color="auto"/>
            <w:bottom w:val="none" w:sz="0" w:space="0" w:color="auto"/>
            <w:right w:val="none" w:sz="0" w:space="0" w:color="auto"/>
          </w:divBdr>
        </w:div>
        <w:div w:id="325328244">
          <w:marLeft w:val="480"/>
          <w:marRight w:val="0"/>
          <w:marTop w:val="0"/>
          <w:marBottom w:val="0"/>
          <w:divBdr>
            <w:top w:val="none" w:sz="0" w:space="0" w:color="auto"/>
            <w:left w:val="none" w:sz="0" w:space="0" w:color="auto"/>
            <w:bottom w:val="none" w:sz="0" w:space="0" w:color="auto"/>
            <w:right w:val="none" w:sz="0" w:space="0" w:color="auto"/>
          </w:divBdr>
        </w:div>
        <w:div w:id="87047854">
          <w:marLeft w:val="480"/>
          <w:marRight w:val="0"/>
          <w:marTop w:val="0"/>
          <w:marBottom w:val="0"/>
          <w:divBdr>
            <w:top w:val="none" w:sz="0" w:space="0" w:color="auto"/>
            <w:left w:val="none" w:sz="0" w:space="0" w:color="auto"/>
            <w:bottom w:val="none" w:sz="0" w:space="0" w:color="auto"/>
            <w:right w:val="none" w:sz="0" w:space="0" w:color="auto"/>
          </w:divBdr>
        </w:div>
        <w:div w:id="764417797">
          <w:marLeft w:val="480"/>
          <w:marRight w:val="0"/>
          <w:marTop w:val="0"/>
          <w:marBottom w:val="0"/>
          <w:divBdr>
            <w:top w:val="none" w:sz="0" w:space="0" w:color="auto"/>
            <w:left w:val="none" w:sz="0" w:space="0" w:color="auto"/>
            <w:bottom w:val="none" w:sz="0" w:space="0" w:color="auto"/>
            <w:right w:val="none" w:sz="0" w:space="0" w:color="auto"/>
          </w:divBdr>
        </w:div>
        <w:div w:id="846094583">
          <w:marLeft w:val="480"/>
          <w:marRight w:val="0"/>
          <w:marTop w:val="0"/>
          <w:marBottom w:val="0"/>
          <w:divBdr>
            <w:top w:val="none" w:sz="0" w:space="0" w:color="auto"/>
            <w:left w:val="none" w:sz="0" w:space="0" w:color="auto"/>
            <w:bottom w:val="none" w:sz="0" w:space="0" w:color="auto"/>
            <w:right w:val="none" w:sz="0" w:space="0" w:color="auto"/>
          </w:divBdr>
        </w:div>
        <w:div w:id="414667980">
          <w:marLeft w:val="480"/>
          <w:marRight w:val="0"/>
          <w:marTop w:val="0"/>
          <w:marBottom w:val="0"/>
          <w:divBdr>
            <w:top w:val="none" w:sz="0" w:space="0" w:color="auto"/>
            <w:left w:val="none" w:sz="0" w:space="0" w:color="auto"/>
            <w:bottom w:val="none" w:sz="0" w:space="0" w:color="auto"/>
            <w:right w:val="none" w:sz="0" w:space="0" w:color="auto"/>
          </w:divBdr>
        </w:div>
        <w:div w:id="920136751">
          <w:marLeft w:val="480"/>
          <w:marRight w:val="0"/>
          <w:marTop w:val="0"/>
          <w:marBottom w:val="0"/>
          <w:divBdr>
            <w:top w:val="none" w:sz="0" w:space="0" w:color="auto"/>
            <w:left w:val="none" w:sz="0" w:space="0" w:color="auto"/>
            <w:bottom w:val="none" w:sz="0" w:space="0" w:color="auto"/>
            <w:right w:val="none" w:sz="0" w:space="0" w:color="auto"/>
          </w:divBdr>
        </w:div>
        <w:div w:id="241137313">
          <w:marLeft w:val="480"/>
          <w:marRight w:val="0"/>
          <w:marTop w:val="0"/>
          <w:marBottom w:val="0"/>
          <w:divBdr>
            <w:top w:val="none" w:sz="0" w:space="0" w:color="auto"/>
            <w:left w:val="none" w:sz="0" w:space="0" w:color="auto"/>
            <w:bottom w:val="none" w:sz="0" w:space="0" w:color="auto"/>
            <w:right w:val="none" w:sz="0" w:space="0" w:color="auto"/>
          </w:divBdr>
        </w:div>
        <w:div w:id="710496997">
          <w:marLeft w:val="480"/>
          <w:marRight w:val="0"/>
          <w:marTop w:val="0"/>
          <w:marBottom w:val="0"/>
          <w:divBdr>
            <w:top w:val="none" w:sz="0" w:space="0" w:color="auto"/>
            <w:left w:val="none" w:sz="0" w:space="0" w:color="auto"/>
            <w:bottom w:val="none" w:sz="0" w:space="0" w:color="auto"/>
            <w:right w:val="none" w:sz="0" w:space="0" w:color="auto"/>
          </w:divBdr>
        </w:div>
        <w:div w:id="821773523">
          <w:marLeft w:val="480"/>
          <w:marRight w:val="0"/>
          <w:marTop w:val="0"/>
          <w:marBottom w:val="0"/>
          <w:divBdr>
            <w:top w:val="none" w:sz="0" w:space="0" w:color="auto"/>
            <w:left w:val="none" w:sz="0" w:space="0" w:color="auto"/>
            <w:bottom w:val="none" w:sz="0" w:space="0" w:color="auto"/>
            <w:right w:val="none" w:sz="0" w:space="0" w:color="auto"/>
          </w:divBdr>
        </w:div>
        <w:div w:id="2076780829">
          <w:marLeft w:val="480"/>
          <w:marRight w:val="0"/>
          <w:marTop w:val="0"/>
          <w:marBottom w:val="0"/>
          <w:divBdr>
            <w:top w:val="none" w:sz="0" w:space="0" w:color="auto"/>
            <w:left w:val="none" w:sz="0" w:space="0" w:color="auto"/>
            <w:bottom w:val="none" w:sz="0" w:space="0" w:color="auto"/>
            <w:right w:val="none" w:sz="0" w:space="0" w:color="auto"/>
          </w:divBdr>
        </w:div>
        <w:div w:id="1095827601">
          <w:marLeft w:val="480"/>
          <w:marRight w:val="0"/>
          <w:marTop w:val="0"/>
          <w:marBottom w:val="0"/>
          <w:divBdr>
            <w:top w:val="none" w:sz="0" w:space="0" w:color="auto"/>
            <w:left w:val="none" w:sz="0" w:space="0" w:color="auto"/>
            <w:bottom w:val="none" w:sz="0" w:space="0" w:color="auto"/>
            <w:right w:val="none" w:sz="0" w:space="0" w:color="auto"/>
          </w:divBdr>
        </w:div>
        <w:div w:id="922298378">
          <w:marLeft w:val="480"/>
          <w:marRight w:val="0"/>
          <w:marTop w:val="0"/>
          <w:marBottom w:val="0"/>
          <w:divBdr>
            <w:top w:val="none" w:sz="0" w:space="0" w:color="auto"/>
            <w:left w:val="none" w:sz="0" w:space="0" w:color="auto"/>
            <w:bottom w:val="none" w:sz="0" w:space="0" w:color="auto"/>
            <w:right w:val="none" w:sz="0" w:space="0" w:color="auto"/>
          </w:divBdr>
        </w:div>
        <w:div w:id="742990653">
          <w:marLeft w:val="480"/>
          <w:marRight w:val="0"/>
          <w:marTop w:val="0"/>
          <w:marBottom w:val="0"/>
          <w:divBdr>
            <w:top w:val="none" w:sz="0" w:space="0" w:color="auto"/>
            <w:left w:val="none" w:sz="0" w:space="0" w:color="auto"/>
            <w:bottom w:val="none" w:sz="0" w:space="0" w:color="auto"/>
            <w:right w:val="none" w:sz="0" w:space="0" w:color="auto"/>
          </w:divBdr>
        </w:div>
        <w:div w:id="1820078624">
          <w:marLeft w:val="480"/>
          <w:marRight w:val="0"/>
          <w:marTop w:val="0"/>
          <w:marBottom w:val="0"/>
          <w:divBdr>
            <w:top w:val="none" w:sz="0" w:space="0" w:color="auto"/>
            <w:left w:val="none" w:sz="0" w:space="0" w:color="auto"/>
            <w:bottom w:val="none" w:sz="0" w:space="0" w:color="auto"/>
            <w:right w:val="none" w:sz="0" w:space="0" w:color="auto"/>
          </w:divBdr>
        </w:div>
        <w:div w:id="161091912">
          <w:marLeft w:val="480"/>
          <w:marRight w:val="0"/>
          <w:marTop w:val="0"/>
          <w:marBottom w:val="0"/>
          <w:divBdr>
            <w:top w:val="none" w:sz="0" w:space="0" w:color="auto"/>
            <w:left w:val="none" w:sz="0" w:space="0" w:color="auto"/>
            <w:bottom w:val="none" w:sz="0" w:space="0" w:color="auto"/>
            <w:right w:val="none" w:sz="0" w:space="0" w:color="auto"/>
          </w:divBdr>
        </w:div>
        <w:div w:id="2017078232">
          <w:marLeft w:val="480"/>
          <w:marRight w:val="0"/>
          <w:marTop w:val="0"/>
          <w:marBottom w:val="0"/>
          <w:divBdr>
            <w:top w:val="none" w:sz="0" w:space="0" w:color="auto"/>
            <w:left w:val="none" w:sz="0" w:space="0" w:color="auto"/>
            <w:bottom w:val="none" w:sz="0" w:space="0" w:color="auto"/>
            <w:right w:val="none" w:sz="0" w:space="0" w:color="auto"/>
          </w:divBdr>
        </w:div>
        <w:div w:id="399056764">
          <w:marLeft w:val="480"/>
          <w:marRight w:val="0"/>
          <w:marTop w:val="0"/>
          <w:marBottom w:val="0"/>
          <w:divBdr>
            <w:top w:val="none" w:sz="0" w:space="0" w:color="auto"/>
            <w:left w:val="none" w:sz="0" w:space="0" w:color="auto"/>
            <w:bottom w:val="none" w:sz="0" w:space="0" w:color="auto"/>
            <w:right w:val="none" w:sz="0" w:space="0" w:color="auto"/>
          </w:divBdr>
        </w:div>
        <w:div w:id="2015565931">
          <w:marLeft w:val="480"/>
          <w:marRight w:val="0"/>
          <w:marTop w:val="0"/>
          <w:marBottom w:val="0"/>
          <w:divBdr>
            <w:top w:val="none" w:sz="0" w:space="0" w:color="auto"/>
            <w:left w:val="none" w:sz="0" w:space="0" w:color="auto"/>
            <w:bottom w:val="none" w:sz="0" w:space="0" w:color="auto"/>
            <w:right w:val="none" w:sz="0" w:space="0" w:color="auto"/>
          </w:divBdr>
        </w:div>
        <w:div w:id="1278222581">
          <w:marLeft w:val="480"/>
          <w:marRight w:val="0"/>
          <w:marTop w:val="0"/>
          <w:marBottom w:val="0"/>
          <w:divBdr>
            <w:top w:val="none" w:sz="0" w:space="0" w:color="auto"/>
            <w:left w:val="none" w:sz="0" w:space="0" w:color="auto"/>
            <w:bottom w:val="none" w:sz="0" w:space="0" w:color="auto"/>
            <w:right w:val="none" w:sz="0" w:space="0" w:color="auto"/>
          </w:divBdr>
        </w:div>
        <w:div w:id="1515417530">
          <w:marLeft w:val="480"/>
          <w:marRight w:val="0"/>
          <w:marTop w:val="0"/>
          <w:marBottom w:val="0"/>
          <w:divBdr>
            <w:top w:val="none" w:sz="0" w:space="0" w:color="auto"/>
            <w:left w:val="none" w:sz="0" w:space="0" w:color="auto"/>
            <w:bottom w:val="none" w:sz="0" w:space="0" w:color="auto"/>
            <w:right w:val="none" w:sz="0" w:space="0" w:color="auto"/>
          </w:divBdr>
        </w:div>
        <w:div w:id="1631279359">
          <w:marLeft w:val="480"/>
          <w:marRight w:val="0"/>
          <w:marTop w:val="0"/>
          <w:marBottom w:val="0"/>
          <w:divBdr>
            <w:top w:val="none" w:sz="0" w:space="0" w:color="auto"/>
            <w:left w:val="none" w:sz="0" w:space="0" w:color="auto"/>
            <w:bottom w:val="none" w:sz="0" w:space="0" w:color="auto"/>
            <w:right w:val="none" w:sz="0" w:space="0" w:color="auto"/>
          </w:divBdr>
        </w:div>
        <w:div w:id="1074740425">
          <w:marLeft w:val="480"/>
          <w:marRight w:val="0"/>
          <w:marTop w:val="0"/>
          <w:marBottom w:val="0"/>
          <w:divBdr>
            <w:top w:val="none" w:sz="0" w:space="0" w:color="auto"/>
            <w:left w:val="none" w:sz="0" w:space="0" w:color="auto"/>
            <w:bottom w:val="none" w:sz="0" w:space="0" w:color="auto"/>
            <w:right w:val="none" w:sz="0" w:space="0" w:color="auto"/>
          </w:divBdr>
        </w:div>
        <w:div w:id="278031337">
          <w:marLeft w:val="480"/>
          <w:marRight w:val="0"/>
          <w:marTop w:val="0"/>
          <w:marBottom w:val="0"/>
          <w:divBdr>
            <w:top w:val="none" w:sz="0" w:space="0" w:color="auto"/>
            <w:left w:val="none" w:sz="0" w:space="0" w:color="auto"/>
            <w:bottom w:val="none" w:sz="0" w:space="0" w:color="auto"/>
            <w:right w:val="none" w:sz="0" w:space="0" w:color="auto"/>
          </w:divBdr>
        </w:div>
        <w:div w:id="1741363394">
          <w:marLeft w:val="480"/>
          <w:marRight w:val="0"/>
          <w:marTop w:val="0"/>
          <w:marBottom w:val="0"/>
          <w:divBdr>
            <w:top w:val="none" w:sz="0" w:space="0" w:color="auto"/>
            <w:left w:val="none" w:sz="0" w:space="0" w:color="auto"/>
            <w:bottom w:val="none" w:sz="0" w:space="0" w:color="auto"/>
            <w:right w:val="none" w:sz="0" w:space="0" w:color="auto"/>
          </w:divBdr>
        </w:div>
        <w:div w:id="1234388449">
          <w:marLeft w:val="480"/>
          <w:marRight w:val="0"/>
          <w:marTop w:val="0"/>
          <w:marBottom w:val="0"/>
          <w:divBdr>
            <w:top w:val="none" w:sz="0" w:space="0" w:color="auto"/>
            <w:left w:val="none" w:sz="0" w:space="0" w:color="auto"/>
            <w:bottom w:val="none" w:sz="0" w:space="0" w:color="auto"/>
            <w:right w:val="none" w:sz="0" w:space="0" w:color="auto"/>
          </w:divBdr>
        </w:div>
        <w:div w:id="1732999695">
          <w:marLeft w:val="480"/>
          <w:marRight w:val="0"/>
          <w:marTop w:val="0"/>
          <w:marBottom w:val="0"/>
          <w:divBdr>
            <w:top w:val="none" w:sz="0" w:space="0" w:color="auto"/>
            <w:left w:val="none" w:sz="0" w:space="0" w:color="auto"/>
            <w:bottom w:val="none" w:sz="0" w:space="0" w:color="auto"/>
            <w:right w:val="none" w:sz="0" w:space="0" w:color="auto"/>
          </w:divBdr>
        </w:div>
        <w:div w:id="943654087">
          <w:marLeft w:val="480"/>
          <w:marRight w:val="0"/>
          <w:marTop w:val="0"/>
          <w:marBottom w:val="0"/>
          <w:divBdr>
            <w:top w:val="none" w:sz="0" w:space="0" w:color="auto"/>
            <w:left w:val="none" w:sz="0" w:space="0" w:color="auto"/>
            <w:bottom w:val="none" w:sz="0" w:space="0" w:color="auto"/>
            <w:right w:val="none" w:sz="0" w:space="0" w:color="auto"/>
          </w:divBdr>
        </w:div>
        <w:div w:id="1113859832">
          <w:marLeft w:val="480"/>
          <w:marRight w:val="0"/>
          <w:marTop w:val="0"/>
          <w:marBottom w:val="0"/>
          <w:divBdr>
            <w:top w:val="none" w:sz="0" w:space="0" w:color="auto"/>
            <w:left w:val="none" w:sz="0" w:space="0" w:color="auto"/>
            <w:bottom w:val="none" w:sz="0" w:space="0" w:color="auto"/>
            <w:right w:val="none" w:sz="0" w:space="0" w:color="auto"/>
          </w:divBdr>
        </w:div>
        <w:div w:id="355544704">
          <w:marLeft w:val="480"/>
          <w:marRight w:val="0"/>
          <w:marTop w:val="0"/>
          <w:marBottom w:val="0"/>
          <w:divBdr>
            <w:top w:val="none" w:sz="0" w:space="0" w:color="auto"/>
            <w:left w:val="none" w:sz="0" w:space="0" w:color="auto"/>
            <w:bottom w:val="none" w:sz="0" w:space="0" w:color="auto"/>
            <w:right w:val="none" w:sz="0" w:space="0" w:color="auto"/>
          </w:divBdr>
        </w:div>
        <w:div w:id="1732773988">
          <w:marLeft w:val="480"/>
          <w:marRight w:val="0"/>
          <w:marTop w:val="0"/>
          <w:marBottom w:val="0"/>
          <w:divBdr>
            <w:top w:val="none" w:sz="0" w:space="0" w:color="auto"/>
            <w:left w:val="none" w:sz="0" w:space="0" w:color="auto"/>
            <w:bottom w:val="none" w:sz="0" w:space="0" w:color="auto"/>
            <w:right w:val="none" w:sz="0" w:space="0" w:color="auto"/>
          </w:divBdr>
        </w:div>
        <w:div w:id="2020541138">
          <w:marLeft w:val="480"/>
          <w:marRight w:val="0"/>
          <w:marTop w:val="0"/>
          <w:marBottom w:val="0"/>
          <w:divBdr>
            <w:top w:val="none" w:sz="0" w:space="0" w:color="auto"/>
            <w:left w:val="none" w:sz="0" w:space="0" w:color="auto"/>
            <w:bottom w:val="none" w:sz="0" w:space="0" w:color="auto"/>
            <w:right w:val="none" w:sz="0" w:space="0" w:color="auto"/>
          </w:divBdr>
        </w:div>
        <w:div w:id="823201121">
          <w:marLeft w:val="480"/>
          <w:marRight w:val="0"/>
          <w:marTop w:val="0"/>
          <w:marBottom w:val="0"/>
          <w:divBdr>
            <w:top w:val="none" w:sz="0" w:space="0" w:color="auto"/>
            <w:left w:val="none" w:sz="0" w:space="0" w:color="auto"/>
            <w:bottom w:val="none" w:sz="0" w:space="0" w:color="auto"/>
            <w:right w:val="none" w:sz="0" w:space="0" w:color="auto"/>
          </w:divBdr>
        </w:div>
        <w:div w:id="1394743247">
          <w:marLeft w:val="480"/>
          <w:marRight w:val="0"/>
          <w:marTop w:val="0"/>
          <w:marBottom w:val="0"/>
          <w:divBdr>
            <w:top w:val="none" w:sz="0" w:space="0" w:color="auto"/>
            <w:left w:val="none" w:sz="0" w:space="0" w:color="auto"/>
            <w:bottom w:val="none" w:sz="0" w:space="0" w:color="auto"/>
            <w:right w:val="none" w:sz="0" w:space="0" w:color="auto"/>
          </w:divBdr>
        </w:div>
        <w:div w:id="1625651312">
          <w:marLeft w:val="480"/>
          <w:marRight w:val="0"/>
          <w:marTop w:val="0"/>
          <w:marBottom w:val="0"/>
          <w:divBdr>
            <w:top w:val="none" w:sz="0" w:space="0" w:color="auto"/>
            <w:left w:val="none" w:sz="0" w:space="0" w:color="auto"/>
            <w:bottom w:val="none" w:sz="0" w:space="0" w:color="auto"/>
            <w:right w:val="none" w:sz="0" w:space="0" w:color="auto"/>
          </w:divBdr>
        </w:div>
        <w:div w:id="275911788">
          <w:marLeft w:val="480"/>
          <w:marRight w:val="0"/>
          <w:marTop w:val="0"/>
          <w:marBottom w:val="0"/>
          <w:divBdr>
            <w:top w:val="none" w:sz="0" w:space="0" w:color="auto"/>
            <w:left w:val="none" w:sz="0" w:space="0" w:color="auto"/>
            <w:bottom w:val="none" w:sz="0" w:space="0" w:color="auto"/>
            <w:right w:val="none" w:sz="0" w:space="0" w:color="auto"/>
          </w:divBdr>
        </w:div>
        <w:div w:id="2122456568">
          <w:marLeft w:val="480"/>
          <w:marRight w:val="0"/>
          <w:marTop w:val="0"/>
          <w:marBottom w:val="0"/>
          <w:divBdr>
            <w:top w:val="none" w:sz="0" w:space="0" w:color="auto"/>
            <w:left w:val="none" w:sz="0" w:space="0" w:color="auto"/>
            <w:bottom w:val="none" w:sz="0" w:space="0" w:color="auto"/>
            <w:right w:val="none" w:sz="0" w:space="0" w:color="auto"/>
          </w:divBdr>
        </w:div>
        <w:div w:id="1360886309">
          <w:marLeft w:val="480"/>
          <w:marRight w:val="0"/>
          <w:marTop w:val="0"/>
          <w:marBottom w:val="0"/>
          <w:divBdr>
            <w:top w:val="none" w:sz="0" w:space="0" w:color="auto"/>
            <w:left w:val="none" w:sz="0" w:space="0" w:color="auto"/>
            <w:bottom w:val="none" w:sz="0" w:space="0" w:color="auto"/>
            <w:right w:val="none" w:sz="0" w:space="0" w:color="auto"/>
          </w:divBdr>
        </w:div>
        <w:div w:id="167797734">
          <w:marLeft w:val="480"/>
          <w:marRight w:val="0"/>
          <w:marTop w:val="0"/>
          <w:marBottom w:val="0"/>
          <w:divBdr>
            <w:top w:val="none" w:sz="0" w:space="0" w:color="auto"/>
            <w:left w:val="none" w:sz="0" w:space="0" w:color="auto"/>
            <w:bottom w:val="none" w:sz="0" w:space="0" w:color="auto"/>
            <w:right w:val="none" w:sz="0" w:space="0" w:color="auto"/>
          </w:divBdr>
        </w:div>
        <w:div w:id="453524442">
          <w:marLeft w:val="480"/>
          <w:marRight w:val="0"/>
          <w:marTop w:val="0"/>
          <w:marBottom w:val="0"/>
          <w:divBdr>
            <w:top w:val="none" w:sz="0" w:space="0" w:color="auto"/>
            <w:left w:val="none" w:sz="0" w:space="0" w:color="auto"/>
            <w:bottom w:val="none" w:sz="0" w:space="0" w:color="auto"/>
            <w:right w:val="none" w:sz="0" w:space="0" w:color="auto"/>
          </w:divBdr>
        </w:div>
        <w:div w:id="1010913484">
          <w:marLeft w:val="480"/>
          <w:marRight w:val="0"/>
          <w:marTop w:val="0"/>
          <w:marBottom w:val="0"/>
          <w:divBdr>
            <w:top w:val="none" w:sz="0" w:space="0" w:color="auto"/>
            <w:left w:val="none" w:sz="0" w:space="0" w:color="auto"/>
            <w:bottom w:val="none" w:sz="0" w:space="0" w:color="auto"/>
            <w:right w:val="none" w:sz="0" w:space="0" w:color="auto"/>
          </w:divBdr>
        </w:div>
        <w:div w:id="1390761590">
          <w:marLeft w:val="480"/>
          <w:marRight w:val="0"/>
          <w:marTop w:val="0"/>
          <w:marBottom w:val="0"/>
          <w:divBdr>
            <w:top w:val="none" w:sz="0" w:space="0" w:color="auto"/>
            <w:left w:val="none" w:sz="0" w:space="0" w:color="auto"/>
            <w:bottom w:val="none" w:sz="0" w:space="0" w:color="auto"/>
            <w:right w:val="none" w:sz="0" w:space="0" w:color="auto"/>
          </w:divBdr>
        </w:div>
        <w:div w:id="36584972">
          <w:marLeft w:val="480"/>
          <w:marRight w:val="0"/>
          <w:marTop w:val="0"/>
          <w:marBottom w:val="0"/>
          <w:divBdr>
            <w:top w:val="none" w:sz="0" w:space="0" w:color="auto"/>
            <w:left w:val="none" w:sz="0" w:space="0" w:color="auto"/>
            <w:bottom w:val="none" w:sz="0" w:space="0" w:color="auto"/>
            <w:right w:val="none" w:sz="0" w:space="0" w:color="auto"/>
          </w:divBdr>
        </w:div>
        <w:div w:id="1695382291">
          <w:marLeft w:val="480"/>
          <w:marRight w:val="0"/>
          <w:marTop w:val="0"/>
          <w:marBottom w:val="0"/>
          <w:divBdr>
            <w:top w:val="none" w:sz="0" w:space="0" w:color="auto"/>
            <w:left w:val="none" w:sz="0" w:space="0" w:color="auto"/>
            <w:bottom w:val="none" w:sz="0" w:space="0" w:color="auto"/>
            <w:right w:val="none" w:sz="0" w:space="0" w:color="auto"/>
          </w:divBdr>
        </w:div>
        <w:div w:id="743911187">
          <w:marLeft w:val="480"/>
          <w:marRight w:val="0"/>
          <w:marTop w:val="0"/>
          <w:marBottom w:val="0"/>
          <w:divBdr>
            <w:top w:val="none" w:sz="0" w:space="0" w:color="auto"/>
            <w:left w:val="none" w:sz="0" w:space="0" w:color="auto"/>
            <w:bottom w:val="none" w:sz="0" w:space="0" w:color="auto"/>
            <w:right w:val="none" w:sz="0" w:space="0" w:color="auto"/>
          </w:divBdr>
        </w:div>
        <w:div w:id="50883162">
          <w:marLeft w:val="480"/>
          <w:marRight w:val="0"/>
          <w:marTop w:val="0"/>
          <w:marBottom w:val="0"/>
          <w:divBdr>
            <w:top w:val="none" w:sz="0" w:space="0" w:color="auto"/>
            <w:left w:val="none" w:sz="0" w:space="0" w:color="auto"/>
            <w:bottom w:val="none" w:sz="0" w:space="0" w:color="auto"/>
            <w:right w:val="none" w:sz="0" w:space="0" w:color="auto"/>
          </w:divBdr>
        </w:div>
        <w:div w:id="363990269">
          <w:marLeft w:val="480"/>
          <w:marRight w:val="0"/>
          <w:marTop w:val="0"/>
          <w:marBottom w:val="0"/>
          <w:divBdr>
            <w:top w:val="none" w:sz="0" w:space="0" w:color="auto"/>
            <w:left w:val="none" w:sz="0" w:space="0" w:color="auto"/>
            <w:bottom w:val="none" w:sz="0" w:space="0" w:color="auto"/>
            <w:right w:val="none" w:sz="0" w:space="0" w:color="auto"/>
          </w:divBdr>
        </w:div>
      </w:divsChild>
    </w:div>
    <w:div w:id="1179393151">
      <w:bodyDiv w:val="1"/>
      <w:marLeft w:val="0"/>
      <w:marRight w:val="0"/>
      <w:marTop w:val="0"/>
      <w:marBottom w:val="0"/>
      <w:divBdr>
        <w:top w:val="none" w:sz="0" w:space="0" w:color="auto"/>
        <w:left w:val="none" w:sz="0" w:space="0" w:color="auto"/>
        <w:bottom w:val="none" w:sz="0" w:space="0" w:color="auto"/>
        <w:right w:val="none" w:sz="0" w:space="0" w:color="auto"/>
      </w:divBdr>
    </w:div>
    <w:div w:id="1180125681">
      <w:bodyDiv w:val="1"/>
      <w:marLeft w:val="0"/>
      <w:marRight w:val="0"/>
      <w:marTop w:val="0"/>
      <w:marBottom w:val="0"/>
      <w:divBdr>
        <w:top w:val="none" w:sz="0" w:space="0" w:color="auto"/>
        <w:left w:val="none" w:sz="0" w:space="0" w:color="auto"/>
        <w:bottom w:val="none" w:sz="0" w:space="0" w:color="auto"/>
        <w:right w:val="none" w:sz="0" w:space="0" w:color="auto"/>
      </w:divBdr>
    </w:div>
    <w:div w:id="1180504511">
      <w:bodyDiv w:val="1"/>
      <w:marLeft w:val="0"/>
      <w:marRight w:val="0"/>
      <w:marTop w:val="0"/>
      <w:marBottom w:val="0"/>
      <w:divBdr>
        <w:top w:val="none" w:sz="0" w:space="0" w:color="auto"/>
        <w:left w:val="none" w:sz="0" w:space="0" w:color="auto"/>
        <w:bottom w:val="none" w:sz="0" w:space="0" w:color="auto"/>
        <w:right w:val="none" w:sz="0" w:space="0" w:color="auto"/>
      </w:divBdr>
    </w:div>
    <w:div w:id="1182008924">
      <w:bodyDiv w:val="1"/>
      <w:marLeft w:val="0"/>
      <w:marRight w:val="0"/>
      <w:marTop w:val="0"/>
      <w:marBottom w:val="0"/>
      <w:divBdr>
        <w:top w:val="none" w:sz="0" w:space="0" w:color="auto"/>
        <w:left w:val="none" w:sz="0" w:space="0" w:color="auto"/>
        <w:bottom w:val="none" w:sz="0" w:space="0" w:color="auto"/>
        <w:right w:val="none" w:sz="0" w:space="0" w:color="auto"/>
      </w:divBdr>
    </w:div>
    <w:div w:id="1182546076">
      <w:bodyDiv w:val="1"/>
      <w:marLeft w:val="0"/>
      <w:marRight w:val="0"/>
      <w:marTop w:val="0"/>
      <w:marBottom w:val="0"/>
      <w:divBdr>
        <w:top w:val="none" w:sz="0" w:space="0" w:color="auto"/>
        <w:left w:val="none" w:sz="0" w:space="0" w:color="auto"/>
        <w:bottom w:val="none" w:sz="0" w:space="0" w:color="auto"/>
        <w:right w:val="none" w:sz="0" w:space="0" w:color="auto"/>
      </w:divBdr>
    </w:div>
    <w:div w:id="1183279234">
      <w:bodyDiv w:val="1"/>
      <w:marLeft w:val="0"/>
      <w:marRight w:val="0"/>
      <w:marTop w:val="0"/>
      <w:marBottom w:val="0"/>
      <w:divBdr>
        <w:top w:val="none" w:sz="0" w:space="0" w:color="auto"/>
        <w:left w:val="none" w:sz="0" w:space="0" w:color="auto"/>
        <w:bottom w:val="none" w:sz="0" w:space="0" w:color="auto"/>
        <w:right w:val="none" w:sz="0" w:space="0" w:color="auto"/>
      </w:divBdr>
    </w:div>
    <w:div w:id="1185561969">
      <w:bodyDiv w:val="1"/>
      <w:marLeft w:val="0"/>
      <w:marRight w:val="0"/>
      <w:marTop w:val="0"/>
      <w:marBottom w:val="0"/>
      <w:divBdr>
        <w:top w:val="none" w:sz="0" w:space="0" w:color="auto"/>
        <w:left w:val="none" w:sz="0" w:space="0" w:color="auto"/>
        <w:bottom w:val="none" w:sz="0" w:space="0" w:color="auto"/>
        <w:right w:val="none" w:sz="0" w:space="0" w:color="auto"/>
      </w:divBdr>
    </w:div>
    <w:div w:id="1185897507">
      <w:marLeft w:val="0"/>
      <w:marRight w:val="0"/>
      <w:marTop w:val="0"/>
      <w:marBottom w:val="0"/>
      <w:divBdr>
        <w:top w:val="none" w:sz="0" w:space="0" w:color="auto"/>
        <w:left w:val="none" w:sz="0" w:space="0" w:color="auto"/>
        <w:bottom w:val="none" w:sz="0" w:space="0" w:color="auto"/>
        <w:right w:val="none" w:sz="0" w:space="0" w:color="auto"/>
      </w:divBdr>
    </w:div>
    <w:div w:id="1186552982">
      <w:bodyDiv w:val="1"/>
      <w:marLeft w:val="0"/>
      <w:marRight w:val="0"/>
      <w:marTop w:val="0"/>
      <w:marBottom w:val="0"/>
      <w:divBdr>
        <w:top w:val="none" w:sz="0" w:space="0" w:color="auto"/>
        <w:left w:val="none" w:sz="0" w:space="0" w:color="auto"/>
        <w:bottom w:val="none" w:sz="0" w:space="0" w:color="auto"/>
        <w:right w:val="none" w:sz="0" w:space="0" w:color="auto"/>
      </w:divBdr>
    </w:div>
    <w:div w:id="1187017878">
      <w:bodyDiv w:val="1"/>
      <w:marLeft w:val="0"/>
      <w:marRight w:val="0"/>
      <w:marTop w:val="0"/>
      <w:marBottom w:val="0"/>
      <w:divBdr>
        <w:top w:val="none" w:sz="0" w:space="0" w:color="auto"/>
        <w:left w:val="none" w:sz="0" w:space="0" w:color="auto"/>
        <w:bottom w:val="none" w:sz="0" w:space="0" w:color="auto"/>
        <w:right w:val="none" w:sz="0" w:space="0" w:color="auto"/>
      </w:divBdr>
      <w:divsChild>
        <w:div w:id="1355036932">
          <w:marLeft w:val="480"/>
          <w:marRight w:val="0"/>
          <w:marTop w:val="0"/>
          <w:marBottom w:val="0"/>
          <w:divBdr>
            <w:top w:val="none" w:sz="0" w:space="0" w:color="auto"/>
            <w:left w:val="none" w:sz="0" w:space="0" w:color="auto"/>
            <w:bottom w:val="none" w:sz="0" w:space="0" w:color="auto"/>
            <w:right w:val="none" w:sz="0" w:space="0" w:color="auto"/>
          </w:divBdr>
        </w:div>
        <w:div w:id="1592860605">
          <w:marLeft w:val="480"/>
          <w:marRight w:val="0"/>
          <w:marTop w:val="0"/>
          <w:marBottom w:val="0"/>
          <w:divBdr>
            <w:top w:val="none" w:sz="0" w:space="0" w:color="auto"/>
            <w:left w:val="none" w:sz="0" w:space="0" w:color="auto"/>
            <w:bottom w:val="none" w:sz="0" w:space="0" w:color="auto"/>
            <w:right w:val="none" w:sz="0" w:space="0" w:color="auto"/>
          </w:divBdr>
        </w:div>
        <w:div w:id="751974459">
          <w:marLeft w:val="480"/>
          <w:marRight w:val="0"/>
          <w:marTop w:val="0"/>
          <w:marBottom w:val="0"/>
          <w:divBdr>
            <w:top w:val="none" w:sz="0" w:space="0" w:color="auto"/>
            <w:left w:val="none" w:sz="0" w:space="0" w:color="auto"/>
            <w:bottom w:val="none" w:sz="0" w:space="0" w:color="auto"/>
            <w:right w:val="none" w:sz="0" w:space="0" w:color="auto"/>
          </w:divBdr>
        </w:div>
        <w:div w:id="1081952768">
          <w:marLeft w:val="480"/>
          <w:marRight w:val="0"/>
          <w:marTop w:val="0"/>
          <w:marBottom w:val="0"/>
          <w:divBdr>
            <w:top w:val="none" w:sz="0" w:space="0" w:color="auto"/>
            <w:left w:val="none" w:sz="0" w:space="0" w:color="auto"/>
            <w:bottom w:val="none" w:sz="0" w:space="0" w:color="auto"/>
            <w:right w:val="none" w:sz="0" w:space="0" w:color="auto"/>
          </w:divBdr>
        </w:div>
        <w:div w:id="1931348062">
          <w:marLeft w:val="480"/>
          <w:marRight w:val="0"/>
          <w:marTop w:val="0"/>
          <w:marBottom w:val="0"/>
          <w:divBdr>
            <w:top w:val="none" w:sz="0" w:space="0" w:color="auto"/>
            <w:left w:val="none" w:sz="0" w:space="0" w:color="auto"/>
            <w:bottom w:val="none" w:sz="0" w:space="0" w:color="auto"/>
            <w:right w:val="none" w:sz="0" w:space="0" w:color="auto"/>
          </w:divBdr>
        </w:div>
        <w:div w:id="49883426">
          <w:marLeft w:val="480"/>
          <w:marRight w:val="0"/>
          <w:marTop w:val="0"/>
          <w:marBottom w:val="0"/>
          <w:divBdr>
            <w:top w:val="none" w:sz="0" w:space="0" w:color="auto"/>
            <w:left w:val="none" w:sz="0" w:space="0" w:color="auto"/>
            <w:bottom w:val="none" w:sz="0" w:space="0" w:color="auto"/>
            <w:right w:val="none" w:sz="0" w:space="0" w:color="auto"/>
          </w:divBdr>
        </w:div>
        <w:div w:id="2146969097">
          <w:marLeft w:val="480"/>
          <w:marRight w:val="0"/>
          <w:marTop w:val="0"/>
          <w:marBottom w:val="0"/>
          <w:divBdr>
            <w:top w:val="none" w:sz="0" w:space="0" w:color="auto"/>
            <w:left w:val="none" w:sz="0" w:space="0" w:color="auto"/>
            <w:bottom w:val="none" w:sz="0" w:space="0" w:color="auto"/>
            <w:right w:val="none" w:sz="0" w:space="0" w:color="auto"/>
          </w:divBdr>
        </w:div>
        <w:div w:id="963929518">
          <w:marLeft w:val="480"/>
          <w:marRight w:val="0"/>
          <w:marTop w:val="0"/>
          <w:marBottom w:val="0"/>
          <w:divBdr>
            <w:top w:val="none" w:sz="0" w:space="0" w:color="auto"/>
            <w:left w:val="none" w:sz="0" w:space="0" w:color="auto"/>
            <w:bottom w:val="none" w:sz="0" w:space="0" w:color="auto"/>
            <w:right w:val="none" w:sz="0" w:space="0" w:color="auto"/>
          </w:divBdr>
        </w:div>
        <w:div w:id="1473206070">
          <w:marLeft w:val="480"/>
          <w:marRight w:val="0"/>
          <w:marTop w:val="0"/>
          <w:marBottom w:val="0"/>
          <w:divBdr>
            <w:top w:val="none" w:sz="0" w:space="0" w:color="auto"/>
            <w:left w:val="none" w:sz="0" w:space="0" w:color="auto"/>
            <w:bottom w:val="none" w:sz="0" w:space="0" w:color="auto"/>
            <w:right w:val="none" w:sz="0" w:space="0" w:color="auto"/>
          </w:divBdr>
        </w:div>
        <w:div w:id="1176846509">
          <w:marLeft w:val="480"/>
          <w:marRight w:val="0"/>
          <w:marTop w:val="0"/>
          <w:marBottom w:val="0"/>
          <w:divBdr>
            <w:top w:val="none" w:sz="0" w:space="0" w:color="auto"/>
            <w:left w:val="none" w:sz="0" w:space="0" w:color="auto"/>
            <w:bottom w:val="none" w:sz="0" w:space="0" w:color="auto"/>
            <w:right w:val="none" w:sz="0" w:space="0" w:color="auto"/>
          </w:divBdr>
        </w:div>
        <w:div w:id="1136752814">
          <w:marLeft w:val="480"/>
          <w:marRight w:val="0"/>
          <w:marTop w:val="0"/>
          <w:marBottom w:val="0"/>
          <w:divBdr>
            <w:top w:val="none" w:sz="0" w:space="0" w:color="auto"/>
            <w:left w:val="none" w:sz="0" w:space="0" w:color="auto"/>
            <w:bottom w:val="none" w:sz="0" w:space="0" w:color="auto"/>
            <w:right w:val="none" w:sz="0" w:space="0" w:color="auto"/>
          </w:divBdr>
        </w:div>
        <w:div w:id="1468934627">
          <w:marLeft w:val="480"/>
          <w:marRight w:val="0"/>
          <w:marTop w:val="0"/>
          <w:marBottom w:val="0"/>
          <w:divBdr>
            <w:top w:val="none" w:sz="0" w:space="0" w:color="auto"/>
            <w:left w:val="none" w:sz="0" w:space="0" w:color="auto"/>
            <w:bottom w:val="none" w:sz="0" w:space="0" w:color="auto"/>
            <w:right w:val="none" w:sz="0" w:space="0" w:color="auto"/>
          </w:divBdr>
        </w:div>
        <w:div w:id="166555506">
          <w:marLeft w:val="480"/>
          <w:marRight w:val="0"/>
          <w:marTop w:val="0"/>
          <w:marBottom w:val="0"/>
          <w:divBdr>
            <w:top w:val="none" w:sz="0" w:space="0" w:color="auto"/>
            <w:left w:val="none" w:sz="0" w:space="0" w:color="auto"/>
            <w:bottom w:val="none" w:sz="0" w:space="0" w:color="auto"/>
            <w:right w:val="none" w:sz="0" w:space="0" w:color="auto"/>
          </w:divBdr>
        </w:div>
        <w:div w:id="203637988">
          <w:marLeft w:val="480"/>
          <w:marRight w:val="0"/>
          <w:marTop w:val="0"/>
          <w:marBottom w:val="0"/>
          <w:divBdr>
            <w:top w:val="none" w:sz="0" w:space="0" w:color="auto"/>
            <w:left w:val="none" w:sz="0" w:space="0" w:color="auto"/>
            <w:bottom w:val="none" w:sz="0" w:space="0" w:color="auto"/>
            <w:right w:val="none" w:sz="0" w:space="0" w:color="auto"/>
          </w:divBdr>
        </w:div>
        <w:div w:id="1785886136">
          <w:marLeft w:val="480"/>
          <w:marRight w:val="0"/>
          <w:marTop w:val="0"/>
          <w:marBottom w:val="0"/>
          <w:divBdr>
            <w:top w:val="none" w:sz="0" w:space="0" w:color="auto"/>
            <w:left w:val="none" w:sz="0" w:space="0" w:color="auto"/>
            <w:bottom w:val="none" w:sz="0" w:space="0" w:color="auto"/>
            <w:right w:val="none" w:sz="0" w:space="0" w:color="auto"/>
          </w:divBdr>
        </w:div>
        <w:div w:id="863639609">
          <w:marLeft w:val="480"/>
          <w:marRight w:val="0"/>
          <w:marTop w:val="0"/>
          <w:marBottom w:val="0"/>
          <w:divBdr>
            <w:top w:val="none" w:sz="0" w:space="0" w:color="auto"/>
            <w:left w:val="none" w:sz="0" w:space="0" w:color="auto"/>
            <w:bottom w:val="none" w:sz="0" w:space="0" w:color="auto"/>
            <w:right w:val="none" w:sz="0" w:space="0" w:color="auto"/>
          </w:divBdr>
        </w:div>
        <w:div w:id="1465153897">
          <w:marLeft w:val="480"/>
          <w:marRight w:val="0"/>
          <w:marTop w:val="0"/>
          <w:marBottom w:val="0"/>
          <w:divBdr>
            <w:top w:val="none" w:sz="0" w:space="0" w:color="auto"/>
            <w:left w:val="none" w:sz="0" w:space="0" w:color="auto"/>
            <w:bottom w:val="none" w:sz="0" w:space="0" w:color="auto"/>
            <w:right w:val="none" w:sz="0" w:space="0" w:color="auto"/>
          </w:divBdr>
        </w:div>
        <w:div w:id="1412510550">
          <w:marLeft w:val="480"/>
          <w:marRight w:val="0"/>
          <w:marTop w:val="0"/>
          <w:marBottom w:val="0"/>
          <w:divBdr>
            <w:top w:val="none" w:sz="0" w:space="0" w:color="auto"/>
            <w:left w:val="none" w:sz="0" w:space="0" w:color="auto"/>
            <w:bottom w:val="none" w:sz="0" w:space="0" w:color="auto"/>
            <w:right w:val="none" w:sz="0" w:space="0" w:color="auto"/>
          </w:divBdr>
        </w:div>
        <w:div w:id="188030935">
          <w:marLeft w:val="480"/>
          <w:marRight w:val="0"/>
          <w:marTop w:val="0"/>
          <w:marBottom w:val="0"/>
          <w:divBdr>
            <w:top w:val="none" w:sz="0" w:space="0" w:color="auto"/>
            <w:left w:val="none" w:sz="0" w:space="0" w:color="auto"/>
            <w:bottom w:val="none" w:sz="0" w:space="0" w:color="auto"/>
            <w:right w:val="none" w:sz="0" w:space="0" w:color="auto"/>
          </w:divBdr>
        </w:div>
        <w:div w:id="150995578">
          <w:marLeft w:val="480"/>
          <w:marRight w:val="0"/>
          <w:marTop w:val="0"/>
          <w:marBottom w:val="0"/>
          <w:divBdr>
            <w:top w:val="none" w:sz="0" w:space="0" w:color="auto"/>
            <w:left w:val="none" w:sz="0" w:space="0" w:color="auto"/>
            <w:bottom w:val="none" w:sz="0" w:space="0" w:color="auto"/>
            <w:right w:val="none" w:sz="0" w:space="0" w:color="auto"/>
          </w:divBdr>
        </w:div>
        <w:div w:id="2055418983">
          <w:marLeft w:val="480"/>
          <w:marRight w:val="0"/>
          <w:marTop w:val="0"/>
          <w:marBottom w:val="0"/>
          <w:divBdr>
            <w:top w:val="none" w:sz="0" w:space="0" w:color="auto"/>
            <w:left w:val="none" w:sz="0" w:space="0" w:color="auto"/>
            <w:bottom w:val="none" w:sz="0" w:space="0" w:color="auto"/>
            <w:right w:val="none" w:sz="0" w:space="0" w:color="auto"/>
          </w:divBdr>
        </w:div>
        <w:div w:id="2059937535">
          <w:marLeft w:val="480"/>
          <w:marRight w:val="0"/>
          <w:marTop w:val="0"/>
          <w:marBottom w:val="0"/>
          <w:divBdr>
            <w:top w:val="none" w:sz="0" w:space="0" w:color="auto"/>
            <w:left w:val="none" w:sz="0" w:space="0" w:color="auto"/>
            <w:bottom w:val="none" w:sz="0" w:space="0" w:color="auto"/>
            <w:right w:val="none" w:sz="0" w:space="0" w:color="auto"/>
          </w:divBdr>
        </w:div>
        <w:div w:id="105807109">
          <w:marLeft w:val="480"/>
          <w:marRight w:val="0"/>
          <w:marTop w:val="0"/>
          <w:marBottom w:val="0"/>
          <w:divBdr>
            <w:top w:val="none" w:sz="0" w:space="0" w:color="auto"/>
            <w:left w:val="none" w:sz="0" w:space="0" w:color="auto"/>
            <w:bottom w:val="none" w:sz="0" w:space="0" w:color="auto"/>
            <w:right w:val="none" w:sz="0" w:space="0" w:color="auto"/>
          </w:divBdr>
        </w:div>
        <w:div w:id="1439132508">
          <w:marLeft w:val="480"/>
          <w:marRight w:val="0"/>
          <w:marTop w:val="0"/>
          <w:marBottom w:val="0"/>
          <w:divBdr>
            <w:top w:val="none" w:sz="0" w:space="0" w:color="auto"/>
            <w:left w:val="none" w:sz="0" w:space="0" w:color="auto"/>
            <w:bottom w:val="none" w:sz="0" w:space="0" w:color="auto"/>
            <w:right w:val="none" w:sz="0" w:space="0" w:color="auto"/>
          </w:divBdr>
        </w:div>
        <w:div w:id="1047799179">
          <w:marLeft w:val="480"/>
          <w:marRight w:val="0"/>
          <w:marTop w:val="0"/>
          <w:marBottom w:val="0"/>
          <w:divBdr>
            <w:top w:val="none" w:sz="0" w:space="0" w:color="auto"/>
            <w:left w:val="none" w:sz="0" w:space="0" w:color="auto"/>
            <w:bottom w:val="none" w:sz="0" w:space="0" w:color="auto"/>
            <w:right w:val="none" w:sz="0" w:space="0" w:color="auto"/>
          </w:divBdr>
        </w:div>
        <w:div w:id="1199122473">
          <w:marLeft w:val="480"/>
          <w:marRight w:val="0"/>
          <w:marTop w:val="0"/>
          <w:marBottom w:val="0"/>
          <w:divBdr>
            <w:top w:val="none" w:sz="0" w:space="0" w:color="auto"/>
            <w:left w:val="none" w:sz="0" w:space="0" w:color="auto"/>
            <w:bottom w:val="none" w:sz="0" w:space="0" w:color="auto"/>
            <w:right w:val="none" w:sz="0" w:space="0" w:color="auto"/>
          </w:divBdr>
        </w:div>
        <w:div w:id="856431097">
          <w:marLeft w:val="480"/>
          <w:marRight w:val="0"/>
          <w:marTop w:val="0"/>
          <w:marBottom w:val="0"/>
          <w:divBdr>
            <w:top w:val="none" w:sz="0" w:space="0" w:color="auto"/>
            <w:left w:val="none" w:sz="0" w:space="0" w:color="auto"/>
            <w:bottom w:val="none" w:sz="0" w:space="0" w:color="auto"/>
            <w:right w:val="none" w:sz="0" w:space="0" w:color="auto"/>
          </w:divBdr>
        </w:div>
        <w:div w:id="1900432328">
          <w:marLeft w:val="480"/>
          <w:marRight w:val="0"/>
          <w:marTop w:val="0"/>
          <w:marBottom w:val="0"/>
          <w:divBdr>
            <w:top w:val="none" w:sz="0" w:space="0" w:color="auto"/>
            <w:left w:val="none" w:sz="0" w:space="0" w:color="auto"/>
            <w:bottom w:val="none" w:sz="0" w:space="0" w:color="auto"/>
            <w:right w:val="none" w:sz="0" w:space="0" w:color="auto"/>
          </w:divBdr>
        </w:div>
        <w:div w:id="1320887143">
          <w:marLeft w:val="480"/>
          <w:marRight w:val="0"/>
          <w:marTop w:val="0"/>
          <w:marBottom w:val="0"/>
          <w:divBdr>
            <w:top w:val="none" w:sz="0" w:space="0" w:color="auto"/>
            <w:left w:val="none" w:sz="0" w:space="0" w:color="auto"/>
            <w:bottom w:val="none" w:sz="0" w:space="0" w:color="auto"/>
            <w:right w:val="none" w:sz="0" w:space="0" w:color="auto"/>
          </w:divBdr>
        </w:div>
        <w:div w:id="1051810300">
          <w:marLeft w:val="480"/>
          <w:marRight w:val="0"/>
          <w:marTop w:val="0"/>
          <w:marBottom w:val="0"/>
          <w:divBdr>
            <w:top w:val="none" w:sz="0" w:space="0" w:color="auto"/>
            <w:left w:val="none" w:sz="0" w:space="0" w:color="auto"/>
            <w:bottom w:val="none" w:sz="0" w:space="0" w:color="auto"/>
            <w:right w:val="none" w:sz="0" w:space="0" w:color="auto"/>
          </w:divBdr>
        </w:div>
        <w:div w:id="1198662036">
          <w:marLeft w:val="480"/>
          <w:marRight w:val="0"/>
          <w:marTop w:val="0"/>
          <w:marBottom w:val="0"/>
          <w:divBdr>
            <w:top w:val="none" w:sz="0" w:space="0" w:color="auto"/>
            <w:left w:val="none" w:sz="0" w:space="0" w:color="auto"/>
            <w:bottom w:val="none" w:sz="0" w:space="0" w:color="auto"/>
            <w:right w:val="none" w:sz="0" w:space="0" w:color="auto"/>
          </w:divBdr>
        </w:div>
        <w:div w:id="1085029308">
          <w:marLeft w:val="480"/>
          <w:marRight w:val="0"/>
          <w:marTop w:val="0"/>
          <w:marBottom w:val="0"/>
          <w:divBdr>
            <w:top w:val="none" w:sz="0" w:space="0" w:color="auto"/>
            <w:left w:val="none" w:sz="0" w:space="0" w:color="auto"/>
            <w:bottom w:val="none" w:sz="0" w:space="0" w:color="auto"/>
            <w:right w:val="none" w:sz="0" w:space="0" w:color="auto"/>
          </w:divBdr>
        </w:div>
        <w:div w:id="956764421">
          <w:marLeft w:val="480"/>
          <w:marRight w:val="0"/>
          <w:marTop w:val="0"/>
          <w:marBottom w:val="0"/>
          <w:divBdr>
            <w:top w:val="none" w:sz="0" w:space="0" w:color="auto"/>
            <w:left w:val="none" w:sz="0" w:space="0" w:color="auto"/>
            <w:bottom w:val="none" w:sz="0" w:space="0" w:color="auto"/>
            <w:right w:val="none" w:sz="0" w:space="0" w:color="auto"/>
          </w:divBdr>
        </w:div>
        <w:div w:id="1939219007">
          <w:marLeft w:val="480"/>
          <w:marRight w:val="0"/>
          <w:marTop w:val="0"/>
          <w:marBottom w:val="0"/>
          <w:divBdr>
            <w:top w:val="none" w:sz="0" w:space="0" w:color="auto"/>
            <w:left w:val="none" w:sz="0" w:space="0" w:color="auto"/>
            <w:bottom w:val="none" w:sz="0" w:space="0" w:color="auto"/>
            <w:right w:val="none" w:sz="0" w:space="0" w:color="auto"/>
          </w:divBdr>
        </w:div>
        <w:div w:id="1610157818">
          <w:marLeft w:val="480"/>
          <w:marRight w:val="0"/>
          <w:marTop w:val="0"/>
          <w:marBottom w:val="0"/>
          <w:divBdr>
            <w:top w:val="none" w:sz="0" w:space="0" w:color="auto"/>
            <w:left w:val="none" w:sz="0" w:space="0" w:color="auto"/>
            <w:bottom w:val="none" w:sz="0" w:space="0" w:color="auto"/>
            <w:right w:val="none" w:sz="0" w:space="0" w:color="auto"/>
          </w:divBdr>
        </w:div>
        <w:div w:id="184292928">
          <w:marLeft w:val="480"/>
          <w:marRight w:val="0"/>
          <w:marTop w:val="0"/>
          <w:marBottom w:val="0"/>
          <w:divBdr>
            <w:top w:val="none" w:sz="0" w:space="0" w:color="auto"/>
            <w:left w:val="none" w:sz="0" w:space="0" w:color="auto"/>
            <w:bottom w:val="none" w:sz="0" w:space="0" w:color="auto"/>
            <w:right w:val="none" w:sz="0" w:space="0" w:color="auto"/>
          </w:divBdr>
        </w:div>
        <w:div w:id="568423430">
          <w:marLeft w:val="480"/>
          <w:marRight w:val="0"/>
          <w:marTop w:val="0"/>
          <w:marBottom w:val="0"/>
          <w:divBdr>
            <w:top w:val="none" w:sz="0" w:space="0" w:color="auto"/>
            <w:left w:val="none" w:sz="0" w:space="0" w:color="auto"/>
            <w:bottom w:val="none" w:sz="0" w:space="0" w:color="auto"/>
            <w:right w:val="none" w:sz="0" w:space="0" w:color="auto"/>
          </w:divBdr>
        </w:div>
        <w:div w:id="854542159">
          <w:marLeft w:val="480"/>
          <w:marRight w:val="0"/>
          <w:marTop w:val="0"/>
          <w:marBottom w:val="0"/>
          <w:divBdr>
            <w:top w:val="none" w:sz="0" w:space="0" w:color="auto"/>
            <w:left w:val="none" w:sz="0" w:space="0" w:color="auto"/>
            <w:bottom w:val="none" w:sz="0" w:space="0" w:color="auto"/>
            <w:right w:val="none" w:sz="0" w:space="0" w:color="auto"/>
          </w:divBdr>
        </w:div>
        <w:div w:id="1242831543">
          <w:marLeft w:val="480"/>
          <w:marRight w:val="0"/>
          <w:marTop w:val="0"/>
          <w:marBottom w:val="0"/>
          <w:divBdr>
            <w:top w:val="none" w:sz="0" w:space="0" w:color="auto"/>
            <w:left w:val="none" w:sz="0" w:space="0" w:color="auto"/>
            <w:bottom w:val="none" w:sz="0" w:space="0" w:color="auto"/>
            <w:right w:val="none" w:sz="0" w:space="0" w:color="auto"/>
          </w:divBdr>
        </w:div>
        <w:div w:id="2054428453">
          <w:marLeft w:val="480"/>
          <w:marRight w:val="0"/>
          <w:marTop w:val="0"/>
          <w:marBottom w:val="0"/>
          <w:divBdr>
            <w:top w:val="none" w:sz="0" w:space="0" w:color="auto"/>
            <w:left w:val="none" w:sz="0" w:space="0" w:color="auto"/>
            <w:bottom w:val="none" w:sz="0" w:space="0" w:color="auto"/>
            <w:right w:val="none" w:sz="0" w:space="0" w:color="auto"/>
          </w:divBdr>
        </w:div>
        <w:div w:id="1957366173">
          <w:marLeft w:val="480"/>
          <w:marRight w:val="0"/>
          <w:marTop w:val="0"/>
          <w:marBottom w:val="0"/>
          <w:divBdr>
            <w:top w:val="none" w:sz="0" w:space="0" w:color="auto"/>
            <w:left w:val="none" w:sz="0" w:space="0" w:color="auto"/>
            <w:bottom w:val="none" w:sz="0" w:space="0" w:color="auto"/>
            <w:right w:val="none" w:sz="0" w:space="0" w:color="auto"/>
          </w:divBdr>
        </w:div>
        <w:div w:id="1340742681">
          <w:marLeft w:val="480"/>
          <w:marRight w:val="0"/>
          <w:marTop w:val="0"/>
          <w:marBottom w:val="0"/>
          <w:divBdr>
            <w:top w:val="none" w:sz="0" w:space="0" w:color="auto"/>
            <w:left w:val="none" w:sz="0" w:space="0" w:color="auto"/>
            <w:bottom w:val="none" w:sz="0" w:space="0" w:color="auto"/>
            <w:right w:val="none" w:sz="0" w:space="0" w:color="auto"/>
          </w:divBdr>
        </w:div>
        <w:div w:id="1909806718">
          <w:marLeft w:val="480"/>
          <w:marRight w:val="0"/>
          <w:marTop w:val="0"/>
          <w:marBottom w:val="0"/>
          <w:divBdr>
            <w:top w:val="none" w:sz="0" w:space="0" w:color="auto"/>
            <w:left w:val="none" w:sz="0" w:space="0" w:color="auto"/>
            <w:bottom w:val="none" w:sz="0" w:space="0" w:color="auto"/>
            <w:right w:val="none" w:sz="0" w:space="0" w:color="auto"/>
          </w:divBdr>
        </w:div>
        <w:div w:id="1207765454">
          <w:marLeft w:val="480"/>
          <w:marRight w:val="0"/>
          <w:marTop w:val="0"/>
          <w:marBottom w:val="0"/>
          <w:divBdr>
            <w:top w:val="none" w:sz="0" w:space="0" w:color="auto"/>
            <w:left w:val="none" w:sz="0" w:space="0" w:color="auto"/>
            <w:bottom w:val="none" w:sz="0" w:space="0" w:color="auto"/>
            <w:right w:val="none" w:sz="0" w:space="0" w:color="auto"/>
          </w:divBdr>
        </w:div>
        <w:div w:id="994651849">
          <w:marLeft w:val="480"/>
          <w:marRight w:val="0"/>
          <w:marTop w:val="0"/>
          <w:marBottom w:val="0"/>
          <w:divBdr>
            <w:top w:val="none" w:sz="0" w:space="0" w:color="auto"/>
            <w:left w:val="none" w:sz="0" w:space="0" w:color="auto"/>
            <w:bottom w:val="none" w:sz="0" w:space="0" w:color="auto"/>
            <w:right w:val="none" w:sz="0" w:space="0" w:color="auto"/>
          </w:divBdr>
        </w:div>
        <w:div w:id="1803842657">
          <w:marLeft w:val="480"/>
          <w:marRight w:val="0"/>
          <w:marTop w:val="0"/>
          <w:marBottom w:val="0"/>
          <w:divBdr>
            <w:top w:val="none" w:sz="0" w:space="0" w:color="auto"/>
            <w:left w:val="none" w:sz="0" w:space="0" w:color="auto"/>
            <w:bottom w:val="none" w:sz="0" w:space="0" w:color="auto"/>
            <w:right w:val="none" w:sz="0" w:space="0" w:color="auto"/>
          </w:divBdr>
        </w:div>
        <w:div w:id="1764258143">
          <w:marLeft w:val="480"/>
          <w:marRight w:val="0"/>
          <w:marTop w:val="0"/>
          <w:marBottom w:val="0"/>
          <w:divBdr>
            <w:top w:val="none" w:sz="0" w:space="0" w:color="auto"/>
            <w:left w:val="none" w:sz="0" w:space="0" w:color="auto"/>
            <w:bottom w:val="none" w:sz="0" w:space="0" w:color="auto"/>
            <w:right w:val="none" w:sz="0" w:space="0" w:color="auto"/>
          </w:divBdr>
        </w:div>
        <w:div w:id="1882403000">
          <w:marLeft w:val="480"/>
          <w:marRight w:val="0"/>
          <w:marTop w:val="0"/>
          <w:marBottom w:val="0"/>
          <w:divBdr>
            <w:top w:val="none" w:sz="0" w:space="0" w:color="auto"/>
            <w:left w:val="none" w:sz="0" w:space="0" w:color="auto"/>
            <w:bottom w:val="none" w:sz="0" w:space="0" w:color="auto"/>
            <w:right w:val="none" w:sz="0" w:space="0" w:color="auto"/>
          </w:divBdr>
        </w:div>
        <w:div w:id="223369037">
          <w:marLeft w:val="480"/>
          <w:marRight w:val="0"/>
          <w:marTop w:val="0"/>
          <w:marBottom w:val="0"/>
          <w:divBdr>
            <w:top w:val="none" w:sz="0" w:space="0" w:color="auto"/>
            <w:left w:val="none" w:sz="0" w:space="0" w:color="auto"/>
            <w:bottom w:val="none" w:sz="0" w:space="0" w:color="auto"/>
            <w:right w:val="none" w:sz="0" w:space="0" w:color="auto"/>
          </w:divBdr>
        </w:div>
        <w:div w:id="1192914857">
          <w:marLeft w:val="480"/>
          <w:marRight w:val="0"/>
          <w:marTop w:val="0"/>
          <w:marBottom w:val="0"/>
          <w:divBdr>
            <w:top w:val="none" w:sz="0" w:space="0" w:color="auto"/>
            <w:left w:val="none" w:sz="0" w:space="0" w:color="auto"/>
            <w:bottom w:val="none" w:sz="0" w:space="0" w:color="auto"/>
            <w:right w:val="none" w:sz="0" w:space="0" w:color="auto"/>
          </w:divBdr>
        </w:div>
        <w:div w:id="1247423610">
          <w:marLeft w:val="480"/>
          <w:marRight w:val="0"/>
          <w:marTop w:val="0"/>
          <w:marBottom w:val="0"/>
          <w:divBdr>
            <w:top w:val="none" w:sz="0" w:space="0" w:color="auto"/>
            <w:left w:val="none" w:sz="0" w:space="0" w:color="auto"/>
            <w:bottom w:val="none" w:sz="0" w:space="0" w:color="auto"/>
            <w:right w:val="none" w:sz="0" w:space="0" w:color="auto"/>
          </w:divBdr>
        </w:div>
        <w:div w:id="1317801275">
          <w:marLeft w:val="480"/>
          <w:marRight w:val="0"/>
          <w:marTop w:val="0"/>
          <w:marBottom w:val="0"/>
          <w:divBdr>
            <w:top w:val="none" w:sz="0" w:space="0" w:color="auto"/>
            <w:left w:val="none" w:sz="0" w:space="0" w:color="auto"/>
            <w:bottom w:val="none" w:sz="0" w:space="0" w:color="auto"/>
            <w:right w:val="none" w:sz="0" w:space="0" w:color="auto"/>
          </w:divBdr>
        </w:div>
        <w:div w:id="472522312">
          <w:marLeft w:val="480"/>
          <w:marRight w:val="0"/>
          <w:marTop w:val="0"/>
          <w:marBottom w:val="0"/>
          <w:divBdr>
            <w:top w:val="none" w:sz="0" w:space="0" w:color="auto"/>
            <w:left w:val="none" w:sz="0" w:space="0" w:color="auto"/>
            <w:bottom w:val="none" w:sz="0" w:space="0" w:color="auto"/>
            <w:right w:val="none" w:sz="0" w:space="0" w:color="auto"/>
          </w:divBdr>
        </w:div>
        <w:div w:id="1134835363">
          <w:marLeft w:val="480"/>
          <w:marRight w:val="0"/>
          <w:marTop w:val="0"/>
          <w:marBottom w:val="0"/>
          <w:divBdr>
            <w:top w:val="none" w:sz="0" w:space="0" w:color="auto"/>
            <w:left w:val="none" w:sz="0" w:space="0" w:color="auto"/>
            <w:bottom w:val="none" w:sz="0" w:space="0" w:color="auto"/>
            <w:right w:val="none" w:sz="0" w:space="0" w:color="auto"/>
          </w:divBdr>
        </w:div>
        <w:div w:id="504174109">
          <w:marLeft w:val="480"/>
          <w:marRight w:val="0"/>
          <w:marTop w:val="0"/>
          <w:marBottom w:val="0"/>
          <w:divBdr>
            <w:top w:val="none" w:sz="0" w:space="0" w:color="auto"/>
            <w:left w:val="none" w:sz="0" w:space="0" w:color="auto"/>
            <w:bottom w:val="none" w:sz="0" w:space="0" w:color="auto"/>
            <w:right w:val="none" w:sz="0" w:space="0" w:color="auto"/>
          </w:divBdr>
        </w:div>
        <w:div w:id="1719695761">
          <w:marLeft w:val="480"/>
          <w:marRight w:val="0"/>
          <w:marTop w:val="0"/>
          <w:marBottom w:val="0"/>
          <w:divBdr>
            <w:top w:val="none" w:sz="0" w:space="0" w:color="auto"/>
            <w:left w:val="none" w:sz="0" w:space="0" w:color="auto"/>
            <w:bottom w:val="none" w:sz="0" w:space="0" w:color="auto"/>
            <w:right w:val="none" w:sz="0" w:space="0" w:color="auto"/>
          </w:divBdr>
        </w:div>
        <w:div w:id="1306547591">
          <w:marLeft w:val="480"/>
          <w:marRight w:val="0"/>
          <w:marTop w:val="0"/>
          <w:marBottom w:val="0"/>
          <w:divBdr>
            <w:top w:val="none" w:sz="0" w:space="0" w:color="auto"/>
            <w:left w:val="none" w:sz="0" w:space="0" w:color="auto"/>
            <w:bottom w:val="none" w:sz="0" w:space="0" w:color="auto"/>
            <w:right w:val="none" w:sz="0" w:space="0" w:color="auto"/>
          </w:divBdr>
        </w:div>
        <w:div w:id="712924286">
          <w:marLeft w:val="480"/>
          <w:marRight w:val="0"/>
          <w:marTop w:val="0"/>
          <w:marBottom w:val="0"/>
          <w:divBdr>
            <w:top w:val="none" w:sz="0" w:space="0" w:color="auto"/>
            <w:left w:val="none" w:sz="0" w:space="0" w:color="auto"/>
            <w:bottom w:val="none" w:sz="0" w:space="0" w:color="auto"/>
            <w:right w:val="none" w:sz="0" w:space="0" w:color="auto"/>
          </w:divBdr>
        </w:div>
        <w:div w:id="2057192887">
          <w:marLeft w:val="480"/>
          <w:marRight w:val="0"/>
          <w:marTop w:val="0"/>
          <w:marBottom w:val="0"/>
          <w:divBdr>
            <w:top w:val="none" w:sz="0" w:space="0" w:color="auto"/>
            <w:left w:val="none" w:sz="0" w:space="0" w:color="auto"/>
            <w:bottom w:val="none" w:sz="0" w:space="0" w:color="auto"/>
            <w:right w:val="none" w:sz="0" w:space="0" w:color="auto"/>
          </w:divBdr>
        </w:div>
        <w:div w:id="175190226">
          <w:marLeft w:val="480"/>
          <w:marRight w:val="0"/>
          <w:marTop w:val="0"/>
          <w:marBottom w:val="0"/>
          <w:divBdr>
            <w:top w:val="none" w:sz="0" w:space="0" w:color="auto"/>
            <w:left w:val="none" w:sz="0" w:space="0" w:color="auto"/>
            <w:bottom w:val="none" w:sz="0" w:space="0" w:color="auto"/>
            <w:right w:val="none" w:sz="0" w:space="0" w:color="auto"/>
          </w:divBdr>
        </w:div>
        <w:div w:id="1923951327">
          <w:marLeft w:val="480"/>
          <w:marRight w:val="0"/>
          <w:marTop w:val="0"/>
          <w:marBottom w:val="0"/>
          <w:divBdr>
            <w:top w:val="none" w:sz="0" w:space="0" w:color="auto"/>
            <w:left w:val="none" w:sz="0" w:space="0" w:color="auto"/>
            <w:bottom w:val="none" w:sz="0" w:space="0" w:color="auto"/>
            <w:right w:val="none" w:sz="0" w:space="0" w:color="auto"/>
          </w:divBdr>
        </w:div>
        <w:div w:id="820077798">
          <w:marLeft w:val="480"/>
          <w:marRight w:val="0"/>
          <w:marTop w:val="0"/>
          <w:marBottom w:val="0"/>
          <w:divBdr>
            <w:top w:val="none" w:sz="0" w:space="0" w:color="auto"/>
            <w:left w:val="none" w:sz="0" w:space="0" w:color="auto"/>
            <w:bottom w:val="none" w:sz="0" w:space="0" w:color="auto"/>
            <w:right w:val="none" w:sz="0" w:space="0" w:color="auto"/>
          </w:divBdr>
        </w:div>
        <w:div w:id="1631590662">
          <w:marLeft w:val="480"/>
          <w:marRight w:val="0"/>
          <w:marTop w:val="0"/>
          <w:marBottom w:val="0"/>
          <w:divBdr>
            <w:top w:val="none" w:sz="0" w:space="0" w:color="auto"/>
            <w:left w:val="none" w:sz="0" w:space="0" w:color="auto"/>
            <w:bottom w:val="none" w:sz="0" w:space="0" w:color="auto"/>
            <w:right w:val="none" w:sz="0" w:space="0" w:color="auto"/>
          </w:divBdr>
        </w:div>
        <w:div w:id="260533478">
          <w:marLeft w:val="480"/>
          <w:marRight w:val="0"/>
          <w:marTop w:val="0"/>
          <w:marBottom w:val="0"/>
          <w:divBdr>
            <w:top w:val="none" w:sz="0" w:space="0" w:color="auto"/>
            <w:left w:val="none" w:sz="0" w:space="0" w:color="auto"/>
            <w:bottom w:val="none" w:sz="0" w:space="0" w:color="auto"/>
            <w:right w:val="none" w:sz="0" w:space="0" w:color="auto"/>
          </w:divBdr>
        </w:div>
        <w:div w:id="1518226131">
          <w:marLeft w:val="480"/>
          <w:marRight w:val="0"/>
          <w:marTop w:val="0"/>
          <w:marBottom w:val="0"/>
          <w:divBdr>
            <w:top w:val="none" w:sz="0" w:space="0" w:color="auto"/>
            <w:left w:val="none" w:sz="0" w:space="0" w:color="auto"/>
            <w:bottom w:val="none" w:sz="0" w:space="0" w:color="auto"/>
            <w:right w:val="none" w:sz="0" w:space="0" w:color="auto"/>
          </w:divBdr>
        </w:div>
        <w:div w:id="721946956">
          <w:marLeft w:val="480"/>
          <w:marRight w:val="0"/>
          <w:marTop w:val="0"/>
          <w:marBottom w:val="0"/>
          <w:divBdr>
            <w:top w:val="none" w:sz="0" w:space="0" w:color="auto"/>
            <w:left w:val="none" w:sz="0" w:space="0" w:color="auto"/>
            <w:bottom w:val="none" w:sz="0" w:space="0" w:color="auto"/>
            <w:right w:val="none" w:sz="0" w:space="0" w:color="auto"/>
          </w:divBdr>
        </w:div>
        <w:div w:id="1075398473">
          <w:marLeft w:val="480"/>
          <w:marRight w:val="0"/>
          <w:marTop w:val="0"/>
          <w:marBottom w:val="0"/>
          <w:divBdr>
            <w:top w:val="none" w:sz="0" w:space="0" w:color="auto"/>
            <w:left w:val="none" w:sz="0" w:space="0" w:color="auto"/>
            <w:bottom w:val="none" w:sz="0" w:space="0" w:color="auto"/>
            <w:right w:val="none" w:sz="0" w:space="0" w:color="auto"/>
          </w:divBdr>
        </w:div>
        <w:div w:id="1332759703">
          <w:marLeft w:val="480"/>
          <w:marRight w:val="0"/>
          <w:marTop w:val="0"/>
          <w:marBottom w:val="0"/>
          <w:divBdr>
            <w:top w:val="none" w:sz="0" w:space="0" w:color="auto"/>
            <w:left w:val="none" w:sz="0" w:space="0" w:color="auto"/>
            <w:bottom w:val="none" w:sz="0" w:space="0" w:color="auto"/>
            <w:right w:val="none" w:sz="0" w:space="0" w:color="auto"/>
          </w:divBdr>
        </w:div>
        <w:div w:id="1302618442">
          <w:marLeft w:val="480"/>
          <w:marRight w:val="0"/>
          <w:marTop w:val="0"/>
          <w:marBottom w:val="0"/>
          <w:divBdr>
            <w:top w:val="none" w:sz="0" w:space="0" w:color="auto"/>
            <w:left w:val="none" w:sz="0" w:space="0" w:color="auto"/>
            <w:bottom w:val="none" w:sz="0" w:space="0" w:color="auto"/>
            <w:right w:val="none" w:sz="0" w:space="0" w:color="auto"/>
          </w:divBdr>
        </w:div>
        <w:div w:id="73599652">
          <w:marLeft w:val="480"/>
          <w:marRight w:val="0"/>
          <w:marTop w:val="0"/>
          <w:marBottom w:val="0"/>
          <w:divBdr>
            <w:top w:val="none" w:sz="0" w:space="0" w:color="auto"/>
            <w:left w:val="none" w:sz="0" w:space="0" w:color="auto"/>
            <w:bottom w:val="none" w:sz="0" w:space="0" w:color="auto"/>
            <w:right w:val="none" w:sz="0" w:space="0" w:color="auto"/>
          </w:divBdr>
        </w:div>
        <w:div w:id="792094076">
          <w:marLeft w:val="480"/>
          <w:marRight w:val="0"/>
          <w:marTop w:val="0"/>
          <w:marBottom w:val="0"/>
          <w:divBdr>
            <w:top w:val="none" w:sz="0" w:space="0" w:color="auto"/>
            <w:left w:val="none" w:sz="0" w:space="0" w:color="auto"/>
            <w:bottom w:val="none" w:sz="0" w:space="0" w:color="auto"/>
            <w:right w:val="none" w:sz="0" w:space="0" w:color="auto"/>
          </w:divBdr>
        </w:div>
        <w:div w:id="1755320000">
          <w:marLeft w:val="480"/>
          <w:marRight w:val="0"/>
          <w:marTop w:val="0"/>
          <w:marBottom w:val="0"/>
          <w:divBdr>
            <w:top w:val="none" w:sz="0" w:space="0" w:color="auto"/>
            <w:left w:val="none" w:sz="0" w:space="0" w:color="auto"/>
            <w:bottom w:val="none" w:sz="0" w:space="0" w:color="auto"/>
            <w:right w:val="none" w:sz="0" w:space="0" w:color="auto"/>
          </w:divBdr>
        </w:div>
        <w:div w:id="1519810681">
          <w:marLeft w:val="480"/>
          <w:marRight w:val="0"/>
          <w:marTop w:val="0"/>
          <w:marBottom w:val="0"/>
          <w:divBdr>
            <w:top w:val="none" w:sz="0" w:space="0" w:color="auto"/>
            <w:left w:val="none" w:sz="0" w:space="0" w:color="auto"/>
            <w:bottom w:val="none" w:sz="0" w:space="0" w:color="auto"/>
            <w:right w:val="none" w:sz="0" w:space="0" w:color="auto"/>
          </w:divBdr>
        </w:div>
        <w:div w:id="2005736782">
          <w:marLeft w:val="480"/>
          <w:marRight w:val="0"/>
          <w:marTop w:val="0"/>
          <w:marBottom w:val="0"/>
          <w:divBdr>
            <w:top w:val="none" w:sz="0" w:space="0" w:color="auto"/>
            <w:left w:val="none" w:sz="0" w:space="0" w:color="auto"/>
            <w:bottom w:val="none" w:sz="0" w:space="0" w:color="auto"/>
            <w:right w:val="none" w:sz="0" w:space="0" w:color="auto"/>
          </w:divBdr>
        </w:div>
        <w:div w:id="965430291">
          <w:marLeft w:val="480"/>
          <w:marRight w:val="0"/>
          <w:marTop w:val="0"/>
          <w:marBottom w:val="0"/>
          <w:divBdr>
            <w:top w:val="none" w:sz="0" w:space="0" w:color="auto"/>
            <w:left w:val="none" w:sz="0" w:space="0" w:color="auto"/>
            <w:bottom w:val="none" w:sz="0" w:space="0" w:color="auto"/>
            <w:right w:val="none" w:sz="0" w:space="0" w:color="auto"/>
          </w:divBdr>
        </w:div>
        <w:div w:id="186791565">
          <w:marLeft w:val="480"/>
          <w:marRight w:val="0"/>
          <w:marTop w:val="0"/>
          <w:marBottom w:val="0"/>
          <w:divBdr>
            <w:top w:val="none" w:sz="0" w:space="0" w:color="auto"/>
            <w:left w:val="none" w:sz="0" w:space="0" w:color="auto"/>
            <w:bottom w:val="none" w:sz="0" w:space="0" w:color="auto"/>
            <w:right w:val="none" w:sz="0" w:space="0" w:color="auto"/>
          </w:divBdr>
        </w:div>
        <w:div w:id="1549562495">
          <w:marLeft w:val="480"/>
          <w:marRight w:val="0"/>
          <w:marTop w:val="0"/>
          <w:marBottom w:val="0"/>
          <w:divBdr>
            <w:top w:val="none" w:sz="0" w:space="0" w:color="auto"/>
            <w:left w:val="none" w:sz="0" w:space="0" w:color="auto"/>
            <w:bottom w:val="none" w:sz="0" w:space="0" w:color="auto"/>
            <w:right w:val="none" w:sz="0" w:space="0" w:color="auto"/>
          </w:divBdr>
        </w:div>
        <w:div w:id="157308346">
          <w:marLeft w:val="480"/>
          <w:marRight w:val="0"/>
          <w:marTop w:val="0"/>
          <w:marBottom w:val="0"/>
          <w:divBdr>
            <w:top w:val="none" w:sz="0" w:space="0" w:color="auto"/>
            <w:left w:val="none" w:sz="0" w:space="0" w:color="auto"/>
            <w:bottom w:val="none" w:sz="0" w:space="0" w:color="auto"/>
            <w:right w:val="none" w:sz="0" w:space="0" w:color="auto"/>
          </w:divBdr>
        </w:div>
        <w:div w:id="1915966716">
          <w:marLeft w:val="480"/>
          <w:marRight w:val="0"/>
          <w:marTop w:val="0"/>
          <w:marBottom w:val="0"/>
          <w:divBdr>
            <w:top w:val="none" w:sz="0" w:space="0" w:color="auto"/>
            <w:left w:val="none" w:sz="0" w:space="0" w:color="auto"/>
            <w:bottom w:val="none" w:sz="0" w:space="0" w:color="auto"/>
            <w:right w:val="none" w:sz="0" w:space="0" w:color="auto"/>
          </w:divBdr>
        </w:div>
        <w:div w:id="1513912833">
          <w:marLeft w:val="480"/>
          <w:marRight w:val="0"/>
          <w:marTop w:val="0"/>
          <w:marBottom w:val="0"/>
          <w:divBdr>
            <w:top w:val="none" w:sz="0" w:space="0" w:color="auto"/>
            <w:left w:val="none" w:sz="0" w:space="0" w:color="auto"/>
            <w:bottom w:val="none" w:sz="0" w:space="0" w:color="auto"/>
            <w:right w:val="none" w:sz="0" w:space="0" w:color="auto"/>
          </w:divBdr>
        </w:div>
        <w:div w:id="870916657">
          <w:marLeft w:val="480"/>
          <w:marRight w:val="0"/>
          <w:marTop w:val="0"/>
          <w:marBottom w:val="0"/>
          <w:divBdr>
            <w:top w:val="none" w:sz="0" w:space="0" w:color="auto"/>
            <w:left w:val="none" w:sz="0" w:space="0" w:color="auto"/>
            <w:bottom w:val="none" w:sz="0" w:space="0" w:color="auto"/>
            <w:right w:val="none" w:sz="0" w:space="0" w:color="auto"/>
          </w:divBdr>
        </w:div>
      </w:divsChild>
    </w:div>
    <w:div w:id="1187914592">
      <w:bodyDiv w:val="1"/>
      <w:marLeft w:val="0"/>
      <w:marRight w:val="0"/>
      <w:marTop w:val="0"/>
      <w:marBottom w:val="0"/>
      <w:divBdr>
        <w:top w:val="none" w:sz="0" w:space="0" w:color="auto"/>
        <w:left w:val="none" w:sz="0" w:space="0" w:color="auto"/>
        <w:bottom w:val="none" w:sz="0" w:space="0" w:color="auto"/>
        <w:right w:val="none" w:sz="0" w:space="0" w:color="auto"/>
      </w:divBdr>
    </w:div>
    <w:div w:id="1188642824">
      <w:bodyDiv w:val="1"/>
      <w:marLeft w:val="0"/>
      <w:marRight w:val="0"/>
      <w:marTop w:val="0"/>
      <w:marBottom w:val="0"/>
      <w:divBdr>
        <w:top w:val="none" w:sz="0" w:space="0" w:color="auto"/>
        <w:left w:val="none" w:sz="0" w:space="0" w:color="auto"/>
        <w:bottom w:val="none" w:sz="0" w:space="0" w:color="auto"/>
        <w:right w:val="none" w:sz="0" w:space="0" w:color="auto"/>
      </w:divBdr>
    </w:div>
    <w:div w:id="1188719809">
      <w:bodyDiv w:val="1"/>
      <w:marLeft w:val="0"/>
      <w:marRight w:val="0"/>
      <w:marTop w:val="0"/>
      <w:marBottom w:val="0"/>
      <w:divBdr>
        <w:top w:val="none" w:sz="0" w:space="0" w:color="auto"/>
        <w:left w:val="none" w:sz="0" w:space="0" w:color="auto"/>
        <w:bottom w:val="none" w:sz="0" w:space="0" w:color="auto"/>
        <w:right w:val="none" w:sz="0" w:space="0" w:color="auto"/>
      </w:divBdr>
    </w:div>
    <w:div w:id="1189221568">
      <w:bodyDiv w:val="1"/>
      <w:marLeft w:val="0"/>
      <w:marRight w:val="0"/>
      <w:marTop w:val="0"/>
      <w:marBottom w:val="0"/>
      <w:divBdr>
        <w:top w:val="none" w:sz="0" w:space="0" w:color="auto"/>
        <w:left w:val="none" w:sz="0" w:space="0" w:color="auto"/>
        <w:bottom w:val="none" w:sz="0" w:space="0" w:color="auto"/>
        <w:right w:val="none" w:sz="0" w:space="0" w:color="auto"/>
      </w:divBdr>
    </w:div>
    <w:div w:id="1191184994">
      <w:bodyDiv w:val="1"/>
      <w:marLeft w:val="0"/>
      <w:marRight w:val="0"/>
      <w:marTop w:val="0"/>
      <w:marBottom w:val="0"/>
      <w:divBdr>
        <w:top w:val="none" w:sz="0" w:space="0" w:color="auto"/>
        <w:left w:val="none" w:sz="0" w:space="0" w:color="auto"/>
        <w:bottom w:val="none" w:sz="0" w:space="0" w:color="auto"/>
        <w:right w:val="none" w:sz="0" w:space="0" w:color="auto"/>
      </w:divBdr>
    </w:div>
    <w:div w:id="1193543228">
      <w:bodyDiv w:val="1"/>
      <w:marLeft w:val="0"/>
      <w:marRight w:val="0"/>
      <w:marTop w:val="0"/>
      <w:marBottom w:val="0"/>
      <w:divBdr>
        <w:top w:val="none" w:sz="0" w:space="0" w:color="auto"/>
        <w:left w:val="none" w:sz="0" w:space="0" w:color="auto"/>
        <w:bottom w:val="none" w:sz="0" w:space="0" w:color="auto"/>
        <w:right w:val="none" w:sz="0" w:space="0" w:color="auto"/>
      </w:divBdr>
    </w:div>
    <w:div w:id="1202209593">
      <w:bodyDiv w:val="1"/>
      <w:marLeft w:val="0"/>
      <w:marRight w:val="0"/>
      <w:marTop w:val="0"/>
      <w:marBottom w:val="0"/>
      <w:divBdr>
        <w:top w:val="none" w:sz="0" w:space="0" w:color="auto"/>
        <w:left w:val="none" w:sz="0" w:space="0" w:color="auto"/>
        <w:bottom w:val="none" w:sz="0" w:space="0" w:color="auto"/>
        <w:right w:val="none" w:sz="0" w:space="0" w:color="auto"/>
      </w:divBdr>
    </w:div>
    <w:div w:id="1202788271">
      <w:bodyDiv w:val="1"/>
      <w:marLeft w:val="0"/>
      <w:marRight w:val="0"/>
      <w:marTop w:val="0"/>
      <w:marBottom w:val="0"/>
      <w:divBdr>
        <w:top w:val="none" w:sz="0" w:space="0" w:color="auto"/>
        <w:left w:val="none" w:sz="0" w:space="0" w:color="auto"/>
        <w:bottom w:val="none" w:sz="0" w:space="0" w:color="auto"/>
        <w:right w:val="none" w:sz="0" w:space="0" w:color="auto"/>
      </w:divBdr>
    </w:div>
    <w:div w:id="1203177351">
      <w:bodyDiv w:val="1"/>
      <w:marLeft w:val="0"/>
      <w:marRight w:val="0"/>
      <w:marTop w:val="0"/>
      <w:marBottom w:val="0"/>
      <w:divBdr>
        <w:top w:val="none" w:sz="0" w:space="0" w:color="auto"/>
        <w:left w:val="none" w:sz="0" w:space="0" w:color="auto"/>
        <w:bottom w:val="none" w:sz="0" w:space="0" w:color="auto"/>
        <w:right w:val="none" w:sz="0" w:space="0" w:color="auto"/>
      </w:divBdr>
    </w:div>
    <w:div w:id="1203595897">
      <w:bodyDiv w:val="1"/>
      <w:marLeft w:val="0"/>
      <w:marRight w:val="0"/>
      <w:marTop w:val="0"/>
      <w:marBottom w:val="0"/>
      <w:divBdr>
        <w:top w:val="none" w:sz="0" w:space="0" w:color="auto"/>
        <w:left w:val="none" w:sz="0" w:space="0" w:color="auto"/>
        <w:bottom w:val="none" w:sz="0" w:space="0" w:color="auto"/>
        <w:right w:val="none" w:sz="0" w:space="0" w:color="auto"/>
      </w:divBdr>
    </w:div>
    <w:div w:id="1204828047">
      <w:bodyDiv w:val="1"/>
      <w:marLeft w:val="0"/>
      <w:marRight w:val="0"/>
      <w:marTop w:val="0"/>
      <w:marBottom w:val="0"/>
      <w:divBdr>
        <w:top w:val="none" w:sz="0" w:space="0" w:color="auto"/>
        <w:left w:val="none" w:sz="0" w:space="0" w:color="auto"/>
        <w:bottom w:val="none" w:sz="0" w:space="0" w:color="auto"/>
        <w:right w:val="none" w:sz="0" w:space="0" w:color="auto"/>
      </w:divBdr>
    </w:div>
    <w:div w:id="1210143603">
      <w:bodyDiv w:val="1"/>
      <w:marLeft w:val="0"/>
      <w:marRight w:val="0"/>
      <w:marTop w:val="0"/>
      <w:marBottom w:val="0"/>
      <w:divBdr>
        <w:top w:val="none" w:sz="0" w:space="0" w:color="auto"/>
        <w:left w:val="none" w:sz="0" w:space="0" w:color="auto"/>
        <w:bottom w:val="none" w:sz="0" w:space="0" w:color="auto"/>
        <w:right w:val="none" w:sz="0" w:space="0" w:color="auto"/>
      </w:divBdr>
    </w:div>
    <w:div w:id="1210727963">
      <w:bodyDiv w:val="1"/>
      <w:marLeft w:val="0"/>
      <w:marRight w:val="0"/>
      <w:marTop w:val="0"/>
      <w:marBottom w:val="0"/>
      <w:divBdr>
        <w:top w:val="none" w:sz="0" w:space="0" w:color="auto"/>
        <w:left w:val="none" w:sz="0" w:space="0" w:color="auto"/>
        <w:bottom w:val="none" w:sz="0" w:space="0" w:color="auto"/>
        <w:right w:val="none" w:sz="0" w:space="0" w:color="auto"/>
      </w:divBdr>
    </w:div>
    <w:div w:id="1214578823">
      <w:bodyDiv w:val="1"/>
      <w:marLeft w:val="0"/>
      <w:marRight w:val="0"/>
      <w:marTop w:val="0"/>
      <w:marBottom w:val="0"/>
      <w:divBdr>
        <w:top w:val="none" w:sz="0" w:space="0" w:color="auto"/>
        <w:left w:val="none" w:sz="0" w:space="0" w:color="auto"/>
        <w:bottom w:val="none" w:sz="0" w:space="0" w:color="auto"/>
        <w:right w:val="none" w:sz="0" w:space="0" w:color="auto"/>
      </w:divBdr>
    </w:div>
    <w:div w:id="1216046737">
      <w:bodyDiv w:val="1"/>
      <w:marLeft w:val="0"/>
      <w:marRight w:val="0"/>
      <w:marTop w:val="0"/>
      <w:marBottom w:val="0"/>
      <w:divBdr>
        <w:top w:val="none" w:sz="0" w:space="0" w:color="auto"/>
        <w:left w:val="none" w:sz="0" w:space="0" w:color="auto"/>
        <w:bottom w:val="none" w:sz="0" w:space="0" w:color="auto"/>
        <w:right w:val="none" w:sz="0" w:space="0" w:color="auto"/>
      </w:divBdr>
    </w:div>
    <w:div w:id="1216888168">
      <w:bodyDiv w:val="1"/>
      <w:marLeft w:val="0"/>
      <w:marRight w:val="0"/>
      <w:marTop w:val="0"/>
      <w:marBottom w:val="0"/>
      <w:divBdr>
        <w:top w:val="none" w:sz="0" w:space="0" w:color="auto"/>
        <w:left w:val="none" w:sz="0" w:space="0" w:color="auto"/>
        <w:bottom w:val="none" w:sz="0" w:space="0" w:color="auto"/>
        <w:right w:val="none" w:sz="0" w:space="0" w:color="auto"/>
      </w:divBdr>
    </w:div>
    <w:div w:id="1221867833">
      <w:bodyDiv w:val="1"/>
      <w:marLeft w:val="0"/>
      <w:marRight w:val="0"/>
      <w:marTop w:val="0"/>
      <w:marBottom w:val="0"/>
      <w:divBdr>
        <w:top w:val="none" w:sz="0" w:space="0" w:color="auto"/>
        <w:left w:val="none" w:sz="0" w:space="0" w:color="auto"/>
        <w:bottom w:val="none" w:sz="0" w:space="0" w:color="auto"/>
        <w:right w:val="none" w:sz="0" w:space="0" w:color="auto"/>
      </w:divBdr>
    </w:div>
    <w:div w:id="1222600677">
      <w:bodyDiv w:val="1"/>
      <w:marLeft w:val="0"/>
      <w:marRight w:val="0"/>
      <w:marTop w:val="0"/>
      <w:marBottom w:val="0"/>
      <w:divBdr>
        <w:top w:val="none" w:sz="0" w:space="0" w:color="auto"/>
        <w:left w:val="none" w:sz="0" w:space="0" w:color="auto"/>
        <w:bottom w:val="none" w:sz="0" w:space="0" w:color="auto"/>
        <w:right w:val="none" w:sz="0" w:space="0" w:color="auto"/>
      </w:divBdr>
    </w:div>
    <w:div w:id="1225681755">
      <w:bodyDiv w:val="1"/>
      <w:marLeft w:val="0"/>
      <w:marRight w:val="0"/>
      <w:marTop w:val="0"/>
      <w:marBottom w:val="0"/>
      <w:divBdr>
        <w:top w:val="none" w:sz="0" w:space="0" w:color="auto"/>
        <w:left w:val="none" w:sz="0" w:space="0" w:color="auto"/>
        <w:bottom w:val="none" w:sz="0" w:space="0" w:color="auto"/>
        <w:right w:val="none" w:sz="0" w:space="0" w:color="auto"/>
      </w:divBdr>
    </w:div>
    <w:div w:id="1226993662">
      <w:bodyDiv w:val="1"/>
      <w:marLeft w:val="0"/>
      <w:marRight w:val="0"/>
      <w:marTop w:val="0"/>
      <w:marBottom w:val="0"/>
      <w:divBdr>
        <w:top w:val="none" w:sz="0" w:space="0" w:color="auto"/>
        <w:left w:val="none" w:sz="0" w:space="0" w:color="auto"/>
        <w:bottom w:val="none" w:sz="0" w:space="0" w:color="auto"/>
        <w:right w:val="none" w:sz="0" w:space="0" w:color="auto"/>
      </w:divBdr>
    </w:div>
    <w:div w:id="1227842594">
      <w:bodyDiv w:val="1"/>
      <w:marLeft w:val="0"/>
      <w:marRight w:val="0"/>
      <w:marTop w:val="0"/>
      <w:marBottom w:val="0"/>
      <w:divBdr>
        <w:top w:val="none" w:sz="0" w:space="0" w:color="auto"/>
        <w:left w:val="none" w:sz="0" w:space="0" w:color="auto"/>
        <w:bottom w:val="none" w:sz="0" w:space="0" w:color="auto"/>
        <w:right w:val="none" w:sz="0" w:space="0" w:color="auto"/>
      </w:divBdr>
      <w:divsChild>
        <w:div w:id="2107845045">
          <w:marLeft w:val="480"/>
          <w:marRight w:val="0"/>
          <w:marTop w:val="0"/>
          <w:marBottom w:val="0"/>
          <w:divBdr>
            <w:top w:val="none" w:sz="0" w:space="0" w:color="auto"/>
            <w:left w:val="none" w:sz="0" w:space="0" w:color="auto"/>
            <w:bottom w:val="none" w:sz="0" w:space="0" w:color="auto"/>
            <w:right w:val="none" w:sz="0" w:space="0" w:color="auto"/>
          </w:divBdr>
        </w:div>
        <w:div w:id="516817288">
          <w:marLeft w:val="480"/>
          <w:marRight w:val="0"/>
          <w:marTop w:val="0"/>
          <w:marBottom w:val="0"/>
          <w:divBdr>
            <w:top w:val="none" w:sz="0" w:space="0" w:color="auto"/>
            <w:left w:val="none" w:sz="0" w:space="0" w:color="auto"/>
            <w:bottom w:val="none" w:sz="0" w:space="0" w:color="auto"/>
            <w:right w:val="none" w:sz="0" w:space="0" w:color="auto"/>
          </w:divBdr>
        </w:div>
        <w:div w:id="1471170717">
          <w:marLeft w:val="480"/>
          <w:marRight w:val="0"/>
          <w:marTop w:val="0"/>
          <w:marBottom w:val="0"/>
          <w:divBdr>
            <w:top w:val="none" w:sz="0" w:space="0" w:color="auto"/>
            <w:left w:val="none" w:sz="0" w:space="0" w:color="auto"/>
            <w:bottom w:val="none" w:sz="0" w:space="0" w:color="auto"/>
            <w:right w:val="none" w:sz="0" w:space="0" w:color="auto"/>
          </w:divBdr>
        </w:div>
        <w:div w:id="1217860086">
          <w:marLeft w:val="480"/>
          <w:marRight w:val="0"/>
          <w:marTop w:val="0"/>
          <w:marBottom w:val="0"/>
          <w:divBdr>
            <w:top w:val="none" w:sz="0" w:space="0" w:color="auto"/>
            <w:left w:val="none" w:sz="0" w:space="0" w:color="auto"/>
            <w:bottom w:val="none" w:sz="0" w:space="0" w:color="auto"/>
            <w:right w:val="none" w:sz="0" w:space="0" w:color="auto"/>
          </w:divBdr>
        </w:div>
        <w:div w:id="609777911">
          <w:marLeft w:val="480"/>
          <w:marRight w:val="0"/>
          <w:marTop w:val="0"/>
          <w:marBottom w:val="0"/>
          <w:divBdr>
            <w:top w:val="none" w:sz="0" w:space="0" w:color="auto"/>
            <w:left w:val="none" w:sz="0" w:space="0" w:color="auto"/>
            <w:bottom w:val="none" w:sz="0" w:space="0" w:color="auto"/>
            <w:right w:val="none" w:sz="0" w:space="0" w:color="auto"/>
          </w:divBdr>
        </w:div>
        <w:div w:id="1060136473">
          <w:marLeft w:val="480"/>
          <w:marRight w:val="0"/>
          <w:marTop w:val="0"/>
          <w:marBottom w:val="0"/>
          <w:divBdr>
            <w:top w:val="none" w:sz="0" w:space="0" w:color="auto"/>
            <w:left w:val="none" w:sz="0" w:space="0" w:color="auto"/>
            <w:bottom w:val="none" w:sz="0" w:space="0" w:color="auto"/>
            <w:right w:val="none" w:sz="0" w:space="0" w:color="auto"/>
          </w:divBdr>
        </w:div>
        <w:div w:id="42953144">
          <w:marLeft w:val="480"/>
          <w:marRight w:val="0"/>
          <w:marTop w:val="0"/>
          <w:marBottom w:val="0"/>
          <w:divBdr>
            <w:top w:val="none" w:sz="0" w:space="0" w:color="auto"/>
            <w:left w:val="none" w:sz="0" w:space="0" w:color="auto"/>
            <w:bottom w:val="none" w:sz="0" w:space="0" w:color="auto"/>
            <w:right w:val="none" w:sz="0" w:space="0" w:color="auto"/>
          </w:divBdr>
        </w:div>
        <w:div w:id="1479224661">
          <w:marLeft w:val="480"/>
          <w:marRight w:val="0"/>
          <w:marTop w:val="0"/>
          <w:marBottom w:val="0"/>
          <w:divBdr>
            <w:top w:val="none" w:sz="0" w:space="0" w:color="auto"/>
            <w:left w:val="none" w:sz="0" w:space="0" w:color="auto"/>
            <w:bottom w:val="none" w:sz="0" w:space="0" w:color="auto"/>
            <w:right w:val="none" w:sz="0" w:space="0" w:color="auto"/>
          </w:divBdr>
        </w:div>
        <w:div w:id="920481229">
          <w:marLeft w:val="480"/>
          <w:marRight w:val="0"/>
          <w:marTop w:val="0"/>
          <w:marBottom w:val="0"/>
          <w:divBdr>
            <w:top w:val="none" w:sz="0" w:space="0" w:color="auto"/>
            <w:left w:val="none" w:sz="0" w:space="0" w:color="auto"/>
            <w:bottom w:val="none" w:sz="0" w:space="0" w:color="auto"/>
            <w:right w:val="none" w:sz="0" w:space="0" w:color="auto"/>
          </w:divBdr>
        </w:div>
        <w:div w:id="1862664538">
          <w:marLeft w:val="480"/>
          <w:marRight w:val="0"/>
          <w:marTop w:val="0"/>
          <w:marBottom w:val="0"/>
          <w:divBdr>
            <w:top w:val="none" w:sz="0" w:space="0" w:color="auto"/>
            <w:left w:val="none" w:sz="0" w:space="0" w:color="auto"/>
            <w:bottom w:val="none" w:sz="0" w:space="0" w:color="auto"/>
            <w:right w:val="none" w:sz="0" w:space="0" w:color="auto"/>
          </w:divBdr>
        </w:div>
        <w:div w:id="1923948864">
          <w:marLeft w:val="480"/>
          <w:marRight w:val="0"/>
          <w:marTop w:val="0"/>
          <w:marBottom w:val="0"/>
          <w:divBdr>
            <w:top w:val="none" w:sz="0" w:space="0" w:color="auto"/>
            <w:left w:val="none" w:sz="0" w:space="0" w:color="auto"/>
            <w:bottom w:val="none" w:sz="0" w:space="0" w:color="auto"/>
            <w:right w:val="none" w:sz="0" w:space="0" w:color="auto"/>
          </w:divBdr>
        </w:div>
        <w:div w:id="317349411">
          <w:marLeft w:val="480"/>
          <w:marRight w:val="0"/>
          <w:marTop w:val="0"/>
          <w:marBottom w:val="0"/>
          <w:divBdr>
            <w:top w:val="none" w:sz="0" w:space="0" w:color="auto"/>
            <w:left w:val="none" w:sz="0" w:space="0" w:color="auto"/>
            <w:bottom w:val="none" w:sz="0" w:space="0" w:color="auto"/>
            <w:right w:val="none" w:sz="0" w:space="0" w:color="auto"/>
          </w:divBdr>
        </w:div>
        <w:div w:id="71783017">
          <w:marLeft w:val="480"/>
          <w:marRight w:val="0"/>
          <w:marTop w:val="0"/>
          <w:marBottom w:val="0"/>
          <w:divBdr>
            <w:top w:val="none" w:sz="0" w:space="0" w:color="auto"/>
            <w:left w:val="none" w:sz="0" w:space="0" w:color="auto"/>
            <w:bottom w:val="none" w:sz="0" w:space="0" w:color="auto"/>
            <w:right w:val="none" w:sz="0" w:space="0" w:color="auto"/>
          </w:divBdr>
        </w:div>
        <w:div w:id="504173775">
          <w:marLeft w:val="480"/>
          <w:marRight w:val="0"/>
          <w:marTop w:val="0"/>
          <w:marBottom w:val="0"/>
          <w:divBdr>
            <w:top w:val="none" w:sz="0" w:space="0" w:color="auto"/>
            <w:left w:val="none" w:sz="0" w:space="0" w:color="auto"/>
            <w:bottom w:val="none" w:sz="0" w:space="0" w:color="auto"/>
            <w:right w:val="none" w:sz="0" w:space="0" w:color="auto"/>
          </w:divBdr>
        </w:div>
        <w:div w:id="1394084706">
          <w:marLeft w:val="480"/>
          <w:marRight w:val="0"/>
          <w:marTop w:val="0"/>
          <w:marBottom w:val="0"/>
          <w:divBdr>
            <w:top w:val="none" w:sz="0" w:space="0" w:color="auto"/>
            <w:left w:val="none" w:sz="0" w:space="0" w:color="auto"/>
            <w:bottom w:val="none" w:sz="0" w:space="0" w:color="auto"/>
            <w:right w:val="none" w:sz="0" w:space="0" w:color="auto"/>
          </w:divBdr>
        </w:div>
        <w:div w:id="1072897668">
          <w:marLeft w:val="480"/>
          <w:marRight w:val="0"/>
          <w:marTop w:val="0"/>
          <w:marBottom w:val="0"/>
          <w:divBdr>
            <w:top w:val="none" w:sz="0" w:space="0" w:color="auto"/>
            <w:left w:val="none" w:sz="0" w:space="0" w:color="auto"/>
            <w:bottom w:val="none" w:sz="0" w:space="0" w:color="auto"/>
            <w:right w:val="none" w:sz="0" w:space="0" w:color="auto"/>
          </w:divBdr>
        </w:div>
        <w:div w:id="1255237602">
          <w:marLeft w:val="480"/>
          <w:marRight w:val="0"/>
          <w:marTop w:val="0"/>
          <w:marBottom w:val="0"/>
          <w:divBdr>
            <w:top w:val="none" w:sz="0" w:space="0" w:color="auto"/>
            <w:left w:val="none" w:sz="0" w:space="0" w:color="auto"/>
            <w:bottom w:val="none" w:sz="0" w:space="0" w:color="auto"/>
            <w:right w:val="none" w:sz="0" w:space="0" w:color="auto"/>
          </w:divBdr>
        </w:div>
        <w:div w:id="1603368299">
          <w:marLeft w:val="480"/>
          <w:marRight w:val="0"/>
          <w:marTop w:val="0"/>
          <w:marBottom w:val="0"/>
          <w:divBdr>
            <w:top w:val="none" w:sz="0" w:space="0" w:color="auto"/>
            <w:left w:val="none" w:sz="0" w:space="0" w:color="auto"/>
            <w:bottom w:val="none" w:sz="0" w:space="0" w:color="auto"/>
            <w:right w:val="none" w:sz="0" w:space="0" w:color="auto"/>
          </w:divBdr>
        </w:div>
        <w:div w:id="1031608883">
          <w:marLeft w:val="480"/>
          <w:marRight w:val="0"/>
          <w:marTop w:val="0"/>
          <w:marBottom w:val="0"/>
          <w:divBdr>
            <w:top w:val="none" w:sz="0" w:space="0" w:color="auto"/>
            <w:left w:val="none" w:sz="0" w:space="0" w:color="auto"/>
            <w:bottom w:val="none" w:sz="0" w:space="0" w:color="auto"/>
            <w:right w:val="none" w:sz="0" w:space="0" w:color="auto"/>
          </w:divBdr>
        </w:div>
        <w:div w:id="430007247">
          <w:marLeft w:val="480"/>
          <w:marRight w:val="0"/>
          <w:marTop w:val="0"/>
          <w:marBottom w:val="0"/>
          <w:divBdr>
            <w:top w:val="none" w:sz="0" w:space="0" w:color="auto"/>
            <w:left w:val="none" w:sz="0" w:space="0" w:color="auto"/>
            <w:bottom w:val="none" w:sz="0" w:space="0" w:color="auto"/>
            <w:right w:val="none" w:sz="0" w:space="0" w:color="auto"/>
          </w:divBdr>
        </w:div>
        <w:div w:id="839350978">
          <w:marLeft w:val="480"/>
          <w:marRight w:val="0"/>
          <w:marTop w:val="0"/>
          <w:marBottom w:val="0"/>
          <w:divBdr>
            <w:top w:val="none" w:sz="0" w:space="0" w:color="auto"/>
            <w:left w:val="none" w:sz="0" w:space="0" w:color="auto"/>
            <w:bottom w:val="none" w:sz="0" w:space="0" w:color="auto"/>
            <w:right w:val="none" w:sz="0" w:space="0" w:color="auto"/>
          </w:divBdr>
        </w:div>
        <w:div w:id="434788735">
          <w:marLeft w:val="480"/>
          <w:marRight w:val="0"/>
          <w:marTop w:val="0"/>
          <w:marBottom w:val="0"/>
          <w:divBdr>
            <w:top w:val="none" w:sz="0" w:space="0" w:color="auto"/>
            <w:left w:val="none" w:sz="0" w:space="0" w:color="auto"/>
            <w:bottom w:val="none" w:sz="0" w:space="0" w:color="auto"/>
            <w:right w:val="none" w:sz="0" w:space="0" w:color="auto"/>
          </w:divBdr>
        </w:div>
        <w:div w:id="1881242695">
          <w:marLeft w:val="480"/>
          <w:marRight w:val="0"/>
          <w:marTop w:val="0"/>
          <w:marBottom w:val="0"/>
          <w:divBdr>
            <w:top w:val="none" w:sz="0" w:space="0" w:color="auto"/>
            <w:left w:val="none" w:sz="0" w:space="0" w:color="auto"/>
            <w:bottom w:val="none" w:sz="0" w:space="0" w:color="auto"/>
            <w:right w:val="none" w:sz="0" w:space="0" w:color="auto"/>
          </w:divBdr>
        </w:div>
        <w:div w:id="1655261150">
          <w:marLeft w:val="480"/>
          <w:marRight w:val="0"/>
          <w:marTop w:val="0"/>
          <w:marBottom w:val="0"/>
          <w:divBdr>
            <w:top w:val="none" w:sz="0" w:space="0" w:color="auto"/>
            <w:left w:val="none" w:sz="0" w:space="0" w:color="auto"/>
            <w:bottom w:val="none" w:sz="0" w:space="0" w:color="auto"/>
            <w:right w:val="none" w:sz="0" w:space="0" w:color="auto"/>
          </w:divBdr>
        </w:div>
        <w:div w:id="791241311">
          <w:marLeft w:val="480"/>
          <w:marRight w:val="0"/>
          <w:marTop w:val="0"/>
          <w:marBottom w:val="0"/>
          <w:divBdr>
            <w:top w:val="none" w:sz="0" w:space="0" w:color="auto"/>
            <w:left w:val="none" w:sz="0" w:space="0" w:color="auto"/>
            <w:bottom w:val="none" w:sz="0" w:space="0" w:color="auto"/>
            <w:right w:val="none" w:sz="0" w:space="0" w:color="auto"/>
          </w:divBdr>
        </w:div>
        <w:div w:id="212887488">
          <w:marLeft w:val="480"/>
          <w:marRight w:val="0"/>
          <w:marTop w:val="0"/>
          <w:marBottom w:val="0"/>
          <w:divBdr>
            <w:top w:val="none" w:sz="0" w:space="0" w:color="auto"/>
            <w:left w:val="none" w:sz="0" w:space="0" w:color="auto"/>
            <w:bottom w:val="none" w:sz="0" w:space="0" w:color="auto"/>
            <w:right w:val="none" w:sz="0" w:space="0" w:color="auto"/>
          </w:divBdr>
        </w:div>
        <w:div w:id="1382554183">
          <w:marLeft w:val="480"/>
          <w:marRight w:val="0"/>
          <w:marTop w:val="0"/>
          <w:marBottom w:val="0"/>
          <w:divBdr>
            <w:top w:val="none" w:sz="0" w:space="0" w:color="auto"/>
            <w:left w:val="none" w:sz="0" w:space="0" w:color="auto"/>
            <w:bottom w:val="none" w:sz="0" w:space="0" w:color="auto"/>
            <w:right w:val="none" w:sz="0" w:space="0" w:color="auto"/>
          </w:divBdr>
        </w:div>
        <w:div w:id="764767855">
          <w:marLeft w:val="480"/>
          <w:marRight w:val="0"/>
          <w:marTop w:val="0"/>
          <w:marBottom w:val="0"/>
          <w:divBdr>
            <w:top w:val="none" w:sz="0" w:space="0" w:color="auto"/>
            <w:left w:val="none" w:sz="0" w:space="0" w:color="auto"/>
            <w:bottom w:val="none" w:sz="0" w:space="0" w:color="auto"/>
            <w:right w:val="none" w:sz="0" w:space="0" w:color="auto"/>
          </w:divBdr>
        </w:div>
        <w:div w:id="1005323958">
          <w:marLeft w:val="480"/>
          <w:marRight w:val="0"/>
          <w:marTop w:val="0"/>
          <w:marBottom w:val="0"/>
          <w:divBdr>
            <w:top w:val="none" w:sz="0" w:space="0" w:color="auto"/>
            <w:left w:val="none" w:sz="0" w:space="0" w:color="auto"/>
            <w:bottom w:val="none" w:sz="0" w:space="0" w:color="auto"/>
            <w:right w:val="none" w:sz="0" w:space="0" w:color="auto"/>
          </w:divBdr>
        </w:div>
        <w:div w:id="9110850">
          <w:marLeft w:val="480"/>
          <w:marRight w:val="0"/>
          <w:marTop w:val="0"/>
          <w:marBottom w:val="0"/>
          <w:divBdr>
            <w:top w:val="none" w:sz="0" w:space="0" w:color="auto"/>
            <w:left w:val="none" w:sz="0" w:space="0" w:color="auto"/>
            <w:bottom w:val="none" w:sz="0" w:space="0" w:color="auto"/>
            <w:right w:val="none" w:sz="0" w:space="0" w:color="auto"/>
          </w:divBdr>
        </w:div>
        <w:div w:id="948438984">
          <w:marLeft w:val="480"/>
          <w:marRight w:val="0"/>
          <w:marTop w:val="0"/>
          <w:marBottom w:val="0"/>
          <w:divBdr>
            <w:top w:val="none" w:sz="0" w:space="0" w:color="auto"/>
            <w:left w:val="none" w:sz="0" w:space="0" w:color="auto"/>
            <w:bottom w:val="none" w:sz="0" w:space="0" w:color="auto"/>
            <w:right w:val="none" w:sz="0" w:space="0" w:color="auto"/>
          </w:divBdr>
        </w:div>
        <w:div w:id="248396395">
          <w:marLeft w:val="480"/>
          <w:marRight w:val="0"/>
          <w:marTop w:val="0"/>
          <w:marBottom w:val="0"/>
          <w:divBdr>
            <w:top w:val="none" w:sz="0" w:space="0" w:color="auto"/>
            <w:left w:val="none" w:sz="0" w:space="0" w:color="auto"/>
            <w:bottom w:val="none" w:sz="0" w:space="0" w:color="auto"/>
            <w:right w:val="none" w:sz="0" w:space="0" w:color="auto"/>
          </w:divBdr>
        </w:div>
        <w:div w:id="648024020">
          <w:marLeft w:val="480"/>
          <w:marRight w:val="0"/>
          <w:marTop w:val="0"/>
          <w:marBottom w:val="0"/>
          <w:divBdr>
            <w:top w:val="none" w:sz="0" w:space="0" w:color="auto"/>
            <w:left w:val="none" w:sz="0" w:space="0" w:color="auto"/>
            <w:bottom w:val="none" w:sz="0" w:space="0" w:color="auto"/>
            <w:right w:val="none" w:sz="0" w:space="0" w:color="auto"/>
          </w:divBdr>
        </w:div>
        <w:div w:id="1217594193">
          <w:marLeft w:val="480"/>
          <w:marRight w:val="0"/>
          <w:marTop w:val="0"/>
          <w:marBottom w:val="0"/>
          <w:divBdr>
            <w:top w:val="none" w:sz="0" w:space="0" w:color="auto"/>
            <w:left w:val="none" w:sz="0" w:space="0" w:color="auto"/>
            <w:bottom w:val="none" w:sz="0" w:space="0" w:color="auto"/>
            <w:right w:val="none" w:sz="0" w:space="0" w:color="auto"/>
          </w:divBdr>
        </w:div>
        <w:div w:id="1403721503">
          <w:marLeft w:val="480"/>
          <w:marRight w:val="0"/>
          <w:marTop w:val="0"/>
          <w:marBottom w:val="0"/>
          <w:divBdr>
            <w:top w:val="none" w:sz="0" w:space="0" w:color="auto"/>
            <w:left w:val="none" w:sz="0" w:space="0" w:color="auto"/>
            <w:bottom w:val="none" w:sz="0" w:space="0" w:color="auto"/>
            <w:right w:val="none" w:sz="0" w:space="0" w:color="auto"/>
          </w:divBdr>
        </w:div>
        <w:div w:id="452749222">
          <w:marLeft w:val="480"/>
          <w:marRight w:val="0"/>
          <w:marTop w:val="0"/>
          <w:marBottom w:val="0"/>
          <w:divBdr>
            <w:top w:val="none" w:sz="0" w:space="0" w:color="auto"/>
            <w:left w:val="none" w:sz="0" w:space="0" w:color="auto"/>
            <w:bottom w:val="none" w:sz="0" w:space="0" w:color="auto"/>
            <w:right w:val="none" w:sz="0" w:space="0" w:color="auto"/>
          </w:divBdr>
        </w:div>
        <w:div w:id="2077195339">
          <w:marLeft w:val="480"/>
          <w:marRight w:val="0"/>
          <w:marTop w:val="0"/>
          <w:marBottom w:val="0"/>
          <w:divBdr>
            <w:top w:val="none" w:sz="0" w:space="0" w:color="auto"/>
            <w:left w:val="none" w:sz="0" w:space="0" w:color="auto"/>
            <w:bottom w:val="none" w:sz="0" w:space="0" w:color="auto"/>
            <w:right w:val="none" w:sz="0" w:space="0" w:color="auto"/>
          </w:divBdr>
        </w:div>
        <w:div w:id="1792089764">
          <w:marLeft w:val="480"/>
          <w:marRight w:val="0"/>
          <w:marTop w:val="0"/>
          <w:marBottom w:val="0"/>
          <w:divBdr>
            <w:top w:val="none" w:sz="0" w:space="0" w:color="auto"/>
            <w:left w:val="none" w:sz="0" w:space="0" w:color="auto"/>
            <w:bottom w:val="none" w:sz="0" w:space="0" w:color="auto"/>
            <w:right w:val="none" w:sz="0" w:space="0" w:color="auto"/>
          </w:divBdr>
        </w:div>
        <w:div w:id="2031832079">
          <w:marLeft w:val="480"/>
          <w:marRight w:val="0"/>
          <w:marTop w:val="0"/>
          <w:marBottom w:val="0"/>
          <w:divBdr>
            <w:top w:val="none" w:sz="0" w:space="0" w:color="auto"/>
            <w:left w:val="none" w:sz="0" w:space="0" w:color="auto"/>
            <w:bottom w:val="none" w:sz="0" w:space="0" w:color="auto"/>
            <w:right w:val="none" w:sz="0" w:space="0" w:color="auto"/>
          </w:divBdr>
        </w:div>
        <w:div w:id="38433218">
          <w:marLeft w:val="480"/>
          <w:marRight w:val="0"/>
          <w:marTop w:val="0"/>
          <w:marBottom w:val="0"/>
          <w:divBdr>
            <w:top w:val="none" w:sz="0" w:space="0" w:color="auto"/>
            <w:left w:val="none" w:sz="0" w:space="0" w:color="auto"/>
            <w:bottom w:val="none" w:sz="0" w:space="0" w:color="auto"/>
            <w:right w:val="none" w:sz="0" w:space="0" w:color="auto"/>
          </w:divBdr>
        </w:div>
        <w:div w:id="1172991396">
          <w:marLeft w:val="480"/>
          <w:marRight w:val="0"/>
          <w:marTop w:val="0"/>
          <w:marBottom w:val="0"/>
          <w:divBdr>
            <w:top w:val="none" w:sz="0" w:space="0" w:color="auto"/>
            <w:left w:val="none" w:sz="0" w:space="0" w:color="auto"/>
            <w:bottom w:val="none" w:sz="0" w:space="0" w:color="auto"/>
            <w:right w:val="none" w:sz="0" w:space="0" w:color="auto"/>
          </w:divBdr>
        </w:div>
        <w:div w:id="1195658606">
          <w:marLeft w:val="480"/>
          <w:marRight w:val="0"/>
          <w:marTop w:val="0"/>
          <w:marBottom w:val="0"/>
          <w:divBdr>
            <w:top w:val="none" w:sz="0" w:space="0" w:color="auto"/>
            <w:left w:val="none" w:sz="0" w:space="0" w:color="auto"/>
            <w:bottom w:val="none" w:sz="0" w:space="0" w:color="auto"/>
            <w:right w:val="none" w:sz="0" w:space="0" w:color="auto"/>
          </w:divBdr>
        </w:div>
        <w:div w:id="459153570">
          <w:marLeft w:val="480"/>
          <w:marRight w:val="0"/>
          <w:marTop w:val="0"/>
          <w:marBottom w:val="0"/>
          <w:divBdr>
            <w:top w:val="none" w:sz="0" w:space="0" w:color="auto"/>
            <w:left w:val="none" w:sz="0" w:space="0" w:color="auto"/>
            <w:bottom w:val="none" w:sz="0" w:space="0" w:color="auto"/>
            <w:right w:val="none" w:sz="0" w:space="0" w:color="auto"/>
          </w:divBdr>
        </w:div>
        <w:div w:id="2057269455">
          <w:marLeft w:val="480"/>
          <w:marRight w:val="0"/>
          <w:marTop w:val="0"/>
          <w:marBottom w:val="0"/>
          <w:divBdr>
            <w:top w:val="none" w:sz="0" w:space="0" w:color="auto"/>
            <w:left w:val="none" w:sz="0" w:space="0" w:color="auto"/>
            <w:bottom w:val="none" w:sz="0" w:space="0" w:color="auto"/>
            <w:right w:val="none" w:sz="0" w:space="0" w:color="auto"/>
          </w:divBdr>
        </w:div>
        <w:div w:id="1721976880">
          <w:marLeft w:val="480"/>
          <w:marRight w:val="0"/>
          <w:marTop w:val="0"/>
          <w:marBottom w:val="0"/>
          <w:divBdr>
            <w:top w:val="none" w:sz="0" w:space="0" w:color="auto"/>
            <w:left w:val="none" w:sz="0" w:space="0" w:color="auto"/>
            <w:bottom w:val="none" w:sz="0" w:space="0" w:color="auto"/>
            <w:right w:val="none" w:sz="0" w:space="0" w:color="auto"/>
          </w:divBdr>
        </w:div>
        <w:div w:id="2075271091">
          <w:marLeft w:val="480"/>
          <w:marRight w:val="0"/>
          <w:marTop w:val="0"/>
          <w:marBottom w:val="0"/>
          <w:divBdr>
            <w:top w:val="none" w:sz="0" w:space="0" w:color="auto"/>
            <w:left w:val="none" w:sz="0" w:space="0" w:color="auto"/>
            <w:bottom w:val="none" w:sz="0" w:space="0" w:color="auto"/>
            <w:right w:val="none" w:sz="0" w:space="0" w:color="auto"/>
          </w:divBdr>
        </w:div>
        <w:div w:id="779960253">
          <w:marLeft w:val="480"/>
          <w:marRight w:val="0"/>
          <w:marTop w:val="0"/>
          <w:marBottom w:val="0"/>
          <w:divBdr>
            <w:top w:val="none" w:sz="0" w:space="0" w:color="auto"/>
            <w:left w:val="none" w:sz="0" w:space="0" w:color="auto"/>
            <w:bottom w:val="none" w:sz="0" w:space="0" w:color="auto"/>
            <w:right w:val="none" w:sz="0" w:space="0" w:color="auto"/>
          </w:divBdr>
        </w:div>
        <w:div w:id="1283733997">
          <w:marLeft w:val="480"/>
          <w:marRight w:val="0"/>
          <w:marTop w:val="0"/>
          <w:marBottom w:val="0"/>
          <w:divBdr>
            <w:top w:val="none" w:sz="0" w:space="0" w:color="auto"/>
            <w:left w:val="none" w:sz="0" w:space="0" w:color="auto"/>
            <w:bottom w:val="none" w:sz="0" w:space="0" w:color="auto"/>
            <w:right w:val="none" w:sz="0" w:space="0" w:color="auto"/>
          </w:divBdr>
        </w:div>
        <w:div w:id="1206406120">
          <w:marLeft w:val="480"/>
          <w:marRight w:val="0"/>
          <w:marTop w:val="0"/>
          <w:marBottom w:val="0"/>
          <w:divBdr>
            <w:top w:val="none" w:sz="0" w:space="0" w:color="auto"/>
            <w:left w:val="none" w:sz="0" w:space="0" w:color="auto"/>
            <w:bottom w:val="none" w:sz="0" w:space="0" w:color="auto"/>
            <w:right w:val="none" w:sz="0" w:space="0" w:color="auto"/>
          </w:divBdr>
        </w:div>
        <w:div w:id="587156538">
          <w:marLeft w:val="480"/>
          <w:marRight w:val="0"/>
          <w:marTop w:val="0"/>
          <w:marBottom w:val="0"/>
          <w:divBdr>
            <w:top w:val="none" w:sz="0" w:space="0" w:color="auto"/>
            <w:left w:val="none" w:sz="0" w:space="0" w:color="auto"/>
            <w:bottom w:val="none" w:sz="0" w:space="0" w:color="auto"/>
            <w:right w:val="none" w:sz="0" w:space="0" w:color="auto"/>
          </w:divBdr>
        </w:div>
        <w:div w:id="1624848984">
          <w:marLeft w:val="480"/>
          <w:marRight w:val="0"/>
          <w:marTop w:val="0"/>
          <w:marBottom w:val="0"/>
          <w:divBdr>
            <w:top w:val="none" w:sz="0" w:space="0" w:color="auto"/>
            <w:left w:val="none" w:sz="0" w:space="0" w:color="auto"/>
            <w:bottom w:val="none" w:sz="0" w:space="0" w:color="auto"/>
            <w:right w:val="none" w:sz="0" w:space="0" w:color="auto"/>
          </w:divBdr>
        </w:div>
        <w:div w:id="1583681794">
          <w:marLeft w:val="480"/>
          <w:marRight w:val="0"/>
          <w:marTop w:val="0"/>
          <w:marBottom w:val="0"/>
          <w:divBdr>
            <w:top w:val="none" w:sz="0" w:space="0" w:color="auto"/>
            <w:left w:val="none" w:sz="0" w:space="0" w:color="auto"/>
            <w:bottom w:val="none" w:sz="0" w:space="0" w:color="auto"/>
            <w:right w:val="none" w:sz="0" w:space="0" w:color="auto"/>
          </w:divBdr>
        </w:div>
        <w:div w:id="365327811">
          <w:marLeft w:val="480"/>
          <w:marRight w:val="0"/>
          <w:marTop w:val="0"/>
          <w:marBottom w:val="0"/>
          <w:divBdr>
            <w:top w:val="none" w:sz="0" w:space="0" w:color="auto"/>
            <w:left w:val="none" w:sz="0" w:space="0" w:color="auto"/>
            <w:bottom w:val="none" w:sz="0" w:space="0" w:color="auto"/>
            <w:right w:val="none" w:sz="0" w:space="0" w:color="auto"/>
          </w:divBdr>
        </w:div>
        <w:div w:id="1819303363">
          <w:marLeft w:val="480"/>
          <w:marRight w:val="0"/>
          <w:marTop w:val="0"/>
          <w:marBottom w:val="0"/>
          <w:divBdr>
            <w:top w:val="none" w:sz="0" w:space="0" w:color="auto"/>
            <w:left w:val="none" w:sz="0" w:space="0" w:color="auto"/>
            <w:bottom w:val="none" w:sz="0" w:space="0" w:color="auto"/>
            <w:right w:val="none" w:sz="0" w:space="0" w:color="auto"/>
          </w:divBdr>
        </w:div>
        <w:div w:id="499397134">
          <w:marLeft w:val="480"/>
          <w:marRight w:val="0"/>
          <w:marTop w:val="0"/>
          <w:marBottom w:val="0"/>
          <w:divBdr>
            <w:top w:val="none" w:sz="0" w:space="0" w:color="auto"/>
            <w:left w:val="none" w:sz="0" w:space="0" w:color="auto"/>
            <w:bottom w:val="none" w:sz="0" w:space="0" w:color="auto"/>
            <w:right w:val="none" w:sz="0" w:space="0" w:color="auto"/>
          </w:divBdr>
        </w:div>
        <w:div w:id="1826622439">
          <w:marLeft w:val="480"/>
          <w:marRight w:val="0"/>
          <w:marTop w:val="0"/>
          <w:marBottom w:val="0"/>
          <w:divBdr>
            <w:top w:val="none" w:sz="0" w:space="0" w:color="auto"/>
            <w:left w:val="none" w:sz="0" w:space="0" w:color="auto"/>
            <w:bottom w:val="none" w:sz="0" w:space="0" w:color="auto"/>
            <w:right w:val="none" w:sz="0" w:space="0" w:color="auto"/>
          </w:divBdr>
        </w:div>
        <w:div w:id="994604233">
          <w:marLeft w:val="480"/>
          <w:marRight w:val="0"/>
          <w:marTop w:val="0"/>
          <w:marBottom w:val="0"/>
          <w:divBdr>
            <w:top w:val="none" w:sz="0" w:space="0" w:color="auto"/>
            <w:left w:val="none" w:sz="0" w:space="0" w:color="auto"/>
            <w:bottom w:val="none" w:sz="0" w:space="0" w:color="auto"/>
            <w:right w:val="none" w:sz="0" w:space="0" w:color="auto"/>
          </w:divBdr>
        </w:div>
        <w:div w:id="1901941764">
          <w:marLeft w:val="480"/>
          <w:marRight w:val="0"/>
          <w:marTop w:val="0"/>
          <w:marBottom w:val="0"/>
          <w:divBdr>
            <w:top w:val="none" w:sz="0" w:space="0" w:color="auto"/>
            <w:left w:val="none" w:sz="0" w:space="0" w:color="auto"/>
            <w:bottom w:val="none" w:sz="0" w:space="0" w:color="auto"/>
            <w:right w:val="none" w:sz="0" w:space="0" w:color="auto"/>
          </w:divBdr>
        </w:div>
        <w:div w:id="925267822">
          <w:marLeft w:val="480"/>
          <w:marRight w:val="0"/>
          <w:marTop w:val="0"/>
          <w:marBottom w:val="0"/>
          <w:divBdr>
            <w:top w:val="none" w:sz="0" w:space="0" w:color="auto"/>
            <w:left w:val="none" w:sz="0" w:space="0" w:color="auto"/>
            <w:bottom w:val="none" w:sz="0" w:space="0" w:color="auto"/>
            <w:right w:val="none" w:sz="0" w:space="0" w:color="auto"/>
          </w:divBdr>
        </w:div>
        <w:div w:id="1467814363">
          <w:marLeft w:val="480"/>
          <w:marRight w:val="0"/>
          <w:marTop w:val="0"/>
          <w:marBottom w:val="0"/>
          <w:divBdr>
            <w:top w:val="none" w:sz="0" w:space="0" w:color="auto"/>
            <w:left w:val="none" w:sz="0" w:space="0" w:color="auto"/>
            <w:bottom w:val="none" w:sz="0" w:space="0" w:color="auto"/>
            <w:right w:val="none" w:sz="0" w:space="0" w:color="auto"/>
          </w:divBdr>
        </w:div>
        <w:div w:id="307588082">
          <w:marLeft w:val="480"/>
          <w:marRight w:val="0"/>
          <w:marTop w:val="0"/>
          <w:marBottom w:val="0"/>
          <w:divBdr>
            <w:top w:val="none" w:sz="0" w:space="0" w:color="auto"/>
            <w:left w:val="none" w:sz="0" w:space="0" w:color="auto"/>
            <w:bottom w:val="none" w:sz="0" w:space="0" w:color="auto"/>
            <w:right w:val="none" w:sz="0" w:space="0" w:color="auto"/>
          </w:divBdr>
        </w:div>
        <w:div w:id="1243223769">
          <w:marLeft w:val="480"/>
          <w:marRight w:val="0"/>
          <w:marTop w:val="0"/>
          <w:marBottom w:val="0"/>
          <w:divBdr>
            <w:top w:val="none" w:sz="0" w:space="0" w:color="auto"/>
            <w:left w:val="none" w:sz="0" w:space="0" w:color="auto"/>
            <w:bottom w:val="none" w:sz="0" w:space="0" w:color="auto"/>
            <w:right w:val="none" w:sz="0" w:space="0" w:color="auto"/>
          </w:divBdr>
        </w:div>
        <w:div w:id="478882374">
          <w:marLeft w:val="480"/>
          <w:marRight w:val="0"/>
          <w:marTop w:val="0"/>
          <w:marBottom w:val="0"/>
          <w:divBdr>
            <w:top w:val="none" w:sz="0" w:space="0" w:color="auto"/>
            <w:left w:val="none" w:sz="0" w:space="0" w:color="auto"/>
            <w:bottom w:val="none" w:sz="0" w:space="0" w:color="auto"/>
            <w:right w:val="none" w:sz="0" w:space="0" w:color="auto"/>
          </w:divBdr>
        </w:div>
        <w:div w:id="1576940961">
          <w:marLeft w:val="480"/>
          <w:marRight w:val="0"/>
          <w:marTop w:val="0"/>
          <w:marBottom w:val="0"/>
          <w:divBdr>
            <w:top w:val="none" w:sz="0" w:space="0" w:color="auto"/>
            <w:left w:val="none" w:sz="0" w:space="0" w:color="auto"/>
            <w:bottom w:val="none" w:sz="0" w:space="0" w:color="auto"/>
            <w:right w:val="none" w:sz="0" w:space="0" w:color="auto"/>
          </w:divBdr>
        </w:div>
        <w:div w:id="2012102414">
          <w:marLeft w:val="480"/>
          <w:marRight w:val="0"/>
          <w:marTop w:val="0"/>
          <w:marBottom w:val="0"/>
          <w:divBdr>
            <w:top w:val="none" w:sz="0" w:space="0" w:color="auto"/>
            <w:left w:val="none" w:sz="0" w:space="0" w:color="auto"/>
            <w:bottom w:val="none" w:sz="0" w:space="0" w:color="auto"/>
            <w:right w:val="none" w:sz="0" w:space="0" w:color="auto"/>
          </w:divBdr>
        </w:div>
        <w:div w:id="451553507">
          <w:marLeft w:val="480"/>
          <w:marRight w:val="0"/>
          <w:marTop w:val="0"/>
          <w:marBottom w:val="0"/>
          <w:divBdr>
            <w:top w:val="none" w:sz="0" w:space="0" w:color="auto"/>
            <w:left w:val="none" w:sz="0" w:space="0" w:color="auto"/>
            <w:bottom w:val="none" w:sz="0" w:space="0" w:color="auto"/>
            <w:right w:val="none" w:sz="0" w:space="0" w:color="auto"/>
          </w:divBdr>
        </w:div>
        <w:div w:id="237129717">
          <w:marLeft w:val="480"/>
          <w:marRight w:val="0"/>
          <w:marTop w:val="0"/>
          <w:marBottom w:val="0"/>
          <w:divBdr>
            <w:top w:val="none" w:sz="0" w:space="0" w:color="auto"/>
            <w:left w:val="none" w:sz="0" w:space="0" w:color="auto"/>
            <w:bottom w:val="none" w:sz="0" w:space="0" w:color="auto"/>
            <w:right w:val="none" w:sz="0" w:space="0" w:color="auto"/>
          </w:divBdr>
        </w:div>
        <w:div w:id="2126384130">
          <w:marLeft w:val="480"/>
          <w:marRight w:val="0"/>
          <w:marTop w:val="0"/>
          <w:marBottom w:val="0"/>
          <w:divBdr>
            <w:top w:val="none" w:sz="0" w:space="0" w:color="auto"/>
            <w:left w:val="none" w:sz="0" w:space="0" w:color="auto"/>
            <w:bottom w:val="none" w:sz="0" w:space="0" w:color="auto"/>
            <w:right w:val="none" w:sz="0" w:space="0" w:color="auto"/>
          </w:divBdr>
        </w:div>
        <w:div w:id="702557796">
          <w:marLeft w:val="480"/>
          <w:marRight w:val="0"/>
          <w:marTop w:val="0"/>
          <w:marBottom w:val="0"/>
          <w:divBdr>
            <w:top w:val="none" w:sz="0" w:space="0" w:color="auto"/>
            <w:left w:val="none" w:sz="0" w:space="0" w:color="auto"/>
            <w:bottom w:val="none" w:sz="0" w:space="0" w:color="auto"/>
            <w:right w:val="none" w:sz="0" w:space="0" w:color="auto"/>
          </w:divBdr>
        </w:div>
        <w:div w:id="1223978455">
          <w:marLeft w:val="480"/>
          <w:marRight w:val="0"/>
          <w:marTop w:val="0"/>
          <w:marBottom w:val="0"/>
          <w:divBdr>
            <w:top w:val="none" w:sz="0" w:space="0" w:color="auto"/>
            <w:left w:val="none" w:sz="0" w:space="0" w:color="auto"/>
            <w:bottom w:val="none" w:sz="0" w:space="0" w:color="auto"/>
            <w:right w:val="none" w:sz="0" w:space="0" w:color="auto"/>
          </w:divBdr>
        </w:div>
        <w:div w:id="1968389284">
          <w:marLeft w:val="480"/>
          <w:marRight w:val="0"/>
          <w:marTop w:val="0"/>
          <w:marBottom w:val="0"/>
          <w:divBdr>
            <w:top w:val="none" w:sz="0" w:space="0" w:color="auto"/>
            <w:left w:val="none" w:sz="0" w:space="0" w:color="auto"/>
            <w:bottom w:val="none" w:sz="0" w:space="0" w:color="auto"/>
            <w:right w:val="none" w:sz="0" w:space="0" w:color="auto"/>
          </w:divBdr>
        </w:div>
        <w:div w:id="1750274144">
          <w:marLeft w:val="480"/>
          <w:marRight w:val="0"/>
          <w:marTop w:val="0"/>
          <w:marBottom w:val="0"/>
          <w:divBdr>
            <w:top w:val="none" w:sz="0" w:space="0" w:color="auto"/>
            <w:left w:val="none" w:sz="0" w:space="0" w:color="auto"/>
            <w:bottom w:val="none" w:sz="0" w:space="0" w:color="auto"/>
            <w:right w:val="none" w:sz="0" w:space="0" w:color="auto"/>
          </w:divBdr>
        </w:div>
        <w:div w:id="1226724200">
          <w:marLeft w:val="480"/>
          <w:marRight w:val="0"/>
          <w:marTop w:val="0"/>
          <w:marBottom w:val="0"/>
          <w:divBdr>
            <w:top w:val="none" w:sz="0" w:space="0" w:color="auto"/>
            <w:left w:val="none" w:sz="0" w:space="0" w:color="auto"/>
            <w:bottom w:val="none" w:sz="0" w:space="0" w:color="auto"/>
            <w:right w:val="none" w:sz="0" w:space="0" w:color="auto"/>
          </w:divBdr>
        </w:div>
        <w:div w:id="1282419275">
          <w:marLeft w:val="480"/>
          <w:marRight w:val="0"/>
          <w:marTop w:val="0"/>
          <w:marBottom w:val="0"/>
          <w:divBdr>
            <w:top w:val="none" w:sz="0" w:space="0" w:color="auto"/>
            <w:left w:val="none" w:sz="0" w:space="0" w:color="auto"/>
            <w:bottom w:val="none" w:sz="0" w:space="0" w:color="auto"/>
            <w:right w:val="none" w:sz="0" w:space="0" w:color="auto"/>
          </w:divBdr>
        </w:div>
        <w:div w:id="393938475">
          <w:marLeft w:val="480"/>
          <w:marRight w:val="0"/>
          <w:marTop w:val="0"/>
          <w:marBottom w:val="0"/>
          <w:divBdr>
            <w:top w:val="none" w:sz="0" w:space="0" w:color="auto"/>
            <w:left w:val="none" w:sz="0" w:space="0" w:color="auto"/>
            <w:bottom w:val="none" w:sz="0" w:space="0" w:color="auto"/>
            <w:right w:val="none" w:sz="0" w:space="0" w:color="auto"/>
          </w:divBdr>
        </w:div>
        <w:div w:id="856430128">
          <w:marLeft w:val="480"/>
          <w:marRight w:val="0"/>
          <w:marTop w:val="0"/>
          <w:marBottom w:val="0"/>
          <w:divBdr>
            <w:top w:val="none" w:sz="0" w:space="0" w:color="auto"/>
            <w:left w:val="none" w:sz="0" w:space="0" w:color="auto"/>
            <w:bottom w:val="none" w:sz="0" w:space="0" w:color="auto"/>
            <w:right w:val="none" w:sz="0" w:space="0" w:color="auto"/>
          </w:divBdr>
        </w:div>
      </w:divsChild>
    </w:div>
    <w:div w:id="1228417839">
      <w:bodyDiv w:val="1"/>
      <w:marLeft w:val="0"/>
      <w:marRight w:val="0"/>
      <w:marTop w:val="0"/>
      <w:marBottom w:val="0"/>
      <w:divBdr>
        <w:top w:val="none" w:sz="0" w:space="0" w:color="auto"/>
        <w:left w:val="none" w:sz="0" w:space="0" w:color="auto"/>
        <w:bottom w:val="none" w:sz="0" w:space="0" w:color="auto"/>
        <w:right w:val="none" w:sz="0" w:space="0" w:color="auto"/>
      </w:divBdr>
    </w:div>
    <w:div w:id="1230922391">
      <w:bodyDiv w:val="1"/>
      <w:marLeft w:val="0"/>
      <w:marRight w:val="0"/>
      <w:marTop w:val="0"/>
      <w:marBottom w:val="0"/>
      <w:divBdr>
        <w:top w:val="none" w:sz="0" w:space="0" w:color="auto"/>
        <w:left w:val="none" w:sz="0" w:space="0" w:color="auto"/>
        <w:bottom w:val="none" w:sz="0" w:space="0" w:color="auto"/>
        <w:right w:val="none" w:sz="0" w:space="0" w:color="auto"/>
      </w:divBdr>
    </w:div>
    <w:div w:id="1233588382">
      <w:bodyDiv w:val="1"/>
      <w:marLeft w:val="0"/>
      <w:marRight w:val="0"/>
      <w:marTop w:val="0"/>
      <w:marBottom w:val="0"/>
      <w:divBdr>
        <w:top w:val="none" w:sz="0" w:space="0" w:color="auto"/>
        <w:left w:val="none" w:sz="0" w:space="0" w:color="auto"/>
        <w:bottom w:val="none" w:sz="0" w:space="0" w:color="auto"/>
        <w:right w:val="none" w:sz="0" w:space="0" w:color="auto"/>
      </w:divBdr>
    </w:div>
    <w:div w:id="1234002763">
      <w:bodyDiv w:val="1"/>
      <w:marLeft w:val="0"/>
      <w:marRight w:val="0"/>
      <w:marTop w:val="0"/>
      <w:marBottom w:val="0"/>
      <w:divBdr>
        <w:top w:val="none" w:sz="0" w:space="0" w:color="auto"/>
        <w:left w:val="none" w:sz="0" w:space="0" w:color="auto"/>
        <w:bottom w:val="none" w:sz="0" w:space="0" w:color="auto"/>
        <w:right w:val="none" w:sz="0" w:space="0" w:color="auto"/>
      </w:divBdr>
      <w:divsChild>
        <w:div w:id="1916623080">
          <w:marLeft w:val="480"/>
          <w:marRight w:val="0"/>
          <w:marTop w:val="0"/>
          <w:marBottom w:val="0"/>
          <w:divBdr>
            <w:top w:val="none" w:sz="0" w:space="0" w:color="auto"/>
            <w:left w:val="none" w:sz="0" w:space="0" w:color="auto"/>
            <w:bottom w:val="none" w:sz="0" w:space="0" w:color="auto"/>
            <w:right w:val="none" w:sz="0" w:space="0" w:color="auto"/>
          </w:divBdr>
        </w:div>
        <w:div w:id="1475948294">
          <w:marLeft w:val="480"/>
          <w:marRight w:val="0"/>
          <w:marTop w:val="0"/>
          <w:marBottom w:val="0"/>
          <w:divBdr>
            <w:top w:val="none" w:sz="0" w:space="0" w:color="auto"/>
            <w:left w:val="none" w:sz="0" w:space="0" w:color="auto"/>
            <w:bottom w:val="none" w:sz="0" w:space="0" w:color="auto"/>
            <w:right w:val="none" w:sz="0" w:space="0" w:color="auto"/>
          </w:divBdr>
        </w:div>
        <w:div w:id="163594269">
          <w:marLeft w:val="480"/>
          <w:marRight w:val="0"/>
          <w:marTop w:val="0"/>
          <w:marBottom w:val="0"/>
          <w:divBdr>
            <w:top w:val="none" w:sz="0" w:space="0" w:color="auto"/>
            <w:left w:val="none" w:sz="0" w:space="0" w:color="auto"/>
            <w:bottom w:val="none" w:sz="0" w:space="0" w:color="auto"/>
            <w:right w:val="none" w:sz="0" w:space="0" w:color="auto"/>
          </w:divBdr>
        </w:div>
        <w:div w:id="881208404">
          <w:marLeft w:val="480"/>
          <w:marRight w:val="0"/>
          <w:marTop w:val="0"/>
          <w:marBottom w:val="0"/>
          <w:divBdr>
            <w:top w:val="none" w:sz="0" w:space="0" w:color="auto"/>
            <w:left w:val="none" w:sz="0" w:space="0" w:color="auto"/>
            <w:bottom w:val="none" w:sz="0" w:space="0" w:color="auto"/>
            <w:right w:val="none" w:sz="0" w:space="0" w:color="auto"/>
          </w:divBdr>
        </w:div>
        <w:div w:id="614750108">
          <w:marLeft w:val="480"/>
          <w:marRight w:val="0"/>
          <w:marTop w:val="0"/>
          <w:marBottom w:val="0"/>
          <w:divBdr>
            <w:top w:val="none" w:sz="0" w:space="0" w:color="auto"/>
            <w:left w:val="none" w:sz="0" w:space="0" w:color="auto"/>
            <w:bottom w:val="none" w:sz="0" w:space="0" w:color="auto"/>
            <w:right w:val="none" w:sz="0" w:space="0" w:color="auto"/>
          </w:divBdr>
        </w:div>
        <w:div w:id="264267325">
          <w:marLeft w:val="480"/>
          <w:marRight w:val="0"/>
          <w:marTop w:val="0"/>
          <w:marBottom w:val="0"/>
          <w:divBdr>
            <w:top w:val="none" w:sz="0" w:space="0" w:color="auto"/>
            <w:left w:val="none" w:sz="0" w:space="0" w:color="auto"/>
            <w:bottom w:val="none" w:sz="0" w:space="0" w:color="auto"/>
            <w:right w:val="none" w:sz="0" w:space="0" w:color="auto"/>
          </w:divBdr>
        </w:div>
        <w:div w:id="1736124628">
          <w:marLeft w:val="480"/>
          <w:marRight w:val="0"/>
          <w:marTop w:val="0"/>
          <w:marBottom w:val="0"/>
          <w:divBdr>
            <w:top w:val="none" w:sz="0" w:space="0" w:color="auto"/>
            <w:left w:val="none" w:sz="0" w:space="0" w:color="auto"/>
            <w:bottom w:val="none" w:sz="0" w:space="0" w:color="auto"/>
            <w:right w:val="none" w:sz="0" w:space="0" w:color="auto"/>
          </w:divBdr>
        </w:div>
        <w:div w:id="1553232738">
          <w:marLeft w:val="480"/>
          <w:marRight w:val="0"/>
          <w:marTop w:val="0"/>
          <w:marBottom w:val="0"/>
          <w:divBdr>
            <w:top w:val="none" w:sz="0" w:space="0" w:color="auto"/>
            <w:left w:val="none" w:sz="0" w:space="0" w:color="auto"/>
            <w:bottom w:val="none" w:sz="0" w:space="0" w:color="auto"/>
            <w:right w:val="none" w:sz="0" w:space="0" w:color="auto"/>
          </w:divBdr>
        </w:div>
        <w:div w:id="585844492">
          <w:marLeft w:val="480"/>
          <w:marRight w:val="0"/>
          <w:marTop w:val="0"/>
          <w:marBottom w:val="0"/>
          <w:divBdr>
            <w:top w:val="none" w:sz="0" w:space="0" w:color="auto"/>
            <w:left w:val="none" w:sz="0" w:space="0" w:color="auto"/>
            <w:bottom w:val="none" w:sz="0" w:space="0" w:color="auto"/>
            <w:right w:val="none" w:sz="0" w:space="0" w:color="auto"/>
          </w:divBdr>
        </w:div>
        <w:div w:id="695152910">
          <w:marLeft w:val="480"/>
          <w:marRight w:val="0"/>
          <w:marTop w:val="0"/>
          <w:marBottom w:val="0"/>
          <w:divBdr>
            <w:top w:val="none" w:sz="0" w:space="0" w:color="auto"/>
            <w:left w:val="none" w:sz="0" w:space="0" w:color="auto"/>
            <w:bottom w:val="none" w:sz="0" w:space="0" w:color="auto"/>
            <w:right w:val="none" w:sz="0" w:space="0" w:color="auto"/>
          </w:divBdr>
        </w:div>
        <w:div w:id="1950698463">
          <w:marLeft w:val="480"/>
          <w:marRight w:val="0"/>
          <w:marTop w:val="0"/>
          <w:marBottom w:val="0"/>
          <w:divBdr>
            <w:top w:val="none" w:sz="0" w:space="0" w:color="auto"/>
            <w:left w:val="none" w:sz="0" w:space="0" w:color="auto"/>
            <w:bottom w:val="none" w:sz="0" w:space="0" w:color="auto"/>
            <w:right w:val="none" w:sz="0" w:space="0" w:color="auto"/>
          </w:divBdr>
        </w:div>
        <w:div w:id="996494942">
          <w:marLeft w:val="480"/>
          <w:marRight w:val="0"/>
          <w:marTop w:val="0"/>
          <w:marBottom w:val="0"/>
          <w:divBdr>
            <w:top w:val="none" w:sz="0" w:space="0" w:color="auto"/>
            <w:left w:val="none" w:sz="0" w:space="0" w:color="auto"/>
            <w:bottom w:val="none" w:sz="0" w:space="0" w:color="auto"/>
            <w:right w:val="none" w:sz="0" w:space="0" w:color="auto"/>
          </w:divBdr>
        </w:div>
        <w:div w:id="2067752794">
          <w:marLeft w:val="480"/>
          <w:marRight w:val="0"/>
          <w:marTop w:val="0"/>
          <w:marBottom w:val="0"/>
          <w:divBdr>
            <w:top w:val="none" w:sz="0" w:space="0" w:color="auto"/>
            <w:left w:val="none" w:sz="0" w:space="0" w:color="auto"/>
            <w:bottom w:val="none" w:sz="0" w:space="0" w:color="auto"/>
            <w:right w:val="none" w:sz="0" w:space="0" w:color="auto"/>
          </w:divBdr>
        </w:div>
        <w:div w:id="470950192">
          <w:marLeft w:val="480"/>
          <w:marRight w:val="0"/>
          <w:marTop w:val="0"/>
          <w:marBottom w:val="0"/>
          <w:divBdr>
            <w:top w:val="none" w:sz="0" w:space="0" w:color="auto"/>
            <w:left w:val="none" w:sz="0" w:space="0" w:color="auto"/>
            <w:bottom w:val="none" w:sz="0" w:space="0" w:color="auto"/>
            <w:right w:val="none" w:sz="0" w:space="0" w:color="auto"/>
          </w:divBdr>
        </w:div>
        <w:div w:id="1363944480">
          <w:marLeft w:val="480"/>
          <w:marRight w:val="0"/>
          <w:marTop w:val="0"/>
          <w:marBottom w:val="0"/>
          <w:divBdr>
            <w:top w:val="none" w:sz="0" w:space="0" w:color="auto"/>
            <w:left w:val="none" w:sz="0" w:space="0" w:color="auto"/>
            <w:bottom w:val="none" w:sz="0" w:space="0" w:color="auto"/>
            <w:right w:val="none" w:sz="0" w:space="0" w:color="auto"/>
          </w:divBdr>
        </w:div>
        <w:div w:id="1773551431">
          <w:marLeft w:val="480"/>
          <w:marRight w:val="0"/>
          <w:marTop w:val="0"/>
          <w:marBottom w:val="0"/>
          <w:divBdr>
            <w:top w:val="none" w:sz="0" w:space="0" w:color="auto"/>
            <w:left w:val="none" w:sz="0" w:space="0" w:color="auto"/>
            <w:bottom w:val="none" w:sz="0" w:space="0" w:color="auto"/>
            <w:right w:val="none" w:sz="0" w:space="0" w:color="auto"/>
          </w:divBdr>
        </w:div>
        <w:div w:id="272517099">
          <w:marLeft w:val="480"/>
          <w:marRight w:val="0"/>
          <w:marTop w:val="0"/>
          <w:marBottom w:val="0"/>
          <w:divBdr>
            <w:top w:val="none" w:sz="0" w:space="0" w:color="auto"/>
            <w:left w:val="none" w:sz="0" w:space="0" w:color="auto"/>
            <w:bottom w:val="none" w:sz="0" w:space="0" w:color="auto"/>
            <w:right w:val="none" w:sz="0" w:space="0" w:color="auto"/>
          </w:divBdr>
        </w:div>
        <w:div w:id="733310902">
          <w:marLeft w:val="480"/>
          <w:marRight w:val="0"/>
          <w:marTop w:val="0"/>
          <w:marBottom w:val="0"/>
          <w:divBdr>
            <w:top w:val="none" w:sz="0" w:space="0" w:color="auto"/>
            <w:left w:val="none" w:sz="0" w:space="0" w:color="auto"/>
            <w:bottom w:val="none" w:sz="0" w:space="0" w:color="auto"/>
            <w:right w:val="none" w:sz="0" w:space="0" w:color="auto"/>
          </w:divBdr>
        </w:div>
        <w:div w:id="1301493454">
          <w:marLeft w:val="480"/>
          <w:marRight w:val="0"/>
          <w:marTop w:val="0"/>
          <w:marBottom w:val="0"/>
          <w:divBdr>
            <w:top w:val="none" w:sz="0" w:space="0" w:color="auto"/>
            <w:left w:val="none" w:sz="0" w:space="0" w:color="auto"/>
            <w:bottom w:val="none" w:sz="0" w:space="0" w:color="auto"/>
            <w:right w:val="none" w:sz="0" w:space="0" w:color="auto"/>
          </w:divBdr>
        </w:div>
        <w:div w:id="567424659">
          <w:marLeft w:val="480"/>
          <w:marRight w:val="0"/>
          <w:marTop w:val="0"/>
          <w:marBottom w:val="0"/>
          <w:divBdr>
            <w:top w:val="none" w:sz="0" w:space="0" w:color="auto"/>
            <w:left w:val="none" w:sz="0" w:space="0" w:color="auto"/>
            <w:bottom w:val="none" w:sz="0" w:space="0" w:color="auto"/>
            <w:right w:val="none" w:sz="0" w:space="0" w:color="auto"/>
          </w:divBdr>
        </w:div>
        <w:div w:id="799156178">
          <w:marLeft w:val="480"/>
          <w:marRight w:val="0"/>
          <w:marTop w:val="0"/>
          <w:marBottom w:val="0"/>
          <w:divBdr>
            <w:top w:val="none" w:sz="0" w:space="0" w:color="auto"/>
            <w:left w:val="none" w:sz="0" w:space="0" w:color="auto"/>
            <w:bottom w:val="none" w:sz="0" w:space="0" w:color="auto"/>
            <w:right w:val="none" w:sz="0" w:space="0" w:color="auto"/>
          </w:divBdr>
        </w:div>
        <w:div w:id="1099178346">
          <w:marLeft w:val="480"/>
          <w:marRight w:val="0"/>
          <w:marTop w:val="0"/>
          <w:marBottom w:val="0"/>
          <w:divBdr>
            <w:top w:val="none" w:sz="0" w:space="0" w:color="auto"/>
            <w:left w:val="none" w:sz="0" w:space="0" w:color="auto"/>
            <w:bottom w:val="none" w:sz="0" w:space="0" w:color="auto"/>
            <w:right w:val="none" w:sz="0" w:space="0" w:color="auto"/>
          </w:divBdr>
        </w:div>
        <w:div w:id="69929467">
          <w:marLeft w:val="480"/>
          <w:marRight w:val="0"/>
          <w:marTop w:val="0"/>
          <w:marBottom w:val="0"/>
          <w:divBdr>
            <w:top w:val="none" w:sz="0" w:space="0" w:color="auto"/>
            <w:left w:val="none" w:sz="0" w:space="0" w:color="auto"/>
            <w:bottom w:val="none" w:sz="0" w:space="0" w:color="auto"/>
            <w:right w:val="none" w:sz="0" w:space="0" w:color="auto"/>
          </w:divBdr>
        </w:div>
        <w:div w:id="1696030980">
          <w:marLeft w:val="480"/>
          <w:marRight w:val="0"/>
          <w:marTop w:val="0"/>
          <w:marBottom w:val="0"/>
          <w:divBdr>
            <w:top w:val="none" w:sz="0" w:space="0" w:color="auto"/>
            <w:left w:val="none" w:sz="0" w:space="0" w:color="auto"/>
            <w:bottom w:val="none" w:sz="0" w:space="0" w:color="auto"/>
            <w:right w:val="none" w:sz="0" w:space="0" w:color="auto"/>
          </w:divBdr>
        </w:div>
        <w:div w:id="2102294535">
          <w:marLeft w:val="480"/>
          <w:marRight w:val="0"/>
          <w:marTop w:val="0"/>
          <w:marBottom w:val="0"/>
          <w:divBdr>
            <w:top w:val="none" w:sz="0" w:space="0" w:color="auto"/>
            <w:left w:val="none" w:sz="0" w:space="0" w:color="auto"/>
            <w:bottom w:val="none" w:sz="0" w:space="0" w:color="auto"/>
            <w:right w:val="none" w:sz="0" w:space="0" w:color="auto"/>
          </w:divBdr>
        </w:div>
        <w:div w:id="1042945592">
          <w:marLeft w:val="480"/>
          <w:marRight w:val="0"/>
          <w:marTop w:val="0"/>
          <w:marBottom w:val="0"/>
          <w:divBdr>
            <w:top w:val="none" w:sz="0" w:space="0" w:color="auto"/>
            <w:left w:val="none" w:sz="0" w:space="0" w:color="auto"/>
            <w:bottom w:val="none" w:sz="0" w:space="0" w:color="auto"/>
            <w:right w:val="none" w:sz="0" w:space="0" w:color="auto"/>
          </w:divBdr>
        </w:div>
        <w:div w:id="1905412597">
          <w:marLeft w:val="480"/>
          <w:marRight w:val="0"/>
          <w:marTop w:val="0"/>
          <w:marBottom w:val="0"/>
          <w:divBdr>
            <w:top w:val="none" w:sz="0" w:space="0" w:color="auto"/>
            <w:left w:val="none" w:sz="0" w:space="0" w:color="auto"/>
            <w:bottom w:val="none" w:sz="0" w:space="0" w:color="auto"/>
            <w:right w:val="none" w:sz="0" w:space="0" w:color="auto"/>
          </w:divBdr>
        </w:div>
        <w:div w:id="1239942153">
          <w:marLeft w:val="480"/>
          <w:marRight w:val="0"/>
          <w:marTop w:val="0"/>
          <w:marBottom w:val="0"/>
          <w:divBdr>
            <w:top w:val="none" w:sz="0" w:space="0" w:color="auto"/>
            <w:left w:val="none" w:sz="0" w:space="0" w:color="auto"/>
            <w:bottom w:val="none" w:sz="0" w:space="0" w:color="auto"/>
            <w:right w:val="none" w:sz="0" w:space="0" w:color="auto"/>
          </w:divBdr>
        </w:div>
        <w:div w:id="1677267627">
          <w:marLeft w:val="480"/>
          <w:marRight w:val="0"/>
          <w:marTop w:val="0"/>
          <w:marBottom w:val="0"/>
          <w:divBdr>
            <w:top w:val="none" w:sz="0" w:space="0" w:color="auto"/>
            <w:left w:val="none" w:sz="0" w:space="0" w:color="auto"/>
            <w:bottom w:val="none" w:sz="0" w:space="0" w:color="auto"/>
            <w:right w:val="none" w:sz="0" w:space="0" w:color="auto"/>
          </w:divBdr>
        </w:div>
        <w:div w:id="664281423">
          <w:marLeft w:val="480"/>
          <w:marRight w:val="0"/>
          <w:marTop w:val="0"/>
          <w:marBottom w:val="0"/>
          <w:divBdr>
            <w:top w:val="none" w:sz="0" w:space="0" w:color="auto"/>
            <w:left w:val="none" w:sz="0" w:space="0" w:color="auto"/>
            <w:bottom w:val="none" w:sz="0" w:space="0" w:color="auto"/>
            <w:right w:val="none" w:sz="0" w:space="0" w:color="auto"/>
          </w:divBdr>
        </w:div>
        <w:div w:id="1502698990">
          <w:marLeft w:val="480"/>
          <w:marRight w:val="0"/>
          <w:marTop w:val="0"/>
          <w:marBottom w:val="0"/>
          <w:divBdr>
            <w:top w:val="none" w:sz="0" w:space="0" w:color="auto"/>
            <w:left w:val="none" w:sz="0" w:space="0" w:color="auto"/>
            <w:bottom w:val="none" w:sz="0" w:space="0" w:color="auto"/>
            <w:right w:val="none" w:sz="0" w:space="0" w:color="auto"/>
          </w:divBdr>
        </w:div>
        <w:div w:id="649988709">
          <w:marLeft w:val="480"/>
          <w:marRight w:val="0"/>
          <w:marTop w:val="0"/>
          <w:marBottom w:val="0"/>
          <w:divBdr>
            <w:top w:val="none" w:sz="0" w:space="0" w:color="auto"/>
            <w:left w:val="none" w:sz="0" w:space="0" w:color="auto"/>
            <w:bottom w:val="none" w:sz="0" w:space="0" w:color="auto"/>
            <w:right w:val="none" w:sz="0" w:space="0" w:color="auto"/>
          </w:divBdr>
        </w:div>
        <w:div w:id="1252205162">
          <w:marLeft w:val="480"/>
          <w:marRight w:val="0"/>
          <w:marTop w:val="0"/>
          <w:marBottom w:val="0"/>
          <w:divBdr>
            <w:top w:val="none" w:sz="0" w:space="0" w:color="auto"/>
            <w:left w:val="none" w:sz="0" w:space="0" w:color="auto"/>
            <w:bottom w:val="none" w:sz="0" w:space="0" w:color="auto"/>
            <w:right w:val="none" w:sz="0" w:space="0" w:color="auto"/>
          </w:divBdr>
        </w:div>
        <w:div w:id="1076047924">
          <w:marLeft w:val="480"/>
          <w:marRight w:val="0"/>
          <w:marTop w:val="0"/>
          <w:marBottom w:val="0"/>
          <w:divBdr>
            <w:top w:val="none" w:sz="0" w:space="0" w:color="auto"/>
            <w:left w:val="none" w:sz="0" w:space="0" w:color="auto"/>
            <w:bottom w:val="none" w:sz="0" w:space="0" w:color="auto"/>
            <w:right w:val="none" w:sz="0" w:space="0" w:color="auto"/>
          </w:divBdr>
        </w:div>
        <w:div w:id="1552037149">
          <w:marLeft w:val="480"/>
          <w:marRight w:val="0"/>
          <w:marTop w:val="0"/>
          <w:marBottom w:val="0"/>
          <w:divBdr>
            <w:top w:val="none" w:sz="0" w:space="0" w:color="auto"/>
            <w:left w:val="none" w:sz="0" w:space="0" w:color="auto"/>
            <w:bottom w:val="none" w:sz="0" w:space="0" w:color="auto"/>
            <w:right w:val="none" w:sz="0" w:space="0" w:color="auto"/>
          </w:divBdr>
        </w:div>
        <w:div w:id="996496924">
          <w:marLeft w:val="480"/>
          <w:marRight w:val="0"/>
          <w:marTop w:val="0"/>
          <w:marBottom w:val="0"/>
          <w:divBdr>
            <w:top w:val="none" w:sz="0" w:space="0" w:color="auto"/>
            <w:left w:val="none" w:sz="0" w:space="0" w:color="auto"/>
            <w:bottom w:val="none" w:sz="0" w:space="0" w:color="auto"/>
            <w:right w:val="none" w:sz="0" w:space="0" w:color="auto"/>
          </w:divBdr>
        </w:div>
        <w:div w:id="408306690">
          <w:marLeft w:val="480"/>
          <w:marRight w:val="0"/>
          <w:marTop w:val="0"/>
          <w:marBottom w:val="0"/>
          <w:divBdr>
            <w:top w:val="none" w:sz="0" w:space="0" w:color="auto"/>
            <w:left w:val="none" w:sz="0" w:space="0" w:color="auto"/>
            <w:bottom w:val="none" w:sz="0" w:space="0" w:color="auto"/>
            <w:right w:val="none" w:sz="0" w:space="0" w:color="auto"/>
          </w:divBdr>
        </w:div>
        <w:div w:id="195434213">
          <w:marLeft w:val="480"/>
          <w:marRight w:val="0"/>
          <w:marTop w:val="0"/>
          <w:marBottom w:val="0"/>
          <w:divBdr>
            <w:top w:val="none" w:sz="0" w:space="0" w:color="auto"/>
            <w:left w:val="none" w:sz="0" w:space="0" w:color="auto"/>
            <w:bottom w:val="none" w:sz="0" w:space="0" w:color="auto"/>
            <w:right w:val="none" w:sz="0" w:space="0" w:color="auto"/>
          </w:divBdr>
        </w:div>
        <w:div w:id="1437141657">
          <w:marLeft w:val="480"/>
          <w:marRight w:val="0"/>
          <w:marTop w:val="0"/>
          <w:marBottom w:val="0"/>
          <w:divBdr>
            <w:top w:val="none" w:sz="0" w:space="0" w:color="auto"/>
            <w:left w:val="none" w:sz="0" w:space="0" w:color="auto"/>
            <w:bottom w:val="none" w:sz="0" w:space="0" w:color="auto"/>
            <w:right w:val="none" w:sz="0" w:space="0" w:color="auto"/>
          </w:divBdr>
        </w:div>
        <w:div w:id="374740321">
          <w:marLeft w:val="480"/>
          <w:marRight w:val="0"/>
          <w:marTop w:val="0"/>
          <w:marBottom w:val="0"/>
          <w:divBdr>
            <w:top w:val="none" w:sz="0" w:space="0" w:color="auto"/>
            <w:left w:val="none" w:sz="0" w:space="0" w:color="auto"/>
            <w:bottom w:val="none" w:sz="0" w:space="0" w:color="auto"/>
            <w:right w:val="none" w:sz="0" w:space="0" w:color="auto"/>
          </w:divBdr>
        </w:div>
        <w:div w:id="1005328977">
          <w:marLeft w:val="480"/>
          <w:marRight w:val="0"/>
          <w:marTop w:val="0"/>
          <w:marBottom w:val="0"/>
          <w:divBdr>
            <w:top w:val="none" w:sz="0" w:space="0" w:color="auto"/>
            <w:left w:val="none" w:sz="0" w:space="0" w:color="auto"/>
            <w:bottom w:val="none" w:sz="0" w:space="0" w:color="auto"/>
            <w:right w:val="none" w:sz="0" w:space="0" w:color="auto"/>
          </w:divBdr>
        </w:div>
        <w:div w:id="830171304">
          <w:marLeft w:val="480"/>
          <w:marRight w:val="0"/>
          <w:marTop w:val="0"/>
          <w:marBottom w:val="0"/>
          <w:divBdr>
            <w:top w:val="none" w:sz="0" w:space="0" w:color="auto"/>
            <w:left w:val="none" w:sz="0" w:space="0" w:color="auto"/>
            <w:bottom w:val="none" w:sz="0" w:space="0" w:color="auto"/>
            <w:right w:val="none" w:sz="0" w:space="0" w:color="auto"/>
          </w:divBdr>
        </w:div>
        <w:div w:id="736823595">
          <w:marLeft w:val="480"/>
          <w:marRight w:val="0"/>
          <w:marTop w:val="0"/>
          <w:marBottom w:val="0"/>
          <w:divBdr>
            <w:top w:val="none" w:sz="0" w:space="0" w:color="auto"/>
            <w:left w:val="none" w:sz="0" w:space="0" w:color="auto"/>
            <w:bottom w:val="none" w:sz="0" w:space="0" w:color="auto"/>
            <w:right w:val="none" w:sz="0" w:space="0" w:color="auto"/>
          </w:divBdr>
        </w:div>
        <w:div w:id="953100643">
          <w:marLeft w:val="480"/>
          <w:marRight w:val="0"/>
          <w:marTop w:val="0"/>
          <w:marBottom w:val="0"/>
          <w:divBdr>
            <w:top w:val="none" w:sz="0" w:space="0" w:color="auto"/>
            <w:left w:val="none" w:sz="0" w:space="0" w:color="auto"/>
            <w:bottom w:val="none" w:sz="0" w:space="0" w:color="auto"/>
            <w:right w:val="none" w:sz="0" w:space="0" w:color="auto"/>
          </w:divBdr>
        </w:div>
        <w:div w:id="1032729512">
          <w:marLeft w:val="480"/>
          <w:marRight w:val="0"/>
          <w:marTop w:val="0"/>
          <w:marBottom w:val="0"/>
          <w:divBdr>
            <w:top w:val="none" w:sz="0" w:space="0" w:color="auto"/>
            <w:left w:val="none" w:sz="0" w:space="0" w:color="auto"/>
            <w:bottom w:val="none" w:sz="0" w:space="0" w:color="auto"/>
            <w:right w:val="none" w:sz="0" w:space="0" w:color="auto"/>
          </w:divBdr>
        </w:div>
        <w:div w:id="1162693956">
          <w:marLeft w:val="480"/>
          <w:marRight w:val="0"/>
          <w:marTop w:val="0"/>
          <w:marBottom w:val="0"/>
          <w:divBdr>
            <w:top w:val="none" w:sz="0" w:space="0" w:color="auto"/>
            <w:left w:val="none" w:sz="0" w:space="0" w:color="auto"/>
            <w:bottom w:val="none" w:sz="0" w:space="0" w:color="auto"/>
            <w:right w:val="none" w:sz="0" w:space="0" w:color="auto"/>
          </w:divBdr>
        </w:div>
        <w:div w:id="1127357385">
          <w:marLeft w:val="480"/>
          <w:marRight w:val="0"/>
          <w:marTop w:val="0"/>
          <w:marBottom w:val="0"/>
          <w:divBdr>
            <w:top w:val="none" w:sz="0" w:space="0" w:color="auto"/>
            <w:left w:val="none" w:sz="0" w:space="0" w:color="auto"/>
            <w:bottom w:val="none" w:sz="0" w:space="0" w:color="auto"/>
            <w:right w:val="none" w:sz="0" w:space="0" w:color="auto"/>
          </w:divBdr>
        </w:div>
        <w:div w:id="2025936782">
          <w:marLeft w:val="480"/>
          <w:marRight w:val="0"/>
          <w:marTop w:val="0"/>
          <w:marBottom w:val="0"/>
          <w:divBdr>
            <w:top w:val="none" w:sz="0" w:space="0" w:color="auto"/>
            <w:left w:val="none" w:sz="0" w:space="0" w:color="auto"/>
            <w:bottom w:val="none" w:sz="0" w:space="0" w:color="auto"/>
            <w:right w:val="none" w:sz="0" w:space="0" w:color="auto"/>
          </w:divBdr>
        </w:div>
        <w:div w:id="319581531">
          <w:marLeft w:val="480"/>
          <w:marRight w:val="0"/>
          <w:marTop w:val="0"/>
          <w:marBottom w:val="0"/>
          <w:divBdr>
            <w:top w:val="none" w:sz="0" w:space="0" w:color="auto"/>
            <w:left w:val="none" w:sz="0" w:space="0" w:color="auto"/>
            <w:bottom w:val="none" w:sz="0" w:space="0" w:color="auto"/>
            <w:right w:val="none" w:sz="0" w:space="0" w:color="auto"/>
          </w:divBdr>
        </w:div>
        <w:div w:id="1809086331">
          <w:marLeft w:val="480"/>
          <w:marRight w:val="0"/>
          <w:marTop w:val="0"/>
          <w:marBottom w:val="0"/>
          <w:divBdr>
            <w:top w:val="none" w:sz="0" w:space="0" w:color="auto"/>
            <w:left w:val="none" w:sz="0" w:space="0" w:color="auto"/>
            <w:bottom w:val="none" w:sz="0" w:space="0" w:color="auto"/>
            <w:right w:val="none" w:sz="0" w:space="0" w:color="auto"/>
          </w:divBdr>
        </w:div>
        <w:div w:id="1568763788">
          <w:marLeft w:val="480"/>
          <w:marRight w:val="0"/>
          <w:marTop w:val="0"/>
          <w:marBottom w:val="0"/>
          <w:divBdr>
            <w:top w:val="none" w:sz="0" w:space="0" w:color="auto"/>
            <w:left w:val="none" w:sz="0" w:space="0" w:color="auto"/>
            <w:bottom w:val="none" w:sz="0" w:space="0" w:color="auto"/>
            <w:right w:val="none" w:sz="0" w:space="0" w:color="auto"/>
          </w:divBdr>
        </w:div>
        <w:div w:id="171795654">
          <w:marLeft w:val="480"/>
          <w:marRight w:val="0"/>
          <w:marTop w:val="0"/>
          <w:marBottom w:val="0"/>
          <w:divBdr>
            <w:top w:val="none" w:sz="0" w:space="0" w:color="auto"/>
            <w:left w:val="none" w:sz="0" w:space="0" w:color="auto"/>
            <w:bottom w:val="none" w:sz="0" w:space="0" w:color="auto"/>
            <w:right w:val="none" w:sz="0" w:space="0" w:color="auto"/>
          </w:divBdr>
        </w:div>
        <w:div w:id="861628405">
          <w:marLeft w:val="480"/>
          <w:marRight w:val="0"/>
          <w:marTop w:val="0"/>
          <w:marBottom w:val="0"/>
          <w:divBdr>
            <w:top w:val="none" w:sz="0" w:space="0" w:color="auto"/>
            <w:left w:val="none" w:sz="0" w:space="0" w:color="auto"/>
            <w:bottom w:val="none" w:sz="0" w:space="0" w:color="auto"/>
            <w:right w:val="none" w:sz="0" w:space="0" w:color="auto"/>
          </w:divBdr>
        </w:div>
        <w:div w:id="998078577">
          <w:marLeft w:val="480"/>
          <w:marRight w:val="0"/>
          <w:marTop w:val="0"/>
          <w:marBottom w:val="0"/>
          <w:divBdr>
            <w:top w:val="none" w:sz="0" w:space="0" w:color="auto"/>
            <w:left w:val="none" w:sz="0" w:space="0" w:color="auto"/>
            <w:bottom w:val="none" w:sz="0" w:space="0" w:color="auto"/>
            <w:right w:val="none" w:sz="0" w:space="0" w:color="auto"/>
          </w:divBdr>
        </w:div>
        <w:div w:id="776950245">
          <w:marLeft w:val="480"/>
          <w:marRight w:val="0"/>
          <w:marTop w:val="0"/>
          <w:marBottom w:val="0"/>
          <w:divBdr>
            <w:top w:val="none" w:sz="0" w:space="0" w:color="auto"/>
            <w:left w:val="none" w:sz="0" w:space="0" w:color="auto"/>
            <w:bottom w:val="none" w:sz="0" w:space="0" w:color="auto"/>
            <w:right w:val="none" w:sz="0" w:space="0" w:color="auto"/>
          </w:divBdr>
        </w:div>
        <w:div w:id="1887791952">
          <w:marLeft w:val="480"/>
          <w:marRight w:val="0"/>
          <w:marTop w:val="0"/>
          <w:marBottom w:val="0"/>
          <w:divBdr>
            <w:top w:val="none" w:sz="0" w:space="0" w:color="auto"/>
            <w:left w:val="none" w:sz="0" w:space="0" w:color="auto"/>
            <w:bottom w:val="none" w:sz="0" w:space="0" w:color="auto"/>
            <w:right w:val="none" w:sz="0" w:space="0" w:color="auto"/>
          </w:divBdr>
        </w:div>
        <w:div w:id="34088572">
          <w:marLeft w:val="480"/>
          <w:marRight w:val="0"/>
          <w:marTop w:val="0"/>
          <w:marBottom w:val="0"/>
          <w:divBdr>
            <w:top w:val="none" w:sz="0" w:space="0" w:color="auto"/>
            <w:left w:val="none" w:sz="0" w:space="0" w:color="auto"/>
            <w:bottom w:val="none" w:sz="0" w:space="0" w:color="auto"/>
            <w:right w:val="none" w:sz="0" w:space="0" w:color="auto"/>
          </w:divBdr>
        </w:div>
        <w:div w:id="2007900859">
          <w:marLeft w:val="480"/>
          <w:marRight w:val="0"/>
          <w:marTop w:val="0"/>
          <w:marBottom w:val="0"/>
          <w:divBdr>
            <w:top w:val="none" w:sz="0" w:space="0" w:color="auto"/>
            <w:left w:val="none" w:sz="0" w:space="0" w:color="auto"/>
            <w:bottom w:val="none" w:sz="0" w:space="0" w:color="auto"/>
            <w:right w:val="none" w:sz="0" w:space="0" w:color="auto"/>
          </w:divBdr>
        </w:div>
        <w:div w:id="1936135188">
          <w:marLeft w:val="480"/>
          <w:marRight w:val="0"/>
          <w:marTop w:val="0"/>
          <w:marBottom w:val="0"/>
          <w:divBdr>
            <w:top w:val="none" w:sz="0" w:space="0" w:color="auto"/>
            <w:left w:val="none" w:sz="0" w:space="0" w:color="auto"/>
            <w:bottom w:val="none" w:sz="0" w:space="0" w:color="auto"/>
            <w:right w:val="none" w:sz="0" w:space="0" w:color="auto"/>
          </w:divBdr>
        </w:div>
        <w:div w:id="1114447187">
          <w:marLeft w:val="480"/>
          <w:marRight w:val="0"/>
          <w:marTop w:val="0"/>
          <w:marBottom w:val="0"/>
          <w:divBdr>
            <w:top w:val="none" w:sz="0" w:space="0" w:color="auto"/>
            <w:left w:val="none" w:sz="0" w:space="0" w:color="auto"/>
            <w:bottom w:val="none" w:sz="0" w:space="0" w:color="auto"/>
            <w:right w:val="none" w:sz="0" w:space="0" w:color="auto"/>
          </w:divBdr>
        </w:div>
        <w:div w:id="299968089">
          <w:marLeft w:val="480"/>
          <w:marRight w:val="0"/>
          <w:marTop w:val="0"/>
          <w:marBottom w:val="0"/>
          <w:divBdr>
            <w:top w:val="none" w:sz="0" w:space="0" w:color="auto"/>
            <w:left w:val="none" w:sz="0" w:space="0" w:color="auto"/>
            <w:bottom w:val="none" w:sz="0" w:space="0" w:color="auto"/>
            <w:right w:val="none" w:sz="0" w:space="0" w:color="auto"/>
          </w:divBdr>
        </w:div>
        <w:div w:id="802960589">
          <w:marLeft w:val="480"/>
          <w:marRight w:val="0"/>
          <w:marTop w:val="0"/>
          <w:marBottom w:val="0"/>
          <w:divBdr>
            <w:top w:val="none" w:sz="0" w:space="0" w:color="auto"/>
            <w:left w:val="none" w:sz="0" w:space="0" w:color="auto"/>
            <w:bottom w:val="none" w:sz="0" w:space="0" w:color="auto"/>
            <w:right w:val="none" w:sz="0" w:space="0" w:color="auto"/>
          </w:divBdr>
        </w:div>
        <w:div w:id="642658744">
          <w:marLeft w:val="480"/>
          <w:marRight w:val="0"/>
          <w:marTop w:val="0"/>
          <w:marBottom w:val="0"/>
          <w:divBdr>
            <w:top w:val="none" w:sz="0" w:space="0" w:color="auto"/>
            <w:left w:val="none" w:sz="0" w:space="0" w:color="auto"/>
            <w:bottom w:val="none" w:sz="0" w:space="0" w:color="auto"/>
            <w:right w:val="none" w:sz="0" w:space="0" w:color="auto"/>
          </w:divBdr>
        </w:div>
        <w:div w:id="2033143430">
          <w:marLeft w:val="480"/>
          <w:marRight w:val="0"/>
          <w:marTop w:val="0"/>
          <w:marBottom w:val="0"/>
          <w:divBdr>
            <w:top w:val="none" w:sz="0" w:space="0" w:color="auto"/>
            <w:left w:val="none" w:sz="0" w:space="0" w:color="auto"/>
            <w:bottom w:val="none" w:sz="0" w:space="0" w:color="auto"/>
            <w:right w:val="none" w:sz="0" w:space="0" w:color="auto"/>
          </w:divBdr>
        </w:div>
        <w:div w:id="280386377">
          <w:marLeft w:val="480"/>
          <w:marRight w:val="0"/>
          <w:marTop w:val="0"/>
          <w:marBottom w:val="0"/>
          <w:divBdr>
            <w:top w:val="none" w:sz="0" w:space="0" w:color="auto"/>
            <w:left w:val="none" w:sz="0" w:space="0" w:color="auto"/>
            <w:bottom w:val="none" w:sz="0" w:space="0" w:color="auto"/>
            <w:right w:val="none" w:sz="0" w:space="0" w:color="auto"/>
          </w:divBdr>
        </w:div>
        <w:div w:id="732200716">
          <w:marLeft w:val="480"/>
          <w:marRight w:val="0"/>
          <w:marTop w:val="0"/>
          <w:marBottom w:val="0"/>
          <w:divBdr>
            <w:top w:val="none" w:sz="0" w:space="0" w:color="auto"/>
            <w:left w:val="none" w:sz="0" w:space="0" w:color="auto"/>
            <w:bottom w:val="none" w:sz="0" w:space="0" w:color="auto"/>
            <w:right w:val="none" w:sz="0" w:space="0" w:color="auto"/>
          </w:divBdr>
        </w:div>
        <w:div w:id="200366154">
          <w:marLeft w:val="480"/>
          <w:marRight w:val="0"/>
          <w:marTop w:val="0"/>
          <w:marBottom w:val="0"/>
          <w:divBdr>
            <w:top w:val="none" w:sz="0" w:space="0" w:color="auto"/>
            <w:left w:val="none" w:sz="0" w:space="0" w:color="auto"/>
            <w:bottom w:val="none" w:sz="0" w:space="0" w:color="auto"/>
            <w:right w:val="none" w:sz="0" w:space="0" w:color="auto"/>
          </w:divBdr>
        </w:div>
        <w:div w:id="1058940031">
          <w:marLeft w:val="480"/>
          <w:marRight w:val="0"/>
          <w:marTop w:val="0"/>
          <w:marBottom w:val="0"/>
          <w:divBdr>
            <w:top w:val="none" w:sz="0" w:space="0" w:color="auto"/>
            <w:left w:val="none" w:sz="0" w:space="0" w:color="auto"/>
            <w:bottom w:val="none" w:sz="0" w:space="0" w:color="auto"/>
            <w:right w:val="none" w:sz="0" w:space="0" w:color="auto"/>
          </w:divBdr>
        </w:div>
        <w:div w:id="852498985">
          <w:marLeft w:val="480"/>
          <w:marRight w:val="0"/>
          <w:marTop w:val="0"/>
          <w:marBottom w:val="0"/>
          <w:divBdr>
            <w:top w:val="none" w:sz="0" w:space="0" w:color="auto"/>
            <w:left w:val="none" w:sz="0" w:space="0" w:color="auto"/>
            <w:bottom w:val="none" w:sz="0" w:space="0" w:color="auto"/>
            <w:right w:val="none" w:sz="0" w:space="0" w:color="auto"/>
          </w:divBdr>
        </w:div>
        <w:div w:id="666396603">
          <w:marLeft w:val="480"/>
          <w:marRight w:val="0"/>
          <w:marTop w:val="0"/>
          <w:marBottom w:val="0"/>
          <w:divBdr>
            <w:top w:val="none" w:sz="0" w:space="0" w:color="auto"/>
            <w:left w:val="none" w:sz="0" w:space="0" w:color="auto"/>
            <w:bottom w:val="none" w:sz="0" w:space="0" w:color="auto"/>
            <w:right w:val="none" w:sz="0" w:space="0" w:color="auto"/>
          </w:divBdr>
        </w:div>
        <w:div w:id="346563770">
          <w:marLeft w:val="480"/>
          <w:marRight w:val="0"/>
          <w:marTop w:val="0"/>
          <w:marBottom w:val="0"/>
          <w:divBdr>
            <w:top w:val="none" w:sz="0" w:space="0" w:color="auto"/>
            <w:left w:val="none" w:sz="0" w:space="0" w:color="auto"/>
            <w:bottom w:val="none" w:sz="0" w:space="0" w:color="auto"/>
            <w:right w:val="none" w:sz="0" w:space="0" w:color="auto"/>
          </w:divBdr>
        </w:div>
        <w:div w:id="354383130">
          <w:marLeft w:val="480"/>
          <w:marRight w:val="0"/>
          <w:marTop w:val="0"/>
          <w:marBottom w:val="0"/>
          <w:divBdr>
            <w:top w:val="none" w:sz="0" w:space="0" w:color="auto"/>
            <w:left w:val="none" w:sz="0" w:space="0" w:color="auto"/>
            <w:bottom w:val="none" w:sz="0" w:space="0" w:color="auto"/>
            <w:right w:val="none" w:sz="0" w:space="0" w:color="auto"/>
          </w:divBdr>
        </w:div>
        <w:div w:id="534346263">
          <w:marLeft w:val="480"/>
          <w:marRight w:val="0"/>
          <w:marTop w:val="0"/>
          <w:marBottom w:val="0"/>
          <w:divBdr>
            <w:top w:val="none" w:sz="0" w:space="0" w:color="auto"/>
            <w:left w:val="none" w:sz="0" w:space="0" w:color="auto"/>
            <w:bottom w:val="none" w:sz="0" w:space="0" w:color="auto"/>
            <w:right w:val="none" w:sz="0" w:space="0" w:color="auto"/>
          </w:divBdr>
        </w:div>
        <w:div w:id="1896700735">
          <w:marLeft w:val="480"/>
          <w:marRight w:val="0"/>
          <w:marTop w:val="0"/>
          <w:marBottom w:val="0"/>
          <w:divBdr>
            <w:top w:val="none" w:sz="0" w:space="0" w:color="auto"/>
            <w:left w:val="none" w:sz="0" w:space="0" w:color="auto"/>
            <w:bottom w:val="none" w:sz="0" w:space="0" w:color="auto"/>
            <w:right w:val="none" w:sz="0" w:space="0" w:color="auto"/>
          </w:divBdr>
        </w:div>
        <w:div w:id="462846188">
          <w:marLeft w:val="480"/>
          <w:marRight w:val="0"/>
          <w:marTop w:val="0"/>
          <w:marBottom w:val="0"/>
          <w:divBdr>
            <w:top w:val="none" w:sz="0" w:space="0" w:color="auto"/>
            <w:left w:val="none" w:sz="0" w:space="0" w:color="auto"/>
            <w:bottom w:val="none" w:sz="0" w:space="0" w:color="auto"/>
            <w:right w:val="none" w:sz="0" w:space="0" w:color="auto"/>
          </w:divBdr>
        </w:div>
        <w:div w:id="397940879">
          <w:marLeft w:val="480"/>
          <w:marRight w:val="0"/>
          <w:marTop w:val="0"/>
          <w:marBottom w:val="0"/>
          <w:divBdr>
            <w:top w:val="none" w:sz="0" w:space="0" w:color="auto"/>
            <w:left w:val="none" w:sz="0" w:space="0" w:color="auto"/>
            <w:bottom w:val="none" w:sz="0" w:space="0" w:color="auto"/>
            <w:right w:val="none" w:sz="0" w:space="0" w:color="auto"/>
          </w:divBdr>
        </w:div>
        <w:div w:id="1101292126">
          <w:marLeft w:val="480"/>
          <w:marRight w:val="0"/>
          <w:marTop w:val="0"/>
          <w:marBottom w:val="0"/>
          <w:divBdr>
            <w:top w:val="none" w:sz="0" w:space="0" w:color="auto"/>
            <w:left w:val="none" w:sz="0" w:space="0" w:color="auto"/>
            <w:bottom w:val="none" w:sz="0" w:space="0" w:color="auto"/>
            <w:right w:val="none" w:sz="0" w:space="0" w:color="auto"/>
          </w:divBdr>
        </w:div>
        <w:div w:id="1520042897">
          <w:marLeft w:val="480"/>
          <w:marRight w:val="0"/>
          <w:marTop w:val="0"/>
          <w:marBottom w:val="0"/>
          <w:divBdr>
            <w:top w:val="none" w:sz="0" w:space="0" w:color="auto"/>
            <w:left w:val="none" w:sz="0" w:space="0" w:color="auto"/>
            <w:bottom w:val="none" w:sz="0" w:space="0" w:color="auto"/>
            <w:right w:val="none" w:sz="0" w:space="0" w:color="auto"/>
          </w:divBdr>
        </w:div>
      </w:divsChild>
    </w:div>
    <w:div w:id="1235508192">
      <w:bodyDiv w:val="1"/>
      <w:marLeft w:val="0"/>
      <w:marRight w:val="0"/>
      <w:marTop w:val="0"/>
      <w:marBottom w:val="0"/>
      <w:divBdr>
        <w:top w:val="none" w:sz="0" w:space="0" w:color="auto"/>
        <w:left w:val="none" w:sz="0" w:space="0" w:color="auto"/>
        <w:bottom w:val="none" w:sz="0" w:space="0" w:color="auto"/>
        <w:right w:val="none" w:sz="0" w:space="0" w:color="auto"/>
      </w:divBdr>
    </w:div>
    <w:div w:id="1235625786">
      <w:bodyDiv w:val="1"/>
      <w:marLeft w:val="0"/>
      <w:marRight w:val="0"/>
      <w:marTop w:val="0"/>
      <w:marBottom w:val="0"/>
      <w:divBdr>
        <w:top w:val="none" w:sz="0" w:space="0" w:color="auto"/>
        <w:left w:val="none" w:sz="0" w:space="0" w:color="auto"/>
        <w:bottom w:val="none" w:sz="0" w:space="0" w:color="auto"/>
        <w:right w:val="none" w:sz="0" w:space="0" w:color="auto"/>
      </w:divBdr>
    </w:div>
    <w:div w:id="1241057860">
      <w:bodyDiv w:val="1"/>
      <w:marLeft w:val="0"/>
      <w:marRight w:val="0"/>
      <w:marTop w:val="0"/>
      <w:marBottom w:val="0"/>
      <w:divBdr>
        <w:top w:val="none" w:sz="0" w:space="0" w:color="auto"/>
        <w:left w:val="none" w:sz="0" w:space="0" w:color="auto"/>
        <w:bottom w:val="none" w:sz="0" w:space="0" w:color="auto"/>
        <w:right w:val="none" w:sz="0" w:space="0" w:color="auto"/>
      </w:divBdr>
    </w:div>
    <w:div w:id="1242064789">
      <w:bodyDiv w:val="1"/>
      <w:marLeft w:val="0"/>
      <w:marRight w:val="0"/>
      <w:marTop w:val="0"/>
      <w:marBottom w:val="0"/>
      <w:divBdr>
        <w:top w:val="none" w:sz="0" w:space="0" w:color="auto"/>
        <w:left w:val="none" w:sz="0" w:space="0" w:color="auto"/>
        <w:bottom w:val="none" w:sz="0" w:space="0" w:color="auto"/>
        <w:right w:val="none" w:sz="0" w:space="0" w:color="auto"/>
      </w:divBdr>
    </w:div>
    <w:div w:id="1244491513">
      <w:bodyDiv w:val="1"/>
      <w:marLeft w:val="0"/>
      <w:marRight w:val="0"/>
      <w:marTop w:val="0"/>
      <w:marBottom w:val="0"/>
      <w:divBdr>
        <w:top w:val="none" w:sz="0" w:space="0" w:color="auto"/>
        <w:left w:val="none" w:sz="0" w:space="0" w:color="auto"/>
        <w:bottom w:val="none" w:sz="0" w:space="0" w:color="auto"/>
        <w:right w:val="none" w:sz="0" w:space="0" w:color="auto"/>
      </w:divBdr>
    </w:div>
    <w:div w:id="1251700363">
      <w:bodyDiv w:val="1"/>
      <w:marLeft w:val="0"/>
      <w:marRight w:val="0"/>
      <w:marTop w:val="0"/>
      <w:marBottom w:val="0"/>
      <w:divBdr>
        <w:top w:val="none" w:sz="0" w:space="0" w:color="auto"/>
        <w:left w:val="none" w:sz="0" w:space="0" w:color="auto"/>
        <w:bottom w:val="none" w:sz="0" w:space="0" w:color="auto"/>
        <w:right w:val="none" w:sz="0" w:space="0" w:color="auto"/>
      </w:divBdr>
    </w:div>
    <w:div w:id="1252811055">
      <w:bodyDiv w:val="1"/>
      <w:marLeft w:val="0"/>
      <w:marRight w:val="0"/>
      <w:marTop w:val="0"/>
      <w:marBottom w:val="0"/>
      <w:divBdr>
        <w:top w:val="none" w:sz="0" w:space="0" w:color="auto"/>
        <w:left w:val="none" w:sz="0" w:space="0" w:color="auto"/>
        <w:bottom w:val="none" w:sz="0" w:space="0" w:color="auto"/>
        <w:right w:val="none" w:sz="0" w:space="0" w:color="auto"/>
      </w:divBdr>
    </w:div>
    <w:div w:id="1254584840">
      <w:bodyDiv w:val="1"/>
      <w:marLeft w:val="0"/>
      <w:marRight w:val="0"/>
      <w:marTop w:val="0"/>
      <w:marBottom w:val="0"/>
      <w:divBdr>
        <w:top w:val="none" w:sz="0" w:space="0" w:color="auto"/>
        <w:left w:val="none" w:sz="0" w:space="0" w:color="auto"/>
        <w:bottom w:val="none" w:sz="0" w:space="0" w:color="auto"/>
        <w:right w:val="none" w:sz="0" w:space="0" w:color="auto"/>
      </w:divBdr>
    </w:div>
    <w:div w:id="1258055942">
      <w:bodyDiv w:val="1"/>
      <w:marLeft w:val="0"/>
      <w:marRight w:val="0"/>
      <w:marTop w:val="0"/>
      <w:marBottom w:val="0"/>
      <w:divBdr>
        <w:top w:val="none" w:sz="0" w:space="0" w:color="auto"/>
        <w:left w:val="none" w:sz="0" w:space="0" w:color="auto"/>
        <w:bottom w:val="none" w:sz="0" w:space="0" w:color="auto"/>
        <w:right w:val="none" w:sz="0" w:space="0" w:color="auto"/>
      </w:divBdr>
    </w:div>
    <w:div w:id="1262176784">
      <w:bodyDiv w:val="1"/>
      <w:marLeft w:val="0"/>
      <w:marRight w:val="0"/>
      <w:marTop w:val="0"/>
      <w:marBottom w:val="0"/>
      <w:divBdr>
        <w:top w:val="none" w:sz="0" w:space="0" w:color="auto"/>
        <w:left w:val="none" w:sz="0" w:space="0" w:color="auto"/>
        <w:bottom w:val="none" w:sz="0" w:space="0" w:color="auto"/>
        <w:right w:val="none" w:sz="0" w:space="0" w:color="auto"/>
      </w:divBdr>
    </w:div>
    <w:div w:id="1263880001">
      <w:bodyDiv w:val="1"/>
      <w:marLeft w:val="0"/>
      <w:marRight w:val="0"/>
      <w:marTop w:val="0"/>
      <w:marBottom w:val="0"/>
      <w:divBdr>
        <w:top w:val="none" w:sz="0" w:space="0" w:color="auto"/>
        <w:left w:val="none" w:sz="0" w:space="0" w:color="auto"/>
        <w:bottom w:val="none" w:sz="0" w:space="0" w:color="auto"/>
        <w:right w:val="none" w:sz="0" w:space="0" w:color="auto"/>
      </w:divBdr>
    </w:div>
    <w:div w:id="1267084036">
      <w:bodyDiv w:val="1"/>
      <w:marLeft w:val="0"/>
      <w:marRight w:val="0"/>
      <w:marTop w:val="0"/>
      <w:marBottom w:val="0"/>
      <w:divBdr>
        <w:top w:val="none" w:sz="0" w:space="0" w:color="auto"/>
        <w:left w:val="none" w:sz="0" w:space="0" w:color="auto"/>
        <w:bottom w:val="none" w:sz="0" w:space="0" w:color="auto"/>
        <w:right w:val="none" w:sz="0" w:space="0" w:color="auto"/>
      </w:divBdr>
    </w:div>
    <w:div w:id="1267687748">
      <w:bodyDiv w:val="1"/>
      <w:marLeft w:val="0"/>
      <w:marRight w:val="0"/>
      <w:marTop w:val="0"/>
      <w:marBottom w:val="0"/>
      <w:divBdr>
        <w:top w:val="none" w:sz="0" w:space="0" w:color="auto"/>
        <w:left w:val="none" w:sz="0" w:space="0" w:color="auto"/>
        <w:bottom w:val="none" w:sz="0" w:space="0" w:color="auto"/>
        <w:right w:val="none" w:sz="0" w:space="0" w:color="auto"/>
      </w:divBdr>
    </w:div>
    <w:div w:id="1269003745">
      <w:bodyDiv w:val="1"/>
      <w:marLeft w:val="0"/>
      <w:marRight w:val="0"/>
      <w:marTop w:val="0"/>
      <w:marBottom w:val="0"/>
      <w:divBdr>
        <w:top w:val="none" w:sz="0" w:space="0" w:color="auto"/>
        <w:left w:val="none" w:sz="0" w:space="0" w:color="auto"/>
        <w:bottom w:val="none" w:sz="0" w:space="0" w:color="auto"/>
        <w:right w:val="none" w:sz="0" w:space="0" w:color="auto"/>
      </w:divBdr>
    </w:div>
    <w:div w:id="1272473447">
      <w:bodyDiv w:val="1"/>
      <w:marLeft w:val="0"/>
      <w:marRight w:val="0"/>
      <w:marTop w:val="0"/>
      <w:marBottom w:val="0"/>
      <w:divBdr>
        <w:top w:val="none" w:sz="0" w:space="0" w:color="auto"/>
        <w:left w:val="none" w:sz="0" w:space="0" w:color="auto"/>
        <w:bottom w:val="none" w:sz="0" w:space="0" w:color="auto"/>
        <w:right w:val="none" w:sz="0" w:space="0" w:color="auto"/>
      </w:divBdr>
    </w:div>
    <w:div w:id="1272857702">
      <w:bodyDiv w:val="1"/>
      <w:marLeft w:val="0"/>
      <w:marRight w:val="0"/>
      <w:marTop w:val="0"/>
      <w:marBottom w:val="0"/>
      <w:divBdr>
        <w:top w:val="none" w:sz="0" w:space="0" w:color="auto"/>
        <w:left w:val="none" w:sz="0" w:space="0" w:color="auto"/>
        <w:bottom w:val="none" w:sz="0" w:space="0" w:color="auto"/>
        <w:right w:val="none" w:sz="0" w:space="0" w:color="auto"/>
      </w:divBdr>
    </w:div>
    <w:div w:id="1276014580">
      <w:bodyDiv w:val="1"/>
      <w:marLeft w:val="0"/>
      <w:marRight w:val="0"/>
      <w:marTop w:val="0"/>
      <w:marBottom w:val="0"/>
      <w:divBdr>
        <w:top w:val="none" w:sz="0" w:space="0" w:color="auto"/>
        <w:left w:val="none" w:sz="0" w:space="0" w:color="auto"/>
        <w:bottom w:val="none" w:sz="0" w:space="0" w:color="auto"/>
        <w:right w:val="none" w:sz="0" w:space="0" w:color="auto"/>
      </w:divBdr>
    </w:div>
    <w:div w:id="1282882446">
      <w:bodyDiv w:val="1"/>
      <w:marLeft w:val="0"/>
      <w:marRight w:val="0"/>
      <w:marTop w:val="0"/>
      <w:marBottom w:val="0"/>
      <w:divBdr>
        <w:top w:val="none" w:sz="0" w:space="0" w:color="auto"/>
        <w:left w:val="none" w:sz="0" w:space="0" w:color="auto"/>
        <w:bottom w:val="none" w:sz="0" w:space="0" w:color="auto"/>
        <w:right w:val="none" w:sz="0" w:space="0" w:color="auto"/>
      </w:divBdr>
    </w:div>
    <w:div w:id="1283077832">
      <w:bodyDiv w:val="1"/>
      <w:marLeft w:val="0"/>
      <w:marRight w:val="0"/>
      <w:marTop w:val="0"/>
      <w:marBottom w:val="0"/>
      <w:divBdr>
        <w:top w:val="none" w:sz="0" w:space="0" w:color="auto"/>
        <w:left w:val="none" w:sz="0" w:space="0" w:color="auto"/>
        <w:bottom w:val="none" w:sz="0" w:space="0" w:color="auto"/>
        <w:right w:val="none" w:sz="0" w:space="0" w:color="auto"/>
      </w:divBdr>
    </w:div>
    <w:div w:id="1284115078">
      <w:bodyDiv w:val="1"/>
      <w:marLeft w:val="0"/>
      <w:marRight w:val="0"/>
      <w:marTop w:val="0"/>
      <w:marBottom w:val="0"/>
      <w:divBdr>
        <w:top w:val="none" w:sz="0" w:space="0" w:color="auto"/>
        <w:left w:val="none" w:sz="0" w:space="0" w:color="auto"/>
        <w:bottom w:val="none" w:sz="0" w:space="0" w:color="auto"/>
        <w:right w:val="none" w:sz="0" w:space="0" w:color="auto"/>
      </w:divBdr>
    </w:div>
    <w:div w:id="1284573531">
      <w:bodyDiv w:val="1"/>
      <w:marLeft w:val="0"/>
      <w:marRight w:val="0"/>
      <w:marTop w:val="0"/>
      <w:marBottom w:val="0"/>
      <w:divBdr>
        <w:top w:val="none" w:sz="0" w:space="0" w:color="auto"/>
        <w:left w:val="none" w:sz="0" w:space="0" w:color="auto"/>
        <w:bottom w:val="none" w:sz="0" w:space="0" w:color="auto"/>
        <w:right w:val="none" w:sz="0" w:space="0" w:color="auto"/>
      </w:divBdr>
    </w:div>
    <w:div w:id="1288976451">
      <w:bodyDiv w:val="1"/>
      <w:marLeft w:val="0"/>
      <w:marRight w:val="0"/>
      <w:marTop w:val="0"/>
      <w:marBottom w:val="0"/>
      <w:divBdr>
        <w:top w:val="none" w:sz="0" w:space="0" w:color="auto"/>
        <w:left w:val="none" w:sz="0" w:space="0" w:color="auto"/>
        <w:bottom w:val="none" w:sz="0" w:space="0" w:color="auto"/>
        <w:right w:val="none" w:sz="0" w:space="0" w:color="auto"/>
      </w:divBdr>
    </w:div>
    <w:div w:id="1293445204">
      <w:bodyDiv w:val="1"/>
      <w:marLeft w:val="0"/>
      <w:marRight w:val="0"/>
      <w:marTop w:val="0"/>
      <w:marBottom w:val="0"/>
      <w:divBdr>
        <w:top w:val="none" w:sz="0" w:space="0" w:color="auto"/>
        <w:left w:val="none" w:sz="0" w:space="0" w:color="auto"/>
        <w:bottom w:val="none" w:sz="0" w:space="0" w:color="auto"/>
        <w:right w:val="none" w:sz="0" w:space="0" w:color="auto"/>
      </w:divBdr>
    </w:div>
    <w:div w:id="1294485763">
      <w:bodyDiv w:val="1"/>
      <w:marLeft w:val="0"/>
      <w:marRight w:val="0"/>
      <w:marTop w:val="0"/>
      <w:marBottom w:val="0"/>
      <w:divBdr>
        <w:top w:val="none" w:sz="0" w:space="0" w:color="auto"/>
        <w:left w:val="none" w:sz="0" w:space="0" w:color="auto"/>
        <w:bottom w:val="none" w:sz="0" w:space="0" w:color="auto"/>
        <w:right w:val="none" w:sz="0" w:space="0" w:color="auto"/>
      </w:divBdr>
    </w:div>
    <w:div w:id="1298024502">
      <w:bodyDiv w:val="1"/>
      <w:marLeft w:val="0"/>
      <w:marRight w:val="0"/>
      <w:marTop w:val="0"/>
      <w:marBottom w:val="0"/>
      <w:divBdr>
        <w:top w:val="none" w:sz="0" w:space="0" w:color="auto"/>
        <w:left w:val="none" w:sz="0" w:space="0" w:color="auto"/>
        <w:bottom w:val="none" w:sz="0" w:space="0" w:color="auto"/>
        <w:right w:val="none" w:sz="0" w:space="0" w:color="auto"/>
      </w:divBdr>
    </w:div>
    <w:div w:id="1300452945">
      <w:bodyDiv w:val="1"/>
      <w:marLeft w:val="0"/>
      <w:marRight w:val="0"/>
      <w:marTop w:val="0"/>
      <w:marBottom w:val="0"/>
      <w:divBdr>
        <w:top w:val="none" w:sz="0" w:space="0" w:color="auto"/>
        <w:left w:val="none" w:sz="0" w:space="0" w:color="auto"/>
        <w:bottom w:val="none" w:sz="0" w:space="0" w:color="auto"/>
        <w:right w:val="none" w:sz="0" w:space="0" w:color="auto"/>
      </w:divBdr>
    </w:div>
    <w:div w:id="1300646116">
      <w:bodyDiv w:val="1"/>
      <w:marLeft w:val="0"/>
      <w:marRight w:val="0"/>
      <w:marTop w:val="0"/>
      <w:marBottom w:val="0"/>
      <w:divBdr>
        <w:top w:val="none" w:sz="0" w:space="0" w:color="auto"/>
        <w:left w:val="none" w:sz="0" w:space="0" w:color="auto"/>
        <w:bottom w:val="none" w:sz="0" w:space="0" w:color="auto"/>
        <w:right w:val="none" w:sz="0" w:space="0" w:color="auto"/>
      </w:divBdr>
    </w:div>
    <w:div w:id="1301418541">
      <w:bodyDiv w:val="1"/>
      <w:marLeft w:val="0"/>
      <w:marRight w:val="0"/>
      <w:marTop w:val="0"/>
      <w:marBottom w:val="0"/>
      <w:divBdr>
        <w:top w:val="none" w:sz="0" w:space="0" w:color="auto"/>
        <w:left w:val="none" w:sz="0" w:space="0" w:color="auto"/>
        <w:bottom w:val="none" w:sz="0" w:space="0" w:color="auto"/>
        <w:right w:val="none" w:sz="0" w:space="0" w:color="auto"/>
      </w:divBdr>
    </w:div>
    <w:div w:id="1301500287">
      <w:bodyDiv w:val="1"/>
      <w:marLeft w:val="0"/>
      <w:marRight w:val="0"/>
      <w:marTop w:val="0"/>
      <w:marBottom w:val="0"/>
      <w:divBdr>
        <w:top w:val="none" w:sz="0" w:space="0" w:color="auto"/>
        <w:left w:val="none" w:sz="0" w:space="0" w:color="auto"/>
        <w:bottom w:val="none" w:sz="0" w:space="0" w:color="auto"/>
        <w:right w:val="none" w:sz="0" w:space="0" w:color="auto"/>
      </w:divBdr>
    </w:div>
    <w:div w:id="1303848802">
      <w:bodyDiv w:val="1"/>
      <w:marLeft w:val="0"/>
      <w:marRight w:val="0"/>
      <w:marTop w:val="0"/>
      <w:marBottom w:val="0"/>
      <w:divBdr>
        <w:top w:val="none" w:sz="0" w:space="0" w:color="auto"/>
        <w:left w:val="none" w:sz="0" w:space="0" w:color="auto"/>
        <w:bottom w:val="none" w:sz="0" w:space="0" w:color="auto"/>
        <w:right w:val="none" w:sz="0" w:space="0" w:color="auto"/>
      </w:divBdr>
    </w:div>
    <w:div w:id="1308166964">
      <w:bodyDiv w:val="1"/>
      <w:marLeft w:val="0"/>
      <w:marRight w:val="0"/>
      <w:marTop w:val="0"/>
      <w:marBottom w:val="0"/>
      <w:divBdr>
        <w:top w:val="none" w:sz="0" w:space="0" w:color="auto"/>
        <w:left w:val="none" w:sz="0" w:space="0" w:color="auto"/>
        <w:bottom w:val="none" w:sz="0" w:space="0" w:color="auto"/>
        <w:right w:val="none" w:sz="0" w:space="0" w:color="auto"/>
      </w:divBdr>
    </w:div>
    <w:div w:id="1309632095">
      <w:bodyDiv w:val="1"/>
      <w:marLeft w:val="0"/>
      <w:marRight w:val="0"/>
      <w:marTop w:val="0"/>
      <w:marBottom w:val="0"/>
      <w:divBdr>
        <w:top w:val="none" w:sz="0" w:space="0" w:color="auto"/>
        <w:left w:val="none" w:sz="0" w:space="0" w:color="auto"/>
        <w:bottom w:val="none" w:sz="0" w:space="0" w:color="auto"/>
        <w:right w:val="none" w:sz="0" w:space="0" w:color="auto"/>
      </w:divBdr>
    </w:div>
    <w:div w:id="1310087194">
      <w:bodyDiv w:val="1"/>
      <w:marLeft w:val="0"/>
      <w:marRight w:val="0"/>
      <w:marTop w:val="0"/>
      <w:marBottom w:val="0"/>
      <w:divBdr>
        <w:top w:val="none" w:sz="0" w:space="0" w:color="auto"/>
        <w:left w:val="none" w:sz="0" w:space="0" w:color="auto"/>
        <w:bottom w:val="none" w:sz="0" w:space="0" w:color="auto"/>
        <w:right w:val="none" w:sz="0" w:space="0" w:color="auto"/>
      </w:divBdr>
    </w:div>
    <w:div w:id="1311713984">
      <w:bodyDiv w:val="1"/>
      <w:marLeft w:val="0"/>
      <w:marRight w:val="0"/>
      <w:marTop w:val="0"/>
      <w:marBottom w:val="0"/>
      <w:divBdr>
        <w:top w:val="none" w:sz="0" w:space="0" w:color="auto"/>
        <w:left w:val="none" w:sz="0" w:space="0" w:color="auto"/>
        <w:bottom w:val="none" w:sz="0" w:space="0" w:color="auto"/>
        <w:right w:val="none" w:sz="0" w:space="0" w:color="auto"/>
      </w:divBdr>
    </w:div>
    <w:div w:id="1312322840">
      <w:bodyDiv w:val="1"/>
      <w:marLeft w:val="0"/>
      <w:marRight w:val="0"/>
      <w:marTop w:val="0"/>
      <w:marBottom w:val="0"/>
      <w:divBdr>
        <w:top w:val="none" w:sz="0" w:space="0" w:color="auto"/>
        <w:left w:val="none" w:sz="0" w:space="0" w:color="auto"/>
        <w:bottom w:val="none" w:sz="0" w:space="0" w:color="auto"/>
        <w:right w:val="none" w:sz="0" w:space="0" w:color="auto"/>
      </w:divBdr>
    </w:div>
    <w:div w:id="1313097517">
      <w:bodyDiv w:val="1"/>
      <w:marLeft w:val="0"/>
      <w:marRight w:val="0"/>
      <w:marTop w:val="0"/>
      <w:marBottom w:val="0"/>
      <w:divBdr>
        <w:top w:val="none" w:sz="0" w:space="0" w:color="auto"/>
        <w:left w:val="none" w:sz="0" w:space="0" w:color="auto"/>
        <w:bottom w:val="none" w:sz="0" w:space="0" w:color="auto"/>
        <w:right w:val="none" w:sz="0" w:space="0" w:color="auto"/>
      </w:divBdr>
    </w:div>
    <w:div w:id="1313949018">
      <w:bodyDiv w:val="1"/>
      <w:marLeft w:val="0"/>
      <w:marRight w:val="0"/>
      <w:marTop w:val="0"/>
      <w:marBottom w:val="0"/>
      <w:divBdr>
        <w:top w:val="none" w:sz="0" w:space="0" w:color="auto"/>
        <w:left w:val="none" w:sz="0" w:space="0" w:color="auto"/>
        <w:bottom w:val="none" w:sz="0" w:space="0" w:color="auto"/>
        <w:right w:val="none" w:sz="0" w:space="0" w:color="auto"/>
      </w:divBdr>
      <w:divsChild>
        <w:div w:id="1231503795">
          <w:marLeft w:val="480"/>
          <w:marRight w:val="0"/>
          <w:marTop w:val="0"/>
          <w:marBottom w:val="0"/>
          <w:divBdr>
            <w:top w:val="none" w:sz="0" w:space="0" w:color="auto"/>
            <w:left w:val="none" w:sz="0" w:space="0" w:color="auto"/>
            <w:bottom w:val="none" w:sz="0" w:space="0" w:color="auto"/>
            <w:right w:val="none" w:sz="0" w:space="0" w:color="auto"/>
          </w:divBdr>
        </w:div>
        <w:div w:id="209537408">
          <w:marLeft w:val="480"/>
          <w:marRight w:val="0"/>
          <w:marTop w:val="0"/>
          <w:marBottom w:val="0"/>
          <w:divBdr>
            <w:top w:val="none" w:sz="0" w:space="0" w:color="auto"/>
            <w:left w:val="none" w:sz="0" w:space="0" w:color="auto"/>
            <w:bottom w:val="none" w:sz="0" w:space="0" w:color="auto"/>
            <w:right w:val="none" w:sz="0" w:space="0" w:color="auto"/>
          </w:divBdr>
        </w:div>
        <w:div w:id="1473526364">
          <w:marLeft w:val="480"/>
          <w:marRight w:val="0"/>
          <w:marTop w:val="0"/>
          <w:marBottom w:val="0"/>
          <w:divBdr>
            <w:top w:val="none" w:sz="0" w:space="0" w:color="auto"/>
            <w:left w:val="none" w:sz="0" w:space="0" w:color="auto"/>
            <w:bottom w:val="none" w:sz="0" w:space="0" w:color="auto"/>
            <w:right w:val="none" w:sz="0" w:space="0" w:color="auto"/>
          </w:divBdr>
        </w:div>
        <w:div w:id="2004580881">
          <w:marLeft w:val="480"/>
          <w:marRight w:val="0"/>
          <w:marTop w:val="0"/>
          <w:marBottom w:val="0"/>
          <w:divBdr>
            <w:top w:val="none" w:sz="0" w:space="0" w:color="auto"/>
            <w:left w:val="none" w:sz="0" w:space="0" w:color="auto"/>
            <w:bottom w:val="none" w:sz="0" w:space="0" w:color="auto"/>
            <w:right w:val="none" w:sz="0" w:space="0" w:color="auto"/>
          </w:divBdr>
        </w:div>
        <w:div w:id="2134590376">
          <w:marLeft w:val="480"/>
          <w:marRight w:val="0"/>
          <w:marTop w:val="0"/>
          <w:marBottom w:val="0"/>
          <w:divBdr>
            <w:top w:val="none" w:sz="0" w:space="0" w:color="auto"/>
            <w:left w:val="none" w:sz="0" w:space="0" w:color="auto"/>
            <w:bottom w:val="none" w:sz="0" w:space="0" w:color="auto"/>
            <w:right w:val="none" w:sz="0" w:space="0" w:color="auto"/>
          </w:divBdr>
        </w:div>
        <w:div w:id="316225840">
          <w:marLeft w:val="480"/>
          <w:marRight w:val="0"/>
          <w:marTop w:val="0"/>
          <w:marBottom w:val="0"/>
          <w:divBdr>
            <w:top w:val="none" w:sz="0" w:space="0" w:color="auto"/>
            <w:left w:val="none" w:sz="0" w:space="0" w:color="auto"/>
            <w:bottom w:val="none" w:sz="0" w:space="0" w:color="auto"/>
            <w:right w:val="none" w:sz="0" w:space="0" w:color="auto"/>
          </w:divBdr>
        </w:div>
        <w:div w:id="2006125772">
          <w:marLeft w:val="480"/>
          <w:marRight w:val="0"/>
          <w:marTop w:val="0"/>
          <w:marBottom w:val="0"/>
          <w:divBdr>
            <w:top w:val="none" w:sz="0" w:space="0" w:color="auto"/>
            <w:left w:val="none" w:sz="0" w:space="0" w:color="auto"/>
            <w:bottom w:val="none" w:sz="0" w:space="0" w:color="auto"/>
            <w:right w:val="none" w:sz="0" w:space="0" w:color="auto"/>
          </w:divBdr>
        </w:div>
        <w:div w:id="30764335">
          <w:marLeft w:val="480"/>
          <w:marRight w:val="0"/>
          <w:marTop w:val="0"/>
          <w:marBottom w:val="0"/>
          <w:divBdr>
            <w:top w:val="none" w:sz="0" w:space="0" w:color="auto"/>
            <w:left w:val="none" w:sz="0" w:space="0" w:color="auto"/>
            <w:bottom w:val="none" w:sz="0" w:space="0" w:color="auto"/>
            <w:right w:val="none" w:sz="0" w:space="0" w:color="auto"/>
          </w:divBdr>
        </w:div>
        <w:div w:id="1471703139">
          <w:marLeft w:val="480"/>
          <w:marRight w:val="0"/>
          <w:marTop w:val="0"/>
          <w:marBottom w:val="0"/>
          <w:divBdr>
            <w:top w:val="none" w:sz="0" w:space="0" w:color="auto"/>
            <w:left w:val="none" w:sz="0" w:space="0" w:color="auto"/>
            <w:bottom w:val="none" w:sz="0" w:space="0" w:color="auto"/>
            <w:right w:val="none" w:sz="0" w:space="0" w:color="auto"/>
          </w:divBdr>
        </w:div>
        <w:div w:id="1387293367">
          <w:marLeft w:val="480"/>
          <w:marRight w:val="0"/>
          <w:marTop w:val="0"/>
          <w:marBottom w:val="0"/>
          <w:divBdr>
            <w:top w:val="none" w:sz="0" w:space="0" w:color="auto"/>
            <w:left w:val="none" w:sz="0" w:space="0" w:color="auto"/>
            <w:bottom w:val="none" w:sz="0" w:space="0" w:color="auto"/>
            <w:right w:val="none" w:sz="0" w:space="0" w:color="auto"/>
          </w:divBdr>
        </w:div>
        <w:div w:id="674264057">
          <w:marLeft w:val="480"/>
          <w:marRight w:val="0"/>
          <w:marTop w:val="0"/>
          <w:marBottom w:val="0"/>
          <w:divBdr>
            <w:top w:val="none" w:sz="0" w:space="0" w:color="auto"/>
            <w:left w:val="none" w:sz="0" w:space="0" w:color="auto"/>
            <w:bottom w:val="none" w:sz="0" w:space="0" w:color="auto"/>
            <w:right w:val="none" w:sz="0" w:space="0" w:color="auto"/>
          </w:divBdr>
        </w:div>
        <w:div w:id="1143429365">
          <w:marLeft w:val="480"/>
          <w:marRight w:val="0"/>
          <w:marTop w:val="0"/>
          <w:marBottom w:val="0"/>
          <w:divBdr>
            <w:top w:val="none" w:sz="0" w:space="0" w:color="auto"/>
            <w:left w:val="none" w:sz="0" w:space="0" w:color="auto"/>
            <w:bottom w:val="none" w:sz="0" w:space="0" w:color="auto"/>
            <w:right w:val="none" w:sz="0" w:space="0" w:color="auto"/>
          </w:divBdr>
        </w:div>
        <w:div w:id="1679884625">
          <w:marLeft w:val="480"/>
          <w:marRight w:val="0"/>
          <w:marTop w:val="0"/>
          <w:marBottom w:val="0"/>
          <w:divBdr>
            <w:top w:val="none" w:sz="0" w:space="0" w:color="auto"/>
            <w:left w:val="none" w:sz="0" w:space="0" w:color="auto"/>
            <w:bottom w:val="none" w:sz="0" w:space="0" w:color="auto"/>
            <w:right w:val="none" w:sz="0" w:space="0" w:color="auto"/>
          </w:divBdr>
        </w:div>
        <w:div w:id="2136674366">
          <w:marLeft w:val="480"/>
          <w:marRight w:val="0"/>
          <w:marTop w:val="0"/>
          <w:marBottom w:val="0"/>
          <w:divBdr>
            <w:top w:val="none" w:sz="0" w:space="0" w:color="auto"/>
            <w:left w:val="none" w:sz="0" w:space="0" w:color="auto"/>
            <w:bottom w:val="none" w:sz="0" w:space="0" w:color="auto"/>
            <w:right w:val="none" w:sz="0" w:space="0" w:color="auto"/>
          </w:divBdr>
        </w:div>
        <w:div w:id="774984763">
          <w:marLeft w:val="480"/>
          <w:marRight w:val="0"/>
          <w:marTop w:val="0"/>
          <w:marBottom w:val="0"/>
          <w:divBdr>
            <w:top w:val="none" w:sz="0" w:space="0" w:color="auto"/>
            <w:left w:val="none" w:sz="0" w:space="0" w:color="auto"/>
            <w:bottom w:val="none" w:sz="0" w:space="0" w:color="auto"/>
            <w:right w:val="none" w:sz="0" w:space="0" w:color="auto"/>
          </w:divBdr>
        </w:div>
        <w:div w:id="2015063630">
          <w:marLeft w:val="480"/>
          <w:marRight w:val="0"/>
          <w:marTop w:val="0"/>
          <w:marBottom w:val="0"/>
          <w:divBdr>
            <w:top w:val="none" w:sz="0" w:space="0" w:color="auto"/>
            <w:left w:val="none" w:sz="0" w:space="0" w:color="auto"/>
            <w:bottom w:val="none" w:sz="0" w:space="0" w:color="auto"/>
            <w:right w:val="none" w:sz="0" w:space="0" w:color="auto"/>
          </w:divBdr>
        </w:div>
        <w:div w:id="1219394436">
          <w:marLeft w:val="480"/>
          <w:marRight w:val="0"/>
          <w:marTop w:val="0"/>
          <w:marBottom w:val="0"/>
          <w:divBdr>
            <w:top w:val="none" w:sz="0" w:space="0" w:color="auto"/>
            <w:left w:val="none" w:sz="0" w:space="0" w:color="auto"/>
            <w:bottom w:val="none" w:sz="0" w:space="0" w:color="auto"/>
            <w:right w:val="none" w:sz="0" w:space="0" w:color="auto"/>
          </w:divBdr>
        </w:div>
        <w:div w:id="304510239">
          <w:marLeft w:val="480"/>
          <w:marRight w:val="0"/>
          <w:marTop w:val="0"/>
          <w:marBottom w:val="0"/>
          <w:divBdr>
            <w:top w:val="none" w:sz="0" w:space="0" w:color="auto"/>
            <w:left w:val="none" w:sz="0" w:space="0" w:color="auto"/>
            <w:bottom w:val="none" w:sz="0" w:space="0" w:color="auto"/>
            <w:right w:val="none" w:sz="0" w:space="0" w:color="auto"/>
          </w:divBdr>
        </w:div>
        <w:div w:id="1105346408">
          <w:marLeft w:val="480"/>
          <w:marRight w:val="0"/>
          <w:marTop w:val="0"/>
          <w:marBottom w:val="0"/>
          <w:divBdr>
            <w:top w:val="none" w:sz="0" w:space="0" w:color="auto"/>
            <w:left w:val="none" w:sz="0" w:space="0" w:color="auto"/>
            <w:bottom w:val="none" w:sz="0" w:space="0" w:color="auto"/>
            <w:right w:val="none" w:sz="0" w:space="0" w:color="auto"/>
          </w:divBdr>
        </w:div>
        <w:div w:id="260067958">
          <w:marLeft w:val="480"/>
          <w:marRight w:val="0"/>
          <w:marTop w:val="0"/>
          <w:marBottom w:val="0"/>
          <w:divBdr>
            <w:top w:val="none" w:sz="0" w:space="0" w:color="auto"/>
            <w:left w:val="none" w:sz="0" w:space="0" w:color="auto"/>
            <w:bottom w:val="none" w:sz="0" w:space="0" w:color="auto"/>
            <w:right w:val="none" w:sz="0" w:space="0" w:color="auto"/>
          </w:divBdr>
        </w:div>
        <w:div w:id="579290887">
          <w:marLeft w:val="480"/>
          <w:marRight w:val="0"/>
          <w:marTop w:val="0"/>
          <w:marBottom w:val="0"/>
          <w:divBdr>
            <w:top w:val="none" w:sz="0" w:space="0" w:color="auto"/>
            <w:left w:val="none" w:sz="0" w:space="0" w:color="auto"/>
            <w:bottom w:val="none" w:sz="0" w:space="0" w:color="auto"/>
            <w:right w:val="none" w:sz="0" w:space="0" w:color="auto"/>
          </w:divBdr>
        </w:div>
        <w:div w:id="1751076780">
          <w:marLeft w:val="480"/>
          <w:marRight w:val="0"/>
          <w:marTop w:val="0"/>
          <w:marBottom w:val="0"/>
          <w:divBdr>
            <w:top w:val="none" w:sz="0" w:space="0" w:color="auto"/>
            <w:left w:val="none" w:sz="0" w:space="0" w:color="auto"/>
            <w:bottom w:val="none" w:sz="0" w:space="0" w:color="auto"/>
            <w:right w:val="none" w:sz="0" w:space="0" w:color="auto"/>
          </w:divBdr>
        </w:div>
        <w:div w:id="668289495">
          <w:marLeft w:val="480"/>
          <w:marRight w:val="0"/>
          <w:marTop w:val="0"/>
          <w:marBottom w:val="0"/>
          <w:divBdr>
            <w:top w:val="none" w:sz="0" w:space="0" w:color="auto"/>
            <w:left w:val="none" w:sz="0" w:space="0" w:color="auto"/>
            <w:bottom w:val="none" w:sz="0" w:space="0" w:color="auto"/>
            <w:right w:val="none" w:sz="0" w:space="0" w:color="auto"/>
          </w:divBdr>
        </w:div>
        <w:div w:id="1461455701">
          <w:marLeft w:val="480"/>
          <w:marRight w:val="0"/>
          <w:marTop w:val="0"/>
          <w:marBottom w:val="0"/>
          <w:divBdr>
            <w:top w:val="none" w:sz="0" w:space="0" w:color="auto"/>
            <w:left w:val="none" w:sz="0" w:space="0" w:color="auto"/>
            <w:bottom w:val="none" w:sz="0" w:space="0" w:color="auto"/>
            <w:right w:val="none" w:sz="0" w:space="0" w:color="auto"/>
          </w:divBdr>
        </w:div>
        <w:div w:id="959720543">
          <w:marLeft w:val="480"/>
          <w:marRight w:val="0"/>
          <w:marTop w:val="0"/>
          <w:marBottom w:val="0"/>
          <w:divBdr>
            <w:top w:val="none" w:sz="0" w:space="0" w:color="auto"/>
            <w:left w:val="none" w:sz="0" w:space="0" w:color="auto"/>
            <w:bottom w:val="none" w:sz="0" w:space="0" w:color="auto"/>
            <w:right w:val="none" w:sz="0" w:space="0" w:color="auto"/>
          </w:divBdr>
        </w:div>
        <w:div w:id="1419978265">
          <w:marLeft w:val="480"/>
          <w:marRight w:val="0"/>
          <w:marTop w:val="0"/>
          <w:marBottom w:val="0"/>
          <w:divBdr>
            <w:top w:val="none" w:sz="0" w:space="0" w:color="auto"/>
            <w:left w:val="none" w:sz="0" w:space="0" w:color="auto"/>
            <w:bottom w:val="none" w:sz="0" w:space="0" w:color="auto"/>
            <w:right w:val="none" w:sz="0" w:space="0" w:color="auto"/>
          </w:divBdr>
        </w:div>
        <w:div w:id="626280508">
          <w:marLeft w:val="480"/>
          <w:marRight w:val="0"/>
          <w:marTop w:val="0"/>
          <w:marBottom w:val="0"/>
          <w:divBdr>
            <w:top w:val="none" w:sz="0" w:space="0" w:color="auto"/>
            <w:left w:val="none" w:sz="0" w:space="0" w:color="auto"/>
            <w:bottom w:val="none" w:sz="0" w:space="0" w:color="auto"/>
            <w:right w:val="none" w:sz="0" w:space="0" w:color="auto"/>
          </w:divBdr>
        </w:div>
        <w:div w:id="1125151811">
          <w:marLeft w:val="480"/>
          <w:marRight w:val="0"/>
          <w:marTop w:val="0"/>
          <w:marBottom w:val="0"/>
          <w:divBdr>
            <w:top w:val="none" w:sz="0" w:space="0" w:color="auto"/>
            <w:left w:val="none" w:sz="0" w:space="0" w:color="auto"/>
            <w:bottom w:val="none" w:sz="0" w:space="0" w:color="auto"/>
            <w:right w:val="none" w:sz="0" w:space="0" w:color="auto"/>
          </w:divBdr>
        </w:div>
        <w:div w:id="1437747276">
          <w:marLeft w:val="480"/>
          <w:marRight w:val="0"/>
          <w:marTop w:val="0"/>
          <w:marBottom w:val="0"/>
          <w:divBdr>
            <w:top w:val="none" w:sz="0" w:space="0" w:color="auto"/>
            <w:left w:val="none" w:sz="0" w:space="0" w:color="auto"/>
            <w:bottom w:val="none" w:sz="0" w:space="0" w:color="auto"/>
            <w:right w:val="none" w:sz="0" w:space="0" w:color="auto"/>
          </w:divBdr>
        </w:div>
        <w:div w:id="443772622">
          <w:marLeft w:val="480"/>
          <w:marRight w:val="0"/>
          <w:marTop w:val="0"/>
          <w:marBottom w:val="0"/>
          <w:divBdr>
            <w:top w:val="none" w:sz="0" w:space="0" w:color="auto"/>
            <w:left w:val="none" w:sz="0" w:space="0" w:color="auto"/>
            <w:bottom w:val="none" w:sz="0" w:space="0" w:color="auto"/>
            <w:right w:val="none" w:sz="0" w:space="0" w:color="auto"/>
          </w:divBdr>
        </w:div>
        <w:div w:id="45379730">
          <w:marLeft w:val="480"/>
          <w:marRight w:val="0"/>
          <w:marTop w:val="0"/>
          <w:marBottom w:val="0"/>
          <w:divBdr>
            <w:top w:val="none" w:sz="0" w:space="0" w:color="auto"/>
            <w:left w:val="none" w:sz="0" w:space="0" w:color="auto"/>
            <w:bottom w:val="none" w:sz="0" w:space="0" w:color="auto"/>
            <w:right w:val="none" w:sz="0" w:space="0" w:color="auto"/>
          </w:divBdr>
        </w:div>
        <w:div w:id="1275673755">
          <w:marLeft w:val="480"/>
          <w:marRight w:val="0"/>
          <w:marTop w:val="0"/>
          <w:marBottom w:val="0"/>
          <w:divBdr>
            <w:top w:val="none" w:sz="0" w:space="0" w:color="auto"/>
            <w:left w:val="none" w:sz="0" w:space="0" w:color="auto"/>
            <w:bottom w:val="none" w:sz="0" w:space="0" w:color="auto"/>
            <w:right w:val="none" w:sz="0" w:space="0" w:color="auto"/>
          </w:divBdr>
        </w:div>
        <w:div w:id="653533219">
          <w:marLeft w:val="480"/>
          <w:marRight w:val="0"/>
          <w:marTop w:val="0"/>
          <w:marBottom w:val="0"/>
          <w:divBdr>
            <w:top w:val="none" w:sz="0" w:space="0" w:color="auto"/>
            <w:left w:val="none" w:sz="0" w:space="0" w:color="auto"/>
            <w:bottom w:val="none" w:sz="0" w:space="0" w:color="auto"/>
            <w:right w:val="none" w:sz="0" w:space="0" w:color="auto"/>
          </w:divBdr>
        </w:div>
        <w:div w:id="2128348318">
          <w:marLeft w:val="480"/>
          <w:marRight w:val="0"/>
          <w:marTop w:val="0"/>
          <w:marBottom w:val="0"/>
          <w:divBdr>
            <w:top w:val="none" w:sz="0" w:space="0" w:color="auto"/>
            <w:left w:val="none" w:sz="0" w:space="0" w:color="auto"/>
            <w:bottom w:val="none" w:sz="0" w:space="0" w:color="auto"/>
            <w:right w:val="none" w:sz="0" w:space="0" w:color="auto"/>
          </w:divBdr>
        </w:div>
        <w:div w:id="741560479">
          <w:marLeft w:val="480"/>
          <w:marRight w:val="0"/>
          <w:marTop w:val="0"/>
          <w:marBottom w:val="0"/>
          <w:divBdr>
            <w:top w:val="none" w:sz="0" w:space="0" w:color="auto"/>
            <w:left w:val="none" w:sz="0" w:space="0" w:color="auto"/>
            <w:bottom w:val="none" w:sz="0" w:space="0" w:color="auto"/>
            <w:right w:val="none" w:sz="0" w:space="0" w:color="auto"/>
          </w:divBdr>
        </w:div>
        <w:div w:id="16543741">
          <w:marLeft w:val="480"/>
          <w:marRight w:val="0"/>
          <w:marTop w:val="0"/>
          <w:marBottom w:val="0"/>
          <w:divBdr>
            <w:top w:val="none" w:sz="0" w:space="0" w:color="auto"/>
            <w:left w:val="none" w:sz="0" w:space="0" w:color="auto"/>
            <w:bottom w:val="none" w:sz="0" w:space="0" w:color="auto"/>
            <w:right w:val="none" w:sz="0" w:space="0" w:color="auto"/>
          </w:divBdr>
        </w:div>
        <w:div w:id="1589650825">
          <w:marLeft w:val="480"/>
          <w:marRight w:val="0"/>
          <w:marTop w:val="0"/>
          <w:marBottom w:val="0"/>
          <w:divBdr>
            <w:top w:val="none" w:sz="0" w:space="0" w:color="auto"/>
            <w:left w:val="none" w:sz="0" w:space="0" w:color="auto"/>
            <w:bottom w:val="none" w:sz="0" w:space="0" w:color="auto"/>
            <w:right w:val="none" w:sz="0" w:space="0" w:color="auto"/>
          </w:divBdr>
        </w:div>
        <w:div w:id="490565835">
          <w:marLeft w:val="480"/>
          <w:marRight w:val="0"/>
          <w:marTop w:val="0"/>
          <w:marBottom w:val="0"/>
          <w:divBdr>
            <w:top w:val="none" w:sz="0" w:space="0" w:color="auto"/>
            <w:left w:val="none" w:sz="0" w:space="0" w:color="auto"/>
            <w:bottom w:val="none" w:sz="0" w:space="0" w:color="auto"/>
            <w:right w:val="none" w:sz="0" w:space="0" w:color="auto"/>
          </w:divBdr>
        </w:div>
        <w:div w:id="943343595">
          <w:marLeft w:val="480"/>
          <w:marRight w:val="0"/>
          <w:marTop w:val="0"/>
          <w:marBottom w:val="0"/>
          <w:divBdr>
            <w:top w:val="none" w:sz="0" w:space="0" w:color="auto"/>
            <w:left w:val="none" w:sz="0" w:space="0" w:color="auto"/>
            <w:bottom w:val="none" w:sz="0" w:space="0" w:color="auto"/>
            <w:right w:val="none" w:sz="0" w:space="0" w:color="auto"/>
          </w:divBdr>
        </w:div>
        <w:div w:id="276761860">
          <w:marLeft w:val="480"/>
          <w:marRight w:val="0"/>
          <w:marTop w:val="0"/>
          <w:marBottom w:val="0"/>
          <w:divBdr>
            <w:top w:val="none" w:sz="0" w:space="0" w:color="auto"/>
            <w:left w:val="none" w:sz="0" w:space="0" w:color="auto"/>
            <w:bottom w:val="none" w:sz="0" w:space="0" w:color="auto"/>
            <w:right w:val="none" w:sz="0" w:space="0" w:color="auto"/>
          </w:divBdr>
        </w:div>
        <w:div w:id="1769085221">
          <w:marLeft w:val="480"/>
          <w:marRight w:val="0"/>
          <w:marTop w:val="0"/>
          <w:marBottom w:val="0"/>
          <w:divBdr>
            <w:top w:val="none" w:sz="0" w:space="0" w:color="auto"/>
            <w:left w:val="none" w:sz="0" w:space="0" w:color="auto"/>
            <w:bottom w:val="none" w:sz="0" w:space="0" w:color="auto"/>
            <w:right w:val="none" w:sz="0" w:space="0" w:color="auto"/>
          </w:divBdr>
        </w:div>
        <w:div w:id="838538840">
          <w:marLeft w:val="480"/>
          <w:marRight w:val="0"/>
          <w:marTop w:val="0"/>
          <w:marBottom w:val="0"/>
          <w:divBdr>
            <w:top w:val="none" w:sz="0" w:space="0" w:color="auto"/>
            <w:left w:val="none" w:sz="0" w:space="0" w:color="auto"/>
            <w:bottom w:val="none" w:sz="0" w:space="0" w:color="auto"/>
            <w:right w:val="none" w:sz="0" w:space="0" w:color="auto"/>
          </w:divBdr>
        </w:div>
        <w:div w:id="753164127">
          <w:marLeft w:val="480"/>
          <w:marRight w:val="0"/>
          <w:marTop w:val="0"/>
          <w:marBottom w:val="0"/>
          <w:divBdr>
            <w:top w:val="none" w:sz="0" w:space="0" w:color="auto"/>
            <w:left w:val="none" w:sz="0" w:space="0" w:color="auto"/>
            <w:bottom w:val="none" w:sz="0" w:space="0" w:color="auto"/>
            <w:right w:val="none" w:sz="0" w:space="0" w:color="auto"/>
          </w:divBdr>
        </w:div>
        <w:div w:id="1875380476">
          <w:marLeft w:val="480"/>
          <w:marRight w:val="0"/>
          <w:marTop w:val="0"/>
          <w:marBottom w:val="0"/>
          <w:divBdr>
            <w:top w:val="none" w:sz="0" w:space="0" w:color="auto"/>
            <w:left w:val="none" w:sz="0" w:space="0" w:color="auto"/>
            <w:bottom w:val="none" w:sz="0" w:space="0" w:color="auto"/>
            <w:right w:val="none" w:sz="0" w:space="0" w:color="auto"/>
          </w:divBdr>
        </w:div>
        <w:div w:id="920022975">
          <w:marLeft w:val="480"/>
          <w:marRight w:val="0"/>
          <w:marTop w:val="0"/>
          <w:marBottom w:val="0"/>
          <w:divBdr>
            <w:top w:val="none" w:sz="0" w:space="0" w:color="auto"/>
            <w:left w:val="none" w:sz="0" w:space="0" w:color="auto"/>
            <w:bottom w:val="none" w:sz="0" w:space="0" w:color="auto"/>
            <w:right w:val="none" w:sz="0" w:space="0" w:color="auto"/>
          </w:divBdr>
        </w:div>
        <w:div w:id="284240814">
          <w:marLeft w:val="480"/>
          <w:marRight w:val="0"/>
          <w:marTop w:val="0"/>
          <w:marBottom w:val="0"/>
          <w:divBdr>
            <w:top w:val="none" w:sz="0" w:space="0" w:color="auto"/>
            <w:left w:val="none" w:sz="0" w:space="0" w:color="auto"/>
            <w:bottom w:val="none" w:sz="0" w:space="0" w:color="auto"/>
            <w:right w:val="none" w:sz="0" w:space="0" w:color="auto"/>
          </w:divBdr>
        </w:div>
        <w:div w:id="1500274105">
          <w:marLeft w:val="480"/>
          <w:marRight w:val="0"/>
          <w:marTop w:val="0"/>
          <w:marBottom w:val="0"/>
          <w:divBdr>
            <w:top w:val="none" w:sz="0" w:space="0" w:color="auto"/>
            <w:left w:val="none" w:sz="0" w:space="0" w:color="auto"/>
            <w:bottom w:val="none" w:sz="0" w:space="0" w:color="auto"/>
            <w:right w:val="none" w:sz="0" w:space="0" w:color="auto"/>
          </w:divBdr>
        </w:div>
        <w:div w:id="751698810">
          <w:marLeft w:val="480"/>
          <w:marRight w:val="0"/>
          <w:marTop w:val="0"/>
          <w:marBottom w:val="0"/>
          <w:divBdr>
            <w:top w:val="none" w:sz="0" w:space="0" w:color="auto"/>
            <w:left w:val="none" w:sz="0" w:space="0" w:color="auto"/>
            <w:bottom w:val="none" w:sz="0" w:space="0" w:color="auto"/>
            <w:right w:val="none" w:sz="0" w:space="0" w:color="auto"/>
          </w:divBdr>
        </w:div>
        <w:div w:id="1998340761">
          <w:marLeft w:val="480"/>
          <w:marRight w:val="0"/>
          <w:marTop w:val="0"/>
          <w:marBottom w:val="0"/>
          <w:divBdr>
            <w:top w:val="none" w:sz="0" w:space="0" w:color="auto"/>
            <w:left w:val="none" w:sz="0" w:space="0" w:color="auto"/>
            <w:bottom w:val="none" w:sz="0" w:space="0" w:color="auto"/>
            <w:right w:val="none" w:sz="0" w:space="0" w:color="auto"/>
          </w:divBdr>
        </w:div>
        <w:div w:id="248513677">
          <w:marLeft w:val="480"/>
          <w:marRight w:val="0"/>
          <w:marTop w:val="0"/>
          <w:marBottom w:val="0"/>
          <w:divBdr>
            <w:top w:val="none" w:sz="0" w:space="0" w:color="auto"/>
            <w:left w:val="none" w:sz="0" w:space="0" w:color="auto"/>
            <w:bottom w:val="none" w:sz="0" w:space="0" w:color="auto"/>
            <w:right w:val="none" w:sz="0" w:space="0" w:color="auto"/>
          </w:divBdr>
        </w:div>
        <w:div w:id="753666653">
          <w:marLeft w:val="480"/>
          <w:marRight w:val="0"/>
          <w:marTop w:val="0"/>
          <w:marBottom w:val="0"/>
          <w:divBdr>
            <w:top w:val="none" w:sz="0" w:space="0" w:color="auto"/>
            <w:left w:val="none" w:sz="0" w:space="0" w:color="auto"/>
            <w:bottom w:val="none" w:sz="0" w:space="0" w:color="auto"/>
            <w:right w:val="none" w:sz="0" w:space="0" w:color="auto"/>
          </w:divBdr>
        </w:div>
        <w:div w:id="781807355">
          <w:marLeft w:val="480"/>
          <w:marRight w:val="0"/>
          <w:marTop w:val="0"/>
          <w:marBottom w:val="0"/>
          <w:divBdr>
            <w:top w:val="none" w:sz="0" w:space="0" w:color="auto"/>
            <w:left w:val="none" w:sz="0" w:space="0" w:color="auto"/>
            <w:bottom w:val="none" w:sz="0" w:space="0" w:color="auto"/>
            <w:right w:val="none" w:sz="0" w:space="0" w:color="auto"/>
          </w:divBdr>
        </w:div>
        <w:div w:id="945389223">
          <w:marLeft w:val="480"/>
          <w:marRight w:val="0"/>
          <w:marTop w:val="0"/>
          <w:marBottom w:val="0"/>
          <w:divBdr>
            <w:top w:val="none" w:sz="0" w:space="0" w:color="auto"/>
            <w:left w:val="none" w:sz="0" w:space="0" w:color="auto"/>
            <w:bottom w:val="none" w:sz="0" w:space="0" w:color="auto"/>
            <w:right w:val="none" w:sz="0" w:space="0" w:color="auto"/>
          </w:divBdr>
        </w:div>
        <w:div w:id="2135561316">
          <w:marLeft w:val="480"/>
          <w:marRight w:val="0"/>
          <w:marTop w:val="0"/>
          <w:marBottom w:val="0"/>
          <w:divBdr>
            <w:top w:val="none" w:sz="0" w:space="0" w:color="auto"/>
            <w:left w:val="none" w:sz="0" w:space="0" w:color="auto"/>
            <w:bottom w:val="none" w:sz="0" w:space="0" w:color="auto"/>
            <w:right w:val="none" w:sz="0" w:space="0" w:color="auto"/>
          </w:divBdr>
        </w:div>
        <w:div w:id="1036082267">
          <w:marLeft w:val="480"/>
          <w:marRight w:val="0"/>
          <w:marTop w:val="0"/>
          <w:marBottom w:val="0"/>
          <w:divBdr>
            <w:top w:val="none" w:sz="0" w:space="0" w:color="auto"/>
            <w:left w:val="none" w:sz="0" w:space="0" w:color="auto"/>
            <w:bottom w:val="none" w:sz="0" w:space="0" w:color="auto"/>
            <w:right w:val="none" w:sz="0" w:space="0" w:color="auto"/>
          </w:divBdr>
        </w:div>
        <w:div w:id="753547373">
          <w:marLeft w:val="480"/>
          <w:marRight w:val="0"/>
          <w:marTop w:val="0"/>
          <w:marBottom w:val="0"/>
          <w:divBdr>
            <w:top w:val="none" w:sz="0" w:space="0" w:color="auto"/>
            <w:left w:val="none" w:sz="0" w:space="0" w:color="auto"/>
            <w:bottom w:val="none" w:sz="0" w:space="0" w:color="auto"/>
            <w:right w:val="none" w:sz="0" w:space="0" w:color="auto"/>
          </w:divBdr>
        </w:div>
        <w:div w:id="1129932620">
          <w:marLeft w:val="480"/>
          <w:marRight w:val="0"/>
          <w:marTop w:val="0"/>
          <w:marBottom w:val="0"/>
          <w:divBdr>
            <w:top w:val="none" w:sz="0" w:space="0" w:color="auto"/>
            <w:left w:val="none" w:sz="0" w:space="0" w:color="auto"/>
            <w:bottom w:val="none" w:sz="0" w:space="0" w:color="auto"/>
            <w:right w:val="none" w:sz="0" w:space="0" w:color="auto"/>
          </w:divBdr>
        </w:div>
        <w:div w:id="2028553473">
          <w:marLeft w:val="480"/>
          <w:marRight w:val="0"/>
          <w:marTop w:val="0"/>
          <w:marBottom w:val="0"/>
          <w:divBdr>
            <w:top w:val="none" w:sz="0" w:space="0" w:color="auto"/>
            <w:left w:val="none" w:sz="0" w:space="0" w:color="auto"/>
            <w:bottom w:val="none" w:sz="0" w:space="0" w:color="auto"/>
            <w:right w:val="none" w:sz="0" w:space="0" w:color="auto"/>
          </w:divBdr>
        </w:div>
        <w:div w:id="1581282720">
          <w:marLeft w:val="480"/>
          <w:marRight w:val="0"/>
          <w:marTop w:val="0"/>
          <w:marBottom w:val="0"/>
          <w:divBdr>
            <w:top w:val="none" w:sz="0" w:space="0" w:color="auto"/>
            <w:left w:val="none" w:sz="0" w:space="0" w:color="auto"/>
            <w:bottom w:val="none" w:sz="0" w:space="0" w:color="auto"/>
            <w:right w:val="none" w:sz="0" w:space="0" w:color="auto"/>
          </w:divBdr>
        </w:div>
        <w:div w:id="389886690">
          <w:marLeft w:val="480"/>
          <w:marRight w:val="0"/>
          <w:marTop w:val="0"/>
          <w:marBottom w:val="0"/>
          <w:divBdr>
            <w:top w:val="none" w:sz="0" w:space="0" w:color="auto"/>
            <w:left w:val="none" w:sz="0" w:space="0" w:color="auto"/>
            <w:bottom w:val="none" w:sz="0" w:space="0" w:color="auto"/>
            <w:right w:val="none" w:sz="0" w:space="0" w:color="auto"/>
          </w:divBdr>
        </w:div>
        <w:div w:id="771508828">
          <w:marLeft w:val="480"/>
          <w:marRight w:val="0"/>
          <w:marTop w:val="0"/>
          <w:marBottom w:val="0"/>
          <w:divBdr>
            <w:top w:val="none" w:sz="0" w:space="0" w:color="auto"/>
            <w:left w:val="none" w:sz="0" w:space="0" w:color="auto"/>
            <w:bottom w:val="none" w:sz="0" w:space="0" w:color="auto"/>
            <w:right w:val="none" w:sz="0" w:space="0" w:color="auto"/>
          </w:divBdr>
        </w:div>
        <w:div w:id="1155728038">
          <w:marLeft w:val="480"/>
          <w:marRight w:val="0"/>
          <w:marTop w:val="0"/>
          <w:marBottom w:val="0"/>
          <w:divBdr>
            <w:top w:val="none" w:sz="0" w:space="0" w:color="auto"/>
            <w:left w:val="none" w:sz="0" w:space="0" w:color="auto"/>
            <w:bottom w:val="none" w:sz="0" w:space="0" w:color="auto"/>
            <w:right w:val="none" w:sz="0" w:space="0" w:color="auto"/>
          </w:divBdr>
        </w:div>
        <w:div w:id="490608721">
          <w:marLeft w:val="480"/>
          <w:marRight w:val="0"/>
          <w:marTop w:val="0"/>
          <w:marBottom w:val="0"/>
          <w:divBdr>
            <w:top w:val="none" w:sz="0" w:space="0" w:color="auto"/>
            <w:left w:val="none" w:sz="0" w:space="0" w:color="auto"/>
            <w:bottom w:val="none" w:sz="0" w:space="0" w:color="auto"/>
            <w:right w:val="none" w:sz="0" w:space="0" w:color="auto"/>
          </w:divBdr>
        </w:div>
        <w:div w:id="2102795599">
          <w:marLeft w:val="480"/>
          <w:marRight w:val="0"/>
          <w:marTop w:val="0"/>
          <w:marBottom w:val="0"/>
          <w:divBdr>
            <w:top w:val="none" w:sz="0" w:space="0" w:color="auto"/>
            <w:left w:val="none" w:sz="0" w:space="0" w:color="auto"/>
            <w:bottom w:val="none" w:sz="0" w:space="0" w:color="auto"/>
            <w:right w:val="none" w:sz="0" w:space="0" w:color="auto"/>
          </w:divBdr>
        </w:div>
        <w:div w:id="1792239481">
          <w:marLeft w:val="480"/>
          <w:marRight w:val="0"/>
          <w:marTop w:val="0"/>
          <w:marBottom w:val="0"/>
          <w:divBdr>
            <w:top w:val="none" w:sz="0" w:space="0" w:color="auto"/>
            <w:left w:val="none" w:sz="0" w:space="0" w:color="auto"/>
            <w:bottom w:val="none" w:sz="0" w:space="0" w:color="auto"/>
            <w:right w:val="none" w:sz="0" w:space="0" w:color="auto"/>
          </w:divBdr>
        </w:div>
        <w:div w:id="1010059041">
          <w:marLeft w:val="480"/>
          <w:marRight w:val="0"/>
          <w:marTop w:val="0"/>
          <w:marBottom w:val="0"/>
          <w:divBdr>
            <w:top w:val="none" w:sz="0" w:space="0" w:color="auto"/>
            <w:left w:val="none" w:sz="0" w:space="0" w:color="auto"/>
            <w:bottom w:val="none" w:sz="0" w:space="0" w:color="auto"/>
            <w:right w:val="none" w:sz="0" w:space="0" w:color="auto"/>
          </w:divBdr>
        </w:div>
        <w:div w:id="1325013898">
          <w:marLeft w:val="480"/>
          <w:marRight w:val="0"/>
          <w:marTop w:val="0"/>
          <w:marBottom w:val="0"/>
          <w:divBdr>
            <w:top w:val="none" w:sz="0" w:space="0" w:color="auto"/>
            <w:left w:val="none" w:sz="0" w:space="0" w:color="auto"/>
            <w:bottom w:val="none" w:sz="0" w:space="0" w:color="auto"/>
            <w:right w:val="none" w:sz="0" w:space="0" w:color="auto"/>
          </w:divBdr>
        </w:div>
        <w:div w:id="307520091">
          <w:marLeft w:val="480"/>
          <w:marRight w:val="0"/>
          <w:marTop w:val="0"/>
          <w:marBottom w:val="0"/>
          <w:divBdr>
            <w:top w:val="none" w:sz="0" w:space="0" w:color="auto"/>
            <w:left w:val="none" w:sz="0" w:space="0" w:color="auto"/>
            <w:bottom w:val="none" w:sz="0" w:space="0" w:color="auto"/>
            <w:right w:val="none" w:sz="0" w:space="0" w:color="auto"/>
          </w:divBdr>
        </w:div>
        <w:div w:id="1564869359">
          <w:marLeft w:val="480"/>
          <w:marRight w:val="0"/>
          <w:marTop w:val="0"/>
          <w:marBottom w:val="0"/>
          <w:divBdr>
            <w:top w:val="none" w:sz="0" w:space="0" w:color="auto"/>
            <w:left w:val="none" w:sz="0" w:space="0" w:color="auto"/>
            <w:bottom w:val="none" w:sz="0" w:space="0" w:color="auto"/>
            <w:right w:val="none" w:sz="0" w:space="0" w:color="auto"/>
          </w:divBdr>
        </w:div>
        <w:div w:id="51118959">
          <w:marLeft w:val="480"/>
          <w:marRight w:val="0"/>
          <w:marTop w:val="0"/>
          <w:marBottom w:val="0"/>
          <w:divBdr>
            <w:top w:val="none" w:sz="0" w:space="0" w:color="auto"/>
            <w:left w:val="none" w:sz="0" w:space="0" w:color="auto"/>
            <w:bottom w:val="none" w:sz="0" w:space="0" w:color="auto"/>
            <w:right w:val="none" w:sz="0" w:space="0" w:color="auto"/>
          </w:divBdr>
        </w:div>
        <w:div w:id="1326132017">
          <w:marLeft w:val="480"/>
          <w:marRight w:val="0"/>
          <w:marTop w:val="0"/>
          <w:marBottom w:val="0"/>
          <w:divBdr>
            <w:top w:val="none" w:sz="0" w:space="0" w:color="auto"/>
            <w:left w:val="none" w:sz="0" w:space="0" w:color="auto"/>
            <w:bottom w:val="none" w:sz="0" w:space="0" w:color="auto"/>
            <w:right w:val="none" w:sz="0" w:space="0" w:color="auto"/>
          </w:divBdr>
        </w:div>
        <w:div w:id="177738187">
          <w:marLeft w:val="480"/>
          <w:marRight w:val="0"/>
          <w:marTop w:val="0"/>
          <w:marBottom w:val="0"/>
          <w:divBdr>
            <w:top w:val="none" w:sz="0" w:space="0" w:color="auto"/>
            <w:left w:val="none" w:sz="0" w:space="0" w:color="auto"/>
            <w:bottom w:val="none" w:sz="0" w:space="0" w:color="auto"/>
            <w:right w:val="none" w:sz="0" w:space="0" w:color="auto"/>
          </w:divBdr>
        </w:div>
        <w:div w:id="324434556">
          <w:marLeft w:val="480"/>
          <w:marRight w:val="0"/>
          <w:marTop w:val="0"/>
          <w:marBottom w:val="0"/>
          <w:divBdr>
            <w:top w:val="none" w:sz="0" w:space="0" w:color="auto"/>
            <w:left w:val="none" w:sz="0" w:space="0" w:color="auto"/>
            <w:bottom w:val="none" w:sz="0" w:space="0" w:color="auto"/>
            <w:right w:val="none" w:sz="0" w:space="0" w:color="auto"/>
          </w:divBdr>
        </w:div>
        <w:div w:id="473104449">
          <w:marLeft w:val="480"/>
          <w:marRight w:val="0"/>
          <w:marTop w:val="0"/>
          <w:marBottom w:val="0"/>
          <w:divBdr>
            <w:top w:val="none" w:sz="0" w:space="0" w:color="auto"/>
            <w:left w:val="none" w:sz="0" w:space="0" w:color="auto"/>
            <w:bottom w:val="none" w:sz="0" w:space="0" w:color="auto"/>
            <w:right w:val="none" w:sz="0" w:space="0" w:color="auto"/>
          </w:divBdr>
        </w:div>
        <w:div w:id="1057783072">
          <w:marLeft w:val="480"/>
          <w:marRight w:val="0"/>
          <w:marTop w:val="0"/>
          <w:marBottom w:val="0"/>
          <w:divBdr>
            <w:top w:val="none" w:sz="0" w:space="0" w:color="auto"/>
            <w:left w:val="none" w:sz="0" w:space="0" w:color="auto"/>
            <w:bottom w:val="none" w:sz="0" w:space="0" w:color="auto"/>
            <w:right w:val="none" w:sz="0" w:space="0" w:color="auto"/>
          </w:divBdr>
        </w:div>
        <w:div w:id="1519083076">
          <w:marLeft w:val="480"/>
          <w:marRight w:val="0"/>
          <w:marTop w:val="0"/>
          <w:marBottom w:val="0"/>
          <w:divBdr>
            <w:top w:val="none" w:sz="0" w:space="0" w:color="auto"/>
            <w:left w:val="none" w:sz="0" w:space="0" w:color="auto"/>
            <w:bottom w:val="none" w:sz="0" w:space="0" w:color="auto"/>
            <w:right w:val="none" w:sz="0" w:space="0" w:color="auto"/>
          </w:divBdr>
        </w:div>
        <w:div w:id="1771780108">
          <w:marLeft w:val="480"/>
          <w:marRight w:val="0"/>
          <w:marTop w:val="0"/>
          <w:marBottom w:val="0"/>
          <w:divBdr>
            <w:top w:val="none" w:sz="0" w:space="0" w:color="auto"/>
            <w:left w:val="none" w:sz="0" w:space="0" w:color="auto"/>
            <w:bottom w:val="none" w:sz="0" w:space="0" w:color="auto"/>
            <w:right w:val="none" w:sz="0" w:space="0" w:color="auto"/>
          </w:divBdr>
        </w:div>
      </w:divsChild>
    </w:div>
    <w:div w:id="1314259342">
      <w:bodyDiv w:val="1"/>
      <w:marLeft w:val="0"/>
      <w:marRight w:val="0"/>
      <w:marTop w:val="0"/>
      <w:marBottom w:val="0"/>
      <w:divBdr>
        <w:top w:val="none" w:sz="0" w:space="0" w:color="auto"/>
        <w:left w:val="none" w:sz="0" w:space="0" w:color="auto"/>
        <w:bottom w:val="none" w:sz="0" w:space="0" w:color="auto"/>
        <w:right w:val="none" w:sz="0" w:space="0" w:color="auto"/>
      </w:divBdr>
    </w:div>
    <w:div w:id="1319773288">
      <w:bodyDiv w:val="1"/>
      <w:marLeft w:val="0"/>
      <w:marRight w:val="0"/>
      <w:marTop w:val="0"/>
      <w:marBottom w:val="0"/>
      <w:divBdr>
        <w:top w:val="none" w:sz="0" w:space="0" w:color="auto"/>
        <w:left w:val="none" w:sz="0" w:space="0" w:color="auto"/>
        <w:bottom w:val="none" w:sz="0" w:space="0" w:color="auto"/>
        <w:right w:val="none" w:sz="0" w:space="0" w:color="auto"/>
      </w:divBdr>
    </w:div>
    <w:div w:id="1321301490">
      <w:bodyDiv w:val="1"/>
      <w:marLeft w:val="0"/>
      <w:marRight w:val="0"/>
      <w:marTop w:val="0"/>
      <w:marBottom w:val="0"/>
      <w:divBdr>
        <w:top w:val="none" w:sz="0" w:space="0" w:color="auto"/>
        <w:left w:val="none" w:sz="0" w:space="0" w:color="auto"/>
        <w:bottom w:val="none" w:sz="0" w:space="0" w:color="auto"/>
        <w:right w:val="none" w:sz="0" w:space="0" w:color="auto"/>
      </w:divBdr>
    </w:div>
    <w:div w:id="1324360245">
      <w:bodyDiv w:val="1"/>
      <w:marLeft w:val="0"/>
      <w:marRight w:val="0"/>
      <w:marTop w:val="0"/>
      <w:marBottom w:val="0"/>
      <w:divBdr>
        <w:top w:val="none" w:sz="0" w:space="0" w:color="auto"/>
        <w:left w:val="none" w:sz="0" w:space="0" w:color="auto"/>
        <w:bottom w:val="none" w:sz="0" w:space="0" w:color="auto"/>
        <w:right w:val="none" w:sz="0" w:space="0" w:color="auto"/>
      </w:divBdr>
    </w:div>
    <w:div w:id="1330064991">
      <w:bodyDiv w:val="1"/>
      <w:marLeft w:val="0"/>
      <w:marRight w:val="0"/>
      <w:marTop w:val="0"/>
      <w:marBottom w:val="0"/>
      <w:divBdr>
        <w:top w:val="none" w:sz="0" w:space="0" w:color="auto"/>
        <w:left w:val="none" w:sz="0" w:space="0" w:color="auto"/>
        <w:bottom w:val="none" w:sz="0" w:space="0" w:color="auto"/>
        <w:right w:val="none" w:sz="0" w:space="0" w:color="auto"/>
      </w:divBdr>
    </w:div>
    <w:div w:id="1330405146">
      <w:marLeft w:val="0"/>
      <w:marRight w:val="0"/>
      <w:marTop w:val="0"/>
      <w:marBottom w:val="0"/>
      <w:divBdr>
        <w:top w:val="none" w:sz="0" w:space="0" w:color="auto"/>
        <w:left w:val="none" w:sz="0" w:space="0" w:color="auto"/>
        <w:bottom w:val="none" w:sz="0" w:space="0" w:color="auto"/>
        <w:right w:val="none" w:sz="0" w:space="0" w:color="auto"/>
      </w:divBdr>
    </w:div>
    <w:div w:id="1331445998">
      <w:marLeft w:val="0"/>
      <w:marRight w:val="0"/>
      <w:marTop w:val="0"/>
      <w:marBottom w:val="0"/>
      <w:divBdr>
        <w:top w:val="none" w:sz="0" w:space="0" w:color="auto"/>
        <w:left w:val="none" w:sz="0" w:space="0" w:color="auto"/>
        <w:bottom w:val="none" w:sz="0" w:space="0" w:color="auto"/>
        <w:right w:val="none" w:sz="0" w:space="0" w:color="auto"/>
      </w:divBdr>
    </w:div>
    <w:div w:id="1331560953">
      <w:bodyDiv w:val="1"/>
      <w:marLeft w:val="0"/>
      <w:marRight w:val="0"/>
      <w:marTop w:val="0"/>
      <w:marBottom w:val="0"/>
      <w:divBdr>
        <w:top w:val="none" w:sz="0" w:space="0" w:color="auto"/>
        <w:left w:val="none" w:sz="0" w:space="0" w:color="auto"/>
        <w:bottom w:val="none" w:sz="0" w:space="0" w:color="auto"/>
        <w:right w:val="none" w:sz="0" w:space="0" w:color="auto"/>
      </w:divBdr>
    </w:div>
    <w:div w:id="1332179574">
      <w:bodyDiv w:val="1"/>
      <w:marLeft w:val="0"/>
      <w:marRight w:val="0"/>
      <w:marTop w:val="0"/>
      <w:marBottom w:val="0"/>
      <w:divBdr>
        <w:top w:val="none" w:sz="0" w:space="0" w:color="auto"/>
        <w:left w:val="none" w:sz="0" w:space="0" w:color="auto"/>
        <w:bottom w:val="none" w:sz="0" w:space="0" w:color="auto"/>
        <w:right w:val="none" w:sz="0" w:space="0" w:color="auto"/>
      </w:divBdr>
    </w:div>
    <w:div w:id="1332369198">
      <w:bodyDiv w:val="1"/>
      <w:marLeft w:val="0"/>
      <w:marRight w:val="0"/>
      <w:marTop w:val="0"/>
      <w:marBottom w:val="0"/>
      <w:divBdr>
        <w:top w:val="none" w:sz="0" w:space="0" w:color="auto"/>
        <w:left w:val="none" w:sz="0" w:space="0" w:color="auto"/>
        <w:bottom w:val="none" w:sz="0" w:space="0" w:color="auto"/>
        <w:right w:val="none" w:sz="0" w:space="0" w:color="auto"/>
      </w:divBdr>
      <w:divsChild>
        <w:div w:id="1806923970">
          <w:marLeft w:val="480"/>
          <w:marRight w:val="0"/>
          <w:marTop w:val="0"/>
          <w:marBottom w:val="0"/>
          <w:divBdr>
            <w:top w:val="none" w:sz="0" w:space="0" w:color="auto"/>
            <w:left w:val="none" w:sz="0" w:space="0" w:color="auto"/>
            <w:bottom w:val="none" w:sz="0" w:space="0" w:color="auto"/>
            <w:right w:val="none" w:sz="0" w:space="0" w:color="auto"/>
          </w:divBdr>
        </w:div>
        <w:div w:id="1237744299">
          <w:marLeft w:val="480"/>
          <w:marRight w:val="0"/>
          <w:marTop w:val="0"/>
          <w:marBottom w:val="0"/>
          <w:divBdr>
            <w:top w:val="none" w:sz="0" w:space="0" w:color="auto"/>
            <w:left w:val="none" w:sz="0" w:space="0" w:color="auto"/>
            <w:bottom w:val="none" w:sz="0" w:space="0" w:color="auto"/>
            <w:right w:val="none" w:sz="0" w:space="0" w:color="auto"/>
          </w:divBdr>
        </w:div>
        <w:div w:id="449932911">
          <w:marLeft w:val="480"/>
          <w:marRight w:val="0"/>
          <w:marTop w:val="0"/>
          <w:marBottom w:val="0"/>
          <w:divBdr>
            <w:top w:val="none" w:sz="0" w:space="0" w:color="auto"/>
            <w:left w:val="none" w:sz="0" w:space="0" w:color="auto"/>
            <w:bottom w:val="none" w:sz="0" w:space="0" w:color="auto"/>
            <w:right w:val="none" w:sz="0" w:space="0" w:color="auto"/>
          </w:divBdr>
        </w:div>
        <w:div w:id="952900707">
          <w:marLeft w:val="480"/>
          <w:marRight w:val="0"/>
          <w:marTop w:val="0"/>
          <w:marBottom w:val="0"/>
          <w:divBdr>
            <w:top w:val="none" w:sz="0" w:space="0" w:color="auto"/>
            <w:left w:val="none" w:sz="0" w:space="0" w:color="auto"/>
            <w:bottom w:val="none" w:sz="0" w:space="0" w:color="auto"/>
            <w:right w:val="none" w:sz="0" w:space="0" w:color="auto"/>
          </w:divBdr>
        </w:div>
        <w:div w:id="172763093">
          <w:marLeft w:val="480"/>
          <w:marRight w:val="0"/>
          <w:marTop w:val="0"/>
          <w:marBottom w:val="0"/>
          <w:divBdr>
            <w:top w:val="none" w:sz="0" w:space="0" w:color="auto"/>
            <w:left w:val="none" w:sz="0" w:space="0" w:color="auto"/>
            <w:bottom w:val="none" w:sz="0" w:space="0" w:color="auto"/>
            <w:right w:val="none" w:sz="0" w:space="0" w:color="auto"/>
          </w:divBdr>
        </w:div>
        <w:div w:id="433331027">
          <w:marLeft w:val="480"/>
          <w:marRight w:val="0"/>
          <w:marTop w:val="0"/>
          <w:marBottom w:val="0"/>
          <w:divBdr>
            <w:top w:val="none" w:sz="0" w:space="0" w:color="auto"/>
            <w:left w:val="none" w:sz="0" w:space="0" w:color="auto"/>
            <w:bottom w:val="none" w:sz="0" w:space="0" w:color="auto"/>
            <w:right w:val="none" w:sz="0" w:space="0" w:color="auto"/>
          </w:divBdr>
        </w:div>
        <w:div w:id="1018040088">
          <w:marLeft w:val="480"/>
          <w:marRight w:val="0"/>
          <w:marTop w:val="0"/>
          <w:marBottom w:val="0"/>
          <w:divBdr>
            <w:top w:val="none" w:sz="0" w:space="0" w:color="auto"/>
            <w:left w:val="none" w:sz="0" w:space="0" w:color="auto"/>
            <w:bottom w:val="none" w:sz="0" w:space="0" w:color="auto"/>
            <w:right w:val="none" w:sz="0" w:space="0" w:color="auto"/>
          </w:divBdr>
        </w:div>
        <w:div w:id="247081962">
          <w:marLeft w:val="480"/>
          <w:marRight w:val="0"/>
          <w:marTop w:val="0"/>
          <w:marBottom w:val="0"/>
          <w:divBdr>
            <w:top w:val="none" w:sz="0" w:space="0" w:color="auto"/>
            <w:left w:val="none" w:sz="0" w:space="0" w:color="auto"/>
            <w:bottom w:val="none" w:sz="0" w:space="0" w:color="auto"/>
            <w:right w:val="none" w:sz="0" w:space="0" w:color="auto"/>
          </w:divBdr>
        </w:div>
        <w:div w:id="1427266062">
          <w:marLeft w:val="480"/>
          <w:marRight w:val="0"/>
          <w:marTop w:val="0"/>
          <w:marBottom w:val="0"/>
          <w:divBdr>
            <w:top w:val="none" w:sz="0" w:space="0" w:color="auto"/>
            <w:left w:val="none" w:sz="0" w:space="0" w:color="auto"/>
            <w:bottom w:val="none" w:sz="0" w:space="0" w:color="auto"/>
            <w:right w:val="none" w:sz="0" w:space="0" w:color="auto"/>
          </w:divBdr>
        </w:div>
        <w:div w:id="1749769800">
          <w:marLeft w:val="480"/>
          <w:marRight w:val="0"/>
          <w:marTop w:val="0"/>
          <w:marBottom w:val="0"/>
          <w:divBdr>
            <w:top w:val="none" w:sz="0" w:space="0" w:color="auto"/>
            <w:left w:val="none" w:sz="0" w:space="0" w:color="auto"/>
            <w:bottom w:val="none" w:sz="0" w:space="0" w:color="auto"/>
            <w:right w:val="none" w:sz="0" w:space="0" w:color="auto"/>
          </w:divBdr>
        </w:div>
        <w:div w:id="155654935">
          <w:marLeft w:val="480"/>
          <w:marRight w:val="0"/>
          <w:marTop w:val="0"/>
          <w:marBottom w:val="0"/>
          <w:divBdr>
            <w:top w:val="none" w:sz="0" w:space="0" w:color="auto"/>
            <w:left w:val="none" w:sz="0" w:space="0" w:color="auto"/>
            <w:bottom w:val="none" w:sz="0" w:space="0" w:color="auto"/>
            <w:right w:val="none" w:sz="0" w:space="0" w:color="auto"/>
          </w:divBdr>
        </w:div>
        <w:div w:id="1443262272">
          <w:marLeft w:val="480"/>
          <w:marRight w:val="0"/>
          <w:marTop w:val="0"/>
          <w:marBottom w:val="0"/>
          <w:divBdr>
            <w:top w:val="none" w:sz="0" w:space="0" w:color="auto"/>
            <w:left w:val="none" w:sz="0" w:space="0" w:color="auto"/>
            <w:bottom w:val="none" w:sz="0" w:space="0" w:color="auto"/>
            <w:right w:val="none" w:sz="0" w:space="0" w:color="auto"/>
          </w:divBdr>
        </w:div>
        <w:div w:id="155727026">
          <w:marLeft w:val="480"/>
          <w:marRight w:val="0"/>
          <w:marTop w:val="0"/>
          <w:marBottom w:val="0"/>
          <w:divBdr>
            <w:top w:val="none" w:sz="0" w:space="0" w:color="auto"/>
            <w:left w:val="none" w:sz="0" w:space="0" w:color="auto"/>
            <w:bottom w:val="none" w:sz="0" w:space="0" w:color="auto"/>
            <w:right w:val="none" w:sz="0" w:space="0" w:color="auto"/>
          </w:divBdr>
        </w:div>
        <w:div w:id="397090435">
          <w:marLeft w:val="480"/>
          <w:marRight w:val="0"/>
          <w:marTop w:val="0"/>
          <w:marBottom w:val="0"/>
          <w:divBdr>
            <w:top w:val="none" w:sz="0" w:space="0" w:color="auto"/>
            <w:left w:val="none" w:sz="0" w:space="0" w:color="auto"/>
            <w:bottom w:val="none" w:sz="0" w:space="0" w:color="auto"/>
            <w:right w:val="none" w:sz="0" w:space="0" w:color="auto"/>
          </w:divBdr>
        </w:div>
        <w:div w:id="369189668">
          <w:marLeft w:val="480"/>
          <w:marRight w:val="0"/>
          <w:marTop w:val="0"/>
          <w:marBottom w:val="0"/>
          <w:divBdr>
            <w:top w:val="none" w:sz="0" w:space="0" w:color="auto"/>
            <w:left w:val="none" w:sz="0" w:space="0" w:color="auto"/>
            <w:bottom w:val="none" w:sz="0" w:space="0" w:color="auto"/>
            <w:right w:val="none" w:sz="0" w:space="0" w:color="auto"/>
          </w:divBdr>
        </w:div>
        <w:div w:id="1982729186">
          <w:marLeft w:val="480"/>
          <w:marRight w:val="0"/>
          <w:marTop w:val="0"/>
          <w:marBottom w:val="0"/>
          <w:divBdr>
            <w:top w:val="none" w:sz="0" w:space="0" w:color="auto"/>
            <w:left w:val="none" w:sz="0" w:space="0" w:color="auto"/>
            <w:bottom w:val="none" w:sz="0" w:space="0" w:color="auto"/>
            <w:right w:val="none" w:sz="0" w:space="0" w:color="auto"/>
          </w:divBdr>
        </w:div>
        <w:div w:id="2067029450">
          <w:marLeft w:val="480"/>
          <w:marRight w:val="0"/>
          <w:marTop w:val="0"/>
          <w:marBottom w:val="0"/>
          <w:divBdr>
            <w:top w:val="none" w:sz="0" w:space="0" w:color="auto"/>
            <w:left w:val="none" w:sz="0" w:space="0" w:color="auto"/>
            <w:bottom w:val="none" w:sz="0" w:space="0" w:color="auto"/>
            <w:right w:val="none" w:sz="0" w:space="0" w:color="auto"/>
          </w:divBdr>
        </w:div>
        <w:div w:id="748577158">
          <w:marLeft w:val="480"/>
          <w:marRight w:val="0"/>
          <w:marTop w:val="0"/>
          <w:marBottom w:val="0"/>
          <w:divBdr>
            <w:top w:val="none" w:sz="0" w:space="0" w:color="auto"/>
            <w:left w:val="none" w:sz="0" w:space="0" w:color="auto"/>
            <w:bottom w:val="none" w:sz="0" w:space="0" w:color="auto"/>
            <w:right w:val="none" w:sz="0" w:space="0" w:color="auto"/>
          </w:divBdr>
        </w:div>
        <w:div w:id="1900507210">
          <w:marLeft w:val="480"/>
          <w:marRight w:val="0"/>
          <w:marTop w:val="0"/>
          <w:marBottom w:val="0"/>
          <w:divBdr>
            <w:top w:val="none" w:sz="0" w:space="0" w:color="auto"/>
            <w:left w:val="none" w:sz="0" w:space="0" w:color="auto"/>
            <w:bottom w:val="none" w:sz="0" w:space="0" w:color="auto"/>
            <w:right w:val="none" w:sz="0" w:space="0" w:color="auto"/>
          </w:divBdr>
        </w:div>
        <w:div w:id="1748921739">
          <w:marLeft w:val="480"/>
          <w:marRight w:val="0"/>
          <w:marTop w:val="0"/>
          <w:marBottom w:val="0"/>
          <w:divBdr>
            <w:top w:val="none" w:sz="0" w:space="0" w:color="auto"/>
            <w:left w:val="none" w:sz="0" w:space="0" w:color="auto"/>
            <w:bottom w:val="none" w:sz="0" w:space="0" w:color="auto"/>
            <w:right w:val="none" w:sz="0" w:space="0" w:color="auto"/>
          </w:divBdr>
        </w:div>
        <w:div w:id="306013961">
          <w:marLeft w:val="480"/>
          <w:marRight w:val="0"/>
          <w:marTop w:val="0"/>
          <w:marBottom w:val="0"/>
          <w:divBdr>
            <w:top w:val="none" w:sz="0" w:space="0" w:color="auto"/>
            <w:left w:val="none" w:sz="0" w:space="0" w:color="auto"/>
            <w:bottom w:val="none" w:sz="0" w:space="0" w:color="auto"/>
            <w:right w:val="none" w:sz="0" w:space="0" w:color="auto"/>
          </w:divBdr>
        </w:div>
        <w:div w:id="1729302637">
          <w:marLeft w:val="480"/>
          <w:marRight w:val="0"/>
          <w:marTop w:val="0"/>
          <w:marBottom w:val="0"/>
          <w:divBdr>
            <w:top w:val="none" w:sz="0" w:space="0" w:color="auto"/>
            <w:left w:val="none" w:sz="0" w:space="0" w:color="auto"/>
            <w:bottom w:val="none" w:sz="0" w:space="0" w:color="auto"/>
            <w:right w:val="none" w:sz="0" w:space="0" w:color="auto"/>
          </w:divBdr>
        </w:div>
        <w:div w:id="1027560207">
          <w:marLeft w:val="480"/>
          <w:marRight w:val="0"/>
          <w:marTop w:val="0"/>
          <w:marBottom w:val="0"/>
          <w:divBdr>
            <w:top w:val="none" w:sz="0" w:space="0" w:color="auto"/>
            <w:left w:val="none" w:sz="0" w:space="0" w:color="auto"/>
            <w:bottom w:val="none" w:sz="0" w:space="0" w:color="auto"/>
            <w:right w:val="none" w:sz="0" w:space="0" w:color="auto"/>
          </w:divBdr>
        </w:div>
        <w:div w:id="8869466">
          <w:marLeft w:val="480"/>
          <w:marRight w:val="0"/>
          <w:marTop w:val="0"/>
          <w:marBottom w:val="0"/>
          <w:divBdr>
            <w:top w:val="none" w:sz="0" w:space="0" w:color="auto"/>
            <w:left w:val="none" w:sz="0" w:space="0" w:color="auto"/>
            <w:bottom w:val="none" w:sz="0" w:space="0" w:color="auto"/>
            <w:right w:val="none" w:sz="0" w:space="0" w:color="auto"/>
          </w:divBdr>
        </w:div>
        <w:div w:id="1759711533">
          <w:marLeft w:val="480"/>
          <w:marRight w:val="0"/>
          <w:marTop w:val="0"/>
          <w:marBottom w:val="0"/>
          <w:divBdr>
            <w:top w:val="none" w:sz="0" w:space="0" w:color="auto"/>
            <w:left w:val="none" w:sz="0" w:space="0" w:color="auto"/>
            <w:bottom w:val="none" w:sz="0" w:space="0" w:color="auto"/>
            <w:right w:val="none" w:sz="0" w:space="0" w:color="auto"/>
          </w:divBdr>
        </w:div>
        <w:div w:id="1792280569">
          <w:marLeft w:val="480"/>
          <w:marRight w:val="0"/>
          <w:marTop w:val="0"/>
          <w:marBottom w:val="0"/>
          <w:divBdr>
            <w:top w:val="none" w:sz="0" w:space="0" w:color="auto"/>
            <w:left w:val="none" w:sz="0" w:space="0" w:color="auto"/>
            <w:bottom w:val="none" w:sz="0" w:space="0" w:color="auto"/>
            <w:right w:val="none" w:sz="0" w:space="0" w:color="auto"/>
          </w:divBdr>
        </w:div>
        <w:div w:id="1976831872">
          <w:marLeft w:val="480"/>
          <w:marRight w:val="0"/>
          <w:marTop w:val="0"/>
          <w:marBottom w:val="0"/>
          <w:divBdr>
            <w:top w:val="none" w:sz="0" w:space="0" w:color="auto"/>
            <w:left w:val="none" w:sz="0" w:space="0" w:color="auto"/>
            <w:bottom w:val="none" w:sz="0" w:space="0" w:color="auto"/>
            <w:right w:val="none" w:sz="0" w:space="0" w:color="auto"/>
          </w:divBdr>
        </w:div>
        <w:div w:id="595600728">
          <w:marLeft w:val="480"/>
          <w:marRight w:val="0"/>
          <w:marTop w:val="0"/>
          <w:marBottom w:val="0"/>
          <w:divBdr>
            <w:top w:val="none" w:sz="0" w:space="0" w:color="auto"/>
            <w:left w:val="none" w:sz="0" w:space="0" w:color="auto"/>
            <w:bottom w:val="none" w:sz="0" w:space="0" w:color="auto"/>
            <w:right w:val="none" w:sz="0" w:space="0" w:color="auto"/>
          </w:divBdr>
        </w:div>
        <w:div w:id="856038178">
          <w:marLeft w:val="480"/>
          <w:marRight w:val="0"/>
          <w:marTop w:val="0"/>
          <w:marBottom w:val="0"/>
          <w:divBdr>
            <w:top w:val="none" w:sz="0" w:space="0" w:color="auto"/>
            <w:left w:val="none" w:sz="0" w:space="0" w:color="auto"/>
            <w:bottom w:val="none" w:sz="0" w:space="0" w:color="auto"/>
            <w:right w:val="none" w:sz="0" w:space="0" w:color="auto"/>
          </w:divBdr>
        </w:div>
        <w:div w:id="1852841621">
          <w:marLeft w:val="480"/>
          <w:marRight w:val="0"/>
          <w:marTop w:val="0"/>
          <w:marBottom w:val="0"/>
          <w:divBdr>
            <w:top w:val="none" w:sz="0" w:space="0" w:color="auto"/>
            <w:left w:val="none" w:sz="0" w:space="0" w:color="auto"/>
            <w:bottom w:val="none" w:sz="0" w:space="0" w:color="auto"/>
            <w:right w:val="none" w:sz="0" w:space="0" w:color="auto"/>
          </w:divBdr>
        </w:div>
        <w:div w:id="1157192204">
          <w:marLeft w:val="480"/>
          <w:marRight w:val="0"/>
          <w:marTop w:val="0"/>
          <w:marBottom w:val="0"/>
          <w:divBdr>
            <w:top w:val="none" w:sz="0" w:space="0" w:color="auto"/>
            <w:left w:val="none" w:sz="0" w:space="0" w:color="auto"/>
            <w:bottom w:val="none" w:sz="0" w:space="0" w:color="auto"/>
            <w:right w:val="none" w:sz="0" w:space="0" w:color="auto"/>
          </w:divBdr>
        </w:div>
        <w:div w:id="512374897">
          <w:marLeft w:val="480"/>
          <w:marRight w:val="0"/>
          <w:marTop w:val="0"/>
          <w:marBottom w:val="0"/>
          <w:divBdr>
            <w:top w:val="none" w:sz="0" w:space="0" w:color="auto"/>
            <w:left w:val="none" w:sz="0" w:space="0" w:color="auto"/>
            <w:bottom w:val="none" w:sz="0" w:space="0" w:color="auto"/>
            <w:right w:val="none" w:sz="0" w:space="0" w:color="auto"/>
          </w:divBdr>
        </w:div>
        <w:div w:id="1462110540">
          <w:marLeft w:val="480"/>
          <w:marRight w:val="0"/>
          <w:marTop w:val="0"/>
          <w:marBottom w:val="0"/>
          <w:divBdr>
            <w:top w:val="none" w:sz="0" w:space="0" w:color="auto"/>
            <w:left w:val="none" w:sz="0" w:space="0" w:color="auto"/>
            <w:bottom w:val="none" w:sz="0" w:space="0" w:color="auto"/>
            <w:right w:val="none" w:sz="0" w:space="0" w:color="auto"/>
          </w:divBdr>
        </w:div>
        <w:div w:id="684134464">
          <w:marLeft w:val="480"/>
          <w:marRight w:val="0"/>
          <w:marTop w:val="0"/>
          <w:marBottom w:val="0"/>
          <w:divBdr>
            <w:top w:val="none" w:sz="0" w:space="0" w:color="auto"/>
            <w:left w:val="none" w:sz="0" w:space="0" w:color="auto"/>
            <w:bottom w:val="none" w:sz="0" w:space="0" w:color="auto"/>
            <w:right w:val="none" w:sz="0" w:space="0" w:color="auto"/>
          </w:divBdr>
        </w:div>
        <w:div w:id="7761155">
          <w:marLeft w:val="480"/>
          <w:marRight w:val="0"/>
          <w:marTop w:val="0"/>
          <w:marBottom w:val="0"/>
          <w:divBdr>
            <w:top w:val="none" w:sz="0" w:space="0" w:color="auto"/>
            <w:left w:val="none" w:sz="0" w:space="0" w:color="auto"/>
            <w:bottom w:val="none" w:sz="0" w:space="0" w:color="auto"/>
            <w:right w:val="none" w:sz="0" w:space="0" w:color="auto"/>
          </w:divBdr>
        </w:div>
        <w:div w:id="642350441">
          <w:marLeft w:val="480"/>
          <w:marRight w:val="0"/>
          <w:marTop w:val="0"/>
          <w:marBottom w:val="0"/>
          <w:divBdr>
            <w:top w:val="none" w:sz="0" w:space="0" w:color="auto"/>
            <w:left w:val="none" w:sz="0" w:space="0" w:color="auto"/>
            <w:bottom w:val="none" w:sz="0" w:space="0" w:color="auto"/>
            <w:right w:val="none" w:sz="0" w:space="0" w:color="auto"/>
          </w:divBdr>
        </w:div>
        <w:div w:id="1584530999">
          <w:marLeft w:val="480"/>
          <w:marRight w:val="0"/>
          <w:marTop w:val="0"/>
          <w:marBottom w:val="0"/>
          <w:divBdr>
            <w:top w:val="none" w:sz="0" w:space="0" w:color="auto"/>
            <w:left w:val="none" w:sz="0" w:space="0" w:color="auto"/>
            <w:bottom w:val="none" w:sz="0" w:space="0" w:color="auto"/>
            <w:right w:val="none" w:sz="0" w:space="0" w:color="auto"/>
          </w:divBdr>
        </w:div>
        <w:div w:id="106627642">
          <w:marLeft w:val="480"/>
          <w:marRight w:val="0"/>
          <w:marTop w:val="0"/>
          <w:marBottom w:val="0"/>
          <w:divBdr>
            <w:top w:val="none" w:sz="0" w:space="0" w:color="auto"/>
            <w:left w:val="none" w:sz="0" w:space="0" w:color="auto"/>
            <w:bottom w:val="none" w:sz="0" w:space="0" w:color="auto"/>
            <w:right w:val="none" w:sz="0" w:space="0" w:color="auto"/>
          </w:divBdr>
        </w:div>
        <w:div w:id="1825392092">
          <w:marLeft w:val="480"/>
          <w:marRight w:val="0"/>
          <w:marTop w:val="0"/>
          <w:marBottom w:val="0"/>
          <w:divBdr>
            <w:top w:val="none" w:sz="0" w:space="0" w:color="auto"/>
            <w:left w:val="none" w:sz="0" w:space="0" w:color="auto"/>
            <w:bottom w:val="none" w:sz="0" w:space="0" w:color="auto"/>
            <w:right w:val="none" w:sz="0" w:space="0" w:color="auto"/>
          </w:divBdr>
        </w:div>
        <w:div w:id="568006595">
          <w:marLeft w:val="480"/>
          <w:marRight w:val="0"/>
          <w:marTop w:val="0"/>
          <w:marBottom w:val="0"/>
          <w:divBdr>
            <w:top w:val="none" w:sz="0" w:space="0" w:color="auto"/>
            <w:left w:val="none" w:sz="0" w:space="0" w:color="auto"/>
            <w:bottom w:val="none" w:sz="0" w:space="0" w:color="auto"/>
            <w:right w:val="none" w:sz="0" w:space="0" w:color="auto"/>
          </w:divBdr>
        </w:div>
        <w:div w:id="320668901">
          <w:marLeft w:val="480"/>
          <w:marRight w:val="0"/>
          <w:marTop w:val="0"/>
          <w:marBottom w:val="0"/>
          <w:divBdr>
            <w:top w:val="none" w:sz="0" w:space="0" w:color="auto"/>
            <w:left w:val="none" w:sz="0" w:space="0" w:color="auto"/>
            <w:bottom w:val="none" w:sz="0" w:space="0" w:color="auto"/>
            <w:right w:val="none" w:sz="0" w:space="0" w:color="auto"/>
          </w:divBdr>
        </w:div>
        <w:div w:id="1139766031">
          <w:marLeft w:val="480"/>
          <w:marRight w:val="0"/>
          <w:marTop w:val="0"/>
          <w:marBottom w:val="0"/>
          <w:divBdr>
            <w:top w:val="none" w:sz="0" w:space="0" w:color="auto"/>
            <w:left w:val="none" w:sz="0" w:space="0" w:color="auto"/>
            <w:bottom w:val="none" w:sz="0" w:space="0" w:color="auto"/>
            <w:right w:val="none" w:sz="0" w:space="0" w:color="auto"/>
          </w:divBdr>
        </w:div>
        <w:div w:id="872886792">
          <w:marLeft w:val="480"/>
          <w:marRight w:val="0"/>
          <w:marTop w:val="0"/>
          <w:marBottom w:val="0"/>
          <w:divBdr>
            <w:top w:val="none" w:sz="0" w:space="0" w:color="auto"/>
            <w:left w:val="none" w:sz="0" w:space="0" w:color="auto"/>
            <w:bottom w:val="none" w:sz="0" w:space="0" w:color="auto"/>
            <w:right w:val="none" w:sz="0" w:space="0" w:color="auto"/>
          </w:divBdr>
        </w:div>
        <w:div w:id="2004778597">
          <w:marLeft w:val="480"/>
          <w:marRight w:val="0"/>
          <w:marTop w:val="0"/>
          <w:marBottom w:val="0"/>
          <w:divBdr>
            <w:top w:val="none" w:sz="0" w:space="0" w:color="auto"/>
            <w:left w:val="none" w:sz="0" w:space="0" w:color="auto"/>
            <w:bottom w:val="none" w:sz="0" w:space="0" w:color="auto"/>
            <w:right w:val="none" w:sz="0" w:space="0" w:color="auto"/>
          </w:divBdr>
        </w:div>
        <w:div w:id="356393761">
          <w:marLeft w:val="480"/>
          <w:marRight w:val="0"/>
          <w:marTop w:val="0"/>
          <w:marBottom w:val="0"/>
          <w:divBdr>
            <w:top w:val="none" w:sz="0" w:space="0" w:color="auto"/>
            <w:left w:val="none" w:sz="0" w:space="0" w:color="auto"/>
            <w:bottom w:val="none" w:sz="0" w:space="0" w:color="auto"/>
            <w:right w:val="none" w:sz="0" w:space="0" w:color="auto"/>
          </w:divBdr>
        </w:div>
        <w:div w:id="1218321366">
          <w:marLeft w:val="480"/>
          <w:marRight w:val="0"/>
          <w:marTop w:val="0"/>
          <w:marBottom w:val="0"/>
          <w:divBdr>
            <w:top w:val="none" w:sz="0" w:space="0" w:color="auto"/>
            <w:left w:val="none" w:sz="0" w:space="0" w:color="auto"/>
            <w:bottom w:val="none" w:sz="0" w:space="0" w:color="auto"/>
            <w:right w:val="none" w:sz="0" w:space="0" w:color="auto"/>
          </w:divBdr>
        </w:div>
        <w:div w:id="38433599">
          <w:marLeft w:val="480"/>
          <w:marRight w:val="0"/>
          <w:marTop w:val="0"/>
          <w:marBottom w:val="0"/>
          <w:divBdr>
            <w:top w:val="none" w:sz="0" w:space="0" w:color="auto"/>
            <w:left w:val="none" w:sz="0" w:space="0" w:color="auto"/>
            <w:bottom w:val="none" w:sz="0" w:space="0" w:color="auto"/>
            <w:right w:val="none" w:sz="0" w:space="0" w:color="auto"/>
          </w:divBdr>
        </w:div>
        <w:div w:id="1441998377">
          <w:marLeft w:val="480"/>
          <w:marRight w:val="0"/>
          <w:marTop w:val="0"/>
          <w:marBottom w:val="0"/>
          <w:divBdr>
            <w:top w:val="none" w:sz="0" w:space="0" w:color="auto"/>
            <w:left w:val="none" w:sz="0" w:space="0" w:color="auto"/>
            <w:bottom w:val="none" w:sz="0" w:space="0" w:color="auto"/>
            <w:right w:val="none" w:sz="0" w:space="0" w:color="auto"/>
          </w:divBdr>
        </w:div>
        <w:div w:id="210655475">
          <w:marLeft w:val="480"/>
          <w:marRight w:val="0"/>
          <w:marTop w:val="0"/>
          <w:marBottom w:val="0"/>
          <w:divBdr>
            <w:top w:val="none" w:sz="0" w:space="0" w:color="auto"/>
            <w:left w:val="none" w:sz="0" w:space="0" w:color="auto"/>
            <w:bottom w:val="none" w:sz="0" w:space="0" w:color="auto"/>
            <w:right w:val="none" w:sz="0" w:space="0" w:color="auto"/>
          </w:divBdr>
        </w:div>
        <w:div w:id="2107996473">
          <w:marLeft w:val="480"/>
          <w:marRight w:val="0"/>
          <w:marTop w:val="0"/>
          <w:marBottom w:val="0"/>
          <w:divBdr>
            <w:top w:val="none" w:sz="0" w:space="0" w:color="auto"/>
            <w:left w:val="none" w:sz="0" w:space="0" w:color="auto"/>
            <w:bottom w:val="none" w:sz="0" w:space="0" w:color="auto"/>
            <w:right w:val="none" w:sz="0" w:space="0" w:color="auto"/>
          </w:divBdr>
        </w:div>
        <w:div w:id="460147654">
          <w:marLeft w:val="480"/>
          <w:marRight w:val="0"/>
          <w:marTop w:val="0"/>
          <w:marBottom w:val="0"/>
          <w:divBdr>
            <w:top w:val="none" w:sz="0" w:space="0" w:color="auto"/>
            <w:left w:val="none" w:sz="0" w:space="0" w:color="auto"/>
            <w:bottom w:val="none" w:sz="0" w:space="0" w:color="auto"/>
            <w:right w:val="none" w:sz="0" w:space="0" w:color="auto"/>
          </w:divBdr>
        </w:div>
        <w:div w:id="372192065">
          <w:marLeft w:val="480"/>
          <w:marRight w:val="0"/>
          <w:marTop w:val="0"/>
          <w:marBottom w:val="0"/>
          <w:divBdr>
            <w:top w:val="none" w:sz="0" w:space="0" w:color="auto"/>
            <w:left w:val="none" w:sz="0" w:space="0" w:color="auto"/>
            <w:bottom w:val="none" w:sz="0" w:space="0" w:color="auto"/>
            <w:right w:val="none" w:sz="0" w:space="0" w:color="auto"/>
          </w:divBdr>
        </w:div>
        <w:div w:id="1687710331">
          <w:marLeft w:val="480"/>
          <w:marRight w:val="0"/>
          <w:marTop w:val="0"/>
          <w:marBottom w:val="0"/>
          <w:divBdr>
            <w:top w:val="none" w:sz="0" w:space="0" w:color="auto"/>
            <w:left w:val="none" w:sz="0" w:space="0" w:color="auto"/>
            <w:bottom w:val="none" w:sz="0" w:space="0" w:color="auto"/>
            <w:right w:val="none" w:sz="0" w:space="0" w:color="auto"/>
          </w:divBdr>
        </w:div>
        <w:div w:id="475340613">
          <w:marLeft w:val="480"/>
          <w:marRight w:val="0"/>
          <w:marTop w:val="0"/>
          <w:marBottom w:val="0"/>
          <w:divBdr>
            <w:top w:val="none" w:sz="0" w:space="0" w:color="auto"/>
            <w:left w:val="none" w:sz="0" w:space="0" w:color="auto"/>
            <w:bottom w:val="none" w:sz="0" w:space="0" w:color="auto"/>
            <w:right w:val="none" w:sz="0" w:space="0" w:color="auto"/>
          </w:divBdr>
        </w:div>
        <w:div w:id="732627539">
          <w:marLeft w:val="480"/>
          <w:marRight w:val="0"/>
          <w:marTop w:val="0"/>
          <w:marBottom w:val="0"/>
          <w:divBdr>
            <w:top w:val="none" w:sz="0" w:space="0" w:color="auto"/>
            <w:left w:val="none" w:sz="0" w:space="0" w:color="auto"/>
            <w:bottom w:val="none" w:sz="0" w:space="0" w:color="auto"/>
            <w:right w:val="none" w:sz="0" w:space="0" w:color="auto"/>
          </w:divBdr>
        </w:div>
        <w:div w:id="1073509648">
          <w:marLeft w:val="480"/>
          <w:marRight w:val="0"/>
          <w:marTop w:val="0"/>
          <w:marBottom w:val="0"/>
          <w:divBdr>
            <w:top w:val="none" w:sz="0" w:space="0" w:color="auto"/>
            <w:left w:val="none" w:sz="0" w:space="0" w:color="auto"/>
            <w:bottom w:val="none" w:sz="0" w:space="0" w:color="auto"/>
            <w:right w:val="none" w:sz="0" w:space="0" w:color="auto"/>
          </w:divBdr>
        </w:div>
        <w:div w:id="579606026">
          <w:marLeft w:val="480"/>
          <w:marRight w:val="0"/>
          <w:marTop w:val="0"/>
          <w:marBottom w:val="0"/>
          <w:divBdr>
            <w:top w:val="none" w:sz="0" w:space="0" w:color="auto"/>
            <w:left w:val="none" w:sz="0" w:space="0" w:color="auto"/>
            <w:bottom w:val="none" w:sz="0" w:space="0" w:color="auto"/>
            <w:right w:val="none" w:sz="0" w:space="0" w:color="auto"/>
          </w:divBdr>
        </w:div>
        <w:div w:id="89085857">
          <w:marLeft w:val="480"/>
          <w:marRight w:val="0"/>
          <w:marTop w:val="0"/>
          <w:marBottom w:val="0"/>
          <w:divBdr>
            <w:top w:val="none" w:sz="0" w:space="0" w:color="auto"/>
            <w:left w:val="none" w:sz="0" w:space="0" w:color="auto"/>
            <w:bottom w:val="none" w:sz="0" w:space="0" w:color="auto"/>
            <w:right w:val="none" w:sz="0" w:space="0" w:color="auto"/>
          </w:divBdr>
        </w:div>
        <w:div w:id="1281493046">
          <w:marLeft w:val="480"/>
          <w:marRight w:val="0"/>
          <w:marTop w:val="0"/>
          <w:marBottom w:val="0"/>
          <w:divBdr>
            <w:top w:val="none" w:sz="0" w:space="0" w:color="auto"/>
            <w:left w:val="none" w:sz="0" w:space="0" w:color="auto"/>
            <w:bottom w:val="none" w:sz="0" w:space="0" w:color="auto"/>
            <w:right w:val="none" w:sz="0" w:space="0" w:color="auto"/>
          </w:divBdr>
        </w:div>
        <w:div w:id="168059751">
          <w:marLeft w:val="480"/>
          <w:marRight w:val="0"/>
          <w:marTop w:val="0"/>
          <w:marBottom w:val="0"/>
          <w:divBdr>
            <w:top w:val="none" w:sz="0" w:space="0" w:color="auto"/>
            <w:left w:val="none" w:sz="0" w:space="0" w:color="auto"/>
            <w:bottom w:val="none" w:sz="0" w:space="0" w:color="auto"/>
            <w:right w:val="none" w:sz="0" w:space="0" w:color="auto"/>
          </w:divBdr>
        </w:div>
        <w:div w:id="395015683">
          <w:marLeft w:val="480"/>
          <w:marRight w:val="0"/>
          <w:marTop w:val="0"/>
          <w:marBottom w:val="0"/>
          <w:divBdr>
            <w:top w:val="none" w:sz="0" w:space="0" w:color="auto"/>
            <w:left w:val="none" w:sz="0" w:space="0" w:color="auto"/>
            <w:bottom w:val="none" w:sz="0" w:space="0" w:color="auto"/>
            <w:right w:val="none" w:sz="0" w:space="0" w:color="auto"/>
          </w:divBdr>
        </w:div>
        <w:div w:id="2092771421">
          <w:marLeft w:val="480"/>
          <w:marRight w:val="0"/>
          <w:marTop w:val="0"/>
          <w:marBottom w:val="0"/>
          <w:divBdr>
            <w:top w:val="none" w:sz="0" w:space="0" w:color="auto"/>
            <w:left w:val="none" w:sz="0" w:space="0" w:color="auto"/>
            <w:bottom w:val="none" w:sz="0" w:space="0" w:color="auto"/>
            <w:right w:val="none" w:sz="0" w:space="0" w:color="auto"/>
          </w:divBdr>
        </w:div>
        <w:div w:id="242297254">
          <w:marLeft w:val="480"/>
          <w:marRight w:val="0"/>
          <w:marTop w:val="0"/>
          <w:marBottom w:val="0"/>
          <w:divBdr>
            <w:top w:val="none" w:sz="0" w:space="0" w:color="auto"/>
            <w:left w:val="none" w:sz="0" w:space="0" w:color="auto"/>
            <w:bottom w:val="none" w:sz="0" w:space="0" w:color="auto"/>
            <w:right w:val="none" w:sz="0" w:space="0" w:color="auto"/>
          </w:divBdr>
        </w:div>
        <w:div w:id="1248466169">
          <w:marLeft w:val="480"/>
          <w:marRight w:val="0"/>
          <w:marTop w:val="0"/>
          <w:marBottom w:val="0"/>
          <w:divBdr>
            <w:top w:val="none" w:sz="0" w:space="0" w:color="auto"/>
            <w:left w:val="none" w:sz="0" w:space="0" w:color="auto"/>
            <w:bottom w:val="none" w:sz="0" w:space="0" w:color="auto"/>
            <w:right w:val="none" w:sz="0" w:space="0" w:color="auto"/>
          </w:divBdr>
        </w:div>
        <w:div w:id="395125505">
          <w:marLeft w:val="480"/>
          <w:marRight w:val="0"/>
          <w:marTop w:val="0"/>
          <w:marBottom w:val="0"/>
          <w:divBdr>
            <w:top w:val="none" w:sz="0" w:space="0" w:color="auto"/>
            <w:left w:val="none" w:sz="0" w:space="0" w:color="auto"/>
            <w:bottom w:val="none" w:sz="0" w:space="0" w:color="auto"/>
            <w:right w:val="none" w:sz="0" w:space="0" w:color="auto"/>
          </w:divBdr>
        </w:div>
        <w:div w:id="1771974702">
          <w:marLeft w:val="480"/>
          <w:marRight w:val="0"/>
          <w:marTop w:val="0"/>
          <w:marBottom w:val="0"/>
          <w:divBdr>
            <w:top w:val="none" w:sz="0" w:space="0" w:color="auto"/>
            <w:left w:val="none" w:sz="0" w:space="0" w:color="auto"/>
            <w:bottom w:val="none" w:sz="0" w:space="0" w:color="auto"/>
            <w:right w:val="none" w:sz="0" w:space="0" w:color="auto"/>
          </w:divBdr>
        </w:div>
        <w:div w:id="1508784357">
          <w:marLeft w:val="480"/>
          <w:marRight w:val="0"/>
          <w:marTop w:val="0"/>
          <w:marBottom w:val="0"/>
          <w:divBdr>
            <w:top w:val="none" w:sz="0" w:space="0" w:color="auto"/>
            <w:left w:val="none" w:sz="0" w:space="0" w:color="auto"/>
            <w:bottom w:val="none" w:sz="0" w:space="0" w:color="auto"/>
            <w:right w:val="none" w:sz="0" w:space="0" w:color="auto"/>
          </w:divBdr>
        </w:div>
        <w:div w:id="1359625281">
          <w:marLeft w:val="480"/>
          <w:marRight w:val="0"/>
          <w:marTop w:val="0"/>
          <w:marBottom w:val="0"/>
          <w:divBdr>
            <w:top w:val="none" w:sz="0" w:space="0" w:color="auto"/>
            <w:left w:val="none" w:sz="0" w:space="0" w:color="auto"/>
            <w:bottom w:val="none" w:sz="0" w:space="0" w:color="auto"/>
            <w:right w:val="none" w:sz="0" w:space="0" w:color="auto"/>
          </w:divBdr>
        </w:div>
        <w:div w:id="703288924">
          <w:marLeft w:val="480"/>
          <w:marRight w:val="0"/>
          <w:marTop w:val="0"/>
          <w:marBottom w:val="0"/>
          <w:divBdr>
            <w:top w:val="none" w:sz="0" w:space="0" w:color="auto"/>
            <w:left w:val="none" w:sz="0" w:space="0" w:color="auto"/>
            <w:bottom w:val="none" w:sz="0" w:space="0" w:color="auto"/>
            <w:right w:val="none" w:sz="0" w:space="0" w:color="auto"/>
          </w:divBdr>
        </w:div>
        <w:div w:id="422146721">
          <w:marLeft w:val="480"/>
          <w:marRight w:val="0"/>
          <w:marTop w:val="0"/>
          <w:marBottom w:val="0"/>
          <w:divBdr>
            <w:top w:val="none" w:sz="0" w:space="0" w:color="auto"/>
            <w:left w:val="none" w:sz="0" w:space="0" w:color="auto"/>
            <w:bottom w:val="none" w:sz="0" w:space="0" w:color="auto"/>
            <w:right w:val="none" w:sz="0" w:space="0" w:color="auto"/>
          </w:divBdr>
        </w:div>
        <w:div w:id="1144734712">
          <w:marLeft w:val="480"/>
          <w:marRight w:val="0"/>
          <w:marTop w:val="0"/>
          <w:marBottom w:val="0"/>
          <w:divBdr>
            <w:top w:val="none" w:sz="0" w:space="0" w:color="auto"/>
            <w:left w:val="none" w:sz="0" w:space="0" w:color="auto"/>
            <w:bottom w:val="none" w:sz="0" w:space="0" w:color="auto"/>
            <w:right w:val="none" w:sz="0" w:space="0" w:color="auto"/>
          </w:divBdr>
        </w:div>
        <w:div w:id="241450356">
          <w:marLeft w:val="480"/>
          <w:marRight w:val="0"/>
          <w:marTop w:val="0"/>
          <w:marBottom w:val="0"/>
          <w:divBdr>
            <w:top w:val="none" w:sz="0" w:space="0" w:color="auto"/>
            <w:left w:val="none" w:sz="0" w:space="0" w:color="auto"/>
            <w:bottom w:val="none" w:sz="0" w:space="0" w:color="auto"/>
            <w:right w:val="none" w:sz="0" w:space="0" w:color="auto"/>
          </w:divBdr>
        </w:div>
        <w:div w:id="476142870">
          <w:marLeft w:val="480"/>
          <w:marRight w:val="0"/>
          <w:marTop w:val="0"/>
          <w:marBottom w:val="0"/>
          <w:divBdr>
            <w:top w:val="none" w:sz="0" w:space="0" w:color="auto"/>
            <w:left w:val="none" w:sz="0" w:space="0" w:color="auto"/>
            <w:bottom w:val="none" w:sz="0" w:space="0" w:color="auto"/>
            <w:right w:val="none" w:sz="0" w:space="0" w:color="auto"/>
          </w:divBdr>
        </w:div>
        <w:div w:id="878317866">
          <w:marLeft w:val="480"/>
          <w:marRight w:val="0"/>
          <w:marTop w:val="0"/>
          <w:marBottom w:val="0"/>
          <w:divBdr>
            <w:top w:val="none" w:sz="0" w:space="0" w:color="auto"/>
            <w:left w:val="none" w:sz="0" w:space="0" w:color="auto"/>
            <w:bottom w:val="none" w:sz="0" w:space="0" w:color="auto"/>
            <w:right w:val="none" w:sz="0" w:space="0" w:color="auto"/>
          </w:divBdr>
        </w:div>
        <w:div w:id="324893333">
          <w:marLeft w:val="480"/>
          <w:marRight w:val="0"/>
          <w:marTop w:val="0"/>
          <w:marBottom w:val="0"/>
          <w:divBdr>
            <w:top w:val="none" w:sz="0" w:space="0" w:color="auto"/>
            <w:left w:val="none" w:sz="0" w:space="0" w:color="auto"/>
            <w:bottom w:val="none" w:sz="0" w:space="0" w:color="auto"/>
            <w:right w:val="none" w:sz="0" w:space="0" w:color="auto"/>
          </w:divBdr>
        </w:div>
        <w:div w:id="1692223238">
          <w:marLeft w:val="480"/>
          <w:marRight w:val="0"/>
          <w:marTop w:val="0"/>
          <w:marBottom w:val="0"/>
          <w:divBdr>
            <w:top w:val="none" w:sz="0" w:space="0" w:color="auto"/>
            <w:left w:val="none" w:sz="0" w:space="0" w:color="auto"/>
            <w:bottom w:val="none" w:sz="0" w:space="0" w:color="auto"/>
            <w:right w:val="none" w:sz="0" w:space="0" w:color="auto"/>
          </w:divBdr>
        </w:div>
        <w:div w:id="1070274257">
          <w:marLeft w:val="480"/>
          <w:marRight w:val="0"/>
          <w:marTop w:val="0"/>
          <w:marBottom w:val="0"/>
          <w:divBdr>
            <w:top w:val="none" w:sz="0" w:space="0" w:color="auto"/>
            <w:left w:val="none" w:sz="0" w:space="0" w:color="auto"/>
            <w:bottom w:val="none" w:sz="0" w:space="0" w:color="auto"/>
            <w:right w:val="none" w:sz="0" w:space="0" w:color="auto"/>
          </w:divBdr>
        </w:div>
      </w:divsChild>
    </w:div>
    <w:div w:id="1332829302">
      <w:bodyDiv w:val="1"/>
      <w:marLeft w:val="0"/>
      <w:marRight w:val="0"/>
      <w:marTop w:val="0"/>
      <w:marBottom w:val="0"/>
      <w:divBdr>
        <w:top w:val="none" w:sz="0" w:space="0" w:color="auto"/>
        <w:left w:val="none" w:sz="0" w:space="0" w:color="auto"/>
        <w:bottom w:val="none" w:sz="0" w:space="0" w:color="auto"/>
        <w:right w:val="none" w:sz="0" w:space="0" w:color="auto"/>
      </w:divBdr>
    </w:div>
    <w:div w:id="1333097678">
      <w:bodyDiv w:val="1"/>
      <w:marLeft w:val="0"/>
      <w:marRight w:val="0"/>
      <w:marTop w:val="0"/>
      <w:marBottom w:val="0"/>
      <w:divBdr>
        <w:top w:val="none" w:sz="0" w:space="0" w:color="auto"/>
        <w:left w:val="none" w:sz="0" w:space="0" w:color="auto"/>
        <w:bottom w:val="none" w:sz="0" w:space="0" w:color="auto"/>
        <w:right w:val="none" w:sz="0" w:space="0" w:color="auto"/>
      </w:divBdr>
    </w:div>
    <w:div w:id="1333754028">
      <w:bodyDiv w:val="1"/>
      <w:marLeft w:val="0"/>
      <w:marRight w:val="0"/>
      <w:marTop w:val="0"/>
      <w:marBottom w:val="0"/>
      <w:divBdr>
        <w:top w:val="none" w:sz="0" w:space="0" w:color="auto"/>
        <w:left w:val="none" w:sz="0" w:space="0" w:color="auto"/>
        <w:bottom w:val="none" w:sz="0" w:space="0" w:color="auto"/>
        <w:right w:val="none" w:sz="0" w:space="0" w:color="auto"/>
      </w:divBdr>
    </w:div>
    <w:div w:id="1335769064">
      <w:bodyDiv w:val="1"/>
      <w:marLeft w:val="0"/>
      <w:marRight w:val="0"/>
      <w:marTop w:val="0"/>
      <w:marBottom w:val="0"/>
      <w:divBdr>
        <w:top w:val="none" w:sz="0" w:space="0" w:color="auto"/>
        <w:left w:val="none" w:sz="0" w:space="0" w:color="auto"/>
        <w:bottom w:val="none" w:sz="0" w:space="0" w:color="auto"/>
        <w:right w:val="none" w:sz="0" w:space="0" w:color="auto"/>
      </w:divBdr>
      <w:divsChild>
        <w:div w:id="46151623">
          <w:marLeft w:val="480"/>
          <w:marRight w:val="0"/>
          <w:marTop w:val="0"/>
          <w:marBottom w:val="0"/>
          <w:divBdr>
            <w:top w:val="none" w:sz="0" w:space="0" w:color="auto"/>
            <w:left w:val="none" w:sz="0" w:space="0" w:color="auto"/>
            <w:bottom w:val="none" w:sz="0" w:space="0" w:color="auto"/>
            <w:right w:val="none" w:sz="0" w:space="0" w:color="auto"/>
          </w:divBdr>
        </w:div>
        <w:div w:id="1453131155">
          <w:marLeft w:val="480"/>
          <w:marRight w:val="0"/>
          <w:marTop w:val="0"/>
          <w:marBottom w:val="0"/>
          <w:divBdr>
            <w:top w:val="none" w:sz="0" w:space="0" w:color="auto"/>
            <w:left w:val="none" w:sz="0" w:space="0" w:color="auto"/>
            <w:bottom w:val="none" w:sz="0" w:space="0" w:color="auto"/>
            <w:right w:val="none" w:sz="0" w:space="0" w:color="auto"/>
          </w:divBdr>
        </w:div>
        <w:div w:id="1894348766">
          <w:marLeft w:val="480"/>
          <w:marRight w:val="0"/>
          <w:marTop w:val="0"/>
          <w:marBottom w:val="0"/>
          <w:divBdr>
            <w:top w:val="none" w:sz="0" w:space="0" w:color="auto"/>
            <w:left w:val="none" w:sz="0" w:space="0" w:color="auto"/>
            <w:bottom w:val="none" w:sz="0" w:space="0" w:color="auto"/>
            <w:right w:val="none" w:sz="0" w:space="0" w:color="auto"/>
          </w:divBdr>
        </w:div>
        <w:div w:id="936136999">
          <w:marLeft w:val="480"/>
          <w:marRight w:val="0"/>
          <w:marTop w:val="0"/>
          <w:marBottom w:val="0"/>
          <w:divBdr>
            <w:top w:val="none" w:sz="0" w:space="0" w:color="auto"/>
            <w:left w:val="none" w:sz="0" w:space="0" w:color="auto"/>
            <w:bottom w:val="none" w:sz="0" w:space="0" w:color="auto"/>
            <w:right w:val="none" w:sz="0" w:space="0" w:color="auto"/>
          </w:divBdr>
        </w:div>
        <w:div w:id="1504735009">
          <w:marLeft w:val="480"/>
          <w:marRight w:val="0"/>
          <w:marTop w:val="0"/>
          <w:marBottom w:val="0"/>
          <w:divBdr>
            <w:top w:val="none" w:sz="0" w:space="0" w:color="auto"/>
            <w:left w:val="none" w:sz="0" w:space="0" w:color="auto"/>
            <w:bottom w:val="none" w:sz="0" w:space="0" w:color="auto"/>
            <w:right w:val="none" w:sz="0" w:space="0" w:color="auto"/>
          </w:divBdr>
        </w:div>
        <w:div w:id="1740588864">
          <w:marLeft w:val="480"/>
          <w:marRight w:val="0"/>
          <w:marTop w:val="0"/>
          <w:marBottom w:val="0"/>
          <w:divBdr>
            <w:top w:val="none" w:sz="0" w:space="0" w:color="auto"/>
            <w:left w:val="none" w:sz="0" w:space="0" w:color="auto"/>
            <w:bottom w:val="none" w:sz="0" w:space="0" w:color="auto"/>
            <w:right w:val="none" w:sz="0" w:space="0" w:color="auto"/>
          </w:divBdr>
        </w:div>
        <w:div w:id="1830513421">
          <w:marLeft w:val="480"/>
          <w:marRight w:val="0"/>
          <w:marTop w:val="0"/>
          <w:marBottom w:val="0"/>
          <w:divBdr>
            <w:top w:val="none" w:sz="0" w:space="0" w:color="auto"/>
            <w:left w:val="none" w:sz="0" w:space="0" w:color="auto"/>
            <w:bottom w:val="none" w:sz="0" w:space="0" w:color="auto"/>
            <w:right w:val="none" w:sz="0" w:space="0" w:color="auto"/>
          </w:divBdr>
        </w:div>
        <w:div w:id="1999383058">
          <w:marLeft w:val="480"/>
          <w:marRight w:val="0"/>
          <w:marTop w:val="0"/>
          <w:marBottom w:val="0"/>
          <w:divBdr>
            <w:top w:val="none" w:sz="0" w:space="0" w:color="auto"/>
            <w:left w:val="none" w:sz="0" w:space="0" w:color="auto"/>
            <w:bottom w:val="none" w:sz="0" w:space="0" w:color="auto"/>
            <w:right w:val="none" w:sz="0" w:space="0" w:color="auto"/>
          </w:divBdr>
        </w:div>
        <w:div w:id="2127501304">
          <w:marLeft w:val="480"/>
          <w:marRight w:val="0"/>
          <w:marTop w:val="0"/>
          <w:marBottom w:val="0"/>
          <w:divBdr>
            <w:top w:val="none" w:sz="0" w:space="0" w:color="auto"/>
            <w:left w:val="none" w:sz="0" w:space="0" w:color="auto"/>
            <w:bottom w:val="none" w:sz="0" w:space="0" w:color="auto"/>
            <w:right w:val="none" w:sz="0" w:space="0" w:color="auto"/>
          </w:divBdr>
        </w:div>
        <w:div w:id="218713868">
          <w:marLeft w:val="480"/>
          <w:marRight w:val="0"/>
          <w:marTop w:val="0"/>
          <w:marBottom w:val="0"/>
          <w:divBdr>
            <w:top w:val="none" w:sz="0" w:space="0" w:color="auto"/>
            <w:left w:val="none" w:sz="0" w:space="0" w:color="auto"/>
            <w:bottom w:val="none" w:sz="0" w:space="0" w:color="auto"/>
            <w:right w:val="none" w:sz="0" w:space="0" w:color="auto"/>
          </w:divBdr>
        </w:div>
        <w:div w:id="227229321">
          <w:marLeft w:val="480"/>
          <w:marRight w:val="0"/>
          <w:marTop w:val="0"/>
          <w:marBottom w:val="0"/>
          <w:divBdr>
            <w:top w:val="none" w:sz="0" w:space="0" w:color="auto"/>
            <w:left w:val="none" w:sz="0" w:space="0" w:color="auto"/>
            <w:bottom w:val="none" w:sz="0" w:space="0" w:color="auto"/>
            <w:right w:val="none" w:sz="0" w:space="0" w:color="auto"/>
          </w:divBdr>
        </w:div>
        <w:div w:id="557517415">
          <w:marLeft w:val="480"/>
          <w:marRight w:val="0"/>
          <w:marTop w:val="0"/>
          <w:marBottom w:val="0"/>
          <w:divBdr>
            <w:top w:val="none" w:sz="0" w:space="0" w:color="auto"/>
            <w:left w:val="none" w:sz="0" w:space="0" w:color="auto"/>
            <w:bottom w:val="none" w:sz="0" w:space="0" w:color="auto"/>
            <w:right w:val="none" w:sz="0" w:space="0" w:color="auto"/>
          </w:divBdr>
        </w:div>
        <w:div w:id="431169483">
          <w:marLeft w:val="480"/>
          <w:marRight w:val="0"/>
          <w:marTop w:val="0"/>
          <w:marBottom w:val="0"/>
          <w:divBdr>
            <w:top w:val="none" w:sz="0" w:space="0" w:color="auto"/>
            <w:left w:val="none" w:sz="0" w:space="0" w:color="auto"/>
            <w:bottom w:val="none" w:sz="0" w:space="0" w:color="auto"/>
            <w:right w:val="none" w:sz="0" w:space="0" w:color="auto"/>
          </w:divBdr>
        </w:div>
        <w:div w:id="1224214857">
          <w:marLeft w:val="480"/>
          <w:marRight w:val="0"/>
          <w:marTop w:val="0"/>
          <w:marBottom w:val="0"/>
          <w:divBdr>
            <w:top w:val="none" w:sz="0" w:space="0" w:color="auto"/>
            <w:left w:val="none" w:sz="0" w:space="0" w:color="auto"/>
            <w:bottom w:val="none" w:sz="0" w:space="0" w:color="auto"/>
            <w:right w:val="none" w:sz="0" w:space="0" w:color="auto"/>
          </w:divBdr>
        </w:div>
        <w:div w:id="874149298">
          <w:marLeft w:val="480"/>
          <w:marRight w:val="0"/>
          <w:marTop w:val="0"/>
          <w:marBottom w:val="0"/>
          <w:divBdr>
            <w:top w:val="none" w:sz="0" w:space="0" w:color="auto"/>
            <w:left w:val="none" w:sz="0" w:space="0" w:color="auto"/>
            <w:bottom w:val="none" w:sz="0" w:space="0" w:color="auto"/>
            <w:right w:val="none" w:sz="0" w:space="0" w:color="auto"/>
          </w:divBdr>
        </w:div>
        <w:div w:id="1633634109">
          <w:marLeft w:val="480"/>
          <w:marRight w:val="0"/>
          <w:marTop w:val="0"/>
          <w:marBottom w:val="0"/>
          <w:divBdr>
            <w:top w:val="none" w:sz="0" w:space="0" w:color="auto"/>
            <w:left w:val="none" w:sz="0" w:space="0" w:color="auto"/>
            <w:bottom w:val="none" w:sz="0" w:space="0" w:color="auto"/>
            <w:right w:val="none" w:sz="0" w:space="0" w:color="auto"/>
          </w:divBdr>
        </w:div>
        <w:div w:id="397019526">
          <w:marLeft w:val="480"/>
          <w:marRight w:val="0"/>
          <w:marTop w:val="0"/>
          <w:marBottom w:val="0"/>
          <w:divBdr>
            <w:top w:val="none" w:sz="0" w:space="0" w:color="auto"/>
            <w:left w:val="none" w:sz="0" w:space="0" w:color="auto"/>
            <w:bottom w:val="none" w:sz="0" w:space="0" w:color="auto"/>
            <w:right w:val="none" w:sz="0" w:space="0" w:color="auto"/>
          </w:divBdr>
        </w:div>
        <w:div w:id="1799451540">
          <w:marLeft w:val="480"/>
          <w:marRight w:val="0"/>
          <w:marTop w:val="0"/>
          <w:marBottom w:val="0"/>
          <w:divBdr>
            <w:top w:val="none" w:sz="0" w:space="0" w:color="auto"/>
            <w:left w:val="none" w:sz="0" w:space="0" w:color="auto"/>
            <w:bottom w:val="none" w:sz="0" w:space="0" w:color="auto"/>
            <w:right w:val="none" w:sz="0" w:space="0" w:color="auto"/>
          </w:divBdr>
        </w:div>
        <w:div w:id="623733367">
          <w:marLeft w:val="480"/>
          <w:marRight w:val="0"/>
          <w:marTop w:val="0"/>
          <w:marBottom w:val="0"/>
          <w:divBdr>
            <w:top w:val="none" w:sz="0" w:space="0" w:color="auto"/>
            <w:left w:val="none" w:sz="0" w:space="0" w:color="auto"/>
            <w:bottom w:val="none" w:sz="0" w:space="0" w:color="auto"/>
            <w:right w:val="none" w:sz="0" w:space="0" w:color="auto"/>
          </w:divBdr>
        </w:div>
        <w:div w:id="45302300">
          <w:marLeft w:val="480"/>
          <w:marRight w:val="0"/>
          <w:marTop w:val="0"/>
          <w:marBottom w:val="0"/>
          <w:divBdr>
            <w:top w:val="none" w:sz="0" w:space="0" w:color="auto"/>
            <w:left w:val="none" w:sz="0" w:space="0" w:color="auto"/>
            <w:bottom w:val="none" w:sz="0" w:space="0" w:color="auto"/>
            <w:right w:val="none" w:sz="0" w:space="0" w:color="auto"/>
          </w:divBdr>
        </w:div>
        <w:div w:id="1328946709">
          <w:marLeft w:val="480"/>
          <w:marRight w:val="0"/>
          <w:marTop w:val="0"/>
          <w:marBottom w:val="0"/>
          <w:divBdr>
            <w:top w:val="none" w:sz="0" w:space="0" w:color="auto"/>
            <w:left w:val="none" w:sz="0" w:space="0" w:color="auto"/>
            <w:bottom w:val="none" w:sz="0" w:space="0" w:color="auto"/>
            <w:right w:val="none" w:sz="0" w:space="0" w:color="auto"/>
          </w:divBdr>
        </w:div>
        <w:div w:id="249432141">
          <w:marLeft w:val="480"/>
          <w:marRight w:val="0"/>
          <w:marTop w:val="0"/>
          <w:marBottom w:val="0"/>
          <w:divBdr>
            <w:top w:val="none" w:sz="0" w:space="0" w:color="auto"/>
            <w:left w:val="none" w:sz="0" w:space="0" w:color="auto"/>
            <w:bottom w:val="none" w:sz="0" w:space="0" w:color="auto"/>
            <w:right w:val="none" w:sz="0" w:space="0" w:color="auto"/>
          </w:divBdr>
        </w:div>
        <w:div w:id="1846895701">
          <w:marLeft w:val="480"/>
          <w:marRight w:val="0"/>
          <w:marTop w:val="0"/>
          <w:marBottom w:val="0"/>
          <w:divBdr>
            <w:top w:val="none" w:sz="0" w:space="0" w:color="auto"/>
            <w:left w:val="none" w:sz="0" w:space="0" w:color="auto"/>
            <w:bottom w:val="none" w:sz="0" w:space="0" w:color="auto"/>
            <w:right w:val="none" w:sz="0" w:space="0" w:color="auto"/>
          </w:divBdr>
        </w:div>
        <w:div w:id="1166746178">
          <w:marLeft w:val="480"/>
          <w:marRight w:val="0"/>
          <w:marTop w:val="0"/>
          <w:marBottom w:val="0"/>
          <w:divBdr>
            <w:top w:val="none" w:sz="0" w:space="0" w:color="auto"/>
            <w:left w:val="none" w:sz="0" w:space="0" w:color="auto"/>
            <w:bottom w:val="none" w:sz="0" w:space="0" w:color="auto"/>
            <w:right w:val="none" w:sz="0" w:space="0" w:color="auto"/>
          </w:divBdr>
        </w:div>
        <w:div w:id="1329407376">
          <w:marLeft w:val="480"/>
          <w:marRight w:val="0"/>
          <w:marTop w:val="0"/>
          <w:marBottom w:val="0"/>
          <w:divBdr>
            <w:top w:val="none" w:sz="0" w:space="0" w:color="auto"/>
            <w:left w:val="none" w:sz="0" w:space="0" w:color="auto"/>
            <w:bottom w:val="none" w:sz="0" w:space="0" w:color="auto"/>
            <w:right w:val="none" w:sz="0" w:space="0" w:color="auto"/>
          </w:divBdr>
        </w:div>
        <w:div w:id="154801342">
          <w:marLeft w:val="480"/>
          <w:marRight w:val="0"/>
          <w:marTop w:val="0"/>
          <w:marBottom w:val="0"/>
          <w:divBdr>
            <w:top w:val="none" w:sz="0" w:space="0" w:color="auto"/>
            <w:left w:val="none" w:sz="0" w:space="0" w:color="auto"/>
            <w:bottom w:val="none" w:sz="0" w:space="0" w:color="auto"/>
            <w:right w:val="none" w:sz="0" w:space="0" w:color="auto"/>
          </w:divBdr>
        </w:div>
        <w:div w:id="1490629361">
          <w:marLeft w:val="480"/>
          <w:marRight w:val="0"/>
          <w:marTop w:val="0"/>
          <w:marBottom w:val="0"/>
          <w:divBdr>
            <w:top w:val="none" w:sz="0" w:space="0" w:color="auto"/>
            <w:left w:val="none" w:sz="0" w:space="0" w:color="auto"/>
            <w:bottom w:val="none" w:sz="0" w:space="0" w:color="auto"/>
            <w:right w:val="none" w:sz="0" w:space="0" w:color="auto"/>
          </w:divBdr>
        </w:div>
        <w:div w:id="1588811021">
          <w:marLeft w:val="480"/>
          <w:marRight w:val="0"/>
          <w:marTop w:val="0"/>
          <w:marBottom w:val="0"/>
          <w:divBdr>
            <w:top w:val="none" w:sz="0" w:space="0" w:color="auto"/>
            <w:left w:val="none" w:sz="0" w:space="0" w:color="auto"/>
            <w:bottom w:val="none" w:sz="0" w:space="0" w:color="auto"/>
            <w:right w:val="none" w:sz="0" w:space="0" w:color="auto"/>
          </w:divBdr>
        </w:div>
        <w:div w:id="1832024156">
          <w:marLeft w:val="480"/>
          <w:marRight w:val="0"/>
          <w:marTop w:val="0"/>
          <w:marBottom w:val="0"/>
          <w:divBdr>
            <w:top w:val="none" w:sz="0" w:space="0" w:color="auto"/>
            <w:left w:val="none" w:sz="0" w:space="0" w:color="auto"/>
            <w:bottom w:val="none" w:sz="0" w:space="0" w:color="auto"/>
            <w:right w:val="none" w:sz="0" w:space="0" w:color="auto"/>
          </w:divBdr>
        </w:div>
        <w:div w:id="268466901">
          <w:marLeft w:val="480"/>
          <w:marRight w:val="0"/>
          <w:marTop w:val="0"/>
          <w:marBottom w:val="0"/>
          <w:divBdr>
            <w:top w:val="none" w:sz="0" w:space="0" w:color="auto"/>
            <w:left w:val="none" w:sz="0" w:space="0" w:color="auto"/>
            <w:bottom w:val="none" w:sz="0" w:space="0" w:color="auto"/>
            <w:right w:val="none" w:sz="0" w:space="0" w:color="auto"/>
          </w:divBdr>
        </w:div>
        <w:div w:id="1581717455">
          <w:marLeft w:val="480"/>
          <w:marRight w:val="0"/>
          <w:marTop w:val="0"/>
          <w:marBottom w:val="0"/>
          <w:divBdr>
            <w:top w:val="none" w:sz="0" w:space="0" w:color="auto"/>
            <w:left w:val="none" w:sz="0" w:space="0" w:color="auto"/>
            <w:bottom w:val="none" w:sz="0" w:space="0" w:color="auto"/>
            <w:right w:val="none" w:sz="0" w:space="0" w:color="auto"/>
          </w:divBdr>
        </w:div>
        <w:div w:id="4290657">
          <w:marLeft w:val="480"/>
          <w:marRight w:val="0"/>
          <w:marTop w:val="0"/>
          <w:marBottom w:val="0"/>
          <w:divBdr>
            <w:top w:val="none" w:sz="0" w:space="0" w:color="auto"/>
            <w:left w:val="none" w:sz="0" w:space="0" w:color="auto"/>
            <w:bottom w:val="none" w:sz="0" w:space="0" w:color="auto"/>
            <w:right w:val="none" w:sz="0" w:space="0" w:color="auto"/>
          </w:divBdr>
        </w:div>
        <w:div w:id="1211573825">
          <w:marLeft w:val="480"/>
          <w:marRight w:val="0"/>
          <w:marTop w:val="0"/>
          <w:marBottom w:val="0"/>
          <w:divBdr>
            <w:top w:val="none" w:sz="0" w:space="0" w:color="auto"/>
            <w:left w:val="none" w:sz="0" w:space="0" w:color="auto"/>
            <w:bottom w:val="none" w:sz="0" w:space="0" w:color="auto"/>
            <w:right w:val="none" w:sz="0" w:space="0" w:color="auto"/>
          </w:divBdr>
        </w:div>
        <w:div w:id="266234581">
          <w:marLeft w:val="480"/>
          <w:marRight w:val="0"/>
          <w:marTop w:val="0"/>
          <w:marBottom w:val="0"/>
          <w:divBdr>
            <w:top w:val="none" w:sz="0" w:space="0" w:color="auto"/>
            <w:left w:val="none" w:sz="0" w:space="0" w:color="auto"/>
            <w:bottom w:val="none" w:sz="0" w:space="0" w:color="auto"/>
            <w:right w:val="none" w:sz="0" w:space="0" w:color="auto"/>
          </w:divBdr>
        </w:div>
        <w:div w:id="180516902">
          <w:marLeft w:val="480"/>
          <w:marRight w:val="0"/>
          <w:marTop w:val="0"/>
          <w:marBottom w:val="0"/>
          <w:divBdr>
            <w:top w:val="none" w:sz="0" w:space="0" w:color="auto"/>
            <w:left w:val="none" w:sz="0" w:space="0" w:color="auto"/>
            <w:bottom w:val="none" w:sz="0" w:space="0" w:color="auto"/>
            <w:right w:val="none" w:sz="0" w:space="0" w:color="auto"/>
          </w:divBdr>
        </w:div>
        <w:div w:id="1992562883">
          <w:marLeft w:val="480"/>
          <w:marRight w:val="0"/>
          <w:marTop w:val="0"/>
          <w:marBottom w:val="0"/>
          <w:divBdr>
            <w:top w:val="none" w:sz="0" w:space="0" w:color="auto"/>
            <w:left w:val="none" w:sz="0" w:space="0" w:color="auto"/>
            <w:bottom w:val="none" w:sz="0" w:space="0" w:color="auto"/>
            <w:right w:val="none" w:sz="0" w:space="0" w:color="auto"/>
          </w:divBdr>
        </w:div>
        <w:div w:id="294525455">
          <w:marLeft w:val="480"/>
          <w:marRight w:val="0"/>
          <w:marTop w:val="0"/>
          <w:marBottom w:val="0"/>
          <w:divBdr>
            <w:top w:val="none" w:sz="0" w:space="0" w:color="auto"/>
            <w:left w:val="none" w:sz="0" w:space="0" w:color="auto"/>
            <w:bottom w:val="none" w:sz="0" w:space="0" w:color="auto"/>
            <w:right w:val="none" w:sz="0" w:space="0" w:color="auto"/>
          </w:divBdr>
        </w:div>
        <w:div w:id="1251770110">
          <w:marLeft w:val="480"/>
          <w:marRight w:val="0"/>
          <w:marTop w:val="0"/>
          <w:marBottom w:val="0"/>
          <w:divBdr>
            <w:top w:val="none" w:sz="0" w:space="0" w:color="auto"/>
            <w:left w:val="none" w:sz="0" w:space="0" w:color="auto"/>
            <w:bottom w:val="none" w:sz="0" w:space="0" w:color="auto"/>
            <w:right w:val="none" w:sz="0" w:space="0" w:color="auto"/>
          </w:divBdr>
        </w:div>
        <w:div w:id="234977730">
          <w:marLeft w:val="480"/>
          <w:marRight w:val="0"/>
          <w:marTop w:val="0"/>
          <w:marBottom w:val="0"/>
          <w:divBdr>
            <w:top w:val="none" w:sz="0" w:space="0" w:color="auto"/>
            <w:left w:val="none" w:sz="0" w:space="0" w:color="auto"/>
            <w:bottom w:val="none" w:sz="0" w:space="0" w:color="auto"/>
            <w:right w:val="none" w:sz="0" w:space="0" w:color="auto"/>
          </w:divBdr>
        </w:div>
        <w:div w:id="1100756484">
          <w:marLeft w:val="480"/>
          <w:marRight w:val="0"/>
          <w:marTop w:val="0"/>
          <w:marBottom w:val="0"/>
          <w:divBdr>
            <w:top w:val="none" w:sz="0" w:space="0" w:color="auto"/>
            <w:left w:val="none" w:sz="0" w:space="0" w:color="auto"/>
            <w:bottom w:val="none" w:sz="0" w:space="0" w:color="auto"/>
            <w:right w:val="none" w:sz="0" w:space="0" w:color="auto"/>
          </w:divBdr>
        </w:div>
        <w:div w:id="1175533833">
          <w:marLeft w:val="480"/>
          <w:marRight w:val="0"/>
          <w:marTop w:val="0"/>
          <w:marBottom w:val="0"/>
          <w:divBdr>
            <w:top w:val="none" w:sz="0" w:space="0" w:color="auto"/>
            <w:left w:val="none" w:sz="0" w:space="0" w:color="auto"/>
            <w:bottom w:val="none" w:sz="0" w:space="0" w:color="auto"/>
            <w:right w:val="none" w:sz="0" w:space="0" w:color="auto"/>
          </w:divBdr>
        </w:div>
        <w:div w:id="819271196">
          <w:marLeft w:val="480"/>
          <w:marRight w:val="0"/>
          <w:marTop w:val="0"/>
          <w:marBottom w:val="0"/>
          <w:divBdr>
            <w:top w:val="none" w:sz="0" w:space="0" w:color="auto"/>
            <w:left w:val="none" w:sz="0" w:space="0" w:color="auto"/>
            <w:bottom w:val="none" w:sz="0" w:space="0" w:color="auto"/>
            <w:right w:val="none" w:sz="0" w:space="0" w:color="auto"/>
          </w:divBdr>
        </w:div>
        <w:div w:id="923226266">
          <w:marLeft w:val="480"/>
          <w:marRight w:val="0"/>
          <w:marTop w:val="0"/>
          <w:marBottom w:val="0"/>
          <w:divBdr>
            <w:top w:val="none" w:sz="0" w:space="0" w:color="auto"/>
            <w:left w:val="none" w:sz="0" w:space="0" w:color="auto"/>
            <w:bottom w:val="none" w:sz="0" w:space="0" w:color="auto"/>
            <w:right w:val="none" w:sz="0" w:space="0" w:color="auto"/>
          </w:divBdr>
        </w:div>
        <w:div w:id="1097868886">
          <w:marLeft w:val="480"/>
          <w:marRight w:val="0"/>
          <w:marTop w:val="0"/>
          <w:marBottom w:val="0"/>
          <w:divBdr>
            <w:top w:val="none" w:sz="0" w:space="0" w:color="auto"/>
            <w:left w:val="none" w:sz="0" w:space="0" w:color="auto"/>
            <w:bottom w:val="none" w:sz="0" w:space="0" w:color="auto"/>
            <w:right w:val="none" w:sz="0" w:space="0" w:color="auto"/>
          </w:divBdr>
        </w:div>
        <w:div w:id="1311667541">
          <w:marLeft w:val="480"/>
          <w:marRight w:val="0"/>
          <w:marTop w:val="0"/>
          <w:marBottom w:val="0"/>
          <w:divBdr>
            <w:top w:val="none" w:sz="0" w:space="0" w:color="auto"/>
            <w:left w:val="none" w:sz="0" w:space="0" w:color="auto"/>
            <w:bottom w:val="none" w:sz="0" w:space="0" w:color="auto"/>
            <w:right w:val="none" w:sz="0" w:space="0" w:color="auto"/>
          </w:divBdr>
        </w:div>
        <w:div w:id="1596017925">
          <w:marLeft w:val="480"/>
          <w:marRight w:val="0"/>
          <w:marTop w:val="0"/>
          <w:marBottom w:val="0"/>
          <w:divBdr>
            <w:top w:val="none" w:sz="0" w:space="0" w:color="auto"/>
            <w:left w:val="none" w:sz="0" w:space="0" w:color="auto"/>
            <w:bottom w:val="none" w:sz="0" w:space="0" w:color="auto"/>
            <w:right w:val="none" w:sz="0" w:space="0" w:color="auto"/>
          </w:divBdr>
        </w:div>
        <w:div w:id="1464737236">
          <w:marLeft w:val="480"/>
          <w:marRight w:val="0"/>
          <w:marTop w:val="0"/>
          <w:marBottom w:val="0"/>
          <w:divBdr>
            <w:top w:val="none" w:sz="0" w:space="0" w:color="auto"/>
            <w:left w:val="none" w:sz="0" w:space="0" w:color="auto"/>
            <w:bottom w:val="none" w:sz="0" w:space="0" w:color="auto"/>
            <w:right w:val="none" w:sz="0" w:space="0" w:color="auto"/>
          </w:divBdr>
        </w:div>
        <w:div w:id="1355764448">
          <w:marLeft w:val="480"/>
          <w:marRight w:val="0"/>
          <w:marTop w:val="0"/>
          <w:marBottom w:val="0"/>
          <w:divBdr>
            <w:top w:val="none" w:sz="0" w:space="0" w:color="auto"/>
            <w:left w:val="none" w:sz="0" w:space="0" w:color="auto"/>
            <w:bottom w:val="none" w:sz="0" w:space="0" w:color="auto"/>
            <w:right w:val="none" w:sz="0" w:space="0" w:color="auto"/>
          </w:divBdr>
        </w:div>
        <w:div w:id="71631759">
          <w:marLeft w:val="480"/>
          <w:marRight w:val="0"/>
          <w:marTop w:val="0"/>
          <w:marBottom w:val="0"/>
          <w:divBdr>
            <w:top w:val="none" w:sz="0" w:space="0" w:color="auto"/>
            <w:left w:val="none" w:sz="0" w:space="0" w:color="auto"/>
            <w:bottom w:val="none" w:sz="0" w:space="0" w:color="auto"/>
            <w:right w:val="none" w:sz="0" w:space="0" w:color="auto"/>
          </w:divBdr>
        </w:div>
        <w:div w:id="527793166">
          <w:marLeft w:val="480"/>
          <w:marRight w:val="0"/>
          <w:marTop w:val="0"/>
          <w:marBottom w:val="0"/>
          <w:divBdr>
            <w:top w:val="none" w:sz="0" w:space="0" w:color="auto"/>
            <w:left w:val="none" w:sz="0" w:space="0" w:color="auto"/>
            <w:bottom w:val="none" w:sz="0" w:space="0" w:color="auto"/>
            <w:right w:val="none" w:sz="0" w:space="0" w:color="auto"/>
          </w:divBdr>
        </w:div>
        <w:div w:id="1676959988">
          <w:marLeft w:val="480"/>
          <w:marRight w:val="0"/>
          <w:marTop w:val="0"/>
          <w:marBottom w:val="0"/>
          <w:divBdr>
            <w:top w:val="none" w:sz="0" w:space="0" w:color="auto"/>
            <w:left w:val="none" w:sz="0" w:space="0" w:color="auto"/>
            <w:bottom w:val="none" w:sz="0" w:space="0" w:color="auto"/>
            <w:right w:val="none" w:sz="0" w:space="0" w:color="auto"/>
          </w:divBdr>
        </w:div>
        <w:div w:id="380324754">
          <w:marLeft w:val="480"/>
          <w:marRight w:val="0"/>
          <w:marTop w:val="0"/>
          <w:marBottom w:val="0"/>
          <w:divBdr>
            <w:top w:val="none" w:sz="0" w:space="0" w:color="auto"/>
            <w:left w:val="none" w:sz="0" w:space="0" w:color="auto"/>
            <w:bottom w:val="none" w:sz="0" w:space="0" w:color="auto"/>
            <w:right w:val="none" w:sz="0" w:space="0" w:color="auto"/>
          </w:divBdr>
        </w:div>
        <w:div w:id="1225068970">
          <w:marLeft w:val="480"/>
          <w:marRight w:val="0"/>
          <w:marTop w:val="0"/>
          <w:marBottom w:val="0"/>
          <w:divBdr>
            <w:top w:val="none" w:sz="0" w:space="0" w:color="auto"/>
            <w:left w:val="none" w:sz="0" w:space="0" w:color="auto"/>
            <w:bottom w:val="none" w:sz="0" w:space="0" w:color="auto"/>
            <w:right w:val="none" w:sz="0" w:space="0" w:color="auto"/>
          </w:divBdr>
        </w:div>
        <w:div w:id="1006328941">
          <w:marLeft w:val="480"/>
          <w:marRight w:val="0"/>
          <w:marTop w:val="0"/>
          <w:marBottom w:val="0"/>
          <w:divBdr>
            <w:top w:val="none" w:sz="0" w:space="0" w:color="auto"/>
            <w:left w:val="none" w:sz="0" w:space="0" w:color="auto"/>
            <w:bottom w:val="none" w:sz="0" w:space="0" w:color="auto"/>
            <w:right w:val="none" w:sz="0" w:space="0" w:color="auto"/>
          </w:divBdr>
        </w:div>
        <w:div w:id="1895266264">
          <w:marLeft w:val="480"/>
          <w:marRight w:val="0"/>
          <w:marTop w:val="0"/>
          <w:marBottom w:val="0"/>
          <w:divBdr>
            <w:top w:val="none" w:sz="0" w:space="0" w:color="auto"/>
            <w:left w:val="none" w:sz="0" w:space="0" w:color="auto"/>
            <w:bottom w:val="none" w:sz="0" w:space="0" w:color="auto"/>
            <w:right w:val="none" w:sz="0" w:space="0" w:color="auto"/>
          </w:divBdr>
        </w:div>
        <w:div w:id="1356535430">
          <w:marLeft w:val="480"/>
          <w:marRight w:val="0"/>
          <w:marTop w:val="0"/>
          <w:marBottom w:val="0"/>
          <w:divBdr>
            <w:top w:val="none" w:sz="0" w:space="0" w:color="auto"/>
            <w:left w:val="none" w:sz="0" w:space="0" w:color="auto"/>
            <w:bottom w:val="none" w:sz="0" w:space="0" w:color="auto"/>
            <w:right w:val="none" w:sz="0" w:space="0" w:color="auto"/>
          </w:divBdr>
        </w:div>
        <w:div w:id="495153007">
          <w:marLeft w:val="480"/>
          <w:marRight w:val="0"/>
          <w:marTop w:val="0"/>
          <w:marBottom w:val="0"/>
          <w:divBdr>
            <w:top w:val="none" w:sz="0" w:space="0" w:color="auto"/>
            <w:left w:val="none" w:sz="0" w:space="0" w:color="auto"/>
            <w:bottom w:val="none" w:sz="0" w:space="0" w:color="auto"/>
            <w:right w:val="none" w:sz="0" w:space="0" w:color="auto"/>
          </w:divBdr>
        </w:div>
        <w:div w:id="718821431">
          <w:marLeft w:val="480"/>
          <w:marRight w:val="0"/>
          <w:marTop w:val="0"/>
          <w:marBottom w:val="0"/>
          <w:divBdr>
            <w:top w:val="none" w:sz="0" w:space="0" w:color="auto"/>
            <w:left w:val="none" w:sz="0" w:space="0" w:color="auto"/>
            <w:bottom w:val="none" w:sz="0" w:space="0" w:color="auto"/>
            <w:right w:val="none" w:sz="0" w:space="0" w:color="auto"/>
          </w:divBdr>
        </w:div>
        <w:div w:id="1586304458">
          <w:marLeft w:val="480"/>
          <w:marRight w:val="0"/>
          <w:marTop w:val="0"/>
          <w:marBottom w:val="0"/>
          <w:divBdr>
            <w:top w:val="none" w:sz="0" w:space="0" w:color="auto"/>
            <w:left w:val="none" w:sz="0" w:space="0" w:color="auto"/>
            <w:bottom w:val="none" w:sz="0" w:space="0" w:color="auto"/>
            <w:right w:val="none" w:sz="0" w:space="0" w:color="auto"/>
          </w:divBdr>
        </w:div>
        <w:div w:id="2010794211">
          <w:marLeft w:val="480"/>
          <w:marRight w:val="0"/>
          <w:marTop w:val="0"/>
          <w:marBottom w:val="0"/>
          <w:divBdr>
            <w:top w:val="none" w:sz="0" w:space="0" w:color="auto"/>
            <w:left w:val="none" w:sz="0" w:space="0" w:color="auto"/>
            <w:bottom w:val="none" w:sz="0" w:space="0" w:color="auto"/>
            <w:right w:val="none" w:sz="0" w:space="0" w:color="auto"/>
          </w:divBdr>
        </w:div>
        <w:div w:id="1284262446">
          <w:marLeft w:val="480"/>
          <w:marRight w:val="0"/>
          <w:marTop w:val="0"/>
          <w:marBottom w:val="0"/>
          <w:divBdr>
            <w:top w:val="none" w:sz="0" w:space="0" w:color="auto"/>
            <w:left w:val="none" w:sz="0" w:space="0" w:color="auto"/>
            <w:bottom w:val="none" w:sz="0" w:space="0" w:color="auto"/>
            <w:right w:val="none" w:sz="0" w:space="0" w:color="auto"/>
          </w:divBdr>
        </w:div>
        <w:div w:id="1600869957">
          <w:marLeft w:val="480"/>
          <w:marRight w:val="0"/>
          <w:marTop w:val="0"/>
          <w:marBottom w:val="0"/>
          <w:divBdr>
            <w:top w:val="none" w:sz="0" w:space="0" w:color="auto"/>
            <w:left w:val="none" w:sz="0" w:space="0" w:color="auto"/>
            <w:bottom w:val="none" w:sz="0" w:space="0" w:color="auto"/>
            <w:right w:val="none" w:sz="0" w:space="0" w:color="auto"/>
          </w:divBdr>
        </w:div>
        <w:div w:id="1019507093">
          <w:marLeft w:val="480"/>
          <w:marRight w:val="0"/>
          <w:marTop w:val="0"/>
          <w:marBottom w:val="0"/>
          <w:divBdr>
            <w:top w:val="none" w:sz="0" w:space="0" w:color="auto"/>
            <w:left w:val="none" w:sz="0" w:space="0" w:color="auto"/>
            <w:bottom w:val="none" w:sz="0" w:space="0" w:color="auto"/>
            <w:right w:val="none" w:sz="0" w:space="0" w:color="auto"/>
          </w:divBdr>
        </w:div>
        <w:div w:id="2012951535">
          <w:marLeft w:val="480"/>
          <w:marRight w:val="0"/>
          <w:marTop w:val="0"/>
          <w:marBottom w:val="0"/>
          <w:divBdr>
            <w:top w:val="none" w:sz="0" w:space="0" w:color="auto"/>
            <w:left w:val="none" w:sz="0" w:space="0" w:color="auto"/>
            <w:bottom w:val="none" w:sz="0" w:space="0" w:color="auto"/>
            <w:right w:val="none" w:sz="0" w:space="0" w:color="auto"/>
          </w:divBdr>
        </w:div>
        <w:div w:id="1861120116">
          <w:marLeft w:val="480"/>
          <w:marRight w:val="0"/>
          <w:marTop w:val="0"/>
          <w:marBottom w:val="0"/>
          <w:divBdr>
            <w:top w:val="none" w:sz="0" w:space="0" w:color="auto"/>
            <w:left w:val="none" w:sz="0" w:space="0" w:color="auto"/>
            <w:bottom w:val="none" w:sz="0" w:space="0" w:color="auto"/>
            <w:right w:val="none" w:sz="0" w:space="0" w:color="auto"/>
          </w:divBdr>
        </w:div>
        <w:div w:id="910195972">
          <w:marLeft w:val="480"/>
          <w:marRight w:val="0"/>
          <w:marTop w:val="0"/>
          <w:marBottom w:val="0"/>
          <w:divBdr>
            <w:top w:val="none" w:sz="0" w:space="0" w:color="auto"/>
            <w:left w:val="none" w:sz="0" w:space="0" w:color="auto"/>
            <w:bottom w:val="none" w:sz="0" w:space="0" w:color="auto"/>
            <w:right w:val="none" w:sz="0" w:space="0" w:color="auto"/>
          </w:divBdr>
        </w:div>
        <w:div w:id="828449087">
          <w:marLeft w:val="480"/>
          <w:marRight w:val="0"/>
          <w:marTop w:val="0"/>
          <w:marBottom w:val="0"/>
          <w:divBdr>
            <w:top w:val="none" w:sz="0" w:space="0" w:color="auto"/>
            <w:left w:val="none" w:sz="0" w:space="0" w:color="auto"/>
            <w:bottom w:val="none" w:sz="0" w:space="0" w:color="auto"/>
            <w:right w:val="none" w:sz="0" w:space="0" w:color="auto"/>
          </w:divBdr>
        </w:div>
        <w:div w:id="289362836">
          <w:marLeft w:val="480"/>
          <w:marRight w:val="0"/>
          <w:marTop w:val="0"/>
          <w:marBottom w:val="0"/>
          <w:divBdr>
            <w:top w:val="none" w:sz="0" w:space="0" w:color="auto"/>
            <w:left w:val="none" w:sz="0" w:space="0" w:color="auto"/>
            <w:bottom w:val="none" w:sz="0" w:space="0" w:color="auto"/>
            <w:right w:val="none" w:sz="0" w:space="0" w:color="auto"/>
          </w:divBdr>
        </w:div>
        <w:div w:id="2099331540">
          <w:marLeft w:val="480"/>
          <w:marRight w:val="0"/>
          <w:marTop w:val="0"/>
          <w:marBottom w:val="0"/>
          <w:divBdr>
            <w:top w:val="none" w:sz="0" w:space="0" w:color="auto"/>
            <w:left w:val="none" w:sz="0" w:space="0" w:color="auto"/>
            <w:bottom w:val="none" w:sz="0" w:space="0" w:color="auto"/>
            <w:right w:val="none" w:sz="0" w:space="0" w:color="auto"/>
          </w:divBdr>
        </w:div>
        <w:div w:id="2024890773">
          <w:marLeft w:val="480"/>
          <w:marRight w:val="0"/>
          <w:marTop w:val="0"/>
          <w:marBottom w:val="0"/>
          <w:divBdr>
            <w:top w:val="none" w:sz="0" w:space="0" w:color="auto"/>
            <w:left w:val="none" w:sz="0" w:space="0" w:color="auto"/>
            <w:bottom w:val="none" w:sz="0" w:space="0" w:color="auto"/>
            <w:right w:val="none" w:sz="0" w:space="0" w:color="auto"/>
          </w:divBdr>
        </w:div>
        <w:div w:id="1009912646">
          <w:marLeft w:val="480"/>
          <w:marRight w:val="0"/>
          <w:marTop w:val="0"/>
          <w:marBottom w:val="0"/>
          <w:divBdr>
            <w:top w:val="none" w:sz="0" w:space="0" w:color="auto"/>
            <w:left w:val="none" w:sz="0" w:space="0" w:color="auto"/>
            <w:bottom w:val="none" w:sz="0" w:space="0" w:color="auto"/>
            <w:right w:val="none" w:sz="0" w:space="0" w:color="auto"/>
          </w:divBdr>
        </w:div>
        <w:div w:id="2103640548">
          <w:marLeft w:val="480"/>
          <w:marRight w:val="0"/>
          <w:marTop w:val="0"/>
          <w:marBottom w:val="0"/>
          <w:divBdr>
            <w:top w:val="none" w:sz="0" w:space="0" w:color="auto"/>
            <w:left w:val="none" w:sz="0" w:space="0" w:color="auto"/>
            <w:bottom w:val="none" w:sz="0" w:space="0" w:color="auto"/>
            <w:right w:val="none" w:sz="0" w:space="0" w:color="auto"/>
          </w:divBdr>
        </w:div>
        <w:div w:id="81682994">
          <w:marLeft w:val="480"/>
          <w:marRight w:val="0"/>
          <w:marTop w:val="0"/>
          <w:marBottom w:val="0"/>
          <w:divBdr>
            <w:top w:val="none" w:sz="0" w:space="0" w:color="auto"/>
            <w:left w:val="none" w:sz="0" w:space="0" w:color="auto"/>
            <w:bottom w:val="none" w:sz="0" w:space="0" w:color="auto"/>
            <w:right w:val="none" w:sz="0" w:space="0" w:color="auto"/>
          </w:divBdr>
        </w:div>
        <w:div w:id="1041131281">
          <w:marLeft w:val="480"/>
          <w:marRight w:val="0"/>
          <w:marTop w:val="0"/>
          <w:marBottom w:val="0"/>
          <w:divBdr>
            <w:top w:val="none" w:sz="0" w:space="0" w:color="auto"/>
            <w:left w:val="none" w:sz="0" w:space="0" w:color="auto"/>
            <w:bottom w:val="none" w:sz="0" w:space="0" w:color="auto"/>
            <w:right w:val="none" w:sz="0" w:space="0" w:color="auto"/>
          </w:divBdr>
        </w:div>
        <w:div w:id="608200952">
          <w:marLeft w:val="480"/>
          <w:marRight w:val="0"/>
          <w:marTop w:val="0"/>
          <w:marBottom w:val="0"/>
          <w:divBdr>
            <w:top w:val="none" w:sz="0" w:space="0" w:color="auto"/>
            <w:left w:val="none" w:sz="0" w:space="0" w:color="auto"/>
            <w:bottom w:val="none" w:sz="0" w:space="0" w:color="auto"/>
            <w:right w:val="none" w:sz="0" w:space="0" w:color="auto"/>
          </w:divBdr>
        </w:div>
        <w:div w:id="500897851">
          <w:marLeft w:val="480"/>
          <w:marRight w:val="0"/>
          <w:marTop w:val="0"/>
          <w:marBottom w:val="0"/>
          <w:divBdr>
            <w:top w:val="none" w:sz="0" w:space="0" w:color="auto"/>
            <w:left w:val="none" w:sz="0" w:space="0" w:color="auto"/>
            <w:bottom w:val="none" w:sz="0" w:space="0" w:color="auto"/>
            <w:right w:val="none" w:sz="0" w:space="0" w:color="auto"/>
          </w:divBdr>
        </w:div>
        <w:div w:id="791439556">
          <w:marLeft w:val="480"/>
          <w:marRight w:val="0"/>
          <w:marTop w:val="0"/>
          <w:marBottom w:val="0"/>
          <w:divBdr>
            <w:top w:val="none" w:sz="0" w:space="0" w:color="auto"/>
            <w:left w:val="none" w:sz="0" w:space="0" w:color="auto"/>
            <w:bottom w:val="none" w:sz="0" w:space="0" w:color="auto"/>
            <w:right w:val="none" w:sz="0" w:space="0" w:color="auto"/>
          </w:divBdr>
        </w:div>
        <w:div w:id="1421020483">
          <w:marLeft w:val="480"/>
          <w:marRight w:val="0"/>
          <w:marTop w:val="0"/>
          <w:marBottom w:val="0"/>
          <w:divBdr>
            <w:top w:val="none" w:sz="0" w:space="0" w:color="auto"/>
            <w:left w:val="none" w:sz="0" w:space="0" w:color="auto"/>
            <w:bottom w:val="none" w:sz="0" w:space="0" w:color="auto"/>
            <w:right w:val="none" w:sz="0" w:space="0" w:color="auto"/>
          </w:divBdr>
        </w:div>
      </w:divsChild>
    </w:div>
    <w:div w:id="1336344709">
      <w:bodyDiv w:val="1"/>
      <w:marLeft w:val="0"/>
      <w:marRight w:val="0"/>
      <w:marTop w:val="0"/>
      <w:marBottom w:val="0"/>
      <w:divBdr>
        <w:top w:val="none" w:sz="0" w:space="0" w:color="auto"/>
        <w:left w:val="none" w:sz="0" w:space="0" w:color="auto"/>
        <w:bottom w:val="none" w:sz="0" w:space="0" w:color="auto"/>
        <w:right w:val="none" w:sz="0" w:space="0" w:color="auto"/>
      </w:divBdr>
    </w:div>
    <w:div w:id="1342125442">
      <w:bodyDiv w:val="1"/>
      <w:marLeft w:val="0"/>
      <w:marRight w:val="0"/>
      <w:marTop w:val="0"/>
      <w:marBottom w:val="0"/>
      <w:divBdr>
        <w:top w:val="none" w:sz="0" w:space="0" w:color="auto"/>
        <w:left w:val="none" w:sz="0" w:space="0" w:color="auto"/>
        <w:bottom w:val="none" w:sz="0" w:space="0" w:color="auto"/>
        <w:right w:val="none" w:sz="0" w:space="0" w:color="auto"/>
      </w:divBdr>
    </w:div>
    <w:div w:id="1342705486">
      <w:bodyDiv w:val="1"/>
      <w:marLeft w:val="0"/>
      <w:marRight w:val="0"/>
      <w:marTop w:val="0"/>
      <w:marBottom w:val="0"/>
      <w:divBdr>
        <w:top w:val="none" w:sz="0" w:space="0" w:color="auto"/>
        <w:left w:val="none" w:sz="0" w:space="0" w:color="auto"/>
        <w:bottom w:val="none" w:sz="0" w:space="0" w:color="auto"/>
        <w:right w:val="none" w:sz="0" w:space="0" w:color="auto"/>
      </w:divBdr>
    </w:div>
    <w:div w:id="1343896690">
      <w:bodyDiv w:val="1"/>
      <w:marLeft w:val="0"/>
      <w:marRight w:val="0"/>
      <w:marTop w:val="0"/>
      <w:marBottom w:val="0"/>
      <w:divBdr>
        <w:top w:val="none" w:sz="0" w:space="0" w:color="auto"/>
        <w:left w:val="none" w:sz="0" w:space="0" w:color="auto"/>
        <w:bottom w:val="none" w:sz="0" w:space="0" w:color="auto"/>
        <w:right w:val="none" w:sz="0" w:space="0" w:color="auto"/>
      </w:divBdr>
    </w:div>
    <w:div w:id="1346902055">
      <w:bodyDiv w:val="1"/>
      <w:marLeft w:val="0"/>
      <w:marRight w:val="0"/>
      <w:marTop w:val="0"/>
      <w:marBottom w:val="0"/>
      <w:divBdr>
        <w:top w:val="none" w:sz="0" w:space="0" w:color="auto"/>
        <w:left w:val="none" w:sz="0" w:space="0" w:color="auto"/>
        <w:bottom w:val="none" w:sz="0" w:space="0" w:color="auto"/>
        <w:right w:val="none" w:sz="0" w:space="0" w:color="auto"/>
      </w:divBdr>
    </w:div>
    <w:div w:id="1348606219">
      <w:bodyDiv w:val="1"/>
      <w:marLeft w:val="0"/>
      <w:marRight w:val="0"/>
      <w:marTop w:val="0"/>
      <w:marBottom w:val="0"/>
      <w:divBdr>
        <w:top w:val="none" w:sz="0" w:space="0" w:color="auto"/>
        <w:left w:val="none" w:sz="0" w:space="0" w:color="auto"/>
        <w:bottom w:val="none" w:sz="0" w:space="0" w:color="auto"/>
        <w:right w:val="none" w:sz="0" w:space="0" w:color="auto"/>
      </w:divBdr>
    </w:div>
    <w:div w:id="1349065946">
      <w:bodyDiv w:val="1"/>
      <w:marLeft w:val="0"/>
      <w:marRight w:val="0"/>
      <w:marTop w:val="0"/>
      <w:marBottom w:val="0"/>
      <w:divBdr>
        <w:top w:val="none" w:sz="0" w:space="0" w:color="auto"/>
        <w:left w:val="none" w:sz="0" w:space="0" w:color="auto"/>
        <w:bottom w:val="none" w:sz="0" w:space="0" w:color="auto"/>
        <w:right w:val="none" w:sz="0" w:space="0" w:color="auto"/>
      </w:divBdr>
      <w:divsChild>
        <w:div w:id="2089030766">
          <w:marLeft w:val="480"/>
          <w:marRight w:val="0"/>
          <w:marTop w:val="0"/>
          <w:marBottom w:val="0"/>
          <w:divBdr>
            <w:top w:val="none" w:sz="0" w:space="0" w:color="auto"/>
            <w:left w:val="none" w:sz="0" w:space="0" w:color="auto"/>
            <w:bottom w:val="none" w:sz="0" w:space="0" w:color="auto"/>
            <w:right w:val="none" w:sz="0" w:space="0" w:color="auto"/>
          </w:divBdr>
        </w:div>
        <w:div w:id="1068847319">
          <w:marLeft w:val="480"/>
          <w:marRight w:val="0"/>
          <w:marTop w:val="0"/>
          <w:marBottom w:val="0"/>
          <w:divBdr>
            <w:top w:val="none" w:sz="0" w:space="0" w:color="auto"/>
            <w:left w:val="none" w:sz="0" w:space="0" w:color="auto"/>
            <w:bottom w:val="none" w:sz="0" w:space="0" w:color="auto"/>
            <w:right w:val="none" w:sz="0" w:space="0" w:color="auto"/>
          </w:divBdr>
        </w:div>
        <w:div w:id="1518080516">
          <w:marLeft w:val="480"/>
          <w:marRight w:val="0"/>
          <w:marTop w:val="0"/>
          <w:marBottom w:val="0"/>
          <w:divBdr>
            <w:top w:val="none" w:sz="0" w:space="0" w:color="auto"/>
            <w:left w:val="none" w:sz="0" w:space="0" w:color="auto"/>
            <w:bottom w:val="none" w:sz="0" w:space="0" w:color="auto"/>
            <w:right w:val="none" w:sz="0" w:space="0" w:color="auto"/>
          </w:divBdr>
        </w:div>
        <w:div w:id="834103504">
          <w:marLeft w:val="480"/>
          <w:marRight w:val="0"/>
          <w:marTop w:val="0"/>
          <w:marBottom w:val="0"/>
          <w:divBdr>
            <w:top w:val="none" w:sz="0" w:space="0" w:color="auto"/>
            <w:left w:val="none" w:sz="0" w:space="0" w:color="auto"/>
            <w:bottom w:val="none" w:sz="0" w:space="0" w:color="auto"/>
            <w:right w:val="none" w:sz="0" w:space="0" w:color="auto"/>
          </w:divBdr>
        </w:div>
        <w:div w:id="154492735">
          <w:marLeft w:val="480"/>
          <w:marRight w:val="0"/>
          <w:marTop w:val="0"/>
          <w:marBottom w:val="0"/>
          <w:divBdr>
            <w:top w:val="none" w:sz="0" w:space="0" w:color="auto"/>
            <w:left w:val="none" w:sz="0" w:space="0" w:color="auto"/>
            <w:bottom w:val="none" w:sz="0" w:space="0" w:color="auto"/>
            <w:right w:val="none" w:sz="0" w:space="0" w:color="auto"/>
          </w:divBdr>
        </w:div>
        <w:div w:id="98184470">
          <w:marLeft w:val="480"/>
          <w:marRight w:val="0"/>
          <w:marTop w:val="0"/>
          <w:marBottom w:val="0"/>
          <w:divBdr>
            <w:top w:val="none" w:sz="0" w:space="0" w:color="auto"/>
            <w:left w:val="none" w:sz="0" w:space="0" w:color="auto"/>
            <w:bottom w:val="none" w:sz="0" w:space="0" w:color="auto"/>
            <w:right w:val="none" w:sz="0" w:space="0" w:color="auto"/>
          </w:divBdr>
        </w:div>
        <w:div w:id="1103647250">
          <w:marLeft w:val="480"/>
          <w:marRight w:val="0"/>
          <w:marTop w:val="0"/>
          <w:marBottom w:val="0"/>
          <w:divBdr>
            <w:top w:val="none" w:sz="0" w:space="0" w:color="auto"/>
            <w:left w:val="none" w:sz="0" w:space="0" w:color="auto"/>
            <w:bottom w:val="none" w:sz="0" w:space="0" w:color="auto"/>
            <w:right w:val="none" w:sz="0" w:space="0" w:color="auto"/>
          </w:divBdr>
        </w:div>
        <w:div w:id="745765888">
          <w:marLeft w:val="480"/>
          <w:marRight w:val="0"/>
          <w:marTop w:val="0"/>
          <w:marBottom w:val="0"/>
          <w:divBdr>
            <w:top w:val="none" w:sz="0" w:space="0" w:color="auto"/>
            <w:left w:val="none" w:sz="0" w:space="0" w:color="auto"/>
            <w:bottom w:val="none" w:sz="0" w:space="0" w:color="auto"/>
            <w:right w:val="none" w:sz="0" w:space="0" w:color="auto"/>
          </w:divBdr>
        </w:div>
        <w:div w:id="780957799">
          <w:marLeft w:val="480"/>
          <w:marRight w:val="0"/>
          <w:marTop w:val="0"/>
          <w:marBottom w:val="0"/>
          <w:divBdr>
            <w:top w:val="none" w:sz="0" w:space="0" w:color="auto"/>
            <w:left w:val="none" w:sz="0" w:space="0" w:color="auto"/>
            <w:bottom w:val="none" w:sz="0" w:space="0" w:color="auto"/>
            <w:right w:val="none" w:sz="0" w:space="0" w:color="auto"/>
          </w:divBdr>
        </w:div>
        <w:div w:id="852651735">
          <w:marLeft w:val="480"/>
          <w:marRight w:val="0"/>
          <w:marTop w:val="0"/>
          <w:marBottom w:val="0"/>
          <w:divBdr>
            <w:top w:val="none" w:sz="0" w:space="0" w:color="auto"/>
            <w:left w:val="none" w:sz="0" w:space="0" w:color="auto"/>
            <w:bottom w:val="none" w:sz="0" w:space="0" w:color="auto"/>
            <w:right w:val="none" w:sz="0" w:space="0" w:color="auto"/>
          </w:divBdr>
        </w:div>
        <w:div w:id="1545867372">
          <w:marLeft w:val="480"/>
          <w:marRight w:val="0"/>
          <w:marTop w:val="0"/>
          <w:marBottom w:val="0"/>
          <w:divBdr>
            <w:top w:val="none" w:sz="0" w:space="0" w:color="auto"/>
            <w:left w:val="none" w:sz="0" w:space="0" w:color="auto"/>
            <w:bottom w:val="none" w:sz="0" w:space="0" w:color="auto"/>
            <w:right w:val="none" w:sz="0" w:space="0" w:color="auto"/>
          </w:divBdr>
        </w:div>
        <w:div w:id="2117628320">
          <w:marLeft w:val="480"/>
          <w:marRight w:val="0"/>
          <w:marTop w:val="0"/>
          <w:marBottom w:val="0"/>
          <w:divBdr>
            <w:top w:val="none" w:sz="0" w:space="0" w:color="auto"/>
            <w:left w:val="none" w:sz="0" w:space="0" w:color="auto"/>
            <w:bottom w:val="none" w:sz="0" w:space="0" w:color="auto"/>
            <w:right w:val="none" w:sz="0" w:space="0" w:color="auto"/>
          </w:divBdr>
        </w:div>
        <w:div w:id="588999756">
          <w:marLeft w:val="480"/>
          <w:marRight w:val="0"/>
          <w:marTop w:val="0"/>
          <w:marBottom w:val="0"/>
          <w:divBdr>
            <w:top w:val="none" w:sz="0" w:space="0" w:color="auto"/>
            <w:left w:val="none" w:sz="0" w:space="0" w:color="auto"/>
            <w:bottom w:val="none" w:sz="0" w:space="0" w:color="auto"/>
            <w:right w:val="none" w:sz="0" w:space="0" w:color="auto"/>
          </w:divBdr>
        </w:div>
        <w:div w:id="936982053">
          <w:marLeft w:val="480"/>
          <w:marRight w:val="0"/>
          <w:marTop w:val="0"/>
          <w:marBottom w:val="0"/>
          <w:divBdr>
            <w:top w:val="none" w:sz="0" w:space="0" w:color="auto"/>
            <w:left w:val="none" w:sz="0" w:space="0" w:color="auto"/>
            <w:bottom w:val="none" w:sz="0" w:space="0" w:color="auto"/>
            <w:right w:val="none" w:sz="0" w:space="0" w:color="auto"/>
          </w:divBdr>
        </w:div>
        <w:div w:id="1134907303">
          <w:marLeft w:val="480"/>
          <w:marRight w:val="0"/>
          <w:marTop w:val="0"/>
          <w:marBottom w:val="0"/>
          <w:divBdr>
            <w:top w:val="none" w:sz="0" w:space="0" w:color="auto"/>
            <w:left w:val="none" w:sz="0" w:space="0" w:color="auto"/>
            <w:bottom w:val="none" w:sz="0" w:space="0" w:color="auto"/>
            <w:right w:val="none" w:sz="0" w:space="0" w:color="auto"/>
          </w:divBdr>
        </w:div>
        <w:div w:id="1533572986">
          <w:marLeft w:val="480"/>
          <w:marRight w:val="0"/>
          <w:marTop w:val="0"/>
          <w:marBottom w:val="0"/>
          <w:divBdr>
            <w:top w:val="none" w:sz="0" w:space="0" w:color="auto"/>
            <w:left w:val="none" w:sz="0" w:space="0" w:color="auto"/>
            <w:bottom w:val="none" w:sz="0" w:space="0" w:color="auto"/>
            <w:right w:val="none" w:sz="0" w:space="0" w:color="auto"/>
          </w:divBdr>
        </w:div>
        <w:div w:id="882987448">
          <w:marLeft w:val="480"/>
          <w:marRight w:val="0"/>
          <w:marTop w:val="0"/>
          <w:marBottom w:val="0"/>
          <w:divBdr>
            <w:top w:val="none" w:sz="0" w:space="0" w:color="auto"/>
            <w:left w:val="none" w:sz="0" w:space="0" w:color="auto"/>
            <w:bottom w:val="none" w:sz="0" w:space="0" w:color="auto"/>
            <w:right w:val="none" w:sz="0" w:space="0" w:color="auto"/>
          </w:divBdr>
        </w:div>
        <w:div w:id="296421989">
          <w:marLeft w:val="480"/>
          <w:marRight w:val="0"/>
          <w:marTop w:val="0"/>
          <w:marBottom w:val="0"/>
          <w:divBdr>
            <w:top w:val="none" w:sz="0" w:space="0" w:color="auto"/>
            <w:left w:val="none" w:sz="0" w:space="0" w:color="auto"/>
            <w:bottom w:val="none" w:sz="0" w:space="0" w:color="auto"/>
            <w:right w:val="none" w:sz="0" w:space="0" w:color="auto"/>
          </w:divBdr>
        </w:div>
        <w:div w:id="1283919899">
          <w:marLeft w:val="480"/>
          <w:marRight w:val="0"/>
          <w:marTop w:val="0"/>
          <w:marBottom w:val="0"/>
          <w:divBdr>
            <w:top w:val="none" w:sz="0" w:space="0" w:color="auto"/>
            <w:left w:val="none" w:sz="0" w:space="0" w:color="auto"/>
            <w:bottom w:val="none" w:sz="0" w:space="0" w:color="auto"/>
            <w:right w:val="none" w:sz="0" w:space="0" w:color="auto"/>
          </w:divBdr>
        </w:div>
        <w:div w:id="1870876117">
          <w:marLeft w:val="480"/>
          <w:marRight w:val="0"/>
          <w:marTop w:val="0"/>
          <w:marBottom w:val="0"/>
          <w:divBdr>
            <w:top w:val="none" w:sz="0" w:space="0" w:color="auto"/>
            <w:left w:val="none" w:sz="0" w:space="0" w:color="auto"/>
            <w:bottom w:val="none" w:sz="0" w:space="0" w:color="auto"/>
            <w:right w:val="none" w:sz="0" w:space="0" w:color="auto"/>
          </w:divBdr>
        </w:div>
        <w:div w:id="336034200">
          <w:marLeft w:val="480"/>
          <w:marRight w:val="0"/>
          <w:marTop w:val="0"/>
          <w:marBottom w:val="0"/>
          <w:divBdr>
            <w:top w:val="none" w:sz="0" w:space="0" w:color="auto"/>
            <w:left w:val="none" w:sz="0" w:space="0" w:color="auto"/>
            <w:bottom w:val="none" w:sz="0" w:space="0" w:color="auto"/>
            <w:right w:val="none" w:sz="0" w:space="0" w:color="auto"/>
          </w:divBdr>
        </w:div>
        <w:div w:id="1824271312">
          <w:marLeft w:val="480"/>
          <w:marRight w:val="0"/>
          <w:marTop w:val="0"/>
          <w:marBottom w:val="0"/>
          <w:divBdr>
            <w:top w:val="none" w:sz="0" w:space="0" w:color="auto"/>
            <w:left w:val="none" w:sz="0" w:space="0" w:color="auto"/>
            <w:bottom w:val="none" w:sz="0" w:space="0" w:color="auto"/>
            <w:right w:val="none" w:sz="0" w:space="0" w:color="auto"/>
          </w:divBdr>
        </w:div>
        <w:div w:id="1671519586">
          <w:marLeft w:val="480"/>
          <w:marRight w:val="0"/>
          <w:marTop w:val="0"/>
          <w:marBottom w:val="0"/>
          <w:divBdr>
            <w:top w:val="none" w:sz="0" w:space="0" w:color="auto"/>
            <w:left w:val="none" w:sz="0" w:space="0" w:color="auto"/>
            <w:bottom w:val="none" w:sz="0" w:space="0" w:color="auto"/>
            <w:right w:val="none" w:sz="0" w:space="0" w:color="auto"/>
          </w:divBdr>
        </w:div>
        <w:div w:id="323826638">
          <w:marLeft w:val="480"/>
          <w:marRight w:val="0"/>
          <w:marTop w:val="0"/>
          <w:marBottom w:val="0"/>
          <w:divBdr>
            <w:top w:val="none" w:sz="0" w:space="0" w:color="auto"/>
            <w:left w:val="none" w:sz="0" w:space="0" w:color="auto"/>
            <w:bottom w:val="none" w:sz="0" w:space="0" w:color="auto"/>
            <w:right w:val="none" w:sz="0" w:space="0" w:color="auto"/>
          </w:divBdr>
        </w:div>
        <w:div w:id="1784374562">
          <w:marLeft w:val="480"/>
          <w:marRight w:val="0"/>
          <w:marTop w:val="0"/>
          <w:marBottom w:val="0"/>
          <w:divBdr>
            <w:top w:val="none" w:sz="0" w:space="0" w:color="auto"/>
            <w:left w:val="none" w:sz="0" w:space="0" w:color="auto"/>
            <w:bottom w:val="none" w:sz="0" w:space="0" w:color="auto"/>
            <w:right w:val="none" w:sz="0" w:space="0" w:color="auto"/>
          </w:divBdr>
        </w:div>
        <w:div w:id="1998532986">
          <w:marLeft w:val="480"/>
          <w:marRight w:val="0"/>
          <w:marTop w:val="0"/>
          <w:marBottom w:val="0"/>
          <w:divBdr>
            <w:top w:val="none" w:sz="0" w:space="0" w:color="auto"/>
            <w:left w:val="none" w:sz="0" w:space="0" w:color="auto"/>
            <w:bottom w:val="none" w:sz="0" w:space="0" w:color="auto"/>
            <w:right w:val="none" w:sz="0" w:space="0" w:color="auto"/>
          </w:divBdr>
        </w:div>
        <w:div w:id="783496162">
          <w:marLeft w:val="480"/>
          <w:marRight w:val="0"/>
          <w:marTop w:val="0"/>
          <w:marBottom w:val="0"/>
          <w:divBdr>
            <w:top w:val="none" w:sz="0" w:space="0" w:color="auto"/>
            <w:left w:val="none" w:sz="0" w:space="0" w:color="auto"/>
            <w:bottom w:val="none" w:sz="0" w:space="0" w:color="auto"/>
            <w:right w:val="none" w:sz="0" w:space="0" w:color="auto"/>
          </w:divBdr>
        </w:div>
        <w:div w:id="84806277">
          <w:marLeft w:val="480"/>
          <w:marRight w:val="0"/>
          <w:marTop w:val="0"/>
          <w:marBottom w:val="0"/>
          <w:divBdr>
            <w:top w:val="none" w:sz="0" w:space="0" w:color="auto"/>
            <w:left w:val="none" w:sz="0" w:space="0" w:color="auto"/>
            <w:bottom w:val="none" w:sz="0" w:space="0" w:color="auto"/>
            <w:right w:val="none" w:sz="0" w:space="0" w:color="auto"/>
          </w:divBdr>
        </w:div>
        <w:div w:id="403574787">
          <w:marLeft w:val="480"/>
          <w:marRight w:val="0"/>
          <w:marTop w:val="0"/>
          <w:marBottom w:val="0"/>
          <w:divBdr>
            <w:top w:val="none" w:sz="0" w:space="0" w:color="auto"/>
            <w:left w:val="none" w:sz="0" w:space="0" w:color="auto"/>
            <w:bottom w:val="none" w:sz="0" w:space="0" w:color="auto"/>
            <w:right w:val="none" w:sz="0" w:space="0" w:color="auto"/>
          </w:divBdr>
        </w:div>
        <w:div w:id="1141577334">
          <w:marLeft w:val="480"/>
          <w:marRight w:val="0"/>
          <w:marTop w:val="0"/>
          <w:marBottom w:val="0"/>
          <w:divBdr>
            <w:top w:val="none" w:sz="0" w:space="0" w:color="auto"/>
            <w:left w:val="none" w:sz="0" w:space="0" w:color="auto"/>
            <w:bottom w:val="none" w:sz="0" w:space="0" w:color="auto"/>
            <w:right w:val="none" w:sz="0" w:space="0" w:color="auto"/>
          </w:divBdr>
        </w:div>
        <w:div w:id="713776508">
          <w:marLeft w:val="480"/>
          <w:marRight w:val="0"/>
          <w:marTop w:val="0"/>
          <w:marBottom w:val="0"/>
          <w:divBdr>
            <w:top w:val="none" w:sz="0" w:space="0" w:color="auto"/>
            <w:left w:val="none" w:sz="0" w:space="0" w:color="auto"/>
            <w:bottom w:val="none" w:sz="0" w:space="0" w:color="auto"/>
            <w:right w:val="none" w:sz="0" w:space="0" w:color="auto"/>
          </w:divBdr>
        </w:div>
        <w:div w:id="283733873">
          <w:marLeft w:val="480"/>
          <w:marRight w:val="0"/>
          <w:marTop w:val="0"/>
          <w:marBottom w:val="0"/>
          <w:divBdr>
            <w:top w:val="none" w:sz="0" w:space="0" w:color="auto"/>
            <w:left w:val="none" w:sz="0" w:space="0" w:color="auto"/>
            <w:bottom w:val="none" w:sz="0" w:space="0" w:color="auto"/>
            <w:right w:val="none" w:sz="0" w:space="0" w:color="auto"/>
          </w:divBdr>
        </w:div>
        <w:div w:id="1585800356">
          <w:marLeft w:val="480"/>
          <w:marRight w:val="0"/>
          <w:marTop w:val="0"/>
          <w:marBottom w:val="0"/>
          <w:divBdr>
            <w:top w:val="none" w:sz="0" w:space="0" w:color="auto"/>
            <w:left w:val="none" w:sz="0" w:space="0" w:color="auto"/>
            <w:bottom w:val="none" w:sz="0" w:space="0" w:color="auto"/>
            <w:right w:val="none" w:sz="0" w:space="0" w:color="auto"/>
          </w:divBdr>
        </w:div>
        <w:div w:id="481700977">
          <w:marLeft w:val="480"/>
          <w:marRight w:val="0"/>
          <w:marTop w:val="0"/>
          <w:marBottom w:val="0"/>
          <w:divBdr>
            <w:top w:val="none" w:sz="0" w:space="0" w:color="auto"/>
            <w:left w:val="none" w:sz="0" w:space="0" w:color="auto"/>
            <w:bottom w:val="none" w:sz="0" w:space="0" w:color="auto"/>
            <w:right w:val="none" w:sz="0" w:space="0" w:color="auto"/>
          </w:divBdr>
        </w:div>
        <w:div w:id="12346749">
          <w:marLeft w:val="480"/>
          <w:marRight w:val="0"/>
          <w:marTop w:val="0"/>
          <w:marBottom w:val="0"/>
          <w:divBdr>
            <w:top w:val="none" w:sz="0" w:space="0" w:color="auto"/>
            <w:left w:val="none" w:sz="0" w:space="0" w:color="auto"/>
            <w:bottom w:val="none" w:sz="0" w:space="0" w:color="auto"/>
            <w:right w:val="none" w:sz="0" w:space="0" w:color="auto"/>
          </w:divBdr>
        </w:div>
        <w:div w:id="543059079">
          <w:marLeft w:val="480"/>
          <w:marRight w:val="0"/>
          <w:marTop w:val="0"/>
          <w:marBottom w:val="0"/>
          <w:divBdr>
            <w:top w:val="none" w:sz="0" w:space="0" w:color="auto"/>
            <w:left w:val="none" w:sz="0" w:space="0" w:color="auto"/>
            <w:bottom w:val="none" w:sz="0" w:space="0" w:color="auto"/>
            <w:right w:val="none" w:sz="0" w:space="0" w:color="auto"/>
          </w:divBdr>
        </w:div>
        <w:div w:id="372391217">
          <w:marLeft w:val="480"/>
          <w:marRight w:val="0"/>
          <w:marTop w:val="0"/>
          <w:marBottom w:val="0"/>
          <w:divBdr>
            <w:top w:val="none" w:sz="0" w:space="0" w:color="auto"/>
            <w:left w:val="none" w:sz="0" w:space="0" w:color="auto"/>
            <w:bottom w:val="none" w:sz="0" w:space="0" w:color="auto"/>
            <w:right w:val="none" w:sz="0" w:space="0" w:color="auto"/>
          </w:divBdr>
        </w:div>
        <w:div w:id="698554389">
          <w:marLeft w:val="480"/>
          <w:marRight w:val="0"/>
          <w:marTop w:val="0"/>
          <w:marBottom w:val="0"/>
          <w:divBdr>
            <w:top w:val="none" w:sz="0" w:space="0" w:color="auto"/>
            <w:left w:val="none" w:sz="0" w:space="0" w:color="auto"/>
            <w:bottom w:val="none" w:sz="0" w:space="0" w:color="auto"/>
            <w:right w:val="none" w:sz="0" w:space="0" w:color="auto"/>
          </w:divBdr>
        </w:div>
        <w:div w:id="1718318837">
          <w:marLeft w:val="480"/>
          <w:marRight w:val="0"/>
          <w:marTop w:val="0"/>
          <w:marBottom w:val="0"/>
          <w:divBdr>
            <w:top w:val="none" w:sz="0" w:space="0" w:color="auto"/>
            <w:left w:val="none" w:sz="0" w:space="0" w:color="auto"/>
            <w:bottom w:val="none" w:sz="0" w:space="0" w:color="auto"/>
            <w:right w:val="none" w:sz="0" w:space="0" w:color="auto"/>
          </w:divBdr>
        </w:div>
        <w:div w:id="909190855">
          <w:marLeft w:val="480"/>
          <w:marRight w:val="0"/>
          <w:marTop w:val="0"/>
          <w:marBottom w:val="0"/>
          <w:divBdr>
            <w:top w:val="none" w:sz="0" w:space="0" w:color="auto"/>
            <w:left w:val="none" w:sz="0" w:space="0" w:color="auto"/>
            <w:bottom w:val="none" w:sz="0" w:space="0" w:color="auto"/>
            <w:right w:val="none" w:sz="0" w:space="0" w:color="auto"/>
          </w:divBdr>
        </w:div>
        <w:div w:id="649870539">
          <w:marLeft w:val="480"/>
          <w:marRight w:val="0"/>
          <w:marTop w:val="0"/>
          <w:marBottom w:val="0"/>
          <w:divBdr>
            <w:top w:val="none" w:sz="0" w:space="0" w:color="auto"/>
            <w:left w:val="none" w:sz="0" w:space="0" w:color="auto"/>
            <w:bottom w:val="none" w:sz="0" w:space="0" w:color="auto"/>
            <w:right w:val="none" w:sz="0" w:space="0" w:color="auto"/>
          </w:divBdr>
        </w:div>
        <w:div w:id="1591427428">
          <w:marLeft w:val="480"/>
          <w:marRight w:val="0"/>
          <w:marTop w:val="0"/>
          <w:marBottom w:val="0"/>
          <w:divBdr>
            <w:top w:val="none" w:sz="0" w:space="0" w:color="auto"/>
            <w:left w:val="none" w:sz="0" w:space="0" w:color="auto"/>
            <w:bottom w:val="none" w:sz="0" w:space="0" w:color="auto"/>
            <w:right w:val="none" w:sz="0" w:space="0" w:color="auto"/>
          </w:divBdr>
        </w:div>
        <w:div w:id="1030373604">
          <w:marLeft w:val="480"/>
          <w:marRight w:val="0"/>
          <w:marTop w:val="0"/>
          <w:marBottom w:val="0"/>
          <w:divBdr>
            <w:top w:val="none" w:sz="0" w:space="0" w:color="auto"/>
            <w:left w:val="none" w:sz="0" w:space="0" w:color="auto"/>
            <w:bottom w:val="none" w:sz="0" w:space="0" w:color="auto"/>
            <w:right w:val="none" w:sz="0" w:space="0" w:color="auto"/>
          </w:divBdr>
        </w:div>
        <w:div w:id="2134058214">
          <w:marLeft w:val="480"/>
          <w:marRight w:val="0"/>
          <w:marTop w:val="0"/>
          <w:marBottom w:val="0"/>
          <w:divBdr>
            <w:top w:val="none" w:sz="0" w:space="0" w:color="auto"/>
            <w:left w:val="none" w:sz="0" w:space="0" w:color="auto"/>
            <w:bottom w:val="none" w:sz="0" w:space="0" w:color="auto"/>
            <w:right w:val="none" w:sz="0" w:space="0" w:color="auto"/>
          </w:divBdr>
        </w:div>
        <w:div w:id="297616650">
          <w:marLeft w:val="480"/>
          <w:marRight w:val="0"/>
          <w:marTop w:val="0"/>
          <w:marBottom w:val="0"/>
          <w:divBdr>
            <w:top w:val="none" w:sz="0" w:space="0" w:color="auto"/>
            <w:left w:val="none" w:sz="0" w:space="0" w:color="auto"/>
            <w:bottom w:val="none" w:sz="0" w:space="0" w:color="auto"/>
            <w:right w:val="none" w:sz="0" w:space="0" w:color="auto"/>
          </w:divBdr>
        </w:div>
        <w:div w:id="717120825">
          <w:marLeft w:val="480"/>
          <w:marRight w:val="0"/>
          <w:marTop w:val="0"/>
          <w:marBottom w:val="0"/>
          <w:divBdr>
            <w:top w:val="none" w:sz="0" w:space="0" w:color="auto"/>
            <w:left w:val="none" w:sz="0" w:space="0" w:color="auto"/>
            <w:bottom w:val="none" w:sz="0" w:space="0" w:color="auto"/>
            <w:right w:val="none" w:sz="0" w:space="0" w:color="auto"/>
          </w:divBdr>
        </w:div>
        <w:div w:id="1871336526">
          <w:marLeft w:val="480"/>
          <w:marRight w:val="0"/>
          <w:marTop w:val="0"/>
          <w:marBottom w:val="0"/>
          <w:divBdr>
            <w:top w:val="none" w:sz="0" w:space="0" w:color="auto"/>
            <w:left w:val="none" w:sz="0" w:space="0" w:color="auto"/>
            <w:bottom w:val="none" w:sz="0" w:space="0" w:color="auto"/>
            <w:right w:val="none" w:sz="0" w:space="0" w:color="auto"/>
          </w:divBdr>
        </w:div>
        <w:div w:id="1250509185">
          <w:marLeft w:val="480"/>
          <w:marRight w:val="0"/>
          <w:marTop w:val="0"/>
          <w:marBottom w:val="0"/>
          <w:divBdr>
            <w:top w:val="none" w:sz="0" w:space="0" w:color="auto"/>
            <w:left w:val="none" w:sz="0" w:space="0" w:color="auto"/>
            <w:bottom w:val="none" w:sz="0" w:space="0" w:color="auto"/>
            <w:right w:val="none" w:sz="0" w:space="0" w:color="auto"/>
          </w:divBdr>
        </w:div>
        <w:div w:id="2086609576">
          <w:marLeft w:val="480"/>
          <w:marRight w:val="0"/>
          <w:marTop w:val="0"/>
          <w:marBottom w:val="0"/>
          <w:divBdr>
            <w:top w:val="none" w:sz="0" w:space="0" w:color="auto"/>
            <w:left w:val="none" w:sz="0" w:space="0" w:color="auto"/>
            <w:bottom w:val="none" w:sz="0" w:space="0" w:color="auto"/>
            <w:right w:val="none" w:sz="0" w:space="0" w:color="auto"/>
          </w:divBdr>
        </w:div>
        <w:div w:id="645429341">
          <w:marLeft w:val="480"/>
          <w:marRight w:val="0"/>
          <w:marTop w:val="0"/>
          <w:marBottom w:val="0"/>
          <w:divBdr>
            <w:top w:val="none" w:sz="0" w:space="0" w:color="auto"/>
            <w:left w:val="none" w:sz="0" w:space="0" w:color="auto"/>
            <w:bottom w:val="none" w:sz="0" w:space="0" w:color="auto"/>
            <w:right w:val="none" w:sz="0" w:space="0" w:color="auto"/>
          </w:divBdr>
        </w:div>
        <w:div w:id="1184786548">
          <w:marLeft w:val="480"/>
          <w:marRight w:val="0"/>
          <w:marTop w:val="0"/>
          <w:marBottom w:val="0"/>
          <w:divBdr>
            <w:top w:val="none" w:sz="0" w:space="0" w:color="auto"/>
            <w:left w:val="none" w:sz="0" w:space="0" w:color="auto"/>
            <w:bottom w:val="none" w:sz="0" w:space="0" w:color="auto"/>
            <w:right w:val="none" w:sz="0" w:space="0" w:color="auto"/>
          </w:divBdr>
        </w:div>
        <w:div w:id="1480223751">
          <w:marLeft w:val="480"/>
          <w:marRight w:val="0"/>
          <w:marTop w:val="0"/>
          <w:marBottom w:val="0"/>
          <w:divBdr>
            <w:top w:val="none" w:sz="0" w:space="0" w:color="auto"/>
            <w:left w:val="none" w:sz="0" w:space="0" w:color="auto"/>
            <w:bottom w:val="none" w:sz="0" w:space="0" w:color="auto"/>
            <w:right w:val="none" w:sz="0" w:space="0" w:color="auto"/>
          </w:divBdr>
        </w:div>
        <w:div w:id="1939367832">
          <w:marLeft w:val="480"/>
          <w:marRight w:val="0"/>
          <w:marTop w:val="0"/>
          <w:marBottom w:val="0"/>
          <w:divBdr>
            <w:top w:val="none" w:sz="0" w:space="0" w:color="auto"/>
            <w:left w:val="none" w:sz="0" w:space="0" w:color="auto"/>
            <w:bottom w:val="none" w:sz="0" w:space="0" w:color="auto"/>
            <w:right w:val="none" w:sz="0" w:space="0" w:color="auto"/>
          </w:divBdr>
        </w:div>
        <w:div w:id="1462110949">
          <w:marLeft w:val="480"/>
          <w:marRight w:val="0"/>
          <w:marTop w:val="0"/>
          <w:marBottom w:val="0"/>
          <w:divBdr>
            <w:top w:val="none" w:sz="0" w:space="0" w:color="auto"/>
            <w:left w:val="none" w:sz="0" w:space="0" w:color="auto"/>
            <w:bottom w:val="none" w:sz="0" w:space="0" w:color="auto"/>
            <w:right w:val="none" w:sz="0" w:space="0" w:color="auto"/>
          </w:divBdr>
        </w:div>
        <w:div w:id="2060934173">
          <w:marLeft w:val="480"/>
          <w:marRight w:val="0"/>
          <w:marTop w:val="0"/>
          <w:marBottom w:val="0"/>
          <w:divBdr>
            <w:top w:val="none" w:sz="0" w:space="0" w:color="auto"/>
            <w:left w:val="none" w:sz="0" w:space="0" w:color="auto"/>
            <w:bottom w:val="none" w:sz="0" w:space="0" w:color="auto"/>
            <w:right w:val="none" w:sz="0" w:space="0" w:color="auto"/>
          </w:divBdr>
        </w:div>
        <w:div w:id="1866795111">
          <w:marLeft w:val="480"/>
          <w:marRight w:val="0"/>
          <w:marTop w:val="0"/>
          <w:marBottom w:val="0"/>
          <w:divBdr>
            <w:top w:val="none" w:sz="0" w:space="0" w:color="auto"/>
            <w:left w:val="none" w:sz="0" w:space="0" w:color="auto"/>
            <w:bottom w:val="none" w:sz="0" w:space="0" w:color="auto"/>
            <w:right w:val="none" w:sz="0" w:space="0" w:color="auto"/>
          </w:divBdr>
        </w:div>
        <w:div w:id="1736662969">
          <w:marLeft w:val="480"/>
          <w:marRight w:val="0"/>
          <w:marTop w:val="0"/>
          <w:marBottom w:val="0"/>
          <w:divBdr>
            <w:top w:val="none" w:sz="0" w:space="0" w:color="auto"/>
            <w:left w:val="none" w:sz="0" w:space="0" w:color="auto"/>
            <w:bottom w:val="none" w:sz="0" w:space="0" w:color="auto"/>
            <w:right w:val="none" w:sz="0" w:space="0" w:color="auto"/>
          </w:divBdr>
        </w:div>
        <w:div w:id="1468090559">
          <w:marLeft w:val="480"/>
          <w:marRight w:val="0"/>
          <w:marTop w:val="0"/>
          <w:marBottom w:val="0"/>
          <w:divBdr>
            <w:top w:val="none" w:sz="0" w:space="0" w:color="auto"/>
            <w:left w:val="none" w:sz="0" w:space="0" w:color="auto"/>
            <w:bottom w:val="none" w:sz="0" w:space="0" w:color="auto"/>
            <w:right w:val="none" w:sz="0" w:space="0" w:color="auto"/>
          </w:divBdr>
        </w:div>
        <w:div w:id="1872374987">
          <w:marLeft w:val="480"/>
          <w:marRight w:val="0"/>
          <w:marTop w:val="0"/>
          <w:marBottom w:val="0"/>
          <w:divBdr>
            <w:top w:val="none" w:sz="0" w:space="0" w:color="auto"/>
            <w:left w:val="none" w:sz="0" w:space="0" w:color="auto"/>
            <w:bottom w:val="none" w:sz="0" w:space="0" w:color="auto"/>
            <w:right w:val="none" w:sz="0" w:space="0" w:color="auto"/>
          </w:divBdr>
        </w:div>
        <w:div w:id="100489580">
          <w:marLeft w:val="480"/>
          <w:marRight w:val="0"/>
          <w:marTop w:val="0"/>
          <w:marBottom w:val="0"/>
          <w:divBdr>
            <w:top w:val="none" w:sz="0" w:space="0" w:color="auto"/>
            <w:left w:val="none" w:sz="0" w:space="0" w:color="auto"/>
            <w:bottom w:val="none" w:sz="0" w:space="0" w:color="auto"/>
            <w:right w:val="none" w:sz="0" w:space="0" w:color="auto"/>
          </w:divBdr>
        </w:div>
        <w:div w:id="408386573">
          <w:marLeft w:val="480"/>
          <w:marRight w:val="0"/>
          <w:marTop w:val="0"/>
          <w:marBottom w:val="0"/>
          <w:divBdr>
            <w:top w:val="none" w:sz="0" w:space="0" w:color="auto"/>
            <w:left w:val="none" w:sz="0" w:space="0" w:color="auto"/>
            <w:bottom w:val="none" w:sz="0" w:space="0" w:color="auto"/>
            <w:right w:val="none" w:sz="0" w:space="0" w:color="auto"/>
          </w:divBdr>
        </w:div>
        <w:div w:id="606162682">
          <w:marLeft w:val="480"/>
          <w:marRight w:val="0"/>
          <w:marTop w:val="0"/>
          <w:marBottom w:val="0"/>
          <w:divBdr>
            <w:top w:val="none" w:sz="0" w:space="0" w:color="auto"/>
            <w:left w:val="none" w:sz="0" w:space="0" w:color="auto"/>
            <w:bottom w:val="none" w:sz="0" w:space="0" w:color="auto"/>
            <w:right w:val="none" w:sz="0" w:space="0" w:color="auto"/>
          </w:divBdr>
        </w:div>
        <w:div w:id="1699356005">
          <w:marLeft w:val="480"/>
          <w:marRight w:val="0"/>
          <w:marTop w:val="0"/>
          <w:marBottom w:val="0"/>
          <w:divBdr>
            <w:top w:val="none" w:sz="0" w:space="0" w:color="auto"/>
            <w:left w:val="none" w:sz="0" w:space="0" w:color="auto"/>
            <w:bottom w:val="none" w:sz="0" w:space="0" w:color="auto"/>
            <w:right w:val="none" w:sz="0" w:space="0" w:color="auto"/>
          </w:divBdr>
        </w:div>
        <w:div w:id="1180773013">
          <w:marLeft w:val="480"/>
          <w:marRight w:val="0"/>
          <w:marTop w:val="0"/>
          <w:marBottom w:val="0"/>
          <w:divBdr>
            <w:top w:val="none" w:sz="0" w:space="0" w:color="auto"/>
            <w:left w:val="none" w:sz="0" w:space="0" w:color="auto"/>
            <w:bottom w:val="none" w:sz="0" w:space="0" w:color="auto"/>
            <w:right w:val="none" w:sz="0" w:space="0" w:color="auto"/>
          </w:divBdr>
        </w:div>
        <w:div w:id="768740095">
          <w:marLeft w:val="480"/>
          <w:marRight w:val="0"/>
          <w:marTop w:val="0"/>
          <w:marBottom w:val="0"/>
          <w:divBdr>
            <w:top w:val="none" w:sz="0" w:space="0" w:color="auto"/>
            <w:left w:val="none" w:sz="0" w:space="0" w:color="auto"/>
            <w:bottom w:val="none" w:sz="0" w:space="0" w:color="auto"/>
            <w:right w:val="none" w:sz="0" w:space="0" w:color="auto"/>
          </w:divBdr>
        </w:div>
        <w:div w:id="1435440248">
          <w:marLeft w:val="480"/>
          <w:marRight w:val="0"/>
          <w:marTop w:val="0"/>
          <w:marBottom w:val="0"/>
          <w:divBdr>
            <w:top w:val="none" w:sz="0" w:space="0" w:color="auto"/>
            <w:left w:val="none" w:sz="0" w:space="0" w:color="auto"/>
            <w:bottom w:val="none" w:sz="0" w:space="0" w:color="auto"/>
            <w:right w:val="none" w:sz="0" w:space="0" w:color="auto"/>
          </w:divBdr>
        </w:div>
        <w:div w:id="1314211507">
          <w:marLeft w:val="480"/>
          <w:marRight w:val="0"/>
          <w:marTop w:val="0"/>
          <w:marBottom w:val="0"/>
          <w:divBdr>
            <w:top w:val="none" w:sz="0" w:space="0" w:color="auto"/>
            <w:left w:val="none" w:sz="0" w:space="0" w:color="auto"/>
            <w:bottom w:val="none" w:sz="0" w:space="0" w:color="auto"/>
            <w:right w:val="none" w:sz="0" w:space="0" w:color="auto"/>
          </w:divBdr>
        </w:div>
        <w:div w:id="1519467832">
          <w:marLeft w:val="480"/>
          <w:marRight w:val="0"/>
          <w:marTop w:val="0"/>
          <w:marBottom w:val="0"/>
          <w:divBdr>
            <w:top w:val="none" w:sz="0" w:space="0" w:color="auto"/>
            <w:left w:val="none" w:sz="0" w:space="0" w:color="auto"/>
            <w:bottom w:val="none" w:sz="0" w:space="0" w:color="auto"/>
            <w:right w:val="none" w:sz="0" w:space="0" w:color="auto"/>
          </w:divBdr>
        </w:div>
        <w:div w:id="704330355">
          <w:marLeft w:val="480"/>
          <w:marRight w:val="0"/>
          <w:marTop w:val="0"/>
          <w:marBottom w:val="0"/>
          <w:divBdr>
            <w:top w:val="none" w:sz="0" w:space="0" w:color="auto"/>
            <w:left w:val="none" w:sz="0" w:space="0" w:color="auto"/>
            <w:bottom w:val="none" w:sz="0" w:space="0" w:color="auto"/>
            <w:right w:val="none" w:sz="0" w:space="0" w:color="auto"/>
          </w:divBdr>
        </w:div>
        <w:div w:id="1867672497">
          <w:marLeft w:val="480"/>
          <w:marRight w:val="0"/>
          <w:marTop w:val="0"/>
          <w:marBottom w:val="0"/>
          <w:divBdr>
            <w:top w:val="none" w:sz="0" w:space="0" w:color="auto"/>
            <w:left w:val="none" w:sz="0" w:space="0" w:color="auto"/>
            <w:bottom w:val="none" w:sz="0" w:space="0" w:color="auto"/>
            <w:right w:val="none" w:sz="0" w:space="0" w:color="auto"/>
          </w:divBdr>
        </w:div>
        <w:div w:id="38626637">
          <w:marLeft w:val="480"/>
          <w:marRight w:val="0"/>
          <w:marTop w:val="0"/>
          <w:marBottom w:val="0"/>
          <w:divBdr>
            <w:top w:val="none" w:sz="0" w:space="0" w:color="auto"/>
            <w:left w:val="none" w:sz="0" w:space="0" w:color="auto"/>
            <w:bottom w:val="none" w:sz="0" w:space="0" w:color="auto"/>
            <w:right w:val="none" w:sz="0" w:space="0" w:color="auto"/>
          </w:divBdr>
        </w:div>
        <w:div w:id="1481193175">
          <w:marLeft w:val="480"/>
          <w:marRight w:val="0"/>
          <w:marTop w:val="0"/>
          <w:marBottom w:val="0"/>
          <w:divBdr>
            <w:top w:val="none" w:sz="0" w:space="0" w:color="auto"/>
            <w:left w:val="none" w:sz="0" w:space="0" w:color="auto"/>
            <w:bottom w:val="none" w:sz="0" w:space="0" w:color="auto"/>
            <w:right w:val="none" w:sz="0" w:space="0" w:color="auto"/>
          </w:divBdr>
        </w:div>
        <w:div w:id="2007632281">
          <w:marLeft w:val="480"/>
          <w:marRight w:val="0"/>
          <w:marTop w:val="0"/>
          <w:marBottom w:val="0"/>
          <w:divBdr>
            <w:top w:val="none" w:sz="0" w:space="0" w:color="auto"/>
            <w:left w:val="none" w:sz="0" w:space="0" w:color="auto"/>
            <w:bottom w:val="none" w:sz="0" w:space="0" w:color="auto"/>
            <w:right w:val="none" w:sz="0" w:space="0" w:color="auto"/>
          </w:divBdr>
        </w:div>
        <w:div w:id="983699319">
          <w:marLeft w:val="480"/>
          <w:marRight w:val="0"/>
          <w:marTop w:val="0"/>
          <w:marBottom w:val="0"/>
          <w:divBdr>
            <w:top w:val="none" w:sz="0" w:space="0" w:color="auto"/>
            <w:left w:val="none" w:sz="0" w:space="0" w:color="auto"/>
            <w:bottom w:val="none" w:sz="0" w:space="0" w:color="auto"/>
            <w:right w:val="none" w:sz="0" w:space="0" w:color="auto"/>
          </w:divBdr>
        </w:div>
        <w:div w:id="1739010033">
          <w:marLeft w:val="480"/>
          <w:marRight w:val="0"/>
          <w:marTop w:val="0"/>
          <w:marBottom w:val="0"/>
          <w:divBdr>
            <w:top w:val="none" w:sz="0" w:space="0" w:color="auto"/>
            <w:left w:val="none" w:sz="0" w:space="0" w:color="auto"/>
            <w:bottom w:val="none" w:sz="0" w:space="0" w:color="auto"/>
            <w:right w:val="none" w:sz="0" w:space="0" w:color="auto"/>
          </w:divBdr>
        </w:div>
        <w:div w:id="1197161986">
          <w:marLeft w:val="480"/>
          <w:marRight w:val="0"/>
          <w:marTop w:val="0"/>
          <w:marBottom w:val="0"/>
          <w:divBdr>
            <w:top w:val="none" w:sz="0" w:space="0" w:color="auto"/>
            <w:left w:val="none" w:sz="0" w:space="0" w:color="auto"/>
            <w:bottom w:val="none" w:sz="0" w:space="0" w:color="auto"/>
            <w:right w:val="none" w:sz="0" w:space="0" w:color="auto"/>
          </w:divBdr>
        </w:div>
        <w:div w:id="2092577337">
          <w:marLeft w:val="480"/>
          <w:marRight w:val="0"/>
          <w:marTop w:val="0"/>
          <w:marBottom w:val="0"/>
          <w:divBdr>
            <w:top w:val="none" w:sz="0" w:space="0" w:color="auto"/>
            <w:left w:val="none" w:sz="0" w:space="0" w:color="auto"/>
            <w:bottom w:val="none" w:sz="0" w:space="0" w:color="auto"/>
            <w:right w:val="none" w:sz="0" w:space="0" w:color="auto"/>
          </w:divBdr>
        </w:div>
      </w:divsChild>
    </w:div>
    <w:div w:id="1349864619">
      <w:bodyDiv w:val="1"/>
      <w:marLeft w:val="0"/>
      <w:marRight w:val="0"/>
      <w:marTop w:val="0"/>
      <w:marBottom w:val="0"/>
      <w:divBdr>
        <w:top w:val="none" w:sz="0" w:space="0" w:color="auto"/>
        <w:left w:val="none" w:sz="0" w:space="0" w:color="auto"/>
        <w:bottom w:val="none" w:sz="0" w:space="0" w:color="auto"/>
        <w:right w:val="none" w:sz="0" w:space="0" w:color="auto"/>
      </w:divBdr>
    </w:div>
    <w:div w:id="1351757020">
      <w:marLeft w:val="0"/>
      <w:marRight w:val="0"/>
      <w:marTop w:val="0"/>
      <w:marBottom w:val="0"/>
      <w:divBdr>
        <w:top w:val="none" w:sz="0" w:space="0" w:color="auto"/>
        <w:left w:val="none" w:sz="0" w:space="0" w:color="auto"/>
        <w:bottom w:val="none" w:sz="0" w:space="0" w:color="auto"/>
        <w:right w:val="none" w:sz="0" w:space="0" w:color="auto"/>
      </w:divBdr>
    </w:div>
    <w:div w:id="1352145025">
      <w:bodyDiv w:val="1"/>
      <w:marLeft w:val="0"/>
      <w:marRight w:val="0"/>
      <w:marTop w:val="0"/>
      <w:marBottom w:val="0"/>
      <w:divBdr>
        <w:top w:val="none" w:sz="0" w:space="0" w:color="auto"/>
        <w:left w:val="none" w:sz="0" w:space="0" w:color="auto"/>
        <w:bottom w:val="none" w:sz="0" w:space="0" w:color="auto"/>
        <w:right w:val="none" w:sz="0" w:space="0" w:color="auto"/>
      </w:divBdr>
    </w:div>
    <w:div w:id="1355113195">
      <w:marLeft w:val="0"/>
      <w:marRight w:val="0"/>
      <w:marTop w:val="0"/>
      <w:marBottom w:val="0"/>
      <w:divBdr>
        <w:top w:val="none" w:sz="0" w:space="0" w:color="auto"/>
        <w:left w:val="none" w:sz="0" w:space="0" w:color="auto"/>
        <w:bottom w:val="none" w:sz="0" w:space="0" w:color="auto"/>
        <w:right w:val="none" w:sz="0" w:space="0" w:color="auto"/>
      </w:divBdr>
    </w:div>
    <w:div w:id="1359115769">
      <w:bodyDiv w:val="1"/>
      <w:marLeft w:val="0"/>
      <w:marRight w:val="0"/>
      <w:marTop w:val="0"/>
      <w:marBottom w:val="0"/>
      <w:divBdr>
        <w:top w:val="none" w:sz="0" w:space="0" w:color="auto"/>
        <w:left w:val="none" w:sz="0" w:space="0" w:color="auto"/>
        <w:bottom w:val="none" w:sz="0" w:space="0" w:color="auto"/>
        <w:right w:val="none" w:sz="0" w:space="0" w:color="auto"/>
      </w:divBdr>
    </w:div>
    <w:div w:id="1360356494">
      <w:bodyDiv w:val="1"/>
      <w:marLeft w:val="0"/>
      <w:marRight w:val="0"/>
      <w:marTop w:val="0"/>
      <w:marBottom w:val="0"/>
      <w:divBdr>
        <w:top w:val="none" w:sz="0" w:space="0" w:color="auto"/>
        <w:left w:val="none" w:sz="0" w:space="0" w:color="auto"/>
        <w:bottom w:val="none" w:sz="0" w:space="0" w:color="auto"/>
        <w:right w:val="none" w:sz="0" w:space="0" w:color="auto"/>
      </w:divBdr>
      <w:divsChild>
        <w:div w:id="706873727">
          <w:marLeft w:val="480"/>
          <w:marRight w:val="0"/>
          <w:marTop w:val="0"/>
          <w:marBottom w:val="0"/>
          <w:divBdr>
            <w:top w:val="none" w:sz="0" w:space="0" w:color="auto"/>
            <w:left w:val="none" w:sz="0" w:space="0" w:color="auto"/>
            <w:bottom w:val="none" w:sz="0" w:space="0" w:color="auto"/>
            <w:right w:val="none" w:sz="0" w:space="0" w:color="auto"/>
          </w:divBdr>
        </w:div>
        <w:div w:id="1472402329">
          <w:marLeft w:val="480"/>
          <w:marRight w:val="0"/>
          <w:marTop w:val="0"/>
          <w:marBottom w:val="0"/>
          <w:divBdr>
            <w:top w:val="none" w:sz="0" w:space="0" w:color="auto"/>
            <w:left w:val="none" w:sz="0" w:space="0" w:color="auto"/>
            <w:bottom w:val="none" w:sz="0" w:space="0" w:color="auto"/>
            <w:right w:val="none" w:sz="0" w:space="0" w:color="auto"/>
          </w:divBdr>
        </w:div>
        <w:div w:id="1886792380">
          <w:marLeft w:val="480"/>
          <w:marRight w:val="0"/>
          <w:marTop w:val="0"/>
          <w:marBottom w:val="0"/>
          <w:divBdr>
            <w:top w:val="none" w:sz="0" w:space="0" w:color="auto"/>
            <w:left w:val="none" w:sz="0" w:space="0" w:color="auto"/>
            <w:bottom w:val="none" w:sz="0" w:space="0" w:color="auto"/>
            <w:right w:val="none" w:sz="0" w:space="0" w:color="auto"/>
          </w:divBdr>
        </w:div>
        <w:div w:id="1986082110">
          <w:marLeft w:val="480"/>
          <w:marRight w:val="0"/>
          <w:marTop w:val="0"/>
          <w:marBottom w:val="0"/>
          <w:divBdr>
            <w:top w:val="none" w:sz="0" w:space="0" w:color="auto"/>
            <w:left w:val="none" w:sz="0" w:space="0" w:color="auto"/>
            <w:bottom w:val="none" w:sz="0" w:space="0" w:color="auto"/>
            <w:right w:val="none" w:sz="0" w:space="0" w:color="auto"/>
          </w:divBdr>
        </w:div>
        <w:div w:id="810437481">
          <w:marLeft w:val="480"/>
          <w:marRight w:val="0"/>
          <w:marTop w:val="0"/>
          <w:marBottom w:val="0"/>
          <w:divBdr>
            <w:top w:val="none" w:sz="0" w:space="0" w:color="auto"/>
            <w:left w:val="none" w:sz="0" w:space="0" w:color="auto"/>
            <w:bottom w:val="none" w:sz="0" w:space="0" w:color="auto"/>
            <w:right w:val="none" w:sz="0" w:space="0" w:color="auto"/>
          </w:divBdr>
        </w:div>
        <w:div w:id="653989758">
          <w:marLeft w:val="480"/>
          <w:marRight w:val="0"/>
          <w:marTop w:val="0"/>
          <w:marBottom w:val="0"/>
          <w:divBdr>
            <w:top w:val="none" w:sz="0" w:space="0" w:color="auto"/>
            <w:left w:val="none" w:sz="0" w:space="0" w:color="auto"/>
            <w:bottom w:val="none" w:sz="0" w:space="0" w:color="auto"/>
            <w:right w:val="none" w:sz="0" w:space="0" w:color="auto"/>
          </w:divBdr>
        </w:div>
        <w:div w:id="1463427903">
          <w:marLeft w:val="480"/>
          <w:marRight w:val="0"/>
          <w:marTop w:val="0"/>
          <w:marBottom w:val="0"/>
          <w:divBdr>
            <w:top w:val="none" w:sz="0" w:space="0" w:color="auto"/>
            <w:left w:val="none" w:sz="0" w:space="0" w:color="auto"/>
            <w:bottom w:val="none" w:sz="0" w:space="0" w:color="auto"/>
            <w:right w:val="none" w:sz="0" w:space="0" w:color="auto"/>
          </w:divBdr>
        </w:div>
        <w:div w:id="791634835">
          <w:marLeft w:val="480"/>
          <w:marRight w:val="0"/>
          <w:marTop w:val="0"/>
          <w:marBottom w:val="0"/>
          <w:divBdr>
            <w:top w:val="none" w:sz="0" w:space="0" w:color="auto"/>
            <w:left w:val="none" w:sz="0" w:space="0" w:color="auto"/>
            <w:bottom w:val="none" w:sz="0" w:space="0" w:color="auto"/>
            <w:right w:val="none" w:sz="0" w:space="0" w:color="auto"/>
          </w:divBdr>
        </w:div>
        <w:div w:id="627393588">
          <w:marLeft w:val="480"/>
          <w:marRight w:val="0"/>
          <w:marTop w:val="0"/>
          <w:marBottom w:val="0"/>
          <w:divBdr>
            <w:top w:val="none" w:sz="0" w:space="0" w:color="auto"/>
            <w:left w:val="none" w:sz="0" w:space="0" w:color="auto"/>
            <w:bottom w:val="none" w:sz="0" w:space="0" w:color="auto"/>
            <w:right w:val="none" w:sz="0" w:space="0" w:color="auto"/>
          </w:divBdr>
        </w:div>
        <w:div w:id="615142509">
          <w:marLeft w:val="480"/>
          <w:marRight w:val="0"/>
          <w:marTop w:val="0"/>
          <w:marBottom w:val="0"/>
          <w:divBdr>
            <w:top w:val="none" w:sz="0" w:space="0" w:color="auto"/>
            <w:left w:val="none" w:sz="0" w:space="0" w:color="auto"/>
            <w:bottom w:val="none" w:sz="0" w:space="0" w:color="auto"/>
            <w:right w:val="none" w:sz="0" w:space="0" w:color="auto"/>
          </w:divBdr>
        </w:div>
        <w:div w:id="159199734">
          <w:marLeft w:val="480"/>
          <w:marRight w:val="0"/>
          <w:marTop w:val="0"/>
          <w:marBottom w:val="0"/>
          <w:divBdr>
            <w:top w:val="none" w:sz="0" w:space="0" w:color="auto"/>
            <w:left w:val="none" w:sz="0" w:space="0" w:color="auto"/>
            <w:bottom w:val="none" w:sz="0" w:space="0" w:color="auto"/>
            <w:right w:val="none" w:sz="0" w:space="0" w:color="auto"/>
          </w:divBdr>
        </w:div>
        <w:div w:id="1110278025">
          <w:marLeft w:val="480"/>
          <w:marRight w:val="0"/>
          <w:marTop w:val="0"/>
          <w:marBottom w:val="0"/>
          <w:divBdr>
            <w:top w:val="none" w:sz="0" w:space="0" w:color="auto"/>
            <w:left w:val="none" w:sz="0" w:space="0" w:color="auto"/>
            <w:bottom w:val="none" w:sz="0" w:space="0" w:color="auto"/>
            <w:right w:val="none" w:sz="0" w:space="0" w:color="auto"/>
          </w:divBdr>
        </w:div>
        <w:div w:id="1463032629">
          <w:marLeft w:val="480"/>
          <w:marRight w:val="0"/>
          <w:marTop w:val="0"/>
          <w:marBottom w:val="0"/>
          <w:divBdr>
            <w:top w:val="none" w:sz="0" w:space="0" w:color="auto"/>
            <w:left w:val="none" w:sz="0" w:space="0" w:color="auto"/>
            <w:bottom w:val="none" w:sz="0" w:space="0" w:color="auto"/>
            <w:right w:val="none" w:sz="0" w:space="0" w:color="auto"/>
          </w:divBdr>
        </w:div>
        <w:div w:id="1372415202">
          <w:marLeft w:val="480"/>
          <w:marRight w:val="0"/>
          <w:marTop w:val="0"/>
          <w:marBottom w:val="0"/>
          <w:divBdr>
            <w:top w:val="none" w:sz="0" w:space="0" w:color="auto"/>
            <w:left w:val="none" w:sz="0" w:space="0" w:color="auto"/>
            <w:bottom w:val="none" w:sz="0" w:space="0" w:color="auto"/>
            <w:right w:val="none" w:sz="0" w:space="0" w:color="auto"/>
          </w:divBdr>
        </w:div>
        <w:div w:id="1583029910">
          <w:marLeft w:val="480"/>
          <w:marRight w:val="0"/>
          <w:marTop w:val="0"/>
          <w:marBottom w:val="0"/>
          <w:divBdr>
            <w:top w:val="none" w:sz="0" w:space="0" w:color="auto"/>
            <w:left w:val="none" w:sz="0" w:space="0" w:color="auto"/>
            <w:bottom w:val="none" w:sz="0" w:space="0" w:color="auto"/>
            <w:right w:val="none" w:sz="0" w:space="0" w:color="auto"/>
          </w:divBdr>
        </w:div>
        <w:div w:id="1798255390">
          <w:marLeft w:val="480"/>
          <w:marRight w:val="0"/>
          <w:marTop w:val="0"/>
          <w:marBottom w:val="0"/>
          <w:divBdr>
            <w:top w:val="none" w:sz="0" w:space="0" w:color="auto"/>
            <w:left w:val="none" w:sz="0" w:space="0" w:color="auto"/>
            <w:bottom w:val="none" w:sz="0" w:space="0" w:color="auto"/>
            <w:right w:val="none" w:sz="0" w:space="0" w:color="auto"/>
          </w:divBdr>
        </w:div>
        <w:div w:id="319165241">
          <w:marLeft w:val="480"/>
          <w:marRight w:val="0"/>
          <w:marTop w:val="0"/>
          <w:marBottom w:val="0"/>
          <w:divBdr>
            <w:top w:val="none" w:sz="0" w:space="0" w:color="auto"/>
            <w:left w:val="none" w:sz="0" w:space="0" w:color="auto"/>
            <w:bottom w:val="none" w:sz="0" w:space="0" w:color="auto"/>
            <w:right w:val="none" w:sz="0" w:space="0" w:color="auto"/>
          </w:divBdr>
        </w:div>
        <w:div w:id="279579510">
          <w:marLeft w:val="480"/>
          <w:marRight w:val="0"/>
          <w:marTop w:val="0"/>
          <w:marBottom w:val="0"/>
          <w:divBdr>
            <w:top w:val="none" w:sz="0" w:space="0" w:color="auto"/>
            <w:left w:val="none" w:sz="0" w:space="0" w:color="auto"/>
            <w:bottom w:val="none" w:sz="0" w:space="0" w:color="auto"/>
            <w:right w:val="none" w:sz="0" w:space="0" w:color="auto"/>
          </w:divBdr>
        </w:div>
        <w:div w:id="1145196235">
          <w:marLeft w:val="480"/>
          <w:marRight w:val="0"/>
          <w:marTop w:val="0"/>
          <w:marBottom w:val="0"/>
          <w:divBdr>
            <w:top w:val="none" w:sz="0" w:space="0" w:color="auto"/>
            <w:left w:val="none" w:sz="0" w:space="0" w:color="auto"/>
            <w:bottom w:val="none" w:sz="0" w:space="0" w:color="auto"/>
            <w:right w:val="none" w:sz="0" w:space="0" w:color="auto"/>
          </w:divBdr>
        </w:div>
        <w:div w:id="1702318131">
          <w:marLeft w:val="480"/>
          <w:marRight w:val="0"/>
          <w:marTop w:val="0"/>
          <w:marBottom w:val="0"/>
          <w:divBdr>
            <w:top w:val="none" w:sz="0" w:space="0" w:color="auto"/>
            <w:left w:val="none" w:sz="0" w:space="0" w:color="auto"/>
            <w:bottom w:val="none" w:sz="0" w:space="0" w:color="auto"/>
            <w:right w:val="none" w:sz="0" w:space="0" w:color="auto"/>
          </w:divBdr>
        </w:div>
        <w:div w:id="1346900734">
          <w:marLeft w:val="480"/>
          <w:marRight w:val="0"/>
          <w:marTop w:val="0"/>
          <w:marBottom w:val="0"/>
          <w:divBdr>
            <w:top w:val="none" w:sz="0" w:space="0" w:color="auto"/>
            <w:left w:val="none" w:sz="0" w:space="0" w:color="auto"/>
            <w:bottom w:val="none" w:sz="0" w:space="0" w:color="auto"/>
            <w:right w:val="none" w:sz="0" w:space="0" w:color="auto"/>
          </w:divBdr>
        </w:div>
        <w:div w:id="793986619">
          <w:marLeft w:val="480"/>
          <w:marRight w:val="0"/>
          <w:marTop w:val="0"/>
          <w:marBottom w:val="0"/>
          <w:divBdr>
            <w:top w:val="none" w:sz="0" w:space="0" w:color="auto"/>
            <w:left w:val="none" w:sz="0" w:space="0" w:color="auto"/>
            <w:bottom w:val="none" w:sz="0" w:space="0" w:color="auto"/>
            <w:right w:val="none" w:sz="0" w:space="0" w:color="auto"/>
          </w:divBdr>
        </w:div>
        <w:div w:id="1580597649">
          <w:marLeft w:val="480"/>
          <w:marRight w:val="0"/>
          <w:marTop w:val="0"/>
          <w:marBottom w:val="0"/>
          <w:divBdr>
            <w:top w:val="none" w:sz="0" w:space="0" w:color="auto"/>
            <w:left w:val="none" w:sz="0" w:space="0" w:color="auto"/>
            <w:bottom w:val="none" w:sz="0" w:space="0" w:color="auto"/>
            <w:right w:val="none" w:sz="0" w:space="0" w:color="auto"/>
          </w:divBdr>
        </w:div>
        <w:div w:id="241064081">
          <w:marLeft w:val="480"/>
          <w:marRight w:val="0"/>
          <w:marTop w:val="0"/>
          <w:marBottom w:val="0"/>
          <w:divBdr>
            <w:top w:val="none" w:sz="0" w:space="0" w:color="auto"/>
            <w:left w:val="none" w:sz="0" w:space="0" w:color="auto"/>
            <w:bottom w:val="none" w:sz="0" w:space="0" w:color="auto"/>
            <w:right w:val="none" w:sz="0" w:space="0" w:color="auto"/>
          </w:divBdr>
        </w:div>
        <w:div w:id="1237013384">
          <w:marLeft w:val="480"/>
          <w:marRight w:val="0"/>
          <w:marTop w:val="0"/>
          <w:marBottom w:val="0"/>
          <w:divBdr>
            <w:top w:val="none" w:sz="0" w:space="0" w:color="auto"/>
            <w:left w:val="none" w:sz="0" w:space="0" w:color="auto"/>
            <w:bottom w:val="none" w:sz="0" w:space="0" w:color="auto"/>
            <w:right w:val="none" w:sz="0" w:space="0" w:color="auto"/>
          </w:divBdr>
        </w:div>
        <w:div w:id="478697026">
          <w:marLeft w:val="480"/>
          <w:marRight w:val="0"/>
          <w:marTop w:val="0"/>
          <w:marBottom w:val="0"/>
          <w:divBdr>
            <w:top w:val="none" w:sz="0" w:space="0" w:color="auto"/>
            <w:left w:val="none" w:sz="0" w:space="0" w:color="auto"/>
            <w:bottom w:val="none" w:sz="0" w:space="0" w:color="auto"/>
            <w:right w:val="none" w:sz="0" w:space="0" w:color="auto"/>
          </w:divBdr>
        </w:div>
        <w:div w:id="1179541688">
          <w:marLeft w:val="480"/>
          <w:marRight w:val="0"/>
          <w:marTop w:val="0"/>
          <w:marBottom w:val="0"/>
          <w:divBdr>
            <w:top w:val="none" w:sz="0" w:space="0" w:color="auto"/>
            <w:left w:val="none" w:sz="0" w:space="0" w:color="auto"/>
            <w:bottom w:val="none" w:sz="0" w:space="0" w:color="auto"/>
            <w:right w:val="none" w:sz="0" w:space="0" w:color="auto"/>
          </w:divBdr>
        </w:div>
        <w:div w:id="139424846">
          <w:marLeft w:val="480"/>
          <w:marRight w:val="0"/>
          <w:marTop w:val="0"/>
          <w:marBottom w:val="0"/>
          <w:divBdr>
            <w:top w:val="none" w:sz="0" w:space="0" w:color="auto"/>
            <w:left w:val="none" w:sz="0" w:space="0" w:color="auto"/>
            <w:bottom w:val="none" w:sz="0" w:space="0" w:color="auto"/>
            <w:right w:val="none" w:sz="0" w:space="0" w:color="auto"/>
          </w:divBdr>
        </w:div>
        <w:div w:id="101850664">
          <w:marLeft w:val="480"/>
          <w:marRight w:val="0"/>
          <w:marTop w:val="0"/>
          <w:marBottom w:val="0"/>
          <w:divBdr>
            <w:top w:val="none" w:sz="0" w:space="0" w:color="auto"/>
            <w:left w:val="none" w:sz="0" w:space="0" w:color="auto"/>
            <w:bottom w:val="none" w:sz="0" w:space="0" w:color="auto"/>
            <w:right w:val="none" w:sz="0" w:space="0" w:color="auto"/>
          </w:divBdr>
        </w:div>
        <w:div w:id="2110274179">
          <w:marLeft w:val="480"/>
          <w:marRight w:val="0"/>
          <w:marTop w:val="0"/>
          <w:marBottom w:val="0"/>
          <w:divBdr>
            <w:top w:val="none" w:sz="0" w:space="0" w:color="auto"/>
            <w:left w:val="none" w:sz="0" w:space="0" w:color="auto"/>
            <w:bottom w:val="none" w:sz="0" w:space="0" w:color="auto"/>
            <w:right w:val="none" w:sz="0" w:space="0" w:color="auto"/>
          </w:divBdr>
        </w:div>
        <w:div w:id="1570963674">
          <w:marLeft w:val="480"/>
          <w:marRight w:val="0"/>
          <w:marTop w:val="0"/>
          <w:marBottom w:val="0"/>
          <w:divBdr>
            <w:top w:val="none" w:sz="0" w:space="0" w:color="auto"/>
            <w:left w:val="none" w:sz="0" w:space="0" w:color="auto"/>
            <w:bottom w:val="none" w:sz="0" w:space="0" w:color="auto"/>
            <w:right w:val="none" w:sz="0" w:space="0" w:color="auto"/>
          </w:divBdr>
        </w:div>
        <w:div w:id="1098673854">
          <w:marLeft w:val="480"/>
          <w:marRight w:val="0"/>
          <w:marTop w:val="0"/>
          <w:marBottom w:val="0"/>
          <w:divBdr>
            <w:top w:val="none" w:sz="0" w:space="0" w:color="auto"/>
            <w:left w:val="none" w:sz="0" w:space="0" w:color="auto"/>
            <w:bottom w:val="none" w:sz="0" w:space="0" w:color="auto"/>
            <w:right w:val="none" w:sz="0" w:space="0" w:color="auto"/>
          </w:divBdr>
        </w:div>
        <w:div w:id="386151437">
          <w:marLeft w:val="480"/>
          <w:marRight w:val="0"/>
          <w:marTop w:val="0"/>
          <w:marBottom w:val="0"/>
          <w:divBdr>
            <w:top w:val="none" w:sz="0" w:space="0" w:color="auto"/>
            <w:left w:val="none" w:sz="0" w:space="0" w:color="auto"/>
            <w:bottom w:val="none" w:sz="0" w:space="0" w:color="auto"/>
            <w:right w:val="none" w:sz="0" w:space="0" w:color="auto"/>
          </w:divBdr>
        </w:div>
        <w:div w:id="1664964350">
          <w:marLeft w:val="480"/>
          <w:marRight w:val="0"/>
          <w:marTop w:val="0"/>
          <w:marBottom w:val="0"/>
          <w:divBdr>
            <w:top w:val="none" w:sz="0" w:space="0" w:color="auto"/>
            <w:left w:val="none" w:sz="0" w:space="0" w:color="auto"/>
            <w:bottom w:val="none" w:sz="0" w:space="0" w:color="auto"/>
            <w:right w:val="none" w:sz="0" w:space="0" w:color="auto"/>
          </w:divBdr>
        </w:div>
        <w:div w:id="1890264047">
          <w:marLeft w:val="480"/>
          <w:marRight w:val="0"/>
          <w:marTop w:val="0"/>
          <w:marBottom w:val="0"/>
          <w:divBdr>
            <w:top w:val="none" w:sz="0" w:space="0" w:color="auto"/>
            <w:left w:val="none" w:sz="0" w:space="0" w:color="auto"/>
            <w:bottom w:val="none" w:sz="0" w:space="0" w:color="auto"/>
            <w:right w:val="none" w:sz="0" w:space="0" w:color="auto"/>
          </w:divBdr>
        </w:div>
        <w:div w:id="303851443">
          <w:marLeft w:val="480"/>
          <w:marRight w:val="0"/>
          <w:marTop w:val="0"/>
          <w:marBottom w:val="0"/>
          <w:divBdr>
            <w:top w:val="none" w:sz="0" w:space="0" w:color="auto"/>
            <w:left w:val="none" w:sz="0" w:space="0" w:color="auto"/>
            <w:bottom w:val="none" w:sz="0" w:space="0" w:color="auto"/>
            <w:right w:val="none" w:sz="0" w:space="0" w:color="auto"/>
          </w:divBdr>
        </w:div>
        <w:div w:id="1393698027">
          <w:marLeft w:val="480"/>
          <w:marRight w:val="0"/>
          <w:marTop w:val="0"/>
          <w:marBottom w:val="0"/>
          <w:divBdr>
            <w:top w:val="none" w:sz="0" w:space="0" w:color="auto"/>
            <w:left w:val="none" w:sz="0" w:space="0" w:color="auto"/>
            <w:bottom w:val="none" w:sz="0" w:space="0" w:color="auto"/>
            <w:right w:val="none" w:sz="0" w:space="0" w:color="auto"/>
          </w:divBdr>
        </w:div>
        <w:div w:id="1569880503">
          <w:marLeft w:val="480"/>
          <w:marRight w:val="0"/>
          <w:marTop w:val="0"/>
          <w:marBottom w:val="0"/>
          <w:divBdr>
            <w:top w:val="none" w:sz="0" w:space="0" w:color="auto"/>
            <w:left w:val="none" w:sz="0" w:space="0" w:color="auto"/>
            <w:bottom w:val="none" w:sz="0" w:space="0" w:color="auto"/>
            <w:right w:val="none" w:sz="0" w:space="0" w:color="auto"/>
          </w:divBdr>
        </w:div>
        <w:div w:id="489176049">
          <w:marLeft w:val="480"/>
          <w:marRight w:val="0"/>
          <w:marTop w:val="0"/>
          <w:marBottom w:val="0"/>
          <w:divBdr>
            <w:top w:val="none" w:sz="0" w:space="0" w:color="auto"/>
            <w:left w:val="none" w:sz="0" w:space="0" w:color="auto"/>
            <w:bottom w:val="none" w:sz="0" w:space="0" w:color="auto"/>
            <w:right w:val="none" w:sz="0" w:space="0" w:color="auto"/>
          </w:divBdr>
        </w:div>
        <w:div w:id="799108803">
          <w:marLeft w:val="480"/>
          <w:marRight w:val="0"/>
          <w:marTop w:val="0"/>
          <w:marBottom w:val="0"/>
          <w:divBdr>
            <w:top w:val="none" w:sz="0" w:space="0" w:color="auto"/>
            <w:left w:val="none" w:sz="0" w:space="0" w:color="auto"/>
            <w:bottom w:val="none" w:sz="0" w:space="0" w:color="auto"/>
            <w:right w:val="none" w:sz="0" w:space="0" w:color="auto"/>
          </w:divBdr>
        </w:div>
        <w:div w:id="1637179005">
          <w:marLeft w:val="480"/>
          <w:marRight w:val="0"/>
          <w:marTop w:val="0"/>
          <w:marBottom w:val="0"/>
          <w:divBdr>
            <w:top w:val="none" w:sz="0" w:space="0" w:color="auto"/>
            <w:left w:val="none" w:sz="0" w:space="0" w:color="auto"/>
            <w:bottom w:val="none" w:sz="0" w:space="0" w:color="auto"/>
            <w:right w:val="none" w:sz="0" w:space="0" w:color="auto"/>
          </w:divBdr>
        </w:div>
        <w:div w:id="142284612">
          <w:marLeft w:val="480"/>
          <w:marRight w:val="0"/>
          <w:marTop w:val="0"/>
          <w:marBottom w:val="0"/>
          <w:divBdr>
            <w:top w:val="none" w:sz="0" w:space="0" w:color="auto"/>
            <w:left w:val="none" w:sz="0" w:space="0" w:color="auto"/>
            <w:bottom w:val="none" w:sz="0" w:space="0" w:color="auto"/>
            <w:right w:val="none" w:sz="0" w:space="0" w:color="auto"/>
          </w:divBdr>
        </w:div>
        <w:div w:id="432478396">
          <w:marLeft w:val="480"/>
          <w:marRight w:val="0"/>
          <w:marTop w:val="0"/>
          <w:marBottom w:val="0"/>
          <w:divBdr>
            <w:top w:val="none" w:sz="0" w:space="0" w:color="auto"/>
            <w:left w:val="none" w:sz="0" w:space="0" w:color="auto"/>
            <w:bottom w:val="none" w:sz="0" w:space="0" w:color="auto"/>
            <w:right w:val="none" w:sz="0" w:space="0" w:color="auto"/>
          </w:divBdr>
        </w:div>
        <w:div w:id="1967195707">
          <w:marLeft w:val="480"/>
          <w:marRight w:val="0"/>
          <w:marTop w:val="0"/>
          <w:marBottom w:val="0"/>
          <w:divBdr>
            <w:top w:val="none" w:sz="0" w:space="0" w:color="auto"/>
            <w:left w:val="none" w:sz="0" w:space="0" w:color="auto"/>
            <w:bottom w:val="none" w:sz="0" w:space="0" w:color="auto"/>
            <w:right w:val="none" w:sz="0" w:space="0" w:color="auto"/>
          </w:divBdr>
        </w:div>
        <w:div w:id="354962807">
          <w:marLeft w:val="480"/>
          <w:marRight w:val="0"/>
          <w:marTop w:val="0"/>
          <w:marBottom w:val="0"/>
          <w:divBdr>
            <w:top w:val="none" w:sz="0" w:space="0" w:color="auto"/>
            <w:left w:val="none" w:sz="0" w:space="0" w:color="auto"/>
            <w:bottom w:val="none" w:sz="0" w:space="0" w:color="auto"/>
            <w:right w:val="none" w:sz="0" w:space="0" w:color="auto"/>
          </w:divBdr>
        </w:div>
        <w:div w:id="1701710134">
          <w:marLeft w:val="480"/>
          <w:marRight w:val="0"/>
          <w:marTop w:val="0"/>
          <w:marBottom w:val="0"/>
          <w:divBdr>
            <w:top w:val="none" w:sz="0" w:space="0" w:color="auto"/>
            <w:left w:val="none" w:sz="0" w:space="0" w:color="auto"/>
            <w:bottom w:val="none" w:sz="0" w:space="0" w:color="auto"/>
            <w:right w:val="none" w:sz="0" w:space="0" w:color="auto"/>
          </w:divBdr>
        </w:div>
        <w:div w:id="2014643220">
          <w:marLeft w:val="480"/>
          <w:marRight w:val="0"/>
          <w:marTop w:val="0"/>
          <w:marBottom w:val="0"/>
          <w:divBdr>
            <w:top w:val="none" w:sz="0" w:space="0" w:color="auto"/>
            <w:left w:val="none" w:sz="0" w:space="0" w:color="auto"/>
            <w:bottom w:val="none" w:sz="0" w:space="0" w:color="auto"/>
            <w:right w:val="none" w:sz="0" w:space="0" w:color="auto"/>
          </w:divBdr>
        </w:div>
        <w:div w:id="211118144">
          <w:marLeft w:val="480"/>
          <w:marRight w:val="0"/>
          <w:marTop w:val="0"/>
          <w:marBottom w:val="0"/>
          <w:divBdr>
            <w:top w:val="none" w:sz="0" w:space="0" w:color="auto"/>
            <w:left w:val="none" w:sz="0" w:space="0" w:color="auto"/>
            <w:bottom w:val="none" w:sz="0" w:space="0" w:color="auto"/>
            <w:right w:val="none" w:sz="0" w:space="0" w:color="auto"/>
          </w:divBdr>
        </w:div>
        <w:div w:id="320693434">
          <w:marLeft w:val="480"/>
          <w:marRight w:val="0"/>
          <w:marTop w:val="0"/>
          <w:marBottom w:val="0"/>
          <w:divBdr>
            <w:top w:val="none" w:sz="0" w:space="0" w:color="auto"/>
            <w:left w:val="none" w:sz="0" w:space="0" w:color="auto"/>
            <w:bottom w:val="none" w:sz="0" w:space="0" w:color="auto"/>
            <w:right w:val="none" w:sz="0" w:space="0" w:color="auto"/>
          </w:divBdr>
        </w:div>
        <w:div w:id="1566338154">
          <w:marLeft w:val="480"/>
          <w:marRight w:val="0"/>
          <w:marTop w:val="0"/>
          <w:marBottom w:val="0"/>
          <w:divBdr>
            <w:top w:val="none" w:sz="0" w:space="0" w:color="auto"/>
            <w:left w:val="none" w:sz="0" w:space="0" w:color="auto"/>
            <w:bottom w:val="none" w:sz="0" w:space="0" w:color="auto"/>
            <w:right w:val="none" w:sz="0" w:space="0" w:color="auto"/>
          </w:divBdr>
        </w:div>
        <w:div w:id="1030490716">
          <w:marLeft w:val="480"/>
          <w:marRight w:val="0"/>
          <w:marTop w:val="0"/>
          <w:marBottom w:val="0"/>
          <w:divBdr>
            <w:top w:val="none" w:sz="0" w:space="0" w:color="auto"/>
            <w:left w:val="none" w:sz="0" w:space="0" w:color="auto"/>
            <w:bottom w:val="none" w:sz="0" w:space="0" w:color="auto"/>
            <w:right w:val="none" w:sz="0" w:space="0" w:color="auto"/>
          </w:divBdr>
        </w:div>
        <w:div w:id="2137404970">
          <w:marLeft w:val="480"/>
          <w:marRight w:val="0"/>
          <w:marTop w:val="0"/>
          <w:marBottom w:val="0"/>
          <w:divBdr>
            <w:top w:val="none" w:sz="0" w:space="0" w:color="auto"/>
            <w:left w:val="none" w:sz="0" w:space="0" w:color="auto"/>
            <w:bottom w:val="none" w:sz="0" w:space="0" w:color="auto"/>
            <w:right w:val="none" w:sz="0" w:space="0" w:color="auto"/>
          </w:divBdr>
        </w:div>
        <w:div w:id="1993293243">
          <w:marLeft w:val="480"/>
          <w:marRight w:val="0"/>
          <w:marTop w:val="0"/>
          <w:marBottom w:val="0"/>
          <w:divBdr>
            <w:top w:val="none" w:sz="0" w:space="0" w:color="auto"/>
            <w:left w:val="none" w:sz="0" w:space="0" w:color="auto"/>
            <w:bottom w:val="none" w:sz="0" w:space="0" w:color="auto"/>
            <w:right w:val="none" w:sz="0" w:space="0" w:color="auto"/>
          </w:divBdr>
        </w:div>
        <w:div w:id="1110323452">
          <w:marLeft w:val="480"/>
          <w:marRight w:val="0"/>
          <w:marTop w:val="0"/>
          <w:marBottom w:val="0"/>
          <w:divBdr>
            <w:top w:val="none" w:sz="0" w:space="0" w:color="auto"/>
            <w:left w:val="none" w:sz="0" w:space="0" w:color="auto"/>
            <w:bottom w:val="none" w:sz="0" w:space="0" w:color="auto"/>
            <w:right w:val="none" w:sz="0" w:space="0" w:color="auto"/>
          </w:divBdr>
        </w:div>
        <w:div w:id="1426072699">
          <w:marLeft w:val="480"/>
          <w:marRight w:val="0"/>
          <w:marTop w:val="0"/>
          <w:marBottom w:val="0"/>
          <w:divBdr>
            <w:top w:val="none" w:sz="0" w:space="0" w:color="auto"/>
            <w:left w:val="none" w:sz="0" w:space="0" w:color="auto"/>
            <w:bottom w:val="none" w:sz="0" w:space="0" w:color="auto"/>
            <w:right w:val="none" w:sz="0" w:space="0" w:color="auto"/>
          </w:divBdr>
        </w:div>
        <w:div w:id="587353285">
          <w:marLeft w:val="480"/>
          <w:marRight w:val="0"/>
          <w:marTop w:val="0"/>
          <w:marBottom w:val="0"/>
          <w:divBdr>
            <w:top w:val="none" w:sz="0" w:space="0" w:color="auto"/>
            <w:left w:val="none" w:sz="0" w:space="0" w:color="auto"/>
            <w:bottom w:val="none" w:sz="0" w:space="0" w:color="auto"/>
            <w:right w:val="none" w:sz="0" w:space="0" w:color="auto"/>
          </w:divBdr>
        </w:div>
        <w:div w:id="1306475560">
          <w:marLeft w:val="480"/>
          <w:marRight w:val="0"/>
          <w:marTop w:val="0"/>
          <w:marBottom w:val="0"/>
          <w:divBdr>
            <w:top w:val="none" w:sz="0" w:space="0" w:color="auto"/>
            <w:left w:val="none" w:sz="0" w:space="0" w:color="auto"/>
            <w:bottom w:val="none" w:sz="0" w:space="0" w:color="auto"/>
            <w:right w:val="none" w:sz="0" w:space="0" w:color="auto"/>
          </w:divBdr>
        </w:div>
        <w:div w:id="1635258689">
          <w:marLeft w:val="480"/>
          <w:marRight w:val="0"/>
          <w:marTop w:val="0"/>
          <w:marBottom w:val="0"/>
          <w:divBdr>
            <w:top w:val="none" w:sz="0" w:space="0" w:color="auto"/>
            <w:left w:val="none" w:sz="0" w:space="0" w:color="auto"/>
            <w:bottom w:val="none" w:sz="0" w:space="0" w:color="auto"/>
            <w:right w:val="none" w:sz="0" w:space="0" w:color="auto"/>
          </w:divBdr>
        </w:div>
        <w:div w:id="2122800076">
          <w:marLeft w:val="480"/>
          <w:marRight w:val="0"/>
          <w:marTop w:val="0"/>
          <w:marBottom w:val="0"/>
          <w:divBdr>
            <w:top w:val="none" w:sz="0" w:space="0" w:color="auto"/>
            <w:left w:val="none" w:sz="0" w:space="0" w:color="auto"/>
            <w:bottom w:val="none" w:sz="0" w:space="0" w:color="auto"/>
            <w:right w:val="none" w:sz="0" w:space="0" w:color="auto"/>
          </w:divBdr>
        </w:div>
        <w:div w:id="1260410595">
          <w:marLeft w:val="480"/>
          <w:marRight w:val="0"/>
          <w:marTop w:val="0"/>
          <w:marBottom w:val="0"/>
          <w:divBdr>
            <w:top w:val="none" w:sz="0" w:space="0" w:color="auto"/>
            <w:left w:val="none" w:sz="0" w:space="0" w:color="auto"/>
            <w:bottom w:val="none" w:sz="0" w:space="0" w:color="auto"/>
            <w:right w:val="none" w:sz="0" w:space="0" w:color="auto"/>
          </w:divBdr>
        </w:div>
        <w:div w:id="1640183202">
          <w:marLeft w:val="480"/>
          <w:marRight w:val="0"/>
          <w:marTop w:val="0"/>
          <w:marBottom w:val="0"/>
          <w:divBdr>
            <w:top w:val="none" w:sz="0" w:space="0" w:color="auto"/>
            <w:left w:val="none" w:sz="0" w:space="0" w:color="auto"/>
            <w:bottom w:val="none" w:sz="0" w:space="0" w:color="auto"/>
            <w:right w:val="none" w:sz="0" w:space="0" w:color="auto"/>
          </w:divBdr>
        </w:div>
        <w:div w:id="297809404">
          <w:marLeft w:val="480"/>
          <w:marRight w:val="0"/>
          <w:marTop w:val="0"/>
          <w:marBottom w:val="0"/>
          <w:divBdr>
            <w:top w:val="none" w:sz="0" w:space="0" w:color="auto"/>
            <w:left w:val="none" w:sz="0" w:space="0" w:color="auto"/>
            <w:bottom w:val="none" w:sz="0" w:space="0" w:color="auto"/>
            <w:right w:val="none" w:sz="0" w:space="0" w:color="auto"/>
          </w:divBdr>
        </w:div>
        <w:div w:id="626862210">
          <w:marLeft w:val="480"/>
          <w:marRight w:val="0"/>
          <w:marTop w:val="0"/>
          <w:marBottom w:val="0"/>
          <w:divBdr>
            <w:top w:val="none" w:sz="0" w:space="0" w:color="auto"/>
            <w:left w:val="none" w:sz="0" w:space="0" w:color="auto"/>
            <w:bottom w:val="none" w:sz="0" w:space="0" w:color="auto"/>
            <w:right w:val="none" w:sz="0" w:space="0" w:color="auto"/>
          </w:divBdr>
        </w:div>
        <w:div w:id="690685298">
          <w:marLeft w:val="480"/>
          <w:marRight w:val="0"/>
          <w:marTop w:val="0"/>
          <w:marBottom w:val="0"/>
          <w:divBdr>
            <w:top w:val="none" w:sz="0" w:space="0" w:color="auto"/>
            <w:left w:val="none" w:sz="0" w:space="0" w:color="auto"/>
            <w:bottom w:val="none" w:sz="0" w:space="0" w:color="auto"/>
            <w:right w:val="none" w:sz="0" w:space="0" w:color="auto"/>
          </w:divBdr>
        </w:div>
        <w:div w:id="1945654109">
          <w:marLeft w:val="480"/>
          <w:marRight w:val="0"/>
          <w:marTop w:val="0"/>
          <w:marBottom w:val="0"/>
          <w:divBdr>
            <w:top w:val="none" w:sz="0" w:space="0" w:color="auto"/>
            <w:left w:val="none" w:sz="0" w:space="0" w:color="auto"/>
            <w:bottom w:val="none" w:sz="0" w:space="0" w:color="auto"/>
            <w:right w:val="none" w:sz="0" w:space="0" w:color="auto"/>
          </w:divBdr>
        </w:div>
        <w:div w:id="1140148413">
          <w:marLeft w:val="480"/>
          <w:marRight w:val="0"/>
          <w:marTop w:val="0"/>
          <w:marBottom w:val="0"/>
          <w:divBdr>
            <w:top w:val="none" w:sz="0" w:space="0" w:color="auto"/>
            <w:left w:val="none" w:sz="0" w:space="0" w:color="auto"/>
            <w:bottom w:val="none" w:sz="0" w:space="0" w:color="auto"/>
            <w:right w:val="none" w:sz="0" w:space="0" w:color="auto"/>
          </w:divBdr>
        </w:div>
        <w:div w:id="232395800">
          <w:marLeft w:val="480"/>
          <w:marRight w:val="0"/>
          <w:marTop w:val="0"/>
          <w:marBottom w:val="0"/>
          <w:divBdr>
            <w:top w:val="none" w:sz="0" w:space="0" w:color="auto"/>
            <w:left w:val="none" w:sz="0" w:space="0" w:color="auto"/>
            <w:bottom w:val="none" w:sz="0" w:space="0" w:color="auto"/>
            <w:right w:val="none" w:sz="0" w:space="0" w:color="auto"/>
          </w:divBdr>
        </w:div>
        <w:div w:id="1769619884">
          <w:marLeft w:val="480"/>
          <w:marRight w:val="0"/>
          <w:marTop w:val="0"/>
          <w:marBottom w:val="0"/>
          <w:divBdr>
            <w:top w:val="none" w:sz="0" w:space="0" w:color="auto"/>
            <w:left w:val="none" w:sz="0" w:space="0" w:color="auto"/>
            <w:bottom w:val="none" w:sz="0" w:space="0" w:color="auto"/>
            <w:right w:val="none" w:sz="0" w:space="0" w:color="auto"/>
          </w:divBdr>
        </w:div>
        <w:div w:id="266085870">
          <w:marLeft w:val="480"/>
          <w:marRight w:val="0"/>
          <w:marTop w:val="0"/>
          <w:marBottom w:val="0"/>
          <w:divBdr>
            <w:top w:val="none" w:sz="0" w:space="0" w:color="auto"/>
            <w:left w:val="none" w:sz="0" w:space="0" w:color="auto"/>
            <w:bottom w:val="none" w:sz="0" w:space="0" w:color="auto"/>
            <w:right w:val="none" w:sz="0" w:space="0" w:color="auto"/>
          </w:divBdr>
        </w:div>
        <w:div w:id="1001935374">
          <w:marLeft w:val="480"/>
          <w:marRight w:val="0"/>
          <w:marTop w:val="0"/>
          <w:marBottom w:val="0"/>
          <w:divBdr>
            <w:top w:val="none" w:sz="0" w:space="0" w:color="auto"/>
            <w:left w:val="none" w:sz="0" w:space="0" w:color="auto"/>
            <w:bottom w:val="none" w:sz="0" w:space="0" w:color="auto"/>
            <w:right w:val="none" w:sz="0" w:space="0" w:color="auto"/>
          </w:divBdr>
        </w:div>
        <w:div w:id="2096439310">
          <w:marLeft w:val="480"/>
          <w:marRight w:val="0"/>
          <w:marTop w:val="0"/>
          <w:marBottom w:val="0"/>
          <w:divBdr>
            <w:top w:val="none" w:sz="0" w:space="0" w:color="auto"/>
            <w:left w:val="none" w:sz="0" w:space="0" w:color="auto"/>
            <w:bottom w:val="none" w:sz="0" w:space="0" w:color="auto"/>
            <w:right w:val="none" w:sz="0" w:space="0" w:color="auto"/>
          </w:divBdr>
        </w:div>
        <w:div w:id="1504273150">
          <w:marLeft w:val="480"/>
          <w:marRight w:val="0"/>
          <w:marTop w:val="0"/>
          <w:marBottom w:val="0"/>
          <w:divBdr>
            <w:top w:val="none" w:sz="0" w:space="0" w:color="auto"/>
            <w:left w:val="none" w:sz="0" w:space="0" w:color="auto"/>
            <w:bottom w:val="none" w:sz="0" w:space="0" w:color="auto"/>
            <w:right w:val="none" w:sz="0" w:space="0" w:color="auto"/>
          </w:divBdr>
        </w:div>
        <w:div w:id="1572422577">
          <w:marLeft w:val="480"/>
          <w:marRight w:val="0"/>
          <w:marTop w:val="0"/>
          <w:marBottom w:val="0"/>
          <w:divBdr>
            <w:top w:val="none" w:sz="0" w:space="0" w:color="auto"/>
            <w:left w:val="none" w:sz="0" w:space="0" w:color="auto"/>
            <w:bottom w:val="none" w:sz="0" w:space="0" w:color="auto"/>
            <w:right w:val="none" w:sz="0" w:space="0" w:color="auto"/>
          </w:divBdr>
        </w:div>
        <w:div w:id="2062173000">
          <w:marLeft w:val="480"/>
          <w:marRight w:val="0"/>
          <w:marTop w:val="0"/>
          <w:marBottom w:val="0"/>
          <w:divBdr>
            <w:top w:val="none" w:sz="0" w:space="0" w:color="auto"/>
            <w:left w:val="none" w:sz="0" w:space="0" w:color="auto"/>
            <w:bottom w:val="none" w:sz="0" w:space="0" w:color="auto"/>
            <w:right w:val="none" w:sz="0" w:space="0" w:color="auto"/>
          </w:divBdr>
        </w:div>
        <w:div w:id="846363062">
          <w:marLeft w:val="480"/>
          <w:marRight w:val="0"/>
          <w:marTop w:val="0"/>
          <w:marBottom w:val="0"/>
          <w:divBdr>
            <w:top w:val="none" w:sz="0" w:space="0" w:color="auto"/>
            <w:left w:val="none" w:sz="0" w:space="0" w:color="auto"/>
            <w:bottom w:val="none" w:sz="0" w:space="0" w:color="auto"/>
            <w:right w:val="none" w:sz="0" w:space="0" w:color="auto"/>
          </w:divBdr>
        </w:div>
        <w:div w:id="1747649120">
          <w:marLeft w:val="480"/>
          <w:marRight w:val="0"/>
          <w:marTop w:val="0"/>
          <w:marBottom w:val="0"/>
          <w:divBdr>
            <w:top w:val="none" w:sz="0" w:space="0" w:color="auto"/>
            <w:left w:val="none" w:sz="0" w:space="0" w:color="auto"/>
            <w:bottom w:val="none" w:sz="0" w:space="0" w:color="auto"/>
            <w:right w:val="none" w:sz="0" w:space="0" w:color="auto"/>
          </w:divBdr>
        </w:div>
        <w:div w:id="887107896">
          <w:marLeft w:val="480"/>
          <w:marRight w:val="0"/>
          <w:marTop w:val="0"/>
          <w:marBottom w:val="0"/>
          <w:divBdr>
            <w:top w:val="none" w:sz="0" w:space="0" w:color="auto"/>
            <w:left w:val="none" w:sz="0" w:space="0" w:color="auto"/>
            <w:bottom w:val="none" w:sz="0" w:space="0" w:color="auto"/>
            <w:right w:val="none" w:sz="0" w:space="0" w:color="auto"/>
          </w:divBdr>
        </w:div>
        <w:div w:id="1291204794">
          <w:marLeft w:val="480"/>
          <w:marRight w:val="0"/>
          <w:marTop w:val="0"/>
          <w:marBottom w:val="0"/>
          <w:divBdr>
            <w:top w:val="none" w:sz="0" w:space="0" w:color="auto"/>
            <w:left w:val="none" w:sz="0" w:space="0" w:color="auto"/>
            <w:bottom w:val="none" w:sz="0" w:space="0" w:color="auto"/>
            <w:right w:val="none" w:sz="0" w:space="0" w:color="auto"/>
          </w:divBdr>
        </w:div>
      </w:divsChild>
    </w:div>
    <w:div w:id="1362171123">
      <w:bodyDiv w:val="1"/>
      <w:marLeft w:val="0"/>
      <w:marRight w:val="0"/>
      <w:marTop w:val="0"/>
      <w:marBottom w:val="0"/>
      <w:divBdr>
        <w:top w:val="none" w:sz="0" w:space="0" w:color="auto"/>
        <w:left w:val="none" w:sz="0" w:space="0" w:color="auto"/>
        <w:bottom w:val="none" w:sz="0" w:space="0" w:color="auto"/>
        <w:right w:val="none" w:sz="0" w:space="0" w:color="auto"/>
      </w:divBdr>
      <w:divsChild>
        <w:div w:id="715659977">
          <w:marLeft w:val="480"/>
          <w:marRight w:val="0"/>
          <w:marTop w:val="0"/>
          <w:marBottom w:val="0"/>
          <w:divBdr>
            <w:top w:val="none" w:sz="0" w:space="0" w:color="auto"/>
            <w:left w:val="none" w:sz="0" w:space="0" w:color="auto"/>
            <w:bottom w:val="none" w:sz="0" w:space="0" w:color="auto"/>
            <w:right w:val="none" w:sz="0" w:space="0" w:color="auto"/>
          </w:divBdr>
        </w:div>
        <w:div w:id="412817214">
          <w:marLeft w:val="480"/>
          <w:marRight w:val="0"/>
          <w:marTop w:val="0"/>
          <w:marBottom w:val="0"/>
          <w:divBdr>
            <w:top w:val="none" w:sz="0" w:space="0" w:color="auto"/>
            <w:left w:val="none" w:sz="0" w:space="0" w:color="auto"/>
            <w:bottom w:val="none" w:sz="0" w:space="0" w:color="auto"/>
            <w:right w:val="none" w:sz="0" w:space="0" w:color="auto"/>
          </w:divBdr>
        </w:div>
        <w:div w:id="1117405467">
          <w:marLeft w:val="480"/>
          <w:marRight w:val="0"/>
          <w:marTop w:val="0"/>
          <w:marBottom w:val="0"/>
          <w:divBdr>
            <w:top w:val="none" w:sz="0" w:space="0" w:color="auto"/>
            <w:left w:val="none" w:sz="0" w:space="0" w:color="auto"/>
            <w:bottom w:val="none" w:sz="0" w:space="0" w:color="auto"/>
            <w:right w:val="none" w:sz="0" w:space="0" w:color="auto"/>
          </w:divBdr>
        </w:div>
        <w:div w:id="968973503">
          <w:marLeft w:val="480"/>
          <w:marRight w:val="0"/>
          <w:marTop w:val="0"/>
          <w:marBottom w:val="0"/>
          <w:divBdr>
            <w:top w:val="none" w:sz="0" w:space="0" w:color="auto"/>
            <w:left w:val="none" w:sz="0" w:space="0" w:color="auto"/>
            <w:bottom w:val="none" w:sz="0" w:space="0" w:color="auto"/>
            <w:right w:val="none" w:sz="0" w:space="0" w:color="auto"/>
          </w:divBdr>
        </w:div>
        <w:div w:id="675032942">
          <w:marLeft w:val="480"/>
          <w:marRight w:val="0"/>
          <w:marTop w:val="0"/>
          <w:marBottom w:val="0"/>
          <w:divBdr>
            <w:top w:val="none" w:sz="0" w:space="0" w:color="auto"/>
            <w:left w:val="none" w:sz="0" w:space="0" w:color="auto"/>
            <w:bottom w:val="none" w:sz="0" w:space="0" w:color="auto"/>
            <w:right w:val="none" w:sz="0" w:space="0" w:color="auto"/>
          </w:divBdr>
        </w:div>
        <w:div w:id="382408325">
          <w:marLeft w:val="480"/>
          <w:marRight w:val="0"/>
          <w:marTop w:val="0"/>
          <w:marBottom w:val="0"/>
          <w:divBdr>
            <w:top w:val="none" w:sz="0" w:space="0" w:color="auto"/>
            <w:left w:val="none" w:sz="0" w:space="0" w:color="auto"/>
            <w:bottom w:val="none" w:sz="0" w:space="0" w:color="auto"/>
            <w:right w:val="none" w:sz="0" w:space="0" w:color="auto"/>
          </w:divBdr>
        </w:div>
        <w:div w:id="99421046">
          <w:marLeft w:val="480"/>
          <w:marRight w:val="0"/>
          <w:marTop w:val="0"/>
          <w:marBottom w:val="0"/>
          <w:divBdr>
            <w:top w:val="none" w:sz="0" w:space="0" w:color="auto"/>
            <w:left w:val="none" w:sz="0" w:space="0" w:color="auto"/>
            <w:bottom w:val="none" w:sz="0" w:space="0" w:color="auto"/>
            <w:right w:val="none" w:sz="0" w:space="0" w:color="auto"/>
          </w:divBdr>
        </w:div>
        <w:div w:id="757605762">
          <w:marLeft w:val="480"/>
          <w:marRight w:val="0"/>
          <w:marTop w:val="0"/>
          <w:marBottom w:val="0"/>
          <w:divBdr>
            <w:top w:val="none" w:sz="0" w:space="0" w:color="auto"/>
            <w:left w:val="none" w:sz="0" w:space="0" w:color="auto"/>
            <w:bottom w:val="none" w:sz="0" w:space="0" w:color="auto"/>
            <w:right w:val="none" w:sz="0" w:space="0" w:color="auto"/>
          </w:divBdr>
        </w:div>
        <w:div w:id="2089574900">
          <w:marLeft w:val="480"/>
          <w:marRight w:val="0"/>
          <w:marTop w:val="0"/>
          <w:marBottom w:val="0"/>
          <w:divBdr>
            <w:top w:val="none" w:sz="0" w:space="0" w:color="auto"/>
            <w:left w:val="none" w:sz="0" w:space="0" w:color="auto"/>
            <w:bottom w:val="none" w:sz="0" w:space="0" w:color="auto"/>
            <w:right w:val="none" w:sz="0" w:space="0" w:color="auto"/>
          </w:divBdr>
        </w:div>
        <w:div w:id="2104296530">
          <w:marLeft w:val="480"/>
          <w:marRight w:val="0"/>
          <w:marTop w:val="0"/>
          <w:marBottom w:val="0"/>
          <w:divBdr>
            <w:top w:val="none" w:sz="0" w:space="0" w:color="auto"/>
            <w:left w:val="none" w:sz="0" w:space="0" w:color="auto"/>
            <w:bottom w:val="none" w:sz="0" w:space="0" w:color="auto"/>
            <w:right w:val="none" w:sz="0" w:space="0" w:color="auto"/>
          </w:divBdr>
        </w:div>
        <w:div w:id="917638181">
          <w:marLeft w:val="480"/>
          <w:marRight w:val="0"/>
          <w:marTop w:val="0"/>
          <w:marBottom w:val="0"/>
          <w:divBdr>
            <w:top w:val="none" w:sz="0" w:space="0" w:color="auto"/>
            <w:left w:val="none" w:sz="0" w:space="0" w:color="auto"/>
            <w:bottom w:val="none" w:sz="0" w:space="0" w:color="auto"/>
            <w:right w:val="none" w:sz="0" w:space="0" w:color="auto"/>
          </w:divBdr>
        </w:div>
        <w:div w:id="1744527404">
          <w:marLeft w:val="480"/>
          <w:marRight w:val="0"/>
          <w:marTop w:val="0"/>
          <w:marBottom w:val="0"/>
          <w:divBdr>
            <w:top w:val="none" w:sz="0" w:space="0" w:color="auto"/>
            <w:left w:val="none" w:sz="0" w:space="0" w:color="auto"/>
            <w:bottom w:val="none" w:sz="0" w:space="0" w:color="auto"/>
            <w:right w:val="none" w:sz="0" w:space="0" w:color="auto"/>
          </w:divBdr>
        </w:div>
        <w:div w:id="609825465">
          <w:marLeft w:val="480"/>
          <w:marRight w:val="0"/>
          <w:marTop w:val="0"/>
          <w:marBottom w:val="0"/>
          <w:divBdr>
            <w:top w:val="none" w:sz="0" w:space="0" w:color="auto"/>
            <w:left w:val="none" w:sz="0" w:space="0" w:color="auto"/>
            <w:bottom w:val="none" w:sz="0" w:space="0" w:color="auto"/>
            <w:right w:val="none" w:sz="0" w:space="0" w:color="auto"/>
          </w:divBdr>
        </w:div>
        <w:div w:id="2093549153">
          <w:marLeft w:val="480"/>
          <w:marRight w:val="0"/>
          <w:marTop w:val="0"/>
          <w:marBottom w:val="0"/>
          <w:divBdr>
            <w:top w:val="none" w:sz="0" w:space="0" w:color="auto"/>
            <w:left w:val="none" w:sz="0" w:space="0" w:color="auto"/>
            <w:bottom w:val="none" w:sz="0" w:space="0" w:color="auto"/>
            <w:right w:val="none" w:sz="0" w:space="0" w:color="auto"/>
          </w:divBdr>
        </w:div>
        <w:div w:id="846293058">
          <w:marLeft w:val="480"/>
          <w:marRight w:val="0"/>
          <w:marTop w:val="0"/>
          <w:marBottom w:val="0"/>
          <w:divBdr>
            <w:top w:val="none" w:sz="0" w:space="0" w:color="auto"/>
            <w:left w:val="none" w:sz="0" w:space="0" w:color="auto"/>
            <w:bottom w:val="none" w:sz="0" w:space="0" w:color="auto"/>
            <w:right w:val="none" w:sz="0" w:space="0" w:color="auto"/>
          </w:divBdr>
        </w:div>
        <w:div w:id="1710371034">
          <w:marLeft w:val="480"/>
          <w:marRight w:val="0"/>
          <w:marTop w:val="0"/>
          <w:marBottom w:val="0"/>
          <w:divBdr>
            <w:top w:val="none" w:sz="0" w:space="0" w:color="auto"/>
            <w:left w:val="none" w:sz="0" w:space="0" w:color="auto"/>
            <w:bottom w:val="none" w:sz="0" w:space="0" w:color="auto"/>
            <w:right w:val="none" w:sz="0" w:space="0" w:color="auto"/>
          </w:divBdr>
        </w:div>
        <w:div w:id="993951512">
          <w:marLeft w:val="480"/>
          <w:marRight w:val="0"/>
          <w:marTop w:val="0"/>
          <w:marBottom w:val="0"/>
          <w:divBdr>
            <w:top w:val="none" w:sz="0" w:space="0" w:color="auto"/>
            <w:left w:val="none" w:sz="0" w:space="0" w:color="auto"/>
            <w:bottom w:val="none" w:sz="0" w:space="0" w:color="auto"/>
            <w:right w:val="none" w:sz="0" w:space="0" w:color="auto"/>
          </w:divBdr>
        </w:div>
        <w:div w:id="1553424920">
          <w:marLeft w:val="480"/>
          <w:marRight w:val="0"/>
          <w:marTop w:val="0"/>
          <w:marBottom w:val="0"/>
          <w:divBdr>
            <w:top w:val="none" w:sz="0" w:space="0" w:color="auto"/>
            <w:left w:val="none" w:sz="0" w:space="0" w:color="auto"/>
            <w:bottom w:val="none" w:sz="0" w:space="0" w:color="auto"/>
            <w:right w:val="none" w:sz="0" w:space="0" w:color="auto"/>
          </w:divBdr>
        </w:div>
        <w:div w:id="1312564519">
          <w:marLeft w:val="480"/>
          <w:marRight w:val="0"/>
          <w:marTop w:val="0"/>
          <w:marBottom w:val="0"/>
          <w:divBdr>
            <w:top w:val="none" w:sz="0" w:space="0" w:color="auto"/>
            <w:left w:val="none" w:sz="0" w:space="0" w:color="auto"/>
            <w:bottom w:val="none" w:sz="0" w:space="0" w:color="auto"/>
            <w:right w:val="none" w:sz="0" w:space="0" w:color="auto"/>
          </w:divBdr>
        </w:div>
        <w:div w:id="1456873874">
          <w:marLeft w:val="480"/>
          <w:marRight w:val="0"/>
          <w:marTop w:val="0"/>
          <w:marBottom w:val="0"/>
          <w:divBdr>
            <w:top w:val="none" w:sz="0" w:space="0" w:color="auto"/>
            <w:left w:val="none" w:sz="0" w:space="0" w:color="auto"/>
            <w:bottom w:val="none" w:sz="0" w:space="0" w:color="auto"/>
            <w:right w:val="none" w:sz="0" w:space="0" w:color="auto"/>
          </w:divBdr>
        </w:div>
        <w:div w:id="2052922629">
          <w:marLeft w:val="480"/>
          <w:marRight w:val="0"/>
          <w:marTop w:val="0"/>
          <w:marBottom w:val="0"/>
          <w:divBdr>
            <w:top w:val="none" w:sz="0" w:space="0" w:color="auto"/>
            <w:left w:val="none" w:sz="0" w:space="0" w:color="auto"/>
            <w:bottom w:val="none" w:sz="0" w:space="0" w:color="auto"/>
            <w:right w:val="none" w:sz="0" w:space="0" w:color="auto"/>
          </w:divBdr>
        </w:div>
        <w:div w:id="1305892534">
          <w:marLeft w:val="480"/>
          <w:marRight w:val="0"/>
          <w:marTop w:val="0"/>
          <w:marBottom w:val="0"/>
          <w:divBdr>
            <w:top w:val="none" w:sz="0" w:space="0" w:color="auto"/>
            <w:left w:val="none" w:sz="0" w:space="0" w:color="auto"/>
            <w:bottom w:val="none" w:sz="0" w:space="0" w:color="auto"/>
            <w:right w:val="none" w:sz="0" w:space="0" w:color="auto"/>
          </w:divBdr>
        </w:div>
        <w:div w:id="539361824">
          <w:marLeft w:val="480"/>
          <w:marRight w:val="0"/>
          <w:marTop w:val="0"/>
          <w:marBottom w:val="0"/>
          <w:divBdr>
            <w:top w:val="none" w:sz="0" w:space="0" w:color="auto"/>
            <w:left w:val="none" w:sz="0" w:space="0" w:color="auto"/>
            <w:bottom w:val="none" w:sz="0" w:space="0" w:color="auto"/>
            <w:right w:val="none" w:sz="0" w:space="0" w:color="auto"/>
          </w:divBdr>
        </w:div>
        <w:div w:id="21247598">
          <w:marLeft w:val="480"/>
          <w:marRight w:val="0"/>
          <w:marTop w:val="0"/>
          <w:marBottom w:val="0"/>
          <w:divBdr>
            <w:top w:val="none" w:sz="0" w:space="0" w:color="auto"/>
            <w:left w:val="none" w:sz="0" w:space="0" w:color="auto"/>
            <w:bottom w:val="none" w:sz="0" w:space="0" w:color="auto"/>
            <w:right w:val="none" w:sz="0" w:space="0" w:color="auto"/>
          </w:divBdr>
        </w:div>
        <w:div w:id="1034767574">
          <w:marLeft w:val="480"/>
          <w:marRight w:val="0"/>
          <w:marTop w:val="0"/>
          <w:marBottom w:val="0"/>
          <w:divBdr>
            <w:top w:val="none" w:sz="0" w:space="0" w:color="auto"/>
            <w:left w:val="none" w:sz="0" w:space="0" w:color="auto"/>
            <w:bottom w:val="none" w:sz="0" w:space="0" w:color="auto"/>
            <w:right w:val="none" w:sz="0" w:space="0" w:color="auto"/>
          </w:divBdr>
        </w:div>
        <w:div w:id="1059591094">
          <w:marLeft w:val="480"/>
          <w:marRight w:val="0"/>
          <w:marTop w:val="0"/>
          <w:marBottom w:val="0"/>
          <w:divBdr>
            <w:top w:val="none" w:sz="0" w:space="0" w:color="auto"/>
            <w:left w:val="none" w:sz="0" w:space="0" w:color="auto"/>
            <w:bottom w:val="none" w:sz="0" w:space="0" w:color="auto"/>
            <w:right w:val="none" w:sz="0" w:space="0" w:color="auto"/>
          </w:divBdr>
        </w:div>
        <w:div w:id="955066680">
          <w:marLeft w:val="480"/>
          <w:marRight w:val="0"/>
          <w:marTop w:val="0"/>
          <w:marBottom w:val="0"/>
          <w:divBdr>
            <w:top w:val="none" w:sz="0" w:space="0" w:color="auto"/>
            <w:left w:val="none" w:sz="0" w:space="0" w:color="auto"/>
            <w:bottom w:val="none" w:sz="0" w:space="0" w:color="auto"/>
            <w:right w:val="none" w:sz="0" w:space="0" w:color="auto"/>
          </w:divBdr>
        </w:div>
        <w:div w:id="1648167473">
          <w:marLeft w:val="480"/>
          <w:marRight w:val="0"/>
          <w:marTop w:val="0"/>
          <w:marBottom w:val="0"/>
          <w:divBdr>
            <w:top w:val="none" w:sz="0" w:space="0" w:color="auto"/>
            <w:left w:val="none" w:sz="0" w:space="0" w:color="auto"/>
            <w:bottom w:val="none" w:sz="0" w:space="0" w:color="auto"/>
            <w:right w:val="none" w:sz="0" w:space="0" w:color="auto"/>
          </w:divBdr>
        </w:div>
        <w:div w:id="130169671">
          <w:marLeft w:val="480"/>
          <w:marRight w:val="0"/>
          <w:marTop w:val="0"/>
          <w:marBottom w:val="0"/>
          <w:divBdr>
            <w:top w:val="none" w:sz="0" w:space="0" w:color="auto"/>
            <w:left w:val="none" w:sz="0" w:space="0" w:color="auto"/>
            <w:bottom w:val="none" w:sz="0" w:space="0" w:color="auto"/>
            <w:right w:val="none" w:sz="0" w:space="0" w:color="auto"/>
          </w:divBdr>
        </w:div>
        <w:div w:id="946351056">
          <w:marLeft w:val="480"/>
          <w:marRight w:val="0"/>
          <w:marTop w:val="0"/>
          <w:marBottom w:val="0"/>
          <w:divBdr>
            <w:top w:val="none" w:sz="0" w:space="0" w:color="auto"/>
            <w:left w:val="none" w:sz="0" w:space="0" w:color="auto"/>
            <w:bottom w:val="none" w:sz="0" w:space="0" w:color="auto"/>
            <w:right w:val="none" w:sz="0" w:space="0" w:color="auto"/>
          </w:divBdr>
        </w:div>
        <w:div w:id="1671132225">
          <w:marLeft w:val="480"/>
          <w:marRight w:val="0"/>
          <w:marTop w:val="0"/>
          <w:marBottom w:val="0"/>
          <w:divBdr>
            <w:top w:val="none" w:sz="0" w:space="0" w:color="auto"/>
            <w:left w:val="none" w:sz="0" w:space="0" w:color="auto"/>
            <w:bottom w:val="none" w:sz="0" w:space="0" w:color="auto"/>
            <w:right w:val="none" w:sz="0" w:space="0" w:color="auto"/>
          </w:divBdr>
        </w:div>
        <w:div w:id="413481133">
          <w:marLeft w:val="480"/>
          <w:marRight w:val="0"/>
          <w:marTop w:val="0"/>
          <w:marBottom w:val="0"/>
          <w:divBdr>
            <w:top w:val="none" w:sz="0" w:space="0" w:color="auto"/>
            <w:left w:val="none" w:sz="0" w:space="0" w:color="auto"/>
            <w:bottom w:val="none" w:sz="0" w:space="0" w:color="auto"/>
            <w:right w:val="none" w:sz="0" w:space="0" w:color="auto"/>
          </w:divBdr>
        </w:div>
        <w:div w:id="1508056539">
          <w:marLeft w:val="480"/>
          <w:marRight w:val="0"/>
          <w:marTop w:val="0"/>
          <w:marBottom w:val="0"/>
          <w:divBdr>
            <w:top w:val="none" w:sz="0" w:space="0" w:color="auto"/>
            <w:left w:val="none" w:sz="0" w:space="0" w:color="auto"/>
            <w:bottom w:val="none" w:sz="0" w:space="0" w:color="auto"/>
            <w:right w:val="none" w:sz="0" w:space="0" w:color="auto"/>
          </w:divBdr>
        </w:div>
        <w:div w:id="1770201805">
          <w:marLeft w:val="480"/>
          <w:marRight w:val="0"/>
          <w:marTop w:val="0"/>
          <w:marBottom w:val="0"/>
          <w:divBdr>
            <w:top w:val="none" w:sz="0" w:space="0" w:color="auto"/>
            <w:left w:val="none" w:sz="0" w:space="0" w:color="auto"/>
            <w:bottom w:val="none" w:sz="0" w:space="0" w:color="auto"/>
            <w:right w:val="none" w:sz="0" w:space="0" w:color="auto"/>
          </w:divBdr>
        </w:div>
        <w:div w:id="418676465">
          <w:marLeft w:val="480"/>
          <w:marRight w:val="0"/>
          <w:marTop w:val="0"/>
          <w:marBottom w:val="0"/>
          <w:divBdr>
            <w:top w:val="none" w:sz="0" w:space="0" w:color="auto"/>
            <w:left w:val="none" w:sz="0" w:space="0" w:color="auto"/>
            <w:bottom w:val="none" w:sz="0" w:space="0" w:color="auto"/>
            <w:right w:val="none" w:sz="0" w:space="0" w:color="auto"/>
          </w:divBdr>
        </w:div>
        <w:div w:id="364714342">
          <w:marLeft w:val="480"/>
          <w:marRight w:val="0"/>
          <w:marTop w:val="0"/>
          <w:marBottom w:val="0"/>
          <w:divBdr>
            <w:top w:val="none" w:sz="0" w:space="0" w:color="auto"/>
            <w:left w:val="none" w:sz="0" w:space="0" w:color="auto"/>
            <w:bottom w:val="none" w:sz="0" w:space="0" w:color="auto"/>
            <w:right w:val="none" w:sz="0" w:space="0" w:color="auto"/>
          </w:divBdr>
        </w:div>
        <w:div w:id="1991056272">
          <w:marLeft w:val="480"/>
          <w:marRight w:val="0"/>
          <w:marTop w:val="0"/>
          <w:marBottom w:val="0"/>
          <w:divBdr>
            <w:top w:val="none" w:sz="0" w:space="0" w:color="auto"/>
            <w:left w:val="none" w:sz="0" w:space="0" w:color="auto"/>
            <w:bottom w:val="none" w:sz="0" w:space="0" w:color="auto"/>
            <w:right w:val="none" w:sz="0" w:space="0" w:color="auto"/>
          </w:divBdr>
        </w:div>
        <w:div w:id="1729037888">
          <w:marLeft w:val="480"/>
          <w:marRight w:val="0"/>
          <w:marTop w:val="0"/>
          <w:marBottom w:val="0"/>
          <w:divBdr>
            <w:top w:val="none" w:sz="0" w:space="0" w:color="auto"/>
            <w:left w:val="none" w:sz="0" w:space="0" w:color="auto"/>
            <w:bottom w:val="none" w:sz="0" w:space="0" w:color="auto"/>
            <w:right w:val="none" w:sz="0" w:space="0" w:color="auto"/>
          </w:divBdr>
        </w:div>
        <w:div w:id="1125151463">
          <w:marLeft w:val="480"/>
          <w:marRight w:val="0"/>
          <w:marTop w:val="0"/>
          <w:marBottom w:val="0"/>
          <w:divBdr>
            <w:top w:val="none" w:sz="0" w:space="0" w:color="auto"/>
            <w:left w:val="none" w:sz="0" w:space="0" w:color="auto"/>
            <w:bottom w:val="none" w:sz="0" w:space="0" w:color="auto"/>
            <w:right w:val="none" w:sz="0" w:space="0" w:color="auto"/>
          </w:divBdr>
        </w:div>
        <w:div w:id="889924523">
          <w:marLeft w:val="480"/>
          <w:marRight w:val="0"/>
          <w:marTop w:val="0"/>
          <w:marBottom w:val="0"/>
          <w:divBdr>
            <w:top w:val="none" w:sz="0" w:space="0" w:color="auto"/>
            <w:left w:val="none" w:sz="0" w:space="0" w:color="auto"/>
            <w:bottom w:val="none" w:sz="0" w:space="0" w:color="auto"/>
            <w:right w:val="none" w:sz="0" w:space="0" w:color="auto"/>
          </w:divBdr>
        </w:div>
        <w:div w:id="1712487448">
          <w:marLeft w:val="480"/>
          <w:marRight w:val="0"/>
          <w:marTop w:val="0"/>
          <w:marBottom w:val="0"/>
          <w:divBdr>
            <w:top w:val="none" w:sz="0" w:space="0" w:color="auto"/>
            <w:left w:val="none" w:sz="0" w:space="0" w:color="auto"/>
            <w:bottom w:val="none" w:sz="0" w:space="0" w:color="auto"/>
            <w:right w:val="none" w:sz="0" w:space="0" w:color="auto"/>
          </w:divBdr>
        </w:div>
        <w:div w:id="1484084455">
          <w:marLeft w:val="480"/>
          <w:marRight w:val="0"/>
          <w:marTop w:val="0"/>
          <w:marBottom w:val="0"/>
          <w:divBdr>
            <w:top w:val="none" w:sz="0" w:space="0" w:color="auto"/>
            <w:left w:val="none" w:sz="0" w:space="0" w:color="auto"/>
            <w:bottom w:val="none" w:sz="0" w:space="0" w:color="auto"/>
            <w:right w:val="none" w:sz="0" w:space="0" w:color="auto"/>
          </w:divBdr>
        </w:div>
        <w:div w:id="1259603220">
          <w:marLeft w:val="480"/>
          <w:marRight w:val="0"/>
          <w:marTop w:val="0"/>
          <w:marBottom w:val="0"/>
          <w:divBdr>
            <w:top w:val="none" w:sz="0" w:space="0" w:color="auto"/>
            <w:left w:val="none" w:sz="0" w:space="0" w:color="auto"/>
            <w:bottom w:val="none" w:sz="0" w:space="0" w:color="auto"/>
            <w:right w:val="none" w:sz="0" w:space="0" w:color="auto"/>
          </w:divBdr>
        </w:div>
        <w:div w:id="1461847513">
          <w:marLeft w:val="480"/>
          <w:marRight w:val="0"/>
          <w:marTop w:val="0"/>
          <w:marBottom w:val="0"/>
          <w:divBdr>
            <w:top w:val="none" w:sz="0" w:space="0" w:color="auto"/>
            <w:left w:val="none" w:sz="0" w:space="0" w:color="auto"/>
            <w:bottom w:val="none" w:sz="0" w:space="0" w:color="auto"/>
            <w:right w:val="none" w:sz="0" w:space="0" w:color="auto"/>
          </w:divBdr>
        </w:div>
        <w:div w:id="1386178232">
          <w:marLeft w:val="480"/>
          <w:marRight w:val="0"/>
          <w:marTop w:val="0"/>
          <w:marBottom w:val="0"/>
          <w:divBdr>
            <w:top w:val="none" w:sz="0" w:space="0" w:color="auto"/>
            <w:left w:val="none" w:sz="0" w:space="0" w:color="auto"/>
            <w:bottom w:val="none" w:sz="0" w:space="0" w:color="auto"/>
            <w:right w:val="none" w:sz="0" w:space="0" w:color="auto"/>
          </w:divBdr>
        </w:div>
        <w:div w:id="1299720588">
          <w:marLeft w:val="480"/>
          <w:marRight w:val="0"/>
          <w:marTop w:val="0"/>
          <w:marBottom w:val="0"/>
          <w:divBdr>
            <w:top w:val="none" w:sz="0" w:space="0" w:color="auto"/>
            <w:left w:val="none" w:sz="0" w:space="0" w:color="auto"/>
            <w:bottom w:val="none" w:sz="0" w:space="0" w:color="auto"/>
            <w:right w:val="none" w:sz="0" w:space="0" w:color="auto"/>
          </w:divBdr>
        </w:div>
        <w:div w:id="1785005071">
          <w:marLeft w:val="480"/>
          <w:marRight w:val="0"/>
          <w:marTop w:val="0"/>
          <w:marBottom w:val="0"/>
          <w:divBdr>
            <w:top w:val="none" w:sz="0" w:space="0" w:color="auto"/>
            <w:left w:val="none" w:sz="0" w:space="0" w:color="auto"/>
            <w:bottom w:val="none" w:sz="0" w:space="0" w:color="auto"/>
            <w:right w:val="none" w:sz="0" w:space="0" w:color="auto"/>
          </w:divBdr>
        </w:div>
        <w:div w:id="784429387">
          <w:marLeft w:val="480"/>
          <w:marRight w:val="0"/>
          <w:marTop w:val="0"/>
          <w:marBottom w:val="0"/>
          <w:divBdr>
            <w:top w:val="none" w:sz="0" w:space="0" w:color="auto"/>
            <w:left w:val="none" w:sz="0" w:space="0" w:color="auto"/>
            <w:bottom w:val="none" w:sz="0" w:space="0" w:color="auto"/>
            <w:right w:val="none" w:sz="0" w:space="0" w:color="auto"/>
          </w:divBdr>
        </w:div>
        <w:div w:id="1896625338">
          <w:marLeft w:val="480"/>
          <w:marRight w:val="0"/>
          <w:marTop w:val="0"/>
          <w:marBottom w:val="0"/>
          <w:divBdr>
            <w:top w:val="none" w:sz="0" w:space="0" w:color="auto"/>
            <w:left w:val="none" w:sz="0" w:space="0" w:color="auto"/>
            <w:bottom w:val="none" w:sz="0" w:space="0" w:color="auto"/>
            <w:right w:val="none" w:sz="0" w:space="0" w:color="auto"/>
          </w:divBdr>
        </w:div>
        <w:div w:id="1298416932">
          <w:marLeft w:val="480"/>
          <w:marRight w:val="0"/>
          <w:marTop w:val="0"/>
          <w:marBottom w:val="0"/>
          <w:divBdr>
            <w:top w:val="none" w:sz="0" w:space="0" w:color="auto"/>
            <w:left w:val="none" w:sz="0" w:space="0" w:color="auto"/>
            <w:bottom w:val="none" w:sz="0" w:space="0" w:color="auto"/>
            <w:right w:val="none" w:sz="0" w:space="0" w:color="auto"/>
          </w:divBdr>
        </w:div>
        <w:div w:id="32779081">
          <w:marLeft w:val="480"/>
          <w:marRight w:val="0"/>
          <w:marTop w:val="0"/>
          <w:marBottom w:val="0"/>
          <w:divBdr>
            <w:top w:val="none" w:sz="0" w:space="0" w:color="auto"/>
            <w:left w:val="none" w:sz="0" w:space="0" w:color="auto"/>
            <w:bottom w:val="none" w:sz="0" w:space="0" w:color="auto"/>
            <w:right w:val="none" w:sz="0" w:space="0" w:color="auto"/>
          </w:divBdr>
        </w:div>
        <w:div w:id="906112612">
          <w:marLeft w:val="480"/>
          <w:marRight w:val="0"/>
          <w:marTop w:val="0"/>
          <w:marBottom w:val="0"/>
          <w:divBdr>
            <w:top w:val="none" w:sz="0" w:space="0" w:color="auto"/>
            <w:left w:val="none" w:sz="0" w:space="0" w:color="auto"/>
            <w:bottom w:val="none" w:sz="0" w:space="0" w:color="auto"/>
            <w:right w:val="none" w:sz="0" w:space="0" w:color="auto"/>
          </w:divBdr>
        </w:div>
        <w:div w:id="1080174682">
          <w:marLeft w:val="480"/>
          <w:marRight w:val="0"/>
          <w:marTop w:val="0"/>
          <w:marBottom w:val="0"/>
          <w:divBdr>
            <w:top w:val="none" w:sz="0" w:space="0" w:color="auto"/>
            <w:left w:val="none" w:sz="0" w:space="0" w:color="auto"/>
            <w:bottom w:val="none" w:sz="0" w:space="0" w:color="auto"/>
            <w:right w:val="none" w:sz="0" w:space="0" w:color="auto"/>
          </w:divBdr>
        </w:div>
        <w:div w:id="557126911">
          <w:marLeft w:val="480"/>
          <w:marRight w:val="0"/>
          <w:marTop w:val="0"/>
          <w:marBottom w:val="0"/>
          <w:divBdr>
            <w:top w:val="none" w:sz="0" w:space="0" w:color="auto"/>
            <w:left w:val="none" w:sz="0" w:space="0" w:color="auto"/>
            <w:bottom w:val="none" w:sz="0" w:space="0" w:color="auto"/>
            <w:right w:val="none" w:sz="0" w:space="0" w:color="auto"/>
          </w:divBdr>
        </w:div>
        <w:div w:id="164129709">
          <w:marLeft w:val="480"/>
          <w:marRight w:val="0"/>
          <w:marTop w:val="0"/>
          <w:marBottom w:val="0"/>
          <w:divBdr>
            <w:top w:val="none" w:sz="0" w:space="0" w:color="auto"/>
            <w:left w:val="none" w:sz="0" w:space="0" w:color="auto"/>
            <w:bottom w:val="none" w:sz="0" w:space="0" w:color="auto"/>
            <w:right w:val="none" w:sz="0" w:space="0" w:color="auto"/>
          </w:divBdr>
        </w:div>
        <w:div w:id="2027557599">
          <w:marLeft w:val="480"/>
          <w:marRight w:val="0"/>
          <w:marTop w:val="0"/>
          <w:marBottom w:val="0"/>
          <w:divBdr>
            <w:top w:val="none" w:sz="0" w:space="0" w:color="auto"/>
            <w:left w:val="none" w:sz="0" w:space="0" w:color="auto"/>
            <w:bottom w:val="none" w:sz="0" w:space="0" w:color="auto"/>
            <w:right w:val="none" w:sz="0" w:space="0" w:color="auto"/>
          </w:divBdr>
        </w:div>
        <w:div w:id="1899776009">
          <w:marLeft w:val="480"/>
          <w:marRight w:val="0"/>
          <w:marTop w:val="0"/>
          <w:marBottom w:val="0"/>
          <w:divBdr>
            <w:top w:val="none" w:sz="0" w:space="0" w:color="auto"/>
            <w:left w:val="none" w:sz="0" w:space="0" w:color="auto"/>
            <w:bottom w:val="none" w:sz="0" w:space="0" w:color="auto"/>
            <w:right w:val="none" w:sz="0" w:space="0" w:color="auto"/>
          </w:divBdr>
        </w:div>
        <w:div w:id="236868869">
          <w:marLeft w:val="480"/>
          <w:marRight w:val="0"/>
          <w:marTop w:val="0"/>
          <w:marBottom w:val="0"/>
          <w:divBdr>
            <w:top w:val="none" w:sz="0" w:space="0" w:color="auto"/>
            <w:left w:val="none" w:sz="0" w:space="0" w:color="auto"/>
            <w:bottom w:val="none" w:sz="0" w:space="0" w:color="auto"/>
            <w:right w:val="none" w:sz="0" w:space="0" w:color="auto"/>
          </w:divBdr>
        </w:div>
        <w:div w:id="1109930166">
          <w:marLeft w:val="480"/>
          <w:marRight w:val="0"/>
          <w:marTop w:val="0"/>
          <w:marBottom w:val="0"/>
          <w:divBdr>
            <w:top w:val="none" w:sz="0" w:space="0" w:color="auto"/>
            <w:left w:val="none" w:sz="0" w:space="0" w:color="auto"/>
            <w:bottom w:val="none" w:sz="0" w:space="0" w:color="auto"/>
            <w:right w:val="none" w:sz="0" w:space="0" w:color="auto"/>
          </w:divBdr>
        </w:div>
        <w:div w:id="1168597761">
          <w:marLeft w:val="480"/>
          <w:marRight w:val="0"/>
          <w:marTop w:val="0"/>
          <w:marBottom w:val="0"/>
          <w:divBdr>
            <w:top w:val="none" w:sz="0" w:space="0" w:color="auto"/>
            <w:left w:val="none" w:sz="0" w:space="0" w:color="auto"/>
            <w:bottom w:val="none" w:sz="0" w:space="0" w:color="auto"/>
            <w:right w:val="none" w:sz="0" w:space="0" w:color="auto"/>
          </w:divBdr>
        </w:div>
        <w:div w:id="1380590603">
          <w:marLeft w:val="480"/>
          <w:marRight w:val="0"/>
          <w:marTop w:val="0"/>
          <w:marBottom w:val="0"/>
          <w:divBdr>
            <w:top w:val="none" w:sz="0" w:space="0" w:color="auto"/>
            <w:left w:val="none" w:sz="0" w:space="0" w:color="auto"/>
            <w:bottom w:val="none" w:sz="0" w:space="0" w:color="auto"/>
            <w:right w:val="none" w:sz="0" w:space="0" w:color="auto"/>
          </w:divBdr>
        </w:div>
        <w:div w:id="1147091530">
          <w:marLeft w:val="480"/>
          <w:marRight w:val="0"/>
          <w:marTop w:val="0"/>
          <w:marBottom w:val="0"/>
          <w:divBdr>
            <w:top w:val="none" w:sz="0" w:space="0" w:color="auto"/>
            <w:left w:val="none" w:sz="0" w:space="0" w:color="auto"/>
            <w:bottom w:val="none" w:sz="0" w:space="0" w:color="auto"/>
            <w:right w:val="none" w:sz="0" w:space="0" w:color="auto"/>
          </w:divBdr>
        </w:div>
        <w:div w:id="1322850318">
          <w:marLeft w:val="480"/>
          <w:marRight w:val="0"/>
          <w:marTop w:val="0"/>
          <w:marBottom w:val="0"/>
          <w:divBdr>
            <w:top w:val="none" w:sz="0" w:space="0" w:color="auto"/>
            <w:left w:val="none" w:sz="0" w:space="0" w:color="auto"/>
            <w:bottom w:val="none" w:sz="0" w:space="0" w:color="auto"/>
            <w:right w:val="none" w:sz="0" w:space="0" w:color="auto"/>
          </w:divBdr>
        </w:div>
        <w:div w:id="1746300629">
          <w:marLeft w:val="480"/>
          <w:marRight w:val="0"/>
          <w:marTop w:val="0"/>
          <w:marBottom w:val="0"/>
          <w:divBdr>
            <w:top w:val="none" w:sz="0" w:space="0" w:color="auto"/>
            <w:left w:val="none" w:sz="0" w:space="0" w:color="auto"/>
            <w:bottom w:val="none" w:sz="0" w:space="0" w:color="auto"/>
            <w:right w:val="none" w:sz="0" w:space="0" w:color="auto"/>
          </w:divBdr>
        </w:div>
        <w:div w:id="326251078">
          <w:marLeft w:val="480"/>
          <w:marRight w:val="0"/>
          <w:marTop w:val="0"/>
          <w:marBottom w:val="0"/>
          <w:divBdr>
            <w:top w:val="none" w:sz="0" w:space="0" w:color="auto"/>
            <w:left w:val="none" w:sz="0" w:space="0" w:color="auto"/>
            <w:bottom w:val="none" w:sz="0" w:space="0" w:color="auto"/>
            <w:right w:val="none" w:sz="0" w:space="0" w:color="auto"/>
          </w:divBdr>
        </w:div>
        <w:div w:id="853154026">
          <w:marLeft w:val="480"/>
          <w:marRight w:val="0"/>
          <w:marTop w:val="0"/>
          <w:marBottom w:val="0"/>
          <w:divBdr>
            <w:top w:val="none" w:sz="0" w:space="0" w:color="auto"/>
            <w:left w:val="none" w:sz="0" w:space="0" w:color="auto"/>
            <w:bottom w:val="none" w:sz="0" w:space="0" w:color="auto"/>
            <w:right w:val="none" w:sz="0" w:space="0" w:color="auto"/>
          </w:divBdr>
        </w:div>
        <w:div w:id="1270315805">
          <w:marLeft w:val="480"/>
          <w:marRight w:val="0"/>
          <w:marTop w:val="0"/>
          <w:marBottom w:val="0"/>
          <w:divBdr>
            <w:top w:val="none" w:sz="0" w:space="0" w:color="auto"/>
            <w:left w:val="none" w:sz="0" w:space="0" w:color="auto"/>
            <w:bottom w:val="none" w:sz="0" w:space="0" w:color="auto"/>
            <w:right w:val="none" w:sz="0" w:space="0" w:color="auto"/>
          </w:divBdr>
        </w:div>
        <w:div w:id="757143190">
          <w:marLeft w:val="480"/>
          <w:marRight w:val="0"/>
          <w:marTop w:val="0"/>
          <w:marBottom w:val="0"/>
          <w:divBdr>
            <w:top w:val="none" w:sz="0" w:space="0" w:color="auto"/>
            <w:left w:val="none" w:sz="0" w:space="0" w:color="auto"/>
            <w:bottom w:val="none" w:sz="0" w:space="0" w:color="auto"/>
            <w:right w:val="none" w:sz="0" w:space="0" w:color="auto"/>
          </w:divBdr>
        </w:div>
        <w:div w:id="2052073126">
          <w:marLeft w:val="480"/>
          <w:marRight w:val="0"/>
          <w:marTop w:val="0"/>
          <w:marBottom w:val="0"/>
          <w:divBdr>
            <w:top w:val="none" w:sz="0" w:space="0" w:color="auto"/>
            <w:left w:val="none" w:sz="0" w:space="0" w:color="auto"/>
            <w:bottom w:val="none" w:sz="0" w:space="0" w:color="auto"/>
            <w:right w:val="none" w:sz="0" w:space="0" w:color="auto"/>
          </w:divBdr>
        </w:div>
        <w:div w:id="1371027247">
          <w:marLeft w:val="480"/>
          <w:marRight w:val="0"/>
          <w:marTop w:val="0"/>
          <w:marBottom w:val="0"/>
          <w:divBdr>
            <w:top w:val="none" w:sz="0" w:space="0" w:color="auto"/>
            <w:left w:val="none" w:sz="0" w:space="0" w:color="auto"/>
            <w:bottom w:val="none" w:sz="0" w:space="0" w:color="auto"/>
            <w:right w:val="none" w:sz="0" w:space="0" w:color="auto"/>
          </w:divBdr>
        </w:div>
        <w:div w:id="384645990">
          <w:marLeft w:val="480"/>
          <w:marRight w:val="0"/>
          <w:marTop w:val="0"/>
          <w:marBottom w:val="0"/>
          <w:divBdr>
            <w:top w:val="none" w:sz="0" w:space="0" w:color="auto"/>
            <w:left w:val="none" w:sz="0" w:space="0" w:color="auto"/>
            <w:bottom w:val="none" w:sz="0" w:space="0" w:color="auto"/>
            <w:right w:val="none" w:sz="0" w:space="0" w:color="auto"/>
          </w:divBdr>
        </w:div>
        <w:div w:id="1603800639">
          <w:marLeft w:val="480"/>
          <w:marRight w:val="0"/>
          <w:marTop w:val="0"/>
          <w:marBottom w:val="0"/>
          <w:divBdr>
            <w:top w:val="none" w:sz="0" w:space="0" w:color="auto"/>
            <w:left w:val="none" w:sz="0" w:space="0" w:color="auto"/>
            <w:bottom w:val="none" w:sz="0" w:space="0" w:color="auto"/>
            <w:right w:val="none" w:sz="0" w:space="0" w:color="auto"/>
          </w:divBdr>
        </w:div>
        <w:div w:id="577251480">
          <w:marLeft w:val="480"/>
          <w:marRight w:val="0"/>
          <w:marTop w:val="0"/>
          <w:marBottom w:val="0"/>
          <w:divBdr>
            <w:top w:val="none" w:sz="0" w:space="0" w:color="auto"/>
            <w:left w:val="none" w:sz="0" w:space="0" w:color="auto"/>
            <w:bottom w:val="none" w:sz="0" w:space="0" w:color="auto"/>
            <w:right w:val="none" w:sz="0" w:space="0" w:color="auto"/>
          </w:divBdr>
        </w:div>
        <w:div w:id="1882208863">
          <w:marLeft w:val="480"/>
          <w:marRight w:val="0"/>
          <w:marTop w:val="0"/>
          <w:marBottom w:val="0"/>
          <w:divBdr>
            <w:top w:val="none" w:sz="0" w:space="0" w:color="auto"/>
            <w:left w:val="none" w:sz="0" w:space="0" w:color="auto"/>
            <w:bottom w:val="none" w:sz="0" w:space="0" w:color="auto"/>
            <w:right w:val="none" w:sz="0" w:space="0" w:color="auto"/>
          </w:divBdr>
        </w:div>
        <w:div w:id="1575239823">
          <w:marLeft w:val="480"/>
          <w:marRight w:val="0"/>
          <w:marTop w:val="0"/>
          <w:marBottom w:val="0"/>
          <w:divBdr>
            <w:top w:val="none" w:sz="0" w:space="0" w:color="auto"/>
            <w:left w:val="none" w:sz="0" w:space="0" w:color="auto"/>
            <w:bottom w:val="none" w:sz="0" w:space="0" w:color="auto"/>
            <w:right w:val="none" w:sz="0" w:space="0" w:color="auto"/>
          </w:divBdr>
        </w:div>
        <w:div w:id="1322349466">
          <w:marLeft w:val="480"/>
          <w:marRight w:val="0"/>
          <w:marTop w:val="0"/>
          <w:marBottom w:val="0"/>
          <w:divBdr>
            <w:top w:val="none" w:sz="0" w:space="0" w:color="auto"/>
            <w:left w:val="none" w:sz="0" w:space="0" w:color="auto"/>
            <w:bottom w:val="none" w:sz="0" w:space="0" w:color="auto"/>
            <w:right w:val="none" w:sz="0" w:space="0" w:color="auto"/>
          </w:divBdr>
        </w:div>
        <w:div w:id="262147519">
          <w:marLeft w:val="480"/>
          <w:marRight w:val="0"/>
          <w:marTop w:val="0"/>
          <w:marBottom w:val="0"/>
          <w:divBdr>
            <w:top w:val="none" w:sz="0" w:space="0" w:color="auto"/>
            <w:left w:val="none" w:sz="0" w:space="0" w:color="auto"/>
            <w:bottom w:val="none" w:sz="0" w:space="0" w:color="auto"/>
            <w:right w:val="none" w:sz="0" w:space="0" w:color="auto"/>
          </w:divBdr>
        </w:div>
      </w:divsChild>
    </w:div>
    <w:div w:id="1362591740">
      <w:bodyDiv w:val="1"/>
      <w:marLeft w:val="0"/>
      <w:marRight w:val="0"/>
      <w:marTop w:val="0"/>
      <w:marBottom w:val="0"/>
      <w:divBdr>
        <w:top w:val="none" w:sz="0" w:space="0" w:color="auto"/>
        <w:left w:val="none" w:sz="0" w:space="0" w:color="auto"/>
        <w:bottom w:val="none" w:sz="0" w:space="0" w:color="auto"/>
        <w:right w:val="none" w:sz="0" w:space="0" w:color="auto"/>
      </w:divBdr>
    </w:div>
    <w:div w:id="1363557653">
      <w:bodyDiv w:val="1"/>
      <w:marLeft w:val="0"/>
      <w:marRight w:val="0"/>
      <w:marTop w:val="0"/>
      <w:marBottom w:val="0"/>
      <w:divBdr>
        <w:top w:val="none" w:sz="0" w:space="0" w:color="auto"/>
        <w:left w:val="none" w:sz="0" w:space="0" w:color="auto"/>
        <w:bottom w:val="none" w:sz="0" w:space="0" w:color="auto"/>
        <w:right w:val="none" w:sz="0" w:space="0" w:color="auto"/>
      </w:divBdr>
    </w:div>
    <w:div w:id="1365060695">
      <w:bodyDiv w:val="1"/>
      <w:marLeft w:val="0"/>
      <w:marRight w:val="0"/>
      <w:marTop w:val="0"/>
      <w:marBottom w:val="0"/>
      <w:divBdr>
        <w:top w:val="none" w:sz="0" w:space="0" w:color="auto"/>
        <w:left w:val="none" w:sz="0" w:space="0" w:color="auto"/>
        <w:bottom w:val="none" w:sz="0" w:space="0" w:color="auto"/>
        <w:right w:val="none" w:sz="0" w:space="0" w:color="auto"/>
      </w:divBdr>
    </w:div>
    <w:div w:id="1365670414">
      <w:bodyDiv w:val="1"/>
      <w:marLeft w:val="0"/>
      <w:marRight w:val="0"/>
      <w:marTop w:val="0"/>
      <w:marBottom w:val="0"/>
      <w:divBdr>
        <w:top w:val="none" w:sz="0" w:space="0" w:color="auto"/>
        <w:left w:val="none" w:sz="0" w:space="0" w:color="auto"/>
        <w:bottom w:val="none" w:sz="0" w:space="0" w:color="auto"/>
        <w:right w:val="none" w:sz="0" w:space="0" w:color="auto"/>
      </w:divBdr>
    </w:div>
    <w:div w:id="1367951645">
      <w:bodyDiv w:val="1"/>
      <w:marLeft w:val="0"/>
      <w:marRight w:val="0"/>
      <w:marTop w:val="0"/>
      <w:marBottom w:val="0"/>
      <w:divBdr>
        <w:top w:val="none" w:sz="0" w:space="0" w:color="auto"/>
        <w:left w:val="none" w:sz="0" w:space="0" w:color="auto"/>
        <w:bottom w:val="none" w:sz="0" w:space="0" w:color="auto"/>
        <w:right w:val="none" w:sz="0" w:space="0" w:color="auto"/>
      </w:divBdr>
    </w:div>
    <w:div w:id="1369991867">
      <w:bodyDiv w:val="1"/>
      <w:marLeft w:val="0"/>
      <w:marRight w:val="0"/>
      <w:marTop w:val="0"/>
      <w:marBottom w:val="0"/>
      <w:divBdr>
        <w:top w:val="none" w:sz="0" w:space="0" w:color="auto"/>
        <w:left w:val="none" w:sz="0" w:space="0" w:color="auto"/>
        <w:bottom w:val="none" w:sz="0" w:space="0" w:color="auto"/>
        <w:right w:val="none" w:sz="0" w:space="0" w:color="auto"/>
      </w:divBdr>
      <w:divsChild>
        <w:div w:id="1427312073">
          <w:marLeft w:val="480"/>
          <w:marRight w:val="0"/>
          <w:marTop w:val="0"/>
          <w:marBottom w:val="0"/>
          <w:divBdr>
            <w:top w:val="none" w:sz="0" w:space="0" w:color="auto"/>
            <w:left w:val="none" w:sz="0" w:space="0" w:color="auto"/>
            <w:bottom w:val="none" w:sz="0" w:space="0" w:color="auto"/>
            <w:right w:val="none" w:sz="0" w:space="0" w:color="auto"/>
          </w:divBdr>
        </w:div>
        <w:div w:id="1456145227">
          <w:marLeft w:val="480"/>
          <w:marRight w:val="0"/>
          <w:marTop w:val="0"/>
          <w:marBottom w:val="0"/>
          <w:divBdr>
            <w:top w:val="none" w:sz="0" w:space="0" w:color="auto"/>
            <w:left w:val="none" w:sz="0" w:space="0" w:color="auto"/>
            <w:bottom w:val="none" w:sz="0" w:space="0" w:color="auto"/>
            <w:right w:val="none" w:sz="0" w:space="0" w:color="auto"/>
          </w:divBdr>
        </w:div>
        <w:div w:id="1324236002">
          <w:marLeft w:val="480"/>
          <w:marRight w:val="0"/>
          <w:marTop w:val="0"/>
          <w:marBottom w:val="0"/>
          <w:divBdr>
            <w:top w:val="none" w:sz="0" w:space="0" w:color="auto"/>
            <w:left w:val="none" w:sz="0" w:space="0" w:color="auto"/>
            <w:bottom w:val="none" w:sz="0" w:space="0" w:color="auto"/>
            <w:right w:val="none" w:sz="0" w:space="0" w:color="auto"/>
          </w:divBdr>
        </w:div>
        <w:div w:id="1374883108">
          <w:marLeft w:val="480"/>
          <w:marRight w:val="0"/>
          <w:marTop w:val="0"/>
          <w:marBottom w:val="0"/>
          <w:divBdr>
            <w:top w:val="none" w:sz="0" w:space="0" w:color="auto"/>
            <w:left w:val="none" w:sz="0" w:space="0" w:color="auto"/>
            <w:bottom w:val="none" w:sz="0" w:space="0" w:color="auto"/>
            <w:right w:val="none" w:sz="0" w:space="0" w:color="auto"/>
          </w:divBdr>
        </w:div>
        <w:div w:id="987976978">
          <w:marLeft w:val="480"/>
          <w:marRight w:val="0"/>
          <w:marTop w:val="0"/>
          <w:marBottom w:val="0"/>
          <w:divBdr>
            <w:top w:val="none" w:sz="0" w:space="0" w:color="auto"/>
            <w:left w:val="none" w:sz="0" w:space="0" w:color="auto"/>
            <w:bottom w:val="none" w:sz="0" w:space="0" w:color="auto"/>
            <w:right w:val="none" w:sz="0" w:space="0" w:color="auto"/>
          </w:divBdr>
        </w:div>
        <w:div w:id="823665147">
          <w:marLeft w:val="480"/>
          <w:marRight w:val="0"/>
          <w:marTop w:val="0"/>
          <w:marBottom w:val="0"/>
          <w:divBdr>
            <w:top w:val="none" w:sz="0" w:space="0" w:color="auto"/>
            <w:left w:val="none" w:sz="0" w:space="0" w:color="auto"/>
            <w:bottom w:val="none" w:sz="0" w:space="0" w:color="auto"/>
            <w:right w:val="none" w:sz="0" w:space="0" w:color="auto"/>
          </w:divBdr>
        </w:div>
        <w:div w:id="1057628061">
          <w:marLeft w:val="480"/>
          <w:marRight w:val="0"/>
          <w:marTop w:val="0"/>
          <w:marBottom w:val="0"/>
          <w:divBdr>
            <w:top w:val="none" w:sz="0" w:space="0" w:color="auto"/>
            <w:left w:val="none" w:sz="0" w:space="0" w:color="auto"/>
            <w:bottom w:val="none" w:sz="0" w:space="0" w:color="auto"/>
            <w:right w:val="none" w:sz="0" w:space="0" w:color="auto"/>
          </w:divBdr>
        </w:div>
        <w:div w:id="1752581464">
          <w:marLeft w:val="480"/>
          <w:marRight w:val="0"/>
          <w:marTop w:val="0"/>
          <w:marBottom w:val="0"/>
          <w:divBdr>
            <w:top w:val="none" w:sz="0" w:space="0" w:color="auto"/>
            <w:left w:val="none" w:sz="0" w:space="0" w:color="auto"/>
            <w:bottom w:val="none" w:sz="0" w:space="0" w:color="auto"/>
            <w:right w:val="none" w:sz="0" w:space="0" w:color="auto"/>
          </w:divBdr>
        </w:div>
        <w:div w:id="1568999855">
          <w:marLeft w:val="480"/>
          <w:marRight w:val="0"/>
          <w:marTop w:val="0"/>
          <w:marBottom w:val="0"/>
          <w:divBdr>
            <w:top w:val="none" w:sz="0" w:space="0" w:color="auto"/>
            <w:left w:val="none" w:sz="0" w:space="0" w:color="auto"/>
            <w:bottom w:val="none" w:sz="0" w:space="0" w:color="auto"/>
            <w:right w:val="none" w:sz="0" w:space="0" w:color="auto"/>
          </w:divBdr>
        </w:div>
        <w:div w:id="1992950017">
          <w:marLeft w:val="480"/>
          <w:marRight w:val="0"/>
          <w:marTop w:val="0"/>
          <w:marBottom w:val="0"/>
          <w:divBdr>
            <w:top w:val="none" w:sz="0" w:space="0" w:color="auto"/>
            <w:left w:val="none" w:sz="0" w:space="0" w:color="auto"/>
            <w:bottom w:val="none" w:sz="0" w:space="0" w:color="auto"/>
            <w:right w:val="none" w:sz="0" w:space="0" w:color="auto"/>
          </w:divBdr>
        </w:div>
        <w:div w:id="216891260">
          <w:marLeft w:val="480"/>
          <w:marRight w:val="0"/>
          <w:marTop w:val="0"/>
          <w:marBottom w:val="0"/>
          <w:divBdr>
            <w:top w:val="none" w:sz="0" w:space="0" w:color="auto"/>
            <w:left w:val="none" w:sz="0" w:space="0" w:color="auto"/>
            <w:bottom w:val="none" w:sz="0" w:space="0" w:color="auto"/>
            <w:right w:val="none" w:sz="0" w:space="0" w:color="auto"/>
          </w:divBdr>
        </w:div>
        <w:div w:id="1843812988">
          <w:marLeft w:val="480"/>
          <w:marRight w:val="0"/>
          <w:marTop w:val="0"/>
          <w:marBottom w:val="0"/>
          <w:divBdr>
            <w:top w:val="none" w:sz="0" w:space="0" w:color="auto"/>
            <w:left w:val="none" w:sz="0" w:space="0" w:color="auto"/>
            <w:bottom w:val="none" w:sz="0" w:space="0" w:color="auto"/>
            <w:right w:val="none" w:sz="0" w:space="0" w:color="auto"/>
          </w:divBdr>
        </w:div>
        <w:div w:id="1975720516">
          <w:marLeft w:val="480"/>
          <w:marRight w:val="0"/>
          <w:marTop w:val="0"/>
          <w:marBottom w:val="0"/>
          <w:divBdr>
            <w:top w:val="none" w:sz="0" w:space="0" w:color="auto"/>
            <w:left w:val="none" w:sz="0" w:space="0" w:color="auto"/>
            <w:bottom w:val="none" w:sz="0" w:space="0" w:color="auto"/>
            <w:right w:val="none" w:sz="0" w:space="0" w:color="auto"/>
          </w:divBdr>
        </w:div>
        <w:div w:id="1088305520">
          <w:marLeft w:val="480"/>
          <w:marRight w:val="0"/>
          <w:marTop w:val="0"/>
          <w:marBottom w:val="0"/>
          <w:divBdr>
            <w:top w:val="none" w:sz="0" w:space="0" w:color="auto"/>
            <w:left w:val="none" w:sz="0" w:space="0" w:color="auto"/>
            <w:bottom w:val="none" w:sz="0" w:space="0" w:color="auto"/>
            <w:right w:val="none" w:sz="0" w:space="0" w:color="auto"/>
          </w:divBdr>
        </w:div>
        <w:div w:id="309871764">
          <w:marLeft w:val="480"/>
          <w:marRight w:val="0"/>
          <w:marTop w:val="0"/>
          <w:marBottom w:val="0"/>
          <w:divBdr>
            <w:top w:val="none" w:sz="0" w:space="0" w:color="auto"/>
            <w:left w:val="none" w:sz="0" w:space="0" w:color="auto"/>
            <w:bottom w:val="none" w:sz="0" w:space="0" w:color="auto"/>
            <w:right w:val="none" w:sz="0" w:space="0" w:color="auto"/>
          </w:divBdr>
        </w:div>
        <w:div w:id="2073847942">
          <w:marLeft w:val="480"/>
          <w:marRight w:val="0"/>
          <w:marTop w:val="0"/>
          <w:marBottom w:val="0"/>
          <w:divBdr>
            <w:top w:val="none" w:sz="0" w:space="0" w:color="auto"/>
            <w:left w:val="none" w:sz="0" w:space="0" w:color="auto"/>
            <w:bottom w:val="none" w:sz="0" w:space="0" w:color="auto"/>
            <w:right w:val="none" w:sz="0" w:space="0" w:color="auto"/>
          </w:divBdr>
        </w:div>
        <w:div w:id="289168792">
          <w:marLeft w:val="480"/>
          <w:marRight w:val="0"/>
          <w:marTop w:val="0"/>
          <w:marBottom w:val="0"/>
          <w:divBdr>
            <w:top w:val="none" w:sz="0" w:space="0" w:color="auto"/>
            <w:left w:val="none" w:sz="0" w:space="0" w:color="auto"/>
            <w:bottom w:val="none" w:sz="0" w:space="0" w:color="auto"/>
            <w:right w:val="none" w:sz="0" w:space="0" w:color="auto"/>
          </w:divBdr>
        </w:div>
        <w:div w:id="1061249671">
          <w:marLeft w:val="480"/>
          <w:marRight w:val="0"/>
          <w:marTop w:val="0"/>
          <w:marBottom w:val="0"/>
          <w:divBdr>
            <w:top w:val="none" w:sz="0" w:space="0" w:color="auto"/>
            <w:left w:val="none" w:sz="0" w:space="0" w:color="auto"/>
            <w:bottom w:val="none" w:sz="0" w:space="0" w:color="auto"/>
            <w:right w:val="none" w:sz="0" w:space="0" w:color="auto"/>
          </w:divBdr>
        </w:div>
        <w:div w:id="4941061">
          <w:marLeft w:val="480"/>
          <w:marRight w:val="0"/>
          <w:marTop w:val="0"/>
          <w:marBottom w:val="0"/>
          <w:divBdr>
            <w:top w:val="none" w:sz="0" w:space="0" w:color="auto"/>
            <w:left w:val="none" w:sz="0" w:space="0" w:color="auto"/>
            <w:bottom w:val="none" w:sz="0" w:space="0" w:color="auto"/>
            <w:right w:val="none" w:sz="0" w:space="0" w:color="auto"/>
          </w:divBdr>
        </w:div>
        <w:div w:id="94789031">
          <w:marLeft w:val="480"/>
          <w:marRight w:val="0"/>
          <w:marTop w:val="0"/>
          <w:marBottom w:val="0"/>
          <w:divBdr>
            <w:top w:val="none" w:sz="0" w:space="0" w:color="auto"/>
            <w:left w:val="none" w:sz="0" w:space="0" w:color="auto"/>
            <w:bottom w:val="none" w:sz="0" w:space="0" w:color="auto"/>
            <w:right w:val="none" w:sz="0" w:space="0" w:color="auto"/>
          </w:divBdr>
        </w:div>
        <w:div w:id="1742436990">
          <w:marLeft w:val="480"/>
          <w:marRight w:val="0"/>
          <w:marTop w:val="0"/>
          <w:marBottom w:val="0"/>
          <w:divBdr>
            <w:top w:val="none" w:sz="0" w:space="0" w:color="auto"/>
            <w:left w:val="none" w:sz="0" w:space="0" w:color="auto"/>
            <w:bottom w:val="none" w:sz="0" w:space="0" w:color="auto"/>
            <w:right w:val="none" w:sz="0" w:space="0" w:color="auto"/>
          </w:divBdr>
        </w:div>
        <w:div w:id="1449885439">
          <w:marLeft w:val="480"/>
          <w:marRight w:val="0"/>
          <w:marTop w:val="0"/>
          <w:marBottom w:val="0"/>
          <w:divBdr>
            <w:top w:val="none" w:sz="0" w:space="0" w:color="auto"/>
            <w:left w:val="none" w:sz="0" w:space="0" w:color="auto"/>
            <w:bottom w:val="none" w:sz="0" w:space="0" w:color="auto"/>
            <w:right w:val="none" w:sz="0" w:space="0" w:color="auto"/>
          </w:divBdr>
        </w:div>
        <w:div w:id="860823687">
          <w:marLeft w:val="480"/>
          <w:marRight w:val="0"/>
          <w:marTop w:val="0"/>
          <w:marBottom w:val="0"/>
          <w:divBdr>
            <w:top w:val="none" w:sz="0" w:space="0" w:color="auto"/>
            <w:left w:val="none" w:sz="0" w:space="0" w:color="auto"/>
            <w:bottom w:val="none" w:sz="0" w:space="0" w:color="auto"/>
            <w:right w:val="none" w:sz="0" w:space="0" w:color="auto"/>
          </w:divBdr>
        </w:div>
        <w:div w:id="2100519285">
          <w:marLeft w:val="480"/>
          <w:marRight w:val="0"/>
          <w:marTop w:val="0"/>
          <w:marBottom w:val="0"/>
          <w:divBdr>
            <w:top w:val="none" w:sz="0" w:space="0" w:color="auto"/>
            <w:left w:val="none" w:sz="0" w:space="0" w:color="auto"/>
            <w:bottom w:val="none" w:sz="0" w:space="0" w:color="auto"/>
            <w:right w:val="none" w:sz="0" w:space="0" w:color="auto"/>
          </w:divBdr>
        </w:div>
        <w:div w:id="1679961385">
          <w:marLeft w:val="480"/>
          <w:marRight w:val="0"/>
          <w:marTop w:val="0"/>
          <w:marBottom w:val="0"/>
          <w:divBdr>
            <w:top w:val="none" w:sz="0" w:space="0" w:color="auto"/>
            <w:left w:val="none" w:sz="0" w:space="0" w:color="auto"/>
            <w:bottom w:val="none" w:sz="0" w:space="0" w:color="auto"/>
            <w:right w:val="none" w:sz="0" w:space="0" w:color="auto"/>
          </w:divBdr>
        </w:div>
        <w:div w:id="516580189">
          <w:marLeft w:val="480"/>
          <w:marRight w:val="0"/>
          <w:marTop w:val="0"/>
          <w:marBottom w:val="0"/>
          <w:divBdr>
            <w:top w:val="none" w:sz="0" w:space="0" w:color="auto"/>
            <w:left w:val="none" w:sz="0" w:space="0" w:color="auto"/>
            <w:bottom w:val="none" w:sz="0" w:space="0" w:color="auto"/>
            <w:right w:val="none" w:sz="0" w:space="0" w:color="auto"/>
          </w:divBdr>
        </w:div>
        <w:div w:id="173879791">
          <w:marLeft w:val="480"/>
          <w:marRight w:val="0"/>
          <w:marTop w:val="0"/>
          <w:marBottom w:val="0"/>
          <w:divBdr>
            <w:top w:val="none" w:sz="0" w:space="0" w:color="auto"/>
            <w:left w:val="none" w:sz="0" w:space="0" w:color="auto"/>
            <w:bottom w:val="none" w:sz="0" w:space="0" w:color="auto"/>
            <w:right w:val="none" w:sz="0" w:space="0" w:color="auto"/>
          </w:divBdr>
        </w:div>
        <w:div w:id="1138034307">
          <w:marLeft w:val="480"/>
          <w:marRight w:val="0"/>
          <w:marTop w:val="0"/>
          <w:marBottom w:val="0"/>
          <w:divBdr>
            <w:top w:val="none" w:sz="0" w:space="0" w:color="auto"/>
            <w:left w:val="none" w:sz="0" w:space="0" w:color="auto"/>
            <w:bottom w:val="none" w:sz="0" w:space="0" w:color="auto"/>
            <w:right w:val="none" w:sz="0" w:space="0" w:color="auto"/>
          </w:divBdr>
        </w:div>
        <w:div w:id="1691032658">
          <w:marLeft w:val="480"/>
          <w:marRight w:val="0"/>
          <w:marTop w:val="0"/>
          <w:marBottom w:val="0"/>
          <w:divBdr>
            <w:top w:val="none" w:sz="0" w:space="0" w:color="auto"/>
            <w:left w:val="none" w:sz="0" w:space="0" w:color="auto"/>
            <w:bottom w:val="none" w:sz="0" w:space="0" w:color="auto"/>
            <w:right w:val="none" w:sz="0" w:space="0" w:color="auto"/>
          </w:divBdr>
        </w:div>
        <w:div w:id="108739558">
          <w:marLeft w:val="480"/>
          <w:marRight w:val="0"/>
          <w:marTop w:val="0"/>
          <w:marBottom w:val="0"/>
          <w:divBdr>
            <w:top w:val="none" w:sz="0" w:space="0" w:color="auto"/>
            <w:left w:val="none" w:sz="0" w:space="0" w:color="auto"/>
            <w:bottom w:val="none" w:sz="0" w:space="0" w:color="auto"/>
            <w:right w:val="none" w:sz="0" w:space="0" w:color="auto"/>
          </w:divBdr>
        </w:div>
        <w:div w:id="2023167580">
          <w:marLeft w:val="480"/>
          <w:marRight w:val="0"/>
          <w:marTop w:val="0"/>
          <w:marBottom w:val="0"/>
          <w:divBdr>
            <w:top w:val="none" w:sz="0" w:space="0" w:color="auto"/>
            <w:left w:val="none" w:sz="0" w:space="0" w:color="auto"/>
            <w:bottom w:val="none" w:sz="0" w:space="0" w:color="auto"/>
            <w:right w:val="none" w:sz="0" w:space="0" w:color="auto"/>
          </w:divBdr>
        </w:div>
        <w:div w:id="1632904330">
          <w:marLeft w:val="480"/>
          <w:marRight w:val="0"/>
          <w:marTop w:val="0"/>
          <w:marBottom w:val="0"/>
          <w:divBdr>
            <w:top w:val="none" w:sz="0" w:space="0" w:color="auto"/>
            <w:left w:val="none" w:sz="0" w:space="0" w:color="auto"/>
            <w:bottom w:val="none" w:sz="0" w:space="0" w:color="auto"/>
            <w:right w:val="none" w:sz="0" w:space="0" w:color="auto"/>
          </w:divBdr>
        </w:div>
        <w:div w:id="1178034598">
          <w:marLeft w:val="480"/>
          <w:marRight w:val="0"/>
          <w:marTop w:val="0"/>
          <w:marBottom w:val="0"/>
          <w:divBdr>
            <w:top w:val="none" w:sz="0" w:space="0" w:color="auto"/>
            <w:left w:val="none" w:sz="0" w:space="0" w:color="auto"/>
            <w:bottom w:val="none" w:sz="0" w:space="0" w:color="auto"/>
            <w:right w:val="none" w:sz="0" w:space="0" w:color="auto"/>
          </w:divBdr>
        </w:div>
        <w:div w:id="1278676592">
          <w:marLeft w:val="480"/>
          <w:marRight w:val="0"/>
          <w:marTop w:val="0"/>
          <w:marBottom w:val="0"/>
          <w:divBdr>
            <w:top w:val="none" w:sz="0" w:space="0" w:color="auto"/>
            <w:left w:val="none" w:sz="0" w:space="0" w:color="auto"/>
            <w:bottom w:val="none" w:sz="0" w:space="0" w:color="auto"/>
            <w:right w:val="none" w:sz="0" w:space="0" w:color="auto"/>
          </w:divBdr>
        </w:div>
        <w:div w:id="1726831510">
          <w:marLeft w:val="480"/>
          <w:marRight w:val="0"/>
          <w:marTop w:val="0"/>
          <w:marBottom w:val="0"/>
          <w:divBdr>
            <w:top w:val="none" w:sz="0" w:space="0" w:color="auto"/>
            <w:left w:val="none" w:sz="0" w:space="0" w:color="auto"/>
            <w:bottom w:val="none" w:sz="0" w:space="0" w:color="auto"/>
            <w:right w:val="none" w:sz="0" w:space="0" w:color="auto"/>
          </w:divBdr>
        </w:div>
        <w:div w:id="1042291426">
          <w:marLeft w:val="480"/>
          <w:marRight w:val="0"/>
          <w:marTop w:val="0"/>
          <w:marBottom w:val="0"/>
          <w:divBdr>
            <w:top w:val="none" w:sz="0" w:space="0" w:color="auto"/>
            <w:left w:val="none" w:sz="0" w:space="0" w:color="auto"/>
            <w:bottom w:val="none" w:sz="0" w:space="0" w:color="auto"/>
            <w:right w:val="none" w:sz="0" w:space="0" w:color="auto"/>
          </w:divBdr>
        </w:div>
        <w:div w:id="1469930618">
          <w:marLeft w:val="480"/>
          <w:marRight w:val="0"/>
          <w:marTop w:val="0"/>
          <w:marBottom w:val="0"/>
          <w:divBdr>
            <w:top w:val="none" w:sz="0" w:space="0" w:color="auto"/>
            <w:left w:val="none" w:sz="0" w:space="0" w:color="auto"/>
            <w:bottom w:val="none" w:sz="0" w:space="0" w:color="auto"/>
            <w:right w:val="none" w:sz="0" w:space="0" w:color="auto"/>
          </w:divBdr>
        </w:div>
        <w:div w:id="1253851210">
          <w:marLeft w:val="480"/>
          <w:marRight w:val="0"/>
          <w:marTop w:val="0"/>
          <w:marBottom w:val="0"/>
          <w:divBdr>
            <w:top w:val="none" w:sz="0" w:space="0" w:color="auto"/>
            <w:left w:val="none" w:sz="0" w:space="0" w:color="auto"/>
            <w:bottom w:val="none" w:sz="0" w:space="0" w:color="auto"/>
            <w:right w:val="none" w:sz="0" w:space="0" w:color="auto"/>
          </w:divBdr>
        </w:div>
        <w:div w:id="2128355663">
          <w:marLeft w:val="480"/>
          <w:marRight w:val="0"/>
          <w:marTop w:val="0"/>
          <w:marBottom w:val="0"/>
          <w:divBdr>
            <w:top w:val="none" w:sz="0" w:space="0" w:color="auto"/>
            <w:left w:val="none" w:sz="0" w:space="0" w:color="auto"/>
            <w:bottom w:val="none" w:sz="0" w:space="0" w:color="auto"/>
            <w:right w:val="none" w:sz="0" w:space="0" w:color="auto"/>
          </w:divBdr>
        </w:div>
        <w:div w:id="1722826115">
          <w:marLeft w:val="480"/>
          <w:marRight w:val="0"/>
          <w:marTop w:val="0"/>
          <w:marBottom w:val="0"/>
          <w:divBdr>
            <w:top w:val="none" w:sz="0" w:space="0" w:color="auto"/>
            <w:left w:val="none" w:sz="0" w:space="0" w:color="auto"/>
            <w:bottom w:val="none" w:sz="0" w:space="0" w:color="auto"/>
            <w:right w:val="none" w:sz="0" w:space="0" w:color="auto"/>
          </w:divBdr>
        </w:div>
        <w:div w:id="1836533934">
          <w:marLeft w:val="480"/>
          <w:marRight w:val="0"/>
          <w:marTop w:val="0"/>
          <w:marBottom w:val="0"/>
          <w:divBdr>
            <w:top w:val="none" w:sz="0" w:space="0" w:color="auto"/>
            <w:left w:val="none" w:sz="0" w:space="0" w:color="auto"/>
            <w:bottom w:val="none" w:sz="0" w:space="0" w:color="auto"/>
            <w:right w:val="none" w:sz="0" w:space="0" w:color="auto"/>
          </w:divBdr>
        </w:div>
        <w:div w:id="1345473045">
          <w:marLeft w:val="480"/>
          <w:marRight w:val="0"/>
          <w:marTop w:val="0"/>
          <w:marBottom w:val="0"/>
          <w:divBdr>
            <w:top w:val="none" w:sz="0" w:space="0" w:color="auto"/>
            <w:left w:val="none" w:sz="0" w:space="0" w:color="auto"/>
            <w:bottom w:val="none" w:sz="0" w:space="0" w:color="auto"/>
            <w:right w:val="none" w:sz="0" w:space="0" w:color="auto"/>
          </w:divBdr>
        </w:div>
        <w:div w:id="327558628">
          <w:marLeft w:val="480"/>
          <w:marRight w:val="0"/>
          <w:marTop w:val="0"/>
          <w:marBottom w:val="0"/>
          <w:divBdr>
            <w:top w:val="none" w:sz="0" w:space="0" w:color="auto"/>
            <w:left w:val="none" w:sz="0" w:space="0" w:color="auto"/>
            <w:bottom w:val="none" w:sz="0" w:space="0" w:color="auto"/>
            <w:right w:val="none" w:sz="0" w:space="0" w:color="auto"/>
          </w:divBdr>
        </w:div>
        <w:div w:id="626357902">
          <w:marLeft w:val="480"/>
          <w:marRight w:val="0"/>
          <w:marTop w:val="0"/>
          <w:marBottom w:val="0"/>
          <w:divBdr>
            <w:top w:val="none" w:sz="0" w:space="0" w:color="auto"/>
            <w:left w:val="none" w:sz="0" w:space="0" w:color="auto"/>
            <w:bottom w:val="none" w:sz="0" w:space="0" w:color="auto"/>
            <w:right w:val="none" w:sz="0" w:space="0" w:color="auto"/>
          </w:divBdr>
        </w:div>
        <w:div w:id="1233152494">
          <w:marLeft w:val="480"/>
          <w:marRight w:val="0"/>
          <w:marTop w:val="0"/>
          <w:marBottom w:val="0"/>
          <w:divBdr>
            <w:top w:val="none" w:sz="0" w:space="0" w:color="auto"/>
            <w:left w:val="none" w:sz="0" w:space="0" w:color="auto"/>
            <w:bottom w:val="none" w:sz="0" w:space="0" w:color="auto"/>
            <w:right w:val="none" w:sz="0" w:space="0" w:color="auto"/>
          </w:divBdr>
        </w:div>
        <w:div w:id="2010863614">
          <w:marLeft w:val="480"/>
          <w:marRight w:val="0"/>
          <w:marTop w:val="0"/>
          <w:marBottom w:val="0"/>
          <w:divBdr>
            <w:top w:val="none" w:sz="0" w:space="0" w:color="auto"/>
            <w:left w:val="none" w:sz="0" w:space="0" w:color="auto"/>
            <w:bottom w:val="none" w:sz="0" w:space="0" w:color="auto"/>
            <w:right w:val="none" w:sz="0" w:space="0" w:color="auto"/>
          </w:divBdr>
        </w:div>
        <w:div w:id="1058211670">
          <w:marLeft w:val="480"/>
          <w:marRight w:val="0"/>
          <w:marTop w:val="0"/>
          <w:marBottom w:val="0"/>
          <w:divBdr>
            <w:top w:val="none" w:sz="0" w:space="0" w:color="auto"/>
            <w:left w:val="none" w:sz="0" w:space="0" w:color="auto"/>
            <w:bottom w:val="none" w:sz="0" w:space="0" w:color="auto"/>
            <w:right w:val="none" w:sz="0" w:space="0" w:color="auto"/>
          </w:divBdr>
        </w:div>
        <w:div w:id="80875868">
          <w:marLeft w:val="480"/>
          <w:marRight w:val="0"/>
          <w:marTop w:val="0"/>
          <w:marBottom w:val="0"/>
          <w:divBdr>
            <w:top w:val="none" w:sz="0" w:space="0" w:color="auto"/>
            <w:left w:val="none" w:sz="0" w:space="0" w:color="auto"/>
            <w:bottom w:val="none" w:sz="0" w:space="0" w:color="auto"/>
            <w:right w:val="none" w:sz="0" w:space="0" w:color="auto"/>
          </w:divBdr>
        </w:div>
        <w:div w:id="1910768151">
          <w:marLeft w:val="480"/>
          <w:marRight w:val="0"/>
          <w:marTop w:val="0"/>
          <w:marBottom w:val="0"/>
          <w:divBdr>
            <w:top w:val="none" w:sz="0" w:space="0" w:color="auto"/>
            <w:left w:val="none" w:sz="0" w:space="0" w:color="auto"/>
            <w:bottom w:val="none" w:sz="0" w:space="0" w:color="auto"/>
            <w:right w:val="none" w:sz="0" w:space="0" w:color="auto"/>
          </w:divBdr>
        </w:div>
        <w:div w:id="979769940">
          <w:marLeft w:val="480"/>
          <w:marRight w:val="0"/>
          <w:marTop w:val="0"/>
          <w:marBottom w:val="0"/>
          <w:divBdr>
            <w:top w:val="none" w:sz="0" w:space="0" w:color="auto"/>
            <w:left w:val="none" w:sz="0" w:space="0" w:color="auto"/>
            <w:bottom w:val="none" w:sz="0" w:space="0" w:color="auto"/>
            <w:right w:val="none" w:sz="0" w:space="0" w:color="auto"/>
          </w:divBdr>
        </w:div>
        <w:div w:id="305553731">
          <w:marLeft w:val="480"/>
          <w:marRight w:val="0"/>
          <w:marTop w:val="0"/>
          <w:marBottom w:val="0"/>
          <w:divBdr>
            <w:top w:val="none" w:sz="0" w:space="0" w:color="auto"/>
            <w:left w:val="none" w:sz="0" w:space="0" w:color="auto"/>
            <w:bottom w:val="none" w:sz="0" w:space="0" w:color="auto"/>
            <w:right w:val="none" w:sz="0" w:space="0" w:color="auto"/>
          </w:divBdr>
        </w:div>
        <w:div w:id="1611234895">
          <w:marLeft w:val="480"/>
          <w:marRight w:val="0"/>
          <w:marTop w:val="0"/>
          <w:marBottom w:val="0"/>
          <w:divBdr>
            <w:top w:val="none" w:sz="0" w:space="0" w:color="auto"/>
            <w:left w:val="none" w:sz="0" w:space="0" w:color="auto"/>
            <w:bottom w:val="none" w:sz="0" w:space="0" w:color="auto"/>
            <w:right w:val="none" w:sz="0" w:space="0" w:color="auto"/>
          </w:divBdr>
        </w:div>
        <w:div w:id="1336805894">
          <w:marLeft w:val="480"/>
          <w:marRight w:val="0"/>
          <w:marTop w:val="0"/>
          <w:marBottom w:val="0"/>
          <w:divBdr>
            <w:top w:val="none" w:sz="0" w:space="0" w:color="auto"/>
            <w:left w:val="none" w:sz="0" w:space="0" w:color="auto"/>
            <w:bottom w:val="none" w:sz="0" w:space="0" w:color="auto"/>
            <w:right w:val="none" w:sz="0" w:space="0" w:color="auto"/>
          </w:divBdr>
        </w:div>
        <w:div w:id="80564222">
          <w:marLeft w:val="480"/>
          <w:marRight w:val="0"/>
          <w:marTop w:val="0"/>
          <w:marBottom w:val="0"/>
          <w:divBdr>
            <w:top w:val="none" w:sz="0" w:space="0" w:color="auto"/>
            <w:left w:val="none" w:sz="0" w:space="0" w:color="auto"/>
            <w:bottom w:val="none" w:sz="0" w:space="0" w:color="auto"/>
            <w:right w:val="none" w:sz="0" w:space="0" w:color="auto"/>
          </w:divBdr>
        </w:div>
        <w:div w:id="1814298762">
          <w:marLeft w:val="480"/>
          <w:marRight w:val="0"/>
          <w:marTop w:val="0"/>
          <w:marBottom w:val="0"/>
          <w:divBdr>
            <w:top w:val="none" w:sz="0" w:space="0" w:color="auto"/>
            <w:left w:val="none" w:sz="0" w:space="0" w:color="auto"/>
            <w:bottom w:val="none" w:sz="0" w:space="0" w:color="auto"/>
            <w:right w:val="none" w:sz="0" w:space="0" w:color="auto"/>
          </w:divBdr>
        </w:div>
        <w:div w:id="625887906">
          <w:marLeft w:val="480"/>
          <w:marRight w:val="0"/>
          <w:marTop w:val="0"/>
          <w:marBottom w:val="0"/>
          <w:divBdr>
            <w:top w:val="none" w:sz="0" w:space="0" w:color="auto"/>
            <w:left w:val="none" w:sz="0" w:space="0" w:color="auto"/>
            <w:bottom w:val="none" w:sz="0" w:space="0" w:color="auto"/>
            <w:right w:val="none" w:sz="0" w:space="0" w:color="auto"/>
          </w:divBdr>
        </w:div>
        <w:div w:id="1292904084">
          <w:marLeft w:val="480"/>
          <w:marRight w:val="0"/>
          <w:marTop w:val="0"/>
          <w:marBottom w:val="0"/>
          <w:divBdr>
            <w:top w:val="none" w:sz="0" w:space="0" w:color="auto"/>
            <w:left w:val="none" w:sz="0" w:space="0" w:color="auto"/>
            <w:bottom w:val="none" w:sz="0" w:space="0" w:color="auto"/>
            <w:right w:val="none" w:sz="0" w:space="0" w:color="auto"/>
          </w:divBdr>
        </w:div>
        <w:div w:id="514538170">
          <w:marLeft w:val="480"/>
          <w:marRight w:val="0"/>
          <w:marTop w:val="0"/>
          <w:marBottom w:val="0"/>
          <w:divBdr>
            <w:top w:val="none" w:sz="0" w:space="0" w:color="auto"/>
            <w:left w:val="none" w:sz="0" w:space="0" w:color="auto"/>
            <w:bottom w:val="none" w:sz="0" w:space="0" w:color="auto"/>
            <w:right w:val="none" w:sz="0" w:space="0" w:color="auto"/>
          </w:divBdr>
        </w:div>
        <w:div w:id="348527283">
          <w:marLeft w:val="480"/>
          <w:marRight w:val="0"/>
          <w:marTop w:val="0"/>
          <w:marBottom w:val="0"/>
          <w:divBdr>
            <w:top w:val="none" w:sz="0" w:space="0" w:color="auto"/>
            <w:left w:val="none" w:sz="0" w:space="0" w:color="auto"/>
            <w:bottom w:val="none" w:sz="0" w:space="0" w:color="auto"/>
            <w:right w:val="none" w:sz="0" w:space="0" w:color="auto"/>
          </w:divBdr>
        </w:div>
        <w:div w:id="1292326866">
          <w:marLeft w:val="480"/>
          <w:marRight w:val="0"/>
          <w:marTop w:val="0"/>
          <w:marBottom w:val="0"/>
          <w:divBdr>
            <w:top w:val="none" w:sz="0" w:space="0" w:color="auto"/>
            <w:left w:val="none" w:sz="0" w:space="0" w:color="auto"/>
            <w:bottom w:val="none" w:sz="0" w:space="0" w:color="auto"/>
            <w:right w:val="none" w:sz="0" w:space="0" w:color="auto"/>
          </w:divBdr>
        </w:div>
        <w:div w:id="975184468">
          <w:marLeft w:val="480"/>
          <w:marRight w:val="0"/>
          <w:marTop w:val="0"/>
          <w:marBottom w:val="0"/>
          <w:divBdr>
            <w:top w:val="none" w:sz="0" w:space="0" w:color="auto"/>
            <w:left w:val="none" w:sz="0" w:space="0" w:color="auto"/>
            <w:bottom w:val="none" w:sz="0" w:space="0" w:color="auto"/>
            <w:right w:val="none" w:sz="0" w:space="0" w:color="auto"/>
          </w:divBdr>
        </w:div>
        <w:div w:id="2123305848">
          <w:marLeft w:val="480"/>
          <w:marRight w:val="0"/>
          <w:marTop w:val="0"/>
          <w:marBottom w:val="0"/>
          <w:divBdr>
            <w:top w:val="none" w:sz="0" w:space="0" w:color="auto"/>
            <w:left w:val="none" w:sz="0" w:space="0" w:color="auto"/>
            <w:bottom w:val="none" w:sz="0" w:space="0" w:color="auto"/>
            <w:right w:val="none" w:sz="0" w:space="0" w:color="auto"/>
          </w:divBdr>
        </w:div>
        <w:div w:id="22756039">
          <w:marLeft w:val="480"/>
          <w:marRight w:val="0"/>
          <w:marTop w:val="0"/>
          <w:marBottom w:val="0"/>
          <w:divBdr>
            <w:top w:val="none" w:sz="0" w:space="0" w:color="auto"/>
            <w:left w:val="none" w:sz="0" w:space="0" w:color="auto"/>
            <w:bottom w:val="none" w:sz="0" w:space="0" w:color="auto"/>
            <w:right w:val="none" w:sz="0" w:space="0" w:color="auto"/>
          </w:divBdr>
        </w:div>
        <w:div w:id="2131624344">
          <w:marLeft w:val="480"/>
          <w:marRight w:val="0"/>
          <w:marTop w:val="0"/>
          <w:marBottom w:val="0"/>
          <w:divBdr>
            <w:top w:val="none" w:sz="0" w:space="0" w:color="auto"/>
            <w:left w:val="none" w:sz="0" w:space="0" w:color="auto"/>
            <w:bottom w:val="none" w:sz="0" w:space="0" w:color="auto"/>
            <w:right w:val="none" w:sz="0" w:space="0" w:color="auto"/>
          </w:divBdr>
        </w:div>
        <w:div w:id="881985153">
          <w:marLeft w:val="480"/>
          <w:marRight w:val="0"/>
          <w:marTop w:val="0"/>
          <w:marBottom w:val="0"/>
          <w:divBdr>
            <w:top w:val="none" w:sz="0" w:space="0" w:color="auto"/>
            <w:left w:val="none" w:sz="0" w:space="0" w:color="auto"/>
            <w:bottom w:val="none" w:sz="0" w:space="0" w:color="auto"/>
            <w:right w:val="none" w:sz="0" w:space="0" w:color="auto"/>
          </w:divBdr>
        </w:div>
        <w:div w:id="267470683">
          <w:marLeft w:val="480"/>
          <w:marRight w:val="0"/>
          <w:marTop w:val="0"/>
          <w:marBottom w:val="0"/>
          <w:divBdr>
            <w:top w:val="none" w:sz="0" w:space="0" w:color="auto"/>
            <w:left w:val="none" w:sz="0" w:space="0" w:color="auto"/>
            <w:bottom w:val="none" w:sz="0" w:space="0" w:color="auto"/>
            <w:right w:val="none" w:sz="0" w:space="0" w:color="auto"/>
          </w:divBdr>
        </w:div>
        <w:div w:id="2018313309">
          <w:marLeft w:val="480"/>
          <w:marRight w:val="0"/>
          <w:marTop w:val="0"/>
          <w:marBottom w:val="0"/>
          <w:divBdr>
            <w:top w:val="none" w:sz="0" w:space="0" w:color="auto"/>
            <w:left w:val="none" w:sz="0" w:space="0" w:color="auto"/>
            <w:bottom w:val="none" w:sz="0" w:space="0" w:color="auto"/>
            <w:right w:val="none" w:sz="0" w:space="0" w:color="auto"/>
          </w:divBdr>
        </w:div>
        <w:div w:id="2078818032">
          <w:marLeft w:val="480"/>
          <w:marRight w:val="0"/>
          <w:marTop w:val="0"/>
          <w:marBottom w:val="0"/>
          <w:divBdr>
            <w:top w:val="none" w:sz="0" w:space="0" w:color="auto"/>
            <w:left w:val="none" w:sz="0" w:space="0" w:color="auto"/>
            <w:bottom w:val="none" w:sz="0" w:space="0" w:color="auto"/>
            <w:right w:val="none" w:sz="0" w:space="0" w:color="auto"/>
          </w:divBdr>
        </w:div>
        <w:div w:id="678578614">
          <w:marLeft w:val="480"/>
          <w:marRight w:val="0"/>
          <w:marTop w:val="0"/>
          <w:marBottom w:val="0"/>
          <w:divBdr>
            <w:top w:val="none" w:sz="0" w:space="0" w:color="auto"/>
            <w:left w:val="none" w:sz="0" w:space="0" w:color="auto"/>
            <w:bottom w:val="none" w:sz="0" w:space="0" w:color="auto"/>
            <w:right w:val="none" w:sz="0" w:space="0" w:color="auto"/>
          </w:divBdr>
        </w:div>
        <w:div w:id="1509640043">
          <w:marLeft w:val="480"/>
          <w:marRight w:val="0"/>
          <w:marTop w:val="0"/>
          <w:marBottom w:val="0"/>
          <w:divBdr>
            <w:top w:val="none" w:sz="0" w:space="0" w:color="auto"/>
            <w:left w:val="none" w:sz="0" w:space="0" w:color="auto"/>
            <w:bottom w:val="none" w:sz="0" w:space="0" w:color="auto"/>
            <w:right w:val="none" w:sz="0" w:space="0" w:color="auto"/>
          </w:divBdr>
        </w:div>
        <w:div w:id="1764689515">
          <w:marLeft w:val="480"/>
          <w:marRight w:val="0"/>
          <w:marTop w:val="0"/>
          <w:marBottom w:val="0"/>
          <w:divBdr>
            <w:top w:val="none" w:sz="0" w:space="0" w:color="auto"/>
            <w:left w:val="none" w:sz="0" w:space="0" w:color="auto"/>
            <w:bottom w:val="none" w:sz="0" w:space="0" w:color="auto"/>
            <w:right w:val="none" w:sz="0" w:space="0" w:color="auto"/>
          </w:divBdr>
        </w:div>
        <w:div w:id="1330865019">
          <w:marLeft w:val="480"/>
          <w:marRight w:val="0"/>
          <w:marTop w:val="0"/>
          <w:marBottom w:val="0"/>
          <w:divBdr>
            <w:top w:val="none" w:sz="0" w:space="0" w:color="auto"/>
            <w:left w:val="none" w:sz="0" w:space="0" w:color="auto"/>
            <w:bottom w:val="none" w:sz="0" w:space="0" w:color="auto"/>
            <w:right w:val="none" w:sz="0" w:space="0" w:color="auto"/>
          </w:divBdr>
        </w:div>
        <w:div w:id="2142111106">
          <w:marLeft w:val="480"/>
          <w:marRight w:val="0"/>
          <w:marTop w:val="0"/>
          <w:marBottom w:val="0"/>
          <w:divBdr>
            <w:top w:val="none" w:sz="0" w:space="0" w:color="auto"/>
            <w:left w:val="none" w:sz="0" w:space="0" w:color="auto"/>
            <w:bottom w:val="none" w:sz="0" w:space="0" w:color="auto"/>
            <w:right w:val="none" w:sz="0" w:space="0" w:color="auto"/>
          </w:divBdr>
        </w:div>
        <w:div w:id="1269971014">
          <w:marLeft w:val="480"/>
          <w:marRight w:val="0"/>
          <w:marTop w:val="0"/>
          <w:marBottom w:val="0"/>
          <w:divBdr>
            <w:top w:val="none" w:sz="0" w:space="0" w:color="auto"/>
            <w:left w:val="none" w:sz="0" w:space="0" w:color="auto"/>
            <w:bottom w:val="none" w:sz="0" w:space="0" w:color="auto"/>
            <w:right w:val="none" w:sz="0" w:space="0" w:color="auto"/>
          </w:divBdr>
        </w:div>
        <w:div w:id="1974603209">
          <w:marLeft w:val="480"/>
          <w:marRight w:val="0"/>
          <w:marTop w:val="0"/>
          <w:marBottom w:val="0"/>
          <w:divBdr>
            <w:top w:val="none" w:sz="0" w:space="0" w:color="auto"/>
            <w:left w:val="none" w:sz="0" w:space="0" w:color="auto"/>
            <w:bottom w:val="none" w:sz="0" w:space="0" w:color="auto"/>
            <w:right w:val="none" w:sz="0" w:space="0" w:color="auto"/>
          </w:divBdr>
        </w:div>
        <w:div w:id="1641958199">
          <w:marLeft w:val="480"/>
          <w:marRight w:val="0"/>
          <w:marTop w:val="0"/>
          <w:marBottom w:val="0"/>
          <w:divBdr>
            <w:top w:val="none" w:sz="0" w:space="0" w:color="auto"/>
            <w:left w:val="none" w:sz="0" w:space="0" w:color="auto"/>
            <w:bottom w:val="none" w:sz="0" w:space="0" w:color="auto"/>
            <w:right w:val="none" w:sz="0" w:space="0" w:color="auto"/>
          </w:divBdr>
        </w:div>
        <w:div w:id="276716831">
          <w:marLeft w:val="480"/>
          <w:marRight w:val="0"/>
          <w:marTop w:val="0"/>
          <w:marBottom w:val="0"/>
          <w:divBdr>
            <w:top w:val="none" w:sz="0" w:space="0" w:color="auto"/>
            <w:left w:val="none" w:sz="0" w:space="0" w:color="auto"/>
            <w:bottom w:val="none" w:sz="0" w:space="0" w:color="auto"/>
            <w:right w:val="none" w:sz="0" w:space="0" w:color="auto"/>
          </w:divBdr>
        </w:div>
        <w:div w:id="27919412">
          <w:marLeft w:val="480"/>
          <w:marRight w:val="0"/>
          <w:marTop w:val="0"/>
          <w:marBottom w:val="0"/>
          <w:divBdr>
            <w:top w:val="none" w:sz="0" w:space="0" w:color="auto"/>
            <w:left w:val="none" w:sz="0" w:space="0" w:color="auto"/>
            <w:bottom w:val="none" w:sz="0" w:space="0" w:color="auto"/>
            <w:right w:val="none" w:sz="0" w:space="0" w:color="auto"/>
          </w:divBdr>
        </w:div>
      </w:divsChild>
    </w:div>
    <w:div w:id="1370453565">
      <w:bodyDiv w:val="1"/>
      <w:marLeft w:val="0"/>
      <w:marRight w:val="0"/>
      <w:marTop w:val="0"/>
      <w:marBottom w:val="0"/>
      <w:divBdr>
        <w:top w:val="none" w:sz="0" w:space="0" w:color="auto"/>
        <w:left w:val="none" w:sz="0" w:space="0" w:color="auto"/>
        <w:bottom w:val="none" w:sz="0" w:space="0" w:color="auto"/>
        <w:right w:val="none" w:sz="0" w:space="0" w:color="auto"/>
      </w:divBdr>
    </w:div>
    <w:div w:id="1370716261">
      <w:bodyDiv w:val="1"/>
      <w:marLeft w:val="0"/>
      <w:marRight w:val="0"/>
      <w:marTop w:val="0"/>
      <w:marBottom w:val="0"/>
      <w:divBdr>
        <w:top w:val="none" w:sz="0" w:space="0" w:color="auto"/>
        <w:left w:val="none" w:sz="0" w:space="0" w:color="auto"/>
        <w:bottom w:val="none" w:sz="0" w:space="0" w:color="auto"/>
        <w:right w:val="none" w:sz="0" w:space="0" w:color="auto"/>
      </w:divBdr>
    </w:div>
    <w:div w:id="1375731724">
      <w:bodyDiv w:val="1"/>
      <w:marLeft w:val="0"/>
      <w:marRight w:val="0"/>
      <w:marTop w:val="0"/>
      <w:marBottom w:val="0"/>
      <w:divBdr>
        <w:top w:val="none" w:sz="0" w:space="0" w:color="auto"/>
        <w:left w:val="none" w:sz="0" w:space="0" w:color="auto"/>
        <w:bottom w:val="none" w:sz="0" w:space="0" w:color="auto"/>
        <w:right w:val="none" w:sz="0" w:space="0" w:color="auto"/>
      </w:divBdr>
      <w:divsChild>
        <w:div w:id="2052414165">
          <w:marLeft w:val="480"/>
          <w:marRight w:val="0"/>
          <w:marTop w:val="0"/>
          <w:marBottom w:val="0"/>
          <w:divBdr>
            <w:top w:val="none" w:sz="0" w:space="0" w:color="auto"/>
            <w:left w:val="none" w:sz="0" w:space="0" w:color="auto"/>
            <w:bottom w:val="none" w:sz="0" w:space="0" w:color="auto"/>
            <w:right w:val="none" w:sz="0" w:space="0" w:color="auto"/>
          </w:divBdr>
        </w:div>
        <w:div w:id="773523138">
          <w:marLeft w:val="480"/>
          <w:marRight w:val="0"/>
          <w:marTop w:val="0"/>
          <w:marBottom w:val="0"/>
          <w:divBdr>
            <w:top w:val="none" w:sz="0" w:space="0" w:color="auto"/>
            <w:left w:val="none" w:sz="0" w:space="0" w:color="auto"/>
            <w:bottom w:val="none" w:sz="0" w:space="0" w:color="auto"/>
            <w:right w:val="none" w:sz="0" w:space="0" w:color="auto"/>
          </w:divBdr>
        </w:div>
        <w:div w:id="1396196981">
          <w:marLeft w:val="480"/>
          <w:marRight w:val="0"/>
          <w:marTop w:val="0"/>
          <w:marBottom w:val="0"/>
          <w:divBdr>
            <w:top w:val="none" w:sz="0" w:space="0" w:color="auto"/>
            <w:left w:val="none" w:sz="0" w:space="0" w:color="auto"/>
            <w:bottom w:val="none" w:sz="0" w:space="0" w:color="auto"/>
            <w:right w:val="none" w:sz="0" w:space="0" w:color="auto"/>
          </w:divBdr>
        </w:div>
        <w:div w:id="527718619">
          <w:marLeft w:val="480"/>
          <w:marRight w:val="0"/>
          <w:marTop w:val="0"/>
          <w:marBottom w:val="0"/>
          <w:divBdr>
            <w:top w:val="none" w:sz="0" w:space="0" w:color="auto"/>
            <w:left w:val="none" w:sz="0" w:space="0" w:color="auto"/>
            <w:bottom w:val="none" w:sz="0" w:space="0" w:color="auto"/>
            <w:right w:val="none" w:sz="0" w:space="0" w:color="auto"/>
          </w:divBdr>
        </w:div>
        <w:div w:id="1792019629">
          <w:marLeft w:val="480"/>
          <w:marRight w:val="0"/>
          <w:marTop w:val="0"/>
          <w:marBottom w:val="0"/>
          <w:divBdr>
            <w:top w:val="none" w:sz="0" w:space="0" w:color="auto"/>
            <w:left w:val="none" w:sz="0" w:space="0" w:color="auto"/>
            <w:bottom w:val="none" w:sz="0" w:space="0" w:color="auto"/>
            <w:right w:val="none" w:sz="0" w:space="0" w:color="auto"/>
          </w:divBdr>
        </w:div>
        <w:div w:id="1141926823">
          <w:marLeft w:val="480"/>
          <w:marRight w:val="0"/>
          <w:marTop w:val="0"/>
          <w:marBottom w:val="0"/>
          <w:divBdr>
            <w:top w:val="none" w:sz="0" w:space="0" w:color="auto"/>
            <w:left w:val="none" w:sz="0" w:space="0" w:color="auto"/>
            <w:bottom w:val="none" w:sz="0" w:space="0" w:color="auto"/>
            <w:right w:val="none" w:sz="0" w:space="0" w:color="auto"/>
          </w:divBdr>
        </w:div>
        <w:div w:id="18315818">
          <w:marLeft w:val="480"/>
          <w:marRight w:val="0"/>
          <w:marTop w:val="0"/>
          <w:marBottom w:val="0"/>
          <w:divBdr>
            <w:top w:val="none" w:sz="0" w:space="0" w:color="auto"/>
            <w:left w:val="none" w:sz="0" w:space="0" w:color="auto"/>
            <w:bottom w:val="none" w:sz="0" w:space="0" w:color="auto"/>
            <w:right w:val="none" w:sz="0" w:space="0" w:color="auto"/>
          </w:divBdr>
        </w:div>
        <w:div w:id="1385252535">
          <w:marLeft w:val="480"/>
          <w:marRight w:val="0"/>
          <w:marTop w:val="0"/>
          <w:marBottom w:val="0"/>
          <w:divBdr>
            <w:top w:val="none" w:sz="0" w:space="0" w:color="auto"/>
            <w:left w:val="none" w:sz="0" w:space="0" w:color="auto"/>
            <w:bottom w:val="none" w:sz="0" w:space="0" w:color="auto"/>
            <w:right w:val="none" w:sz="0" w:space="0" w:color="auto"/>
          </w:divBdr>
        </w:div>
        <w:div w:id="1739084502">
          <w:marLeft w:val="480"/>
          <w:marRight w:val="0"/>
          <w:marTop w:val="0"/>
          <w:marBottom w:val="0"/>
          <w:divBdr>
            <w:top w:val="none" w:sz="0" w:space="0" w:color="auto"/>
            <w:left w:val="none" w:sz="0" w:space="0" w:color="auto"/>
            <w:bottom w:val="none" w:sz="0" w:space="0" w:color="auto"/>
            <w:right w:val="none" w:sz="0" w:space="0" w:color="auto"/>
          </w:divBdr>
        </w:div>
        <w:div w:id="35089748">
          <w:marLeft w:val="480"/>
          <w:marRight w:val="0"/>
          <w:marTop w:val="0"/>
          <w:marBottom w:val="0"/>
          <w:divBdr>
            <w:top w:val="none" w:sz="0" w:space="0" w:color="auto"/>
            <w:left w:val="none" w:sz="0" w:space="0" w:color="auto"/>
            <w:bottom w:val="none" w:sz="0" w:space="0" w:color="auto"/>
            <w:right w:val="none" w:sz="0" w:space="0" w:color="auto"/>
          </w:divBdr>
        </w:div>
        <w:div w:id="1542668089">
          <w:marLeft w:val="480"/>
          <w:marRight w:val="0"/>
          <w:marTop w:val="0"/>
          <w:marBottom w:val="0"/>
          <w:divBdr>
            <w:top w:val="none" w:sz="0" w:space="0" w:color="auto"/>
            <w:left w:val="none" w:sz="0" w:space="0" w:color="auto"/>
            <w:bottom w:val="none" w:sz="0" w:space="0" w:color="auto"/>
            <w:right w:val="none" w:sz="0" w:space="0" w:color="auto"/>
          </w:divBdr>
        </w:div>
        <w:div w:id="126945163">
          <w:marLeft w:val="480"/>
          <w:marRight w:val="0"/>
          <w:marTop w:val="0"/>
          <w:marBottom w:val="0"/>
          <w:divBdr>
            <w:top w:val="none" w:sz="0" w:space="0" w:color="auto"/>
            <w:left w:val="none" w:sz="0" w:space="0" w:color="auto"/>
            <w:bottom w:val="none" w:sz="0" w:space="0" w:color="auto"/>
            <w:right w:val="none" w:sz="0" w:space="0" w:color="auto"/>
          </w:divBdr>
        </w:div>
        <w:div w:id="1682706916">
          <w:marLeft w:val="480"/>
          <w:marRight w:val="0"/>
          <w:marTop w:val="0"/>
          <w:marBottom w:val="0"/>
          <w:divBdr>
            <w:top w:val="none" w:sz="0" w:space="0" w:color="auto"/>
            <w:left w:val="none" w:sz="0" w:space="0" w:color="auto"/>
            <w:bottom w:val="none" w:sz="0" w:space="0" w:color="auto"/>
            <w:right w:val="none" w:sz="0" w:space="0" w:color="auto"/>
          </w:divBdr>
        </w:div>
        <w:div w:id="1870946138">
          <w:marLeft w:val="480"/>
          <w:marRight w:val="0"/>
          <w:marTop w:val="0"/>
          <w:marBottom w:val="0"/>
          <w:divBdr>
            <w:top w:val="none" w:sz="0" w:space="0" w:color="auto"/>
            <w:left w:val="none" w:sz="0" w:space="0" w:color="auto"/>
            <w:bottom w:val="none" w:sz="0" w:space="0" w:color="auto"/>
            <w:right w:val="none" w:sz="0" w:space="0" w:color="auto"/>
          </w:divBdr>
        </w:div>
        <w:div w:id="744453749">
          <w:marLeft w:val="480"/>
          <w:marRight w:val="0"/>
          <w:marTop w:val="0"/>
          <w:marBottom w:val="0"/>
          <w:divBdr>
            <w:top w:val="none" w:sz="0" w:space="0" w:color="auto"/>
            <w:left w:val="none" w:sz="0" w:space="0" w:color="auto"/>
            <w:bottom w:val="none" w:sz="0" w:space="0" w:color="auto"/>
            <w:right w:val="none" w:sz="0" w:space="0" w:color="auto"/>
          </w:divBdr>
        </w:div>
        <w:div w:id="413481074">
          <w:marLeft w:val="480"/>
          <w:marRight w:val="0"/>
          <w:marTop w:val="0"/>
          <w:marBottom w:val="0"/>
          <w:divBdr>
            <w:top w:val="none" w:sz="0" w:space="0" w:color="auto"/>
            <w:left w:val="none" w:sz="0" w:space="0" w:color="auto"/>
            <w:bottom w:val="none" w:sz="0" w:space="0" w:color="auto"/>
            <w:right w:val="none" w:sz="0" w:space="0" w:color="auto"/>
          </w:divBdr>
        </w:div>
        <w:div w:id="334962100">
          <w:marLeft w:val="480"/>
          <w:marRight w:val="0"/>
          <w:marTop w:val="0"/>
          <w:marBottom w:val="0"/>
          <w:divBdr>
            <w:top w:val="none" w:sz="0" w:space="0" w:color="auto"/>
            <w:left w:val="none" w:sz="0" w:space="0" w:color="auto"/>
            <w:bottom w:val="none" w:sz="0" w:space="0" w:color="auto"/>
            <w:right w:val="none" w:sz="0" w:space="0" w:color="auto"/>
          </w:divBdr>
        </w:div>
        <w:div w:id="63653115">
          <w:marLeft w:val="480"/>
          <w:marRight w:val="0"/>
          <w:marTop w:val="0"/>
          <w:marBottom w:val="0"/>
          <w:divBdr>
            <w:top w:val="none" w:sz="0" w:space="0" w:color="auto"/>
            <w:left w:val="none" w:sz="0" w:space="0" w:color="auto"/>
            <w:bottom w:val="none" w:sz="0" w:space="0" w:color="auto"/>
            <w:right w:val="none" w:sz="0" w:space="0" w:color="auto"/>
          </w:divBdr>
        </w:div>
        <w:div w:id="1565019626">
          <w:marLeft w:val="480"/>
          <w:marRight w:val="0"/>
          <w:marTop w:val="0"/>
          <w:marBottom w:val="0"/>
          <w:divBdr>
            <w:top w:val="none" w:sz="0" w:space="0" w:color="auto"/>
            <w:left w:val="none" w:sz="0" w:space="0" w:color="auto"/>
            <w:bottom w:val="none" w:sz="0" w:space="0" w:color="auto"/>
            <w:right w:val="none" w:sz="0" w:space="0" w:color="auto"/>
          </w:divBdr>
        </w:div>
        <w:div w:id="571159003">
          <w:marLeft w:val="480"/>
          <w:marRight w:val="0"/>
          <w:marTop w:val="0"/>
          <w:marBottom w:val="0"/>
          <w:divBdr>
            <w:top w:val="none" w:sz="0" w:space="0" w:color="auto"/>
            <w:left w:val="none" w:sz="0" w:space="0" w:color="auto"/>
            <w:bottom w:val="none" w:sz="0" w:space="0" w:color="auto"/>
            <w:right w:val="none" w:sz="0" w:space="0" w:color="auto"/>
          </w:divBdr>
        </w:div>
        <w:div w:id="599726125">
          <w:marLeft w:val="480"/>
          <w:marRight w:val="0"/>
          <w:marTop w:val="0"/>
          <w:marBottom w:val="0"/>
          <w:divBdr>
            <w:top w:val="none" w:sz="0" w:space="0" w:color="auto"/>
            <w:left w:val="none" w:sz="0" w:space="0" w:color="auto"/>
            <w:bottom w:val="none" w:sz="0" w:space="0" w:color="auto"/>
            <w:right w:val="none" w:sz="0" w:space="0" w:color="auto"/>
          </w:divBdr>
        </w:div>
        <w:div w:id="2047289432">
          <w:marLeft w:val="480"/>
          <w:marRight w:val="0"/>
          <w:marTop w:val="0"/>
          <w:marBottom w:val="0"/>
          <w:divBdr>
            <w:top w:val="none" w:sz="0" w:space="0" w:color="auto"/>
            <w:left w:val="none" w:sz="0" w:space="0" w:color="auto"/>
            <w:bottom w:val="none" w:sz="0" w:space="0" w:color="auto"/>
            <w:right w:val="none" w:sz="0" w:space="0" w:color="auto"/>
          </w:divBdr>
        </w:div>
        <w:div w:id="1402170128">
          <w:marLeft w:val="480"/>
          <w:marRight w:val="0"/>
          <w:marTop w:val="0"/>
          <w:marBottom w:val="0"/>
          <w:divBdr>
            <w:top w:val="none" w:sz="0" w:space="0" w:color="auto"/>
            <w:left w:val="none" w:sz="0" w:space="0" w:color="auto"/>
            <w:bottom w:val="none" w:sz="0" w:space="0" w:color="auto"/>
            <w:right w:val="none" w:sz="0" w:space="0" w:color="auto"/>
          </w:divBdr>
        </w:div>
        <w:div w:id="1936089247">
          <w:marLeft w:val="480"/>
          <w:marRight w:val="0"/>
          <w:marTop w:val="0"/>
          <w:marBottom w:val="0"/>
          <w:divBdr>
            <w:top w:val="none" w:sz="0" w:space="0" w:color="auto"/>
            <w:left w:val="none" w:sz="0" w:space="0" w:color="auto"/>
            <w:bottom w:val="none" w:sz="0" w:space="0" w:color="auto"/>
            <w:right w:val="none" w:sz="0" w:space="0" w:color="auto"/>
          </w:divBdr>
        </w:div>
        <w:div w:id="1806728599">
          <w:marLeft w:val="480"/>
          <w:marRight w:val="0"/>
          <w:marTop w:val="0"/>
          <w:marBottom w:val="0"/>
          <w:divBdr>
            <w:top w:val="none" w:sz="0" w:space="0" w:color="auto"/>
            <w:left w:val="none" w:sz="0" w:space="0" w:color="auto"/>
            <w:bottom w:val="none" w:sz="0" w:space="0" w:color="auto"/>
            <w:right w:val="none" w:sz="0" w:space="0" w:color="auto"/>
          </w:divBdr>
        </w:div>
        <w:div w:id="1072040649">
          <w:marLeft w:val="480"/>
          <w:marRight w:val="0"/>
          <w:marTop w:val="0"/>
          <w:marBottom w:val="0"/>
          <w:divBdr>
            <w:top w:val="none" w:sz="0" w:space="0" w:color="auto"/>
            <w:left w:val="none" w:sz="0" w:space="0" w:color="auto"/>
            <w:bottom w:val="none" w:sz="0" w:space="0" w:color="auto"/>
            <w:right w:val="none" w:sz="0" w:space="0" w:color="auto"/>
          </w:divBdr>
        </w:div>
        <w:div w:id="1565608211">
          <w:marLeft w:val="480"/>
          <w:marRight w:val="0"/>
          <w:marTop w:val="0"/>
          <w:marBottom w:val="0"/>
          <w:divBdr>
            <w:top w:val="none" w:sz="0" w:space="0" w:color="auto"/>
            <w:left w:val="none" w:sz="0" w:space="0" w:color="auto"/>
            <w:bottom w:val="none" w:sz="0" w:space="0" w:color="auto"/>
            <w:right w:val="none" w:sz="0" w:space="0" w:color="auto"/>
          </w:divBdr>
        </w:div>
        <w:div w:id="6643669">
          <w:marLeft w:val="480"/>
          <w:marRight w:val="0"/>
          <w:marTop w:val="0"/>
          <w:marBottom w:val="0"/>
          <w:divBdr>
            <w:top w:val="none" w:sz="0" w:space="0" w:color="auto"/>
            <w:left w:val="none" w:sz="0" w:space="0" w:color="auto"/>
            <w:bottom w:val="none" w:sz="0" w:space="0" w:color="auto"/>
            <w:right w:val="none" w:sz="0" w:space="0" w:color="auto"/>
          </w:divBdr>
        </w:div>
        <w:div w:id="115107348">
          <w:marLeft w:val="480"/>
          <w:marRight w:val="0"/>
          <w:marTop w:val="0"/>
          <w:marBottom w:val="0"/>
          <w:divBdr>
            <w:top w:val="none" w:sz="0" w:space="0" w:color="auto"/>
            <w:left w:val="none" w:sz="0" w:space="0" w:color="auto"/>
            <w:bottom w:val="none" w:sz="0" w:space="0" w:color="auto"/>
            <w:right w:val="none" w:sz="0" w:space="0" w:color="auto"/>
          </w:divBdr>
        </w:div>
        <w:div w:id="888490935">
          <w:marLeft w:val="480"/>
          <w:marRight w:val="0"/>
          <w:marTop w:val="0"/>
          <w:marBottom w:val="0"/>
          <w:divBdr>
            <w:top w:val="none" w:sz="0" w:space="0" w:color="auto"/>
            <w:left w:val="none" w:sz="0" w:space="0" w:color="auto"/>
            <w:bottom w:val="none" w:sz="0" w:space="0" w:color="auto"/>
            <w:right w:val="none" w:sz="0" w:space="0" w:color="auto"/>
          </w:divBdr>
        </w:div>
        <w:div w:id="985431984">
          <w:marLeft w:val="480"/>
          <w:marRight w:val="0"/>
          <w:marTop w:val="0"/>
          <w:marBottom w:val="0"/>
          <w:divBdr>
            <w:top w:val="none" w:sz="0" w:space="0" w:color="auto"/>
            <w:left w:val="none" w:sz="0" w:space="0" w:color="auto"/>
            <w:bottom w:val="none" w:sz="0" w:space="0" w:color="auto"/>
            <w:right w:val="none" w:sz="0" w:space="0" w:color="auto"/>
          </w:divBdr>
        </w:div>
        <w:div w:id="836925677">
          <w:marLeft w:val="480"/>
          <w:marRight w:val="0"/>
          <w:marTop w:val="0"/>
          <w:marBottom w:val="0"/>
          <w:divBdr>
            <w:top w:val="none" w:sz="0" w:space="0" w:color="auto"/>
            <w:left w:val="none" w:sz="0" w:space="0" w:color="auto"/>
            <w:bottom w:val="none" w:sz="0" w:space="0" w:color="auto"/>
            <w:right w:val="none" w:sz="0" w:space="0" w:color="auto"/>
          </w:divBdr>
        </w:div>
        <w:div w:id="1381706418">
          <w:marLeft w:val="480"/>
          <w:marRight w:val="0"/>
          <w:marTop w:val="0"/>
          <w:marBottom w:val="0"/>
          <w:divBdr>
            <w:top w:val="none" w:sz="0" w:space="0" w:color="auto"/>
            <w:left w:val="none" w:sz="0" w:space="0" w:color="auto"/>
            <w:bottom w:val="none" w:sz="0" w:space="0" w:color="auto"/>
            <w:right w:val="none" w:sz="0" w:space="0" w:color="auto"/>
          </w:divBdr>
        </w:div>
        <w:div w:id="243421217">
          <w:marLeft w:val="480"/>
          <w:marRight w:val="0"/>
          <w:marTop w:val="0"/>
          <w:marBottom w:val="0"/>
          <w:divBdr>
            <w:top w:val="none" w:sz="0" w:space="0" w:color="auto"/>
            <w:left w:val="none" w:sz="0" w:space="0" w:color="auto"/>
            <w:bottom w:val="none" w:sz="0" w:space="0" w:color="auto"/>
            <w:right w:val="none" w:sz="0" w:space="0" w:color="auto"/>
          </w:divBdr>
        </w:div>
        <w:div w:id="698629694">
          <w:marLeft w:val="480"/>
          <w:marRight w:val="0"/>
          <w:marTop w:val="0"/>
          <w:marBottom w:val="0"/>
          <w:divBdr>
            <w:top w:val="none" w:sz="0" w:space="0" w:color="auto"/>
            <w:left w:val="none" w:sz="0" w:space="0" w:color="auto"/>
            <w:bottom w:val="none" w:sz="0" w:space="0" w:color="auto"/>
            <w:right w:val="none" w:sz="0" w:space="0" w:color="auto"/>
          </w:divBdr>
        </w:div>
        <w:div w:id="1489252022">
          <w:marLeft w:val="480"/>
          <w:marRight w:val="0"/>
          <w:marTop w:val="0"/>
          <w:marBottom w:val="0"/>
          <w:divBdr>
            <w:top w:val="none" w:sz="0" w:space="0" w:color="auto"/>
            <w:left w:val="none" w:sz="0" w:space="0" w:color="auto"/>
            <w:bottom w:val="none" w:sz="0" w:space="0" w:color="auto"/>
            <w:right w:val="none" w:sz="0" w:space="0" w:color="auto"/>
          </w:divBdr>
        </w:div>
        <w:div w:id="507911601">
          <w:marLeft w:val="480"/>
          <w:marRight w:val="0"/>
          <w:marTop w:val="0"/>
          <w:marBottom w:val="0"/>
          <w:divBdr>
            <w:top w:val="none" w:sz="0" w:space="0" w:color="auto"/>
            <w:left w:val="none" w:sz="0" w:space="0" w:color="auto"/>
            <w:bottom w:val="none" w:sz="0" w:space="0" w:color="auto"/>
            <w:right w:val="none" w:sz="0" w:space="0" w:color="auto"/>
          </w:divBdr>
        </w:div>
        <w:div w:id="709375761">
          <w:marLeft w:val="480"/>
          <w:marRight w:val="0"/>
          <w:marTop w:val="0"/>
          <w:marBottom w:val="0"/>
          <w:divBdr>
            <w:top w:val="none" w:sz="0" w:space="0" w:color="auto"/>
            <w:left w:val="none" w:sz="0" w:space="0" w:color="auto"/>
            <w:bottom w:val="none" w:sz="0" w:space="0" w:color="auto"/>
            <w:right w:val="none" w:sz="0" w:space="0" w:color="auto"/>
          </w:divBdr>
        </w:div>
        <w:div w:id="633565566">
          <w:marLeft w:val="480"/>
          <w:marRight w:val="0"/>
          <w:marTop w:val="0"/>
          <w:marBottom w:val="0"/>
          <w:divBdr>
            <w:top w:val="none" w:sz="0" w:space="0" w:color="auto"/>
            <w:left w:val="none" w:sz="0" w:space="0" w:color="auto"/>
            <w:bottom w:val="none" w:sz="0" w:space="0" w:color="auto"/>
            <w:right w:val="none" w:sz="0" w:space="0" w:color="auto"/>
          </w:divBdr>
        </w:div>
        <w:div w:id="457914142">
          <w:marLeft w:val="480"/>
          <w:marRight w:val="0"/>
          <w:marTop w:val="0"/>
          <w:marBottom w:val="0"/>
          <w:divBdr>
            <w:top w:val="none" w:sz="0" w:space="0" w:color="auto"/>
            <w:left w:val="none" w:sz="0" w:space="0" w:color="auto"/>
            <w:bottom w:val="none" w:sz="0" w:space="0" w:color="auto"/>
            <w:right w:val="none" w:sz="0" w:space="0" w:color="auto"/>
          </w:divBdr>
        </w:div>
        <w:div w:id="271405451">
          <w:marLeft w:val="480"/>
          <w:marRight w:val="0"/>
          <w:marTop w:val="0"/>
          <w:marBottom w:val="0"/>
          <w:divBdr>
            <w:top w:val="none" w:sz="0" w:space="0" w:color="auto"/>
            <w:left w:val="none" w:sz="0" w:space="0" w:color="auto"/>
            <w:bottom w:val="none" w:sz="0" w:space="0" w:color="auto"/>
            <w:right w:val="none" w:sz="0" w:space="0" w:color="auto"/>
          </w:divBdr>
        </w:div>
        <w:div w:id="1615676399">
          <w:marLeft w:val="480"/>
          <w:marRight w:val="0"/>
          <w:marTop w:val="0"/>
          <w:marBottom w:val="0"/>
          <w:divBdr>
            <w:top w:val="none" w:sz="0" w:space="0" w:color="auto"/>
            <w:left w:val="none" w:sz="0" w:space="0" w:color="auto"/>
            <w:bottom w:val="none" w:sz="0" w:space="0" w:color="auto"/>
            <w:right w:val="none" w:sz="0" w:space="0" w:color="auto"/>
          </w:divBdr>
        </w:div>
        <w:div w:id="1106467804">
          <w:marLeft w:val="480"/>
          <w:marRight w:val="0"/>
          <w:marTop w:val="0"/>
          <w:marBottom w:val="0"/>
          <w:divBdr>
            <w:top w:val="none" w:sz="0" w:space="0" w:color="auto"/>
            <w:left w:val="none" w:sz="0" w:space="0" w:color="auto"/>
            <w:bottom w:val="none" w:sz="0" w:space="0" w:color="auto"/>
            <w:right w:val="none" w:sz="0" w:space="0" w:color="auto"/>
          </w:divBdr>
        </w:div>
        <w:div w:id="1027097191">
          <w:marLeft w:val="480"/>
          <w:marRight w:val="0"/>
          <w:marTop w:val="0"/>
          <w:marBottom w:val="0"/>
          <w:divBdr>
            <w:top w:val="none" w:sz="0" w:space="0" w:color="auto"/>
            <w:left w:val="none" w:sz="0" w:space="0" w:color="auto"/>
            <w:bottom w:val="none" w:sz="0" w:space="0" w:color="auto"/>
            <w:right w:val="none" w:sz="0" w:space="0" w:color="auto"/>
          </w:divBdr>
        </w:div>
        <w:div w:id="75248844">
          <w:marLeft w:val="480"/>
          <w:marRight w:val="0"/>
          <w:marTop w:val="0"/>
          <w:marBottom w:val="0"/>
          <w:divBdr>
            <w:top w:val="none" w:sz="0" w:space="0" w:color="auto"/>
            <w:left w:val="none" w:sz="0" w:space="0" w:color="auto"/>
            <w:bottom w:val="none" w:sz="0" w:space="0" w:color="auto"/>
            <w:right w:val="none" w:sz="0" w:space="0" w:color="auto"/>
          </w:divBdr>
        </w:div>
        <w:div w:id="341014792">
          <w:marLeft w:val="480"/>
          <w:marRight w:val="0"/>
          <w:marTop w:val="0"/>
          <w:marBottom w:val="0"/>
          <w:divBdr>
            <w:top w:val="none" w:sz="0" w:space="0" w:color="auto"/>
            <w:left w:val="none" w:sz="0" w:space="0" w:color="auto"/>
            <w:bottom w:val="none" w:sz="0" w:space="0" w:color="auto"/>
            <w:right w:val="none" w:sz="0" w:space="0" w:color="auto"/>
          </w:divBdr>
        </w:div>
        <w:div w:id="1477137444">
          <w:marLeft w:val="480"/>
          <w:marRight w:val="0"/>
          <w:marTop w:val="0"/>
          <w:marBottom w:val="0"/>
          <w:divBdr>
            <w:top w:val="none" w:sz="0" w:space="0" w:color="auto"/>
            <w:left w:val="none" w:sz="0" w:space="0" w:color="auto"/>
            <w:bottom w:val="none" w:sz="0" w:space="0" w:color="auto"/>
            <w:right w:val="none" w:sz="0" w:space="0" w:color="auto"/>
          </w:divBdr>
        </w:div>
        <w:div w:id="131559200">
          <w:marLeft w:val="480"/>
          <w:marRight w:val="0"/>
          <w:marTop w:val="0"/>
          <w:marBottom w:val="0"/>
          <w:divBdr>
            <w:top w:val="none" w:sz="0" w:space="0" w:color="auto"/>
            <w:left w:val="none" w:sz="0" w:space="0" w:color="auto"/>
            <w:bottom w:val="none" w:sz="0" w:space="0" w:color="auto"/>
            <w:right w:val="none" w:sz="0" w:space="0" w:color="auto"/>
          </w:divBdr>
        </w:div>
        <w:div w:id="1147086030">
          <w:marLeft w:val="480"/>
          <w:marRight w:val="0"/>
          <w:marTop w:val="0"/>
          <w:marBottom w:val="0"/>
          <w:divBdr>
            <w:top w:val="none" w:sz="0" w:space="0" w:color="auto"/>
            <w:left w:val="none" w:sz="0" w:space="0" w:color="auto"/>
            <w:bottom w:val="none" w:sz="0" w:space="0" w:color="auto"/>
            <w:right w:val="none" w:sz="0" w:space="0" w:color="auto"/>
          </w:divBdr>
        </w:div>
        <w:div w:id="2108193872">
          <w:marLeft w:val="480"/>
          <w:marRight w:val="0"/>
          <w:marTop w:val="0"/>
          <w:marBottom w:val="0"/>
          <w:divBdr>
            <w:top w:val="none" w:sz="0" w:space="0" w:color="auto"/>
            <w:left w:val="none" w:sz="0" w:space="0" w:color="auto"/>
            <w:bottom w:val="none" w:sz="0" w:space="0" w:color="auto"/>
            <w:right w:val="none" w:sz="0" w:space="0" w:color="auto"/>
          </w:divBdr>
        </w:div>
        <w:div w:id="839928124">
          <w:marLeft w:val="480"/>
          <w:marRight w:val="0"/>
          <w:marTop w:val="0"/>
          <w:marBottom w:val="0"/>
          <w:divBdr>
            <w:top w:val="none" w:sz="0" w:space="0" w:color="auto"/>
            <w:left w:val="none" w:sz="0" w:space="0" w:color="auto"/>
            <w:bottom w:val="none" w:sz="0" w:space="0" w:color="auto"/>
            <w:right w:val="none" w:sz="0" w:space="0" w:color="auto"/>
          </w:divBdr>
        </w:div>
        <w:div w:id="479810440">
          <w:marLeft w:val="480"/>
          <w:marRight w:val="0"/>
          <w:marTop w:val="0"/>
          <w:marBottom w:val="0"/>
          <w:divBdr>
            <w:top w:val="none" w:sz="0" w:space="0" w:color="auto"/>
            <w:left w:val="none" w:sz="0" w:space="0" w:color="auto"/>
            <w:bottom w:val="none" w:sz="0" w:space="0" w:color="auto"/>
            <w:right w:val="none" w:sz="0" w:space="0" w:color="auto"/>
          </w:divBdr>
        </w:div>
        <w:div w:id="540941802">
          <w:marLeft w:val="480"/>
          <w:marRight w:val="0"/>
          <w:marTop w:val="0"/>
          <w:marBottom w:val="0"/>
          <w:divBdr>
            <w:top w:val="none" w:sz="0" w:space="0" w:color="auto"/>
            <w:left w:val="none" w:sz="0" w:space="0" w:color="auto"/>
            <w:bottom w:val="none" w:sz="0" w:space="0" w:color="auto"/>
            <w:right w:val="none" w:sz="0" w:space="0" w:color="auto"/>
          </w:divBdr>
        </w:div>
        <w:div w:id="978266159">
          <w:marLeft w:val="480"/>
          <w:marRight w:val="0"/>
          <w:marTop w:val="0"/>
          <w:marBottom w:val="0"/>
          <w:divBdr>
            <w:top w:val="none" w:sz="0" w:space="0" w:color="auto"/>
            <w:left w:val="none" w:sz="0" w:space="0" w:color="auto"/>
            <w:bottom w:val="none" w:sz="0" w:space="0" w:color="auto"/>
            <w:right w:val="none" w:sz="0" w:space="0" w:color="auto"/>
          </w:divBdr>
        </w:div>
        <w:div w:id="845248273">
          <w:marLeft w:val="480"/>
          <w:marRight w:val="0"/>
          <w:marTop w:val="0"/>
          <w:marBottom w:val="0"/>
          <w:divBdr>
            <w:top w:val="none" w:sz="0" w:space="0" w:color="auto"/>
            <w:left w:val="none" w:sz="0" w:space="0" w:color="auto"/>
            <w:bottom w:val="none" w:sz="0" w:space="0" w:color="auto"/>
            <w:right w:val="none" w:sz="0" w:space="0" w:color="auto"/>
          </w:divBdr>
        </w:div>
        <w:div w:id="11686978">
          <w:marLeft w:val="480"/>
          <w:marRight w:val="0"/>
          <w:marTop w:val="0"/>
          <w:marBottom w:val="0"/>
          <w:divBdr>
            <w:top w:val="none" w:sz="0" w:space="0" w:color="auto"/>
            <w:left w:val="none" w:sz="0" w:space="0" w:color="auto"/>
            <w:bottom w:val="none" w:sz="0" w:space="0" w:color="auto"/>
            <w:right w:val="none" w:sz="0" w:space="0" w:color="auto"/>
          </w:divBdr>
        </w:div>
        <w:div w:id="1979456061">
          <w:marLeft w:val="480"/>
          <w:marRight w:val="0"/>
          <w:marTop w:val="0"/>
          <w:marBottom w:val="0"/>
          <w:divBdr>
            <w:top w:val="none" w:sz="0" w:space="0" w:color="auto"/>
            <w:left w:val="none" w:sz="0" w:space="0" w:color="auto"/>
            <w:bottom w:val="none" w:sz="0" w:space="0" w:color="auto"/>
            <w:right w:val="none" w:sz="0" w:space="0" w:color="auto"/>
          </w:divBdr>
        </w:div>
        <w:div w:id="338311626">
          <w:marLeft w:val="480"/>
          <w:marRight w:val="0"/>
          <w:marTop w:val="0"/>
          <w:marBottom w:val="0"/>
          <w:divBdr>
            <w:top w:val="none" w:sz="0" w:space="0" w:color="auto"/>
            <w:left w:val="none" w:sz="0" w:space="0" w:color="auto"/>
            <w:bottom w:val="none" w:sz="0" w:space="0" w:color="auto"/>
            <w:right w:val="none" w:sz="0" w:space="0" w:color="auto"/>
          </w:divBdr>
        </w:div>
        <w:div w:id="628315927">
          <w:marLeft w:val="480"/>
          <w:marRight w:val="0"/>
          <w:marTop w:val="0"/>
          <w:marBottom w:val="0"/>
          <w:divBdr>
            <w:top w:val="none" w:sz="0" w:space="0" w:color="auto"/>
            <w:left w:val="none" w:sz="0" w:space="0" w:color="auto"/>
            <w:bottom w:val="none" w:sz="0" w:space="0" w:color="auto"/>
            <w:right w:val="none" w:sz="0" w:space="0" w:color="auto"/>
          </w:divBdr>
        </w:div>
        <w:div w:id="739324164">
          <w:marLeft w:val="480"/>
          <w:marRight w:val="0"/>
          <w:marTop w:val="0"/>
          <w:marBottom w:val="0"/>
          <w:divBdr>
            <w:top w:val="none" w:sz="0" w:space="0" w:color="auto"/>
            <w:left w:val="none" w:sz="0" w:space="0" w:color="auto"/>
            <w:bottom w:val="none" w:sz="0" w:space="0" w:color="auto"/>
            <w:right w:val="none" w:sz="0" w:space="0" w:color="auto"/>
          </w:divBdr>
        </w:div>
        <w:div w:id="176387192">
          <w:marLeft w:val="480"/>
          <w:marRight w:val="0"/>
          <w:marTop w:val="0"/>
          <w:marBottom w:val="0"/>
          <w:divBdr>
            <w:top w:val="none" w:sz="0" w:space="0" w:color="auto"/>
            <w:left w:val="none" w:sz="0" w:space="0" w:color="auto"/>
            <w:bottom w:val="none" w:sz="0" w:space="0" w:color="auto"/>
            <w:right w:val="none" w:sz="0" w:space="0" w:color="auto"/>
          </w:divBdr>
        </w:div>
        <w:div w:id="1457217191">
          <w:marLeft w:val="480"/>
          <w:marRight w:val="0"/>
          <w:marTop w:val="0"/>
          <w:marBottom w:val="0"/>
          <w:divBdr>
            <w:top w:val="none" w:sz="0" w:space="0" w:color="auto"/>
            <w:left w:val="none" w:sz="0" w:space="0" w:color="auto"/>
            <w:bottom w:val="none" w:sz="0" w:space="0" w:color="auto"/>
            <w:right w:val="none" w:sz="0" w:space="0" w:color="auto"/>
          </w:divBdr>
        </w:div>
        <w:div w:id="1289093197">
          <w:marLeft w:val="480"/>
          <w:marRight w:val="0"/>
          <w:marTop w:val="0"/>
          <w:marBottom w:val="0"/>
          <w:divBdr>
            <w:top w:val="none" w:sz="0" w:space="0" w:color="auto"/>
            <w:left w:val="none" w:sz="0" w:space="0" w:color="auto"/>
            <w:bottom w:val="none" w:sz="0" w:space="0" w:color="auto"/>
            <w:right w:val="none" w:sz="0" w:space="0" w:color="auto"/>
          </w:divBdr>
        </w:div>
        <w:div w:id="97725490">
          <w:marLeft w:val="480"/>
          <w:marRight w:val="0"/>
          <w:marTop w:val="0"/>
          <w:marBottom w:val="0"/>
          <w:divBdr>
            <w:top w:val="none" w:sz="0" w:space="0" w:color="auto"/>
            <w:left w:val="none" w:sz="0" w:space="0" w:color="auto"/>
            <w:bottom w:val="none" w:sz="0" w:space="0" w:color="auto"/>
            <w:right w:val="none" w:sz="0" w:space="0" w:color="auto"/>
          </w:divBdr>
        </w:div>
        <w:div w:id="37751926">
          <w:marLeft w:val="480"/>
          <w:marRight w:val="0"/>
          <w:marTop w:val="0"/>
          <w:marBottom w:val="0"/>
          <w:divBdr>
            <w:top w:val="none" w:sz="0" w:space="0" w:color="auto"/>
            <w:left w:val="none" w:sz="0" w:space="0" w:color="auto"/>
            <w:bottom w:val="none" w:sz="0" w:space="0" w:color="auto"/>
            <w:right w:val="none" w:sz="0" w:space="0" w:color="auto"/>
          </w:divBdr>
        </w:div>
        <w:div w:id="609823693">
          <w:marLeft w:val="480"/>
          <w:marRight w:val="0"/>
          <w:marTop w:val="0"/>
          <w:marBottom w:val="0"/>
          <w:divBdr>
            <w:top w:val="none" w:sz="0" w:space="0" w:color="auto"/>
            <w:left w:val="none" w:sz="0" w:space="0" w:color="auto"/>
            <w:bottom w:val="none" w:sz="0" w:space="0" w:color="auto"/>
            <w:right w:val="none" w:sz="0" w:space="0" w:color="auto"/>
          </w:divBdr>
        </w:div>
        <w:div w:id="2009401433">
          <w:marLeft w:val="480"/>
          <w:marRight w:val="0"/>
          <w:marTop w:val="0"/>
          <w:marBottom w:val="0"/>
          <w:divBdr>
            <w:top w:val="none" w:sz="0" w:space="0" w:color="auto"/>
            <w:left w:val="none" w:sz="0" w:space="0" w:color="auto"/>
            <w:bottom w:val="none" w:sz="0" w:space="0" w:color="auto"/>
            <w:right w:val="none" w:sz="0" w:space="0" w:color="auto"/>
          </w:divBdr>
        </w:div>
        <w:div w:id="993534489">
          <w:marLeft w:val="480"/>
          <w:marRight w:val="0"/>
          <w:marTop w:val="0"/>
          <w:marBottom w:val="0"/>
          <w:divBdr>
            <w:top w:val="none" w:sz="0" w:space="0" w:color="auto"/>
            <w:left w:val="none" w:sz="0" w:space="0" w:color="auto"/>
            <w:bottom w:val="none" w:sz="0" w:space="0" w:color="auto"/>
            <w:right w:val="none" w:sz="0" w:space="0" w:color="auto"/>
          </w:divBdr>
        </w:div>
        <w:div w:id="663897337">
          <w:marLeft w:val="480"/>
          <w:marRight w:val="0"/>
          <w:marTop w:val="0"/>
          <w:marBottom w:val="0"/>
          <w:divBdr>
            <w:top w:val="none" w:sz="0" w:space="0" w:color="auto"/>
            <w:left w:val="none" w:sz="0" w:space="0" w:color="auto"/>
            <w:bottom w:val="none" w:sz="0" w:space="0" w:color="auto"/>
            <w:right w:val="none" w:sz="0" w:space="0" w:color="auto"/>
          </w:divBdr>
        </w:div>
        <w:div w:id="573206634">
          <w:marLeft w:val="480"/>
          <w:marRight w:val="0"/>
          <w:marTop w:val="0"/>
          <w:marBottom w:val="0"/>
          <w:divBdr>
            <w:top w:val="none" w:sz="0" w:space="0" w:color="auto"/>
            <w:left w:val="none" w:sz="0" w:space="0" w:color="auto"/>
            <w:bottom w:val="none" w:sz="0" w:space="0" w:color="auto"/>
            <w:right w:val="none" w:sz="0" w:space="0" w:color="auto"/>
          </w:divBdr>
        </w:div>
        <w:div w:id="1100032653">
          <w:marLeft w:val="480"/>
          <w:marRight w:val="0"/>
          <w:marTop w:val="0"/>
          <w:marBottom w:val="0"/>
          <w:divBdr>
            <w:top w:val="none" w:sz="0" w:space="0" w:color="auto"/>
            <w:left w:val="none" w:sz="0" w:space="0" w:color="auto"/>
            <w:bottom w:val="none" w:sz="0" w:space="0" w:color="auto"/>
            <w:right w:val="none" w:sz="0" w:space="0" w:color="auto"/>
          </w:divBdr>
        </w:div>
        <w:div w:id="5520869">
          <w:marLeft w:val="480"/>
          <w:marRight w:val="0"/>
          <w:marTop w:val="0"/>
          <w:marBottom w:val="0"/>
          <w:divBdr>
            <w:top w:val="none" w:sz="0" w:space="0" w:color="auto"/>
            <w:left w:val="none" w:sz="0" w:space="0" w:color="auto"/>
            <w:bottom w:val="none" w:sz="0" w:space="0" w:color="auto"/>
            <w:right w:val="none" w:sz="0" w:space="0" w:color="auto"/>
          </w:divBdr>
        </w:div>
        <w:div w:id="233898719">
          <w:marLeft w:val="480"/>
          <w:marRight w:val="0"/>
          <w:marTop w:val="0"/>
          <w:marBottom w:val="0"/>
          <w:divBdr>
            <w:top w:val="none" w:sz="0" w:space="0" w:color="auto"/>
            <w:left w:val="none" w:sz="0" w:space="0" w:color="auto"/>
            <w:bottom w:val="none" w:sz="0" w:space="0" w:color="auto"/>
            <w:right w:val="none" w:sz="0" w:space="0" w:color="auto"/>
          </w:divBdr>
        </w:div>
        <w:div w:id="529300830">
          <w:marLeft w:val="480"/>
          <w:marRight w:val="0"/>
          <w:marTop w:val="0"/>
          <w:marBottom w:val="0"/>
          <w:divBdr>
            <w:top w:val="none" w:sz="0" w:space="0" w:color="auto"/>
            <w:left w:val="none" w:sz="0" w:space="0" w:color="auto"/>
            <w:bottom w:val="none" w:sz="0" w:space="0" w:color="auto"/>
            <w:right w:val="none" w:sz="0" w:space="0" w:color="auto"/>
          </w:divBdr>
        </w:div>
        <w:div w:id="621422715">
          <w:marLeft w:val="480"/>
          <w:marRight w:val="0"/>
          <w:marTop w:val="0"/>
          <w:marBottom w:val="0"/>
          <w:divBdr>
            <w:top w:val="none" w:sz="0" w:space="0" w:color="auto"/>
            <w:left w:val="none" w:sz="0" w:space="0" w:color="auto"/>
            <w:bottom w:val="none" w:sz="0" w:space="0" w:color="auto"/>
            <w:right w:val="none" w:sz="0" w:space="0" w:color="auto"/>
          </w:divBdr>
        </w:div>
        <w:div w:id="413741201">
          <w:marLeft w:val="480"/>
          <w:marRight w:val="0"/>
          <w:marTop w:val="0"/>
          <w:marBottom w:val="0"/>
          <w:divBdr>
            <w:top w:val="none" w:sz="0" w:space="0" w:color="auto"/>
            <w:left w:val="none" w:sz="0" w:space="0" w:color="auto"/>
            <w:bottom w:val="none" w:sz="0" w:space="0" w:color="auto"/>
            <w:right w:val="none" w:sz="0" w:space="0" w:color="auto"/>
          </w:divBdr>
        </w:div>
        <w:div w:id="907766699">
          <w:marLeft w:val="480"/>
          <w:marRight w:val="0"/>
          <w:marTop w:val="0"/>
          <w:marBottom w:val="0"/>
          <w:divBdr>
            <w:top w:val="none" w:sz="0" w:space="0" w:color="auto"/>
            <w:left w:val="none" w:sz="0" w:space="0" w:color="auto"/>
            <w:bottom w:val="none" w:sz="0" w:space="0" w:color="auto"/>
            <w:right w:val="none" w:sz="0" w:space="0" w:color="auto"/>
          </w:divBdr>
        </w:div>
        <w:div w:id="758983441">
          <w:marLeft w:val="480"/>
          <w:marRight w:val="0"/>
          <w:marTop w:val="0"/>
          <w:marBottom w:val="0"/>
          <w:divBdr>
            <w:top w:val="none" w:sz="0" w:space="0" w:color="auto"/>
            <w:left w:val="none" w:sz="0" w:space="0" w:color="auto"/>
            <w:bottom w:val="none" w:sz="0" w:space="0" w:color="auto"/>
            <w:right w:val="none" w:sz="0" w:space="0" w:color="auto"/>
          </w:divBdr>
        </w:div>
      </w:divsChild>
    </w:div>
    <w:div w:id="1378973574">
      <w:bodyDiv w:val="1"/>
      <w:marLeft w:val="0"/>
      <w:marRight w:val="0"/>
      <w:marTop w:val="0"/>
      <w:marBottom w:val="0"/>
      <w:divBdr>
        <w:top w:val="none" w:sz="0" w:space="0" w:color="auto"/>
        <w:left w:val="none" w:sz="0" w:space="0" w:color="auto"/>
        <w:bottom w:val="none" w:sz="0" w:space="0" w:color="auto"/>
        <w:right w:val="none" w:sz="0" w:space="0" w:color="auto"/>
      </w:divBdr>
    </w:div>
    <w:div w:id="1380742361">
      <w:bodyDiv w:val="1"/>
      <w:marLeft w:val="0"/>
      <w:marRight w:val="0"/>
      <w:marTop w:val="0"/>
      <w:marBottom w:val="0"/>
      <w:divBdr>
        <w:top w:val="none" w:sz="0" w:space="0" w:color="auto"/>
        <w:left w:val="none" w:sz="0" w:space="0" w:color="auto"/>
        <w:bottom w:val="none" w:sz="0" w:space="0" w:color="auto"/>
        <w:right w:val="none" w:sz="0" w:space="0" w:color="auto"/>
      </w:divBdr>
    </w:div>
    <w:div w:id="1386022503">
      <w:bodyDiv w:val="1"/>
      <w:marLeft w:val="0"/>
      <w:marRight w:val="0"/>
      <w:marTop w:val="0"/>
      <w:marBottom w:val="0"/>
      <w:divBdr>
        <w:top w:val="none" w:sz="0" w:space="0" w:color="auto"/>
        <w:left w:val="none" w:sz="0" w:space="0" w:color="auto"/>
        <w:bottom w:val="none" w:sz="0" w:space="0" w:color="auto"/>
        <w:right w:val="none" w:sz="0" w:space="0" w:color="auto"/>
      </w:divBdr>
    </w:div>
    <w:div w:id="1387531031">
      <w:bodyDiv w:val="1"/>
      <w:marLeft w:val="0"/>
      <w:marRight w:val="0"/>
      <w:marTop w:val="0"/>
      <w:marBottom w:val="0"/>
      <w:divBdr>
        <w:top w:val="none" w:sz="0" w:space="0" w:color="auto"/>
        <w:left w:val="none" w:sz="0" w:space="0" w:color="auto"/>
        <w:bottom w:val="none" w:sz="0" w:space="0" w:color="auto"/>
        <w:right w:val="none" w:sz="0" w:space="0" w:color="auto"/>
      </w:divBdr>
    </w:div>
    <w:div w:id="1397437722">
      <w:bodyDiv w:val="1"/>
      <w:marLeft w:val="0"/>
      <w:marRight w:val="0"/>
      <w:marTop w:val="0"/>
      <w:marBottom w:val="0"/>
      <w:divBdr>
        <w:top w:val="none" w:sz="0" w:space="0" w:color="auto"/>
        <w:left w:val="none" w:sz="0" w:space="0" w:color="auto"/>
        <w:bottom w:val="none" w:sz="0" w:space="0" w:color="auto"/>
        <w:right w:val="none" w:sz="0" w:space="0" w:color="auto"/>
      </w:divBdr>
    </w:div>
    <w:div w:id="1398162590">
      <w:bodyDiv w:val="1"/>
      <w:marLeft w:val="0"/>
      <w:marRight w:val="0"/>
      <w:marTop w:val="0"/>
      <w:marBottom w:val="0"/>
      <w:divBdr>
        <w:top w:val="none" w:sz="0" w:space="0" w:color="auto"/>
        <w:left w:val="none" w:sz="0" w:space="0" w:color="auto"/>
        <w:bottom w:val="none" w:sz="0" w:space="0" w:color="auto"/>
        <w:right w:val="none" w:sz="0" w:space="0" w:color="auto"/>
      </w:divBdr>
    </w:div>
    <w:div w:id="1401100993">
      <w:bodyDiv w:val="1"/>
      <w:marLeft w:val="0"/>
      <w:marRight w:val="0"/>
      <w:marTop w:val="0"/>
      <w:marBottom w:val="0"/>
      <w:divBdr>
        <w:top w:val="none" w:sz="0" w:space="0" w:color="auto"/>
        <w:left w:val="none" w:sz="0" w:space="0" w:color="auto"/>
        <w:bottom w:val="none" w:sz="0" w:space="0" w:color="auto"/>
        <w:right w:val="none" w:sz="0" w:space="0" w:color="auto"/>
      </w:divBdr>
    </w:div>
    <w:div w:id="1402873841">
      <w:bodyDiv w:val="1"/>
      <w:marLeft w:val="0"/>
      <w:marRight w:val="0"/>
      <w:marTop w:val="0"/>
      <w:marBottom w:val="0"/>
      <w:divBdr>
        <w:top w:val="none" w:sz="0" w:space="0" w:color="auto"/>
        <w:left w:val="none" w:sz="0" w:space="0" w:color="auto"/>
        <w:bottom w:val="none" w:sz="0" w:space="0" w:color="auto"/>
        <w:right w:val="none" w:sz="0" w:space="0" w:color="auto"/>
      </w:divBdr>
    </w:div>
    <w:div w:id="1405028817">
      <w:bodyDiv w:val="1"/>
      <w:marLeft w:val="0"/>
      <w:marRight w:val="0"/>
      <w:marTop w:val="0"/>
      <w:marBottom w:val="0"/>
      <w:divBdr>
        <w:top w:val="none" w:sz="0" w:space="0" w:color="auto"/>
        <w:left w:val="none" w:sz="0" w:space="0" w:color="auto"/>
        <w:bottom w:val="none" w:sz="0" w:space="0" w:color="auto"/>
        <w:right w:val="none" w:sz="0" w:space="0" w:color="auto"/>
      </w:divBdr>
    </w:div>
    <w:div w:id="1406099991">
      <w:bodyDiv w:val="1"/>
      <w:marLeft w:val="0"/>
      <w:marRight w:val="0"/>
      <w:marTop w:val="0"/>
      <w:marBottom w:val="0"/>
      <w:divBdr>
        <w:top w:val="none" w:sz="0" w:space="0" w:color="auto"/>
        <w:left w:val="none" w:sz="0" w:space="0" w:color="auto"/>
        <w:bottom w:val="none" w:sz="0" w:space="0" w:color="auto"/>
        <w:right w:val="none" w:sz="0" w:space="0" w:color="auto"/>
      </w:divBdr>
    </w:div>
    <w:div w:id="1406218715">
      <w:bodyDiv w:val="1"/>
      <w:marLeft w:val="0"/>
      <w:marRight w:val="0"/>
      <w:marTop w:val="0"/>
      <w:marBottom w:val="0"/>
      <w:divBdr>
        <w:top w:val="none" w:sz="0" w:space="0" w:color="auto"/>
        <w:left w:val="none" w:sz="0" w:space="0" w:color="auto"/>
        <w:bottom w:val="none" w:sz="0" w:space="0" w:color="auto"/>
        <w:right w:val="none" w:sz="0" w:space="0" w:color="auto"/>
      </w:divBdr>
    </w:div>
    <w:div w:id="1406799132">
      <w:bodyDiv w:val="1"/>
      <w:marLeft w:val="0"/>
      <w:marRight w:val="0"/>
      <w:marTop w:val="0"/>
      <w:marBottom w:val="0"/>
      <w:divBdr>
        <w:top w:val="none" w:sz="0" w:space="0" w:color="auto"/>
        <w:left w:val="none" w:sz="0" w:space="0" w:color="auto"/>
        <w:bottom w:val="none" w:sz="0" w:space="0" w:color="auto"/>
        <w:right w:val="none" w:sz="0" w:space="0" w:color="auto"/>
      </w:divBdr>
    </w:div>
    <w:div w:id="1409499167">
      <w:bodyDiv w:val="1"/>
      <w:marLeft w:val="0"/>
      <w:marRight w:val="0"/>
      <w:marTop w:val="0"/>
      <w:marBottom w:val="0"/>
      <w:divBdr>
        <w:top w:val="none" w:sz="0" w:space="0" w:color="auto"/>
        <w:left w:val="none" w:sz="0" w:space="0" w:color="auto"/>
        <w:bottom w:val="none" w:sz="0" w:space="0" w:color="auto"/>
        <w:right w:val="none" w:sz="0" w:space="0" w:color="auto"/>
      </w:divBdr>
    </w:div>
    <w:div w:id="1409620019">
      <w:bodyDiv w:val="1"/>
      <w:marLeft w:val="0"/>
      <w:marRight w:val="0"/>
      <w:marTop w:val="0"/>
      <w:marBottom w:val="0"/>
      <w:divBdr>
        <w:top w:val="none" w:sz="0" w:space="0" w:color="auto"/>
        <w:left w:val="none" w:sz="0" w:space="0" w:color="auto"/>
        <w:bottom w:val="none" w:sz="0" w:space="0" w:color="auto"/>
        <w:right w:val="none" w:sz="0" w:space="0" w:color="auto"/>
      </w:divBdr>
      <w:divsChild>
        <w:div w:id="1699618802">
          <w:marLeft w:val="480"/>
          <w:marRight w:val="0"/>
          <w:marTop w:val="0"/>
          <w:marBottom w:val="0"/>
          <w:divBdr>
            <w:top w:val="none" w:sz="0" w:space="0" w:color="auto"/>
            <w:left w:val="none" w:sz="0" w:space="0" w:color="auto"/>
            <w:bottom w:val="none" w:sz="0" w:space="0" w:color="auto"/>
            <w:right w:val="none" w:sz="0" w:space="0" w:color="auto"/>
          </w:divBdr>
        </w:div>
        <w:div w:id="220677796">
          <w:marLeft w:val="480"/>
          <w:marRight w:val="0"/>
          <w:marTop w:val="0"/>
          <w:marBottom w:val="0"/>
          <w:divBdr>
            <w:top w:val="none" w:sz="0" w:space="0" w:color="auto"/>
            <w:left w:val="none" w:sz="0" w:space="0" w:color="auto"/>
            <w:bottom w:val="none" w:sz="0" w:space="0" w:color="auto"/>
            <w:right w:val="none" w:sz="0" w:space="0" w:color="auto"/>
          </w:divBdr>
        </w:div>
        <w:div w:id="819538580">
          <w:marLeft w:val="480"/>
          <w:marRight w:val="0"/>
          <w:marTop w:val="0"/>
          <w:marBottom w:val="0"/>
          <w:divBdr>
            <w:top w:val="none" w:sz="0" w:space="0" w:color="auto"/>
            <w:left w:val="none" w:sz="0" w:space="0" w:color="auto"/>
            <w:bottom w:val="none" w:sz="0" w:space="0" w:color="auto"/>
            <w:right w:val="none" w:sz="0" w:space="0" w:color="auto"/>
          </w:divBdr>
        </w:div>
        <w:div w:id="1949238717">
          <w:marLeft w:val="480"/>
          <w:marRight w:val="0"/>
          <w:marTop w:val="0"/>
          <w:marBottom w:val="0"/>
          <w:divBdr>
            <w:top w:val="none" w:sz="0" w:space="0" w:color="auto"/>
            <w:left w:val="none" w:sz="0" w:space="0" w:color="auto"/>
            <w:bottom w:val="none" w:sz="0" w:space="0" w:color="auto"/>
            <w:right w:val="none" w:sz="0" w:space="0" w:color="auto"/>
          </w:divBdr>
        </w:div>
        <w:div w:id="954093110">
          <w:marLeft w:val="480"/>
          <w:marRight w:val="0"/>
          <w:marTop w:val="0"/>
          <w:marBottom w:val="0"/>
          <w:divBdr>
            <w:top w:val="none" w:sz="0" w:space="0" w:color="auto"/>
            <w:left w:val="none" w:sz="0" w:space="0" w:color="auto"/>
            <w:bottom w:val="none" w:sz="0" w:space="0" w:color="auto"/>
            <w:right w:val="none" w:sz="0" w:space="0" w:color="auto"/>
          </w:divBdr>
        </w:div>
        <w:div w:id="2092702422">
          <w:marLeft w:val="480"/>
          <w:marRight w:val="0"/>
          <w:marTop w:val="0"/>
          <w:marBottom w:val="0"/>
          <w:divBdr>
            <w:top w:val="none" w:sz="0" w:space="0" w:color="auto"/>
            <w:left w:val="none" w:sz="0" w:space="0" w:color="auto"/>
            <w:bottom w:val="none" w:sz="0" w:space="0" w:color="auto"/>
            <w:right w:val="none" w:sz="0" w:space="0" w:color="auto"/>
          </w:divBdr>
        </w:div>
        <w:div w:id="556666278">
          <w:marLeft w:val="480"/>
          <w:marRight w:val="0"/>
          <w:marTop w:val="0"/>
          <w:marBottom w:val="0"/>
          <w:divBdr>
            <w:top w:val="none" w:sz="0" w:space="0" w:color="auto"/>
            <w:left w:val="none" w:sz="0" w:space="0" w:color="auto"/>
            <w:bottom w:val="none" w:sz="0" w:space="0" w:color="auto"/>
            <w:right w:val="none" w:sz="0" w:space="0" w:color="auto"/>
          </w:divBdr>
        </w:div>
        <w:div w:id="730346666">
          <w:marLeft w:val="480"/>
          <w:marRight w:val="0"/>
          <w:marTop w:val="0"/>
          <w:marBottom w:val="0"/>
          <w:divBdr>
            <w:top w:val="none" w:sz="0" w:space="0" w:color="auto"/>
            <w:left w:val="none" w:sz="0" w:space="0" w:color="auto"/>
            <w:bottom w:val="none" w:sz="0" w:space="0" w:color="auto"/>
            <w:right w:val="none" w:sz="0" w:space="0" w:color="auto"/>
          </w:divBdr>
        </w:div>
        <w:div w:id="1867325692">
          <w:marLeft w:val="480"/>
          <w:marRight w:val="0"/>
          <w:marTop w:val="0"/>
          <w:marBottom w:val="0"/>
          <w:divBdr>
            <w:top w:val="none" w:sz="0" w:space="0" w:color="auto"/>
            <w:left w:val="none" w:sz="0" w:space="0" w:color="auto"/>
            <w:bottom w:val="none" w:sz="0" w:space="0" w:color="auto"/>
            <w:right w:val="none" w:sz="0" w:space="0" w:color="auto"/>
          </w:divBdr>
        </w:div>
        <w:div w:id="2022587582">
          <w:marLeft w:val="480"/>
          <w:marRight w:val="0"/>
          <w:marTop w:val="0"/>
          <w:marBottom w:val="0"/>
          <w:divBdr>
            <w:top w:val="none" w:sz="0" w:space="0" w:color="auto"/>
            <w:left w:val="none" w:sz="0" w:space="0" w:color="auto"/>
            <w:bottom w:val="none" w:sz="0" w:space="0" w:color="auto"/>
            <w:right w:val="none" w:sz="0" w:space="0" w:color="auto"/>
          </w:divBdr>
        </w:div>
        <w:div w:id="1774935293">
          <w:marLeft w:val="480"/>
          <w:marRight w:val="0"/>
          <w:marTop w:val="0"/>
          <w:marBottom w:val="0"/>
          <w:divBdr>
            <w:top w:val="none" w:sz="0" w:space="0" w:color="auto"/>
            <w:left w:val="none" w:sz="0" w:space="0" w:color="auto"/>
            <w:bottom w:val="none" w:sz="0" w:space="0" w:color="auto"/>
            <w:right w:val="none" w:sz="0" w:space="0" w:color="auto"/>
          </w:divBdr>
        </w:div>
        <w:div w:id="1974482960">
          <w:marLeft w:val="480"/>
          <w:marRight w:val="0"/>
          <w:marTop w:val="0"/>
          <w:marBottom w:val="0"/>
          <w:divBdr>
            <w:top w:val="none" w:sz="0" w:space="0" w:color="auto"/>
            <w:left w:val="none" w:sz="0" w:space="0" w:color="auto"/>
            <w:bottom w:val="none" w:sz="0" w:space="0" w:color="auto"/>
            <w:right w:val="none" w:sz="0" w:space="0" w:color="auto"/>
          </w:divBdr>
        </w:div>
        <w:div w:id="1623227467">
          <w:marLeft w:val="480"/>
          <w:marRight w:val="0"/>
          <w:marTop w:val="0"/>
          <w:marBottom w:val="0"/>
          <w:divBdr>
            <w:top w:val="none" w:sz="0" w:space="0" w:color="auto"/>
            <w:left w:val="none" w:sz="0" w:space="0" w:color="auto"/>
            <w:bottom w:val="none" w:sz="0" w:space="0" w:color="auto"/>
            <w:right w:val="none" w:sz="0" w:space="0" w:color="auto"/>
          </w:divBdr>
        </w:div>
        <w:div w:id="2102025299">
          <w:marLeft w:val="480"/>
          <w:marRight w:val="0"/>
          <w:marTop w:val="0"/>
          <w:marBottom w:val="0"/>
          <w:divBdr>
            <w:top w:val="none" w:sz="0" w:space="0" w:color="auto"/>
            <w:left w:val="none" w:sz="0" w:space="0" w:color="auto"/>
            <w:bottom w:val="none" w:sz="0" w:space="0" w:color="auto"/>
            <w:right w:val="none" w:sz="0" w:space="0" w:color="auto"/>
          </w:divBdr>
        </w:div>
        <w:div w:id="2001882554">
          <w:marLeft w:val="480"/>
          <w:marRight w:val="0"/>
          <w:marTop w:val="0"/>
          <w:marBottom w:val="0"/>
          <w:divBdr>
            <w:top w:val="none" w:sz="0" w:space="0" w:color="auto"/>
            <w:left w:val="none" w:sz="0" w:space="0" w:color="auto"/>
            <w:bottom w:val="none" w:sz="0" w:space="0" w:color="auto"/>
            <w:right w:val="none" w:sz="0" w:space="0" w:color="auto"/>
          </w:divBdr>
        </w:div>
        <w:div w:id="1951662894">
          <w:marLeft w:val="480"/>
          <w:marRight w:val="0"/>
          <w:marTop w:val="0"/>
          <w:marBottom w:val="0"/>
          <w:divBdr>
            <w:top w:val="none" w:sz="0" w:space="0" w:color="auto"/>
            <w:left w:val="none" w:sz="0" w:space="0" w:color="auto"/>
            <w:bottom w:val="none" w:sz="0" w:space="0" w:color="auto"/>
            <w:right w:val="none" w:sz="0" w:space="0" w:color="auto"/>
          </w:divBdr>
        </w:div>
        <w:div w:id="1985888024">
          <w:marLeft w:val="480"/>
          <w:marRight w:val="0"/>
          <w:marTop w:val="0"/>
          <w:marBottom w:val="0"/>
          <w:divBdr>
            <w:top w:val="none" w:sz="0" w:space="0" w:color="auto"/>
            <w:left w:val="none" w:sz="0" w:space="0" w:color="auto"/>
            <w:bottom w:val="none" w:sz="0" w:space="0" w:color="auto"/>
            <w:right w:val="none" w:sz="0" w:space="0" w:color="auto"/>
          </w:divBdr>
        </w:div>
        <w:div w:id="148526486">
          <w:marLeft w:val="480"/>
          <w:marRight w:val="0"/>
          <w:marTop w:val="0"/>
          <w:marBottom w:val="0"/>
          <w:divBdr>
            <w:top w:val="none" w:sz="0" w:space="0" w:color="auto"/>
            <w:left w:val="none" w:sz="0" w:space="0" w:color="auto"/>
            <w:bottom w:val="none" w:sz="0" w:space="0" w:color="auto"/>
            <w:right w:val="none" w:sz="0" w:space="0" w:color="auto"/>
          </w:divBdr>
        </w:div>
        <w:div w:id="43532439">
          <w:marLeft w:val="480"/>
          <w:marRight w:val="0"/>
          <w:marTop w:val="0"/>
          <w:marBottom w:val="0"/>
          <w:divBdr>
            <w:top w:val="none" w:sz="0" w:space="0" w:color="auto"/>
            <w:left w:val="none" w:sz="0" w:space="0" w:color="auto"/>
            <w:bottom w:val="none" w:sz="0" w:space="0" w:color="auto"/>
            <w:right w:val="none" w:sz="0" w:space="0" w:color="auto"/>
          </w:divBdr>
        </w:div>
        <w:div w:id="1939218914">
          <w:marLeft w:val="480"/>
          <w:marRight w:val="0"/>
          <w:marTop w:val="0"/>
          <w:marBottom w:val="0"/>
          <w:divBdr>
            <w:top w:val="none" w:sz="0" w:space="0" w:color="auto"/>
            <w:left w:val="none" w:sz="0" w:space="0" w:color="auto"/>
            <w:bottom w:val="none" w:sz="0" w:space="0" w:color="auto"/>
            <w:right w:val="none" w:sz="0" w:space="0" w:color="auto"/>
          </w:divBdr>
        </w:div>
        <w:div w:id="2112895329">
          <w:marLeft w:val="480"/>
          <w:marRight w:val="0"/>
          <w:marTop w:val="0"/>
          <w:marBottom w:val="0"/>
          <w:divBdr>
            <w:top w:val="none" w:sz="0" w:space="0" w:color="auto"/>
            <w:left w:val="none" w:sz="0" w:space="0" w:color="auto"/>
            <w:bottom w:val="none" w:sz="0" w:space="0" w:color="auto"/>
            <w:right w:val="none" w:sz="0" w:space="0" w:color="auto"/>
          </w:divBdr>
        </w:div>
        <w:div w:id="1439062126">
          <w:marLeft w:val="480"/>
          <w:marRight w:val="0"/>
          <w:marTop w:val="0"/>
          <w:marBottom w:val="0"/>
          <w:divBdr>
            <w:top w:val="none" w:sz="0" w:space="0" w:color="auto"/>
            <w:left w:val="none" w:sz="0" w:space="0" w:color="auto"/>
            <w:bottom w:val="none" w:sz="0" w:space="0" w:color="auto"/>
            <w:right w:val="none" w:sz="0" w:space="0" w:color="auto"/>
          </w:divBdr>
        </w:div>
        <w:div w:id="463502624">
          <w:marLeft w:val="480"/>
          <w:marRight w:val="0"/>
          <w:marTop w:val="0"/>
          <w:marBottom w:val="0"/>
          <w:divBdr>
            <w:top w:val="none" w:sz="0" w:space="0" w:color="auto"/>
            <w:left w:val="none" w:sz="0" w:space="0" w:color="auto"/>
            <w:bottom w:val="none" w:sz="0" w:space="0" w:color="auto"/>
            <w:right w:val="none" w:sz="0" w:space="0" w:color="auto"/>
          </w:divBdr>
        </w:div>
        <w:div w:id="1659386414">
          <w:marLeft w:val="480"/>
          <w:marRight w:val="0"/>
          <w:marTop w:val="0"/>
          <w:marBottom w:val="0"/>
          <w:divBdr>
            <w:top w:val="none" w:sz="0" w:space="0" w:color="auto"/>
            <w:left w:val="none" w:sz="0" w:space="0" w:color="auto"/>
            <w:bottom w:val="none" w:sz="0" w:space="0" w:color="auto"/>
            <w:right w:val="none" w:sz="0" w:space="0" w:color="auto"/>
          </w:divBdr>
        </w:div>
        <w:div w:id="53894550">
          <w:marLeft w:val="480"/>
          <w:marRight w:val="0"/>
          <w:marTop w:val="0"/>
          <w:marBottom w:val="0"/>
          <w:divBdr>
            <w:top w:val="none" w:sz="0" w:space="0" w:color="auto"/>
            <w:left w:val="none" w:sz="0" w:space="0" w:color="auto"/>
            <w:bottom w:val="none" w:sz="0" w:space="0" w:color="auto"/>
            <w:right w:val="none" w:sz="0" w:space="0" w:color="auto"/>
          </w:divBdr>
        </w:div>
        <w:div w:id="1698240623">
          <w:marLeft w:val="480"/>
          <w:marRight w:val="0"/>
          <w:marTop w:val="0"/>
          <w:marBottom w:val="0"/>
          <w:divBdr>
            <w:top w:val="none" w:sz="0" w:space="0" w:color="auto"/>
            <w:left w:val="none" w:sz="0" w:space="0" w:color="auto"/>
            <w:bottom w:val="none" w:sz="0" w:space="0" w:color="auto"/>
            <w:right w:val="none" w:sz="0" w:space="0" w:color="auto"/>
          </w:divBdr>
        </w:div>
        <w:div w:id="2079134355">
          <w:marLeft w:val="480"/>
          <w:marRight w:val="0"/>
          <w:marTop w:val="0"/>
          <w:marBottom w:val="0"/>
          <w:divBdr>
            <w:top w:val="none" w:sz="0" w:space="0" w:color="auto"/>
            <w:left w:val="none" w:sz="0" w:space="0" w:color="auto"/>
            <w:bottom w:val="none" w:sz="0" w:space="0" w:color="auto"/>
            <w:right w:val="none" w:sz="0" w:space="0" w:color="auto"/>
          </w:divBdr>
        </w:div>
        <w:div w:id="610748488">
          <w:marLeft w:val="480"/>
          <w:marRight w:val="0"/>
          <w:marTop w:val="0"/>
          <w:marBottom w:val="0"/>
          <w:divBdr>
            <w:top w:val="none" w:sz="0" w:space="0" w:color="auto"/>
            <w:left w:val="none" w:sz="0" w:space="0" w:color="auto"/>
            <w:bottom w:val="none" w:sz="0" w:space="0" w:color="auto"/>
            <w:right w:val="none" w:sz="0" w:space="0" w:color="auto"/>
          </w:divBdr>
        </w:div>
        <w:div w:id="548495442">
          <w:marLeft w:val="480"/>
          <w:marRight w:val="0"/>
          <w:marTop w:val="0"/>
          <w:marBottom w:val="0"/>
          <w:divBdr>
            <w:top w:val="none" w:sz="0" w:space="0" w:color="auto"/>
            <w:left w:val="none" w:sz="0" w:space="0" w:color="auto"/>
            <w:bottom w:val="none" w:sz="0" w:space="0" w:color="auto"/>
            <w:right w:val="none" w:sz="0" w:space="0" w:color="auto"/>
          </w:divBdr>
        </w:div>
        <w:div w:id="1286740758">
          <w:marLeft w:val="480"/>
          <w:marRight w:val="0"/>
          <w:marTop w:val="0"/>
          <w:marBottom w:val="0"/>
          <w:divBdr>
            <w:top w:val="none" w:sz="0" w:space="0" w:color="auto"/>
            <w:left w:val="none" w:sz="0" w:space="0" w:color="auto"/>
            <w:bottom w:val="none" w:sz="0" w:space="0" w:color="auto"/>
            <w:right w:val="none" w:sz="0" w:space="0" w:color="auto"/>
          </w:divBdr>
        </w:div>
        <w:div w:id="1000041182">
          <w:marLeft w:val="480"/>
          <w:marRight w:val="0"/>
          <w:marTop w:val="0"/>
          <w:marBottom w:val="0"/>
          <w:divBdr>
            <w:top w:val="none" w:sz="0" w:space="0" w:color="auto"/>
            <w:left w:val="none" w:sz="0" w:space="0" w:color="auto"/>
            <w:bottom w:val="none" w:sz="0" w:space="0" w:color="auto"/>
            <w:right w:val="none" w:sz="0" w:space="0" w:color="auto"/>
          </w:divBdr>
        </w:div>
        <w:div w:id="14816484">
          <w:marLeft w:val="480"/>
          <w:marRight w:val="0"/>
          <w:marTop w:val="0"/>
          <w:marBottom w:val="0"/>
          <w:divBdr>
            <w:top w:val="none" w:sz="0" w:space="0" w:color="auto"/>
            <w:left w:val="none" w:sz="0" w:space="0" w:color="auto"/>
            <w:bottom w:val="none" w:sz="0" w:space="0" w:color="auto"/>
            <w:right w:val="none" w:sz="0" w:space="0" w:color="auto"/>
          </w:divBdr>
        </w:div>
        <w:div w:id="1827015910">
          <w:marLeft w:val="480"/>
          <w:marRight w:val="0"/>
          <w:marTop w:val="0"/>
          <w:marBottom w:val="0"/>
          <w:divBdr>
            <w:top w:val="none" w:sz="0" w:space="0" w:color="auto"/>
            <w:left w:val="none" w:sz="0" w:space="0" w:color="auto"/>
            <w:bottom w:val="none" w:sz="0" w:space="0" w:color="auto"/>
            <w:right w:val="none" w:sz="0" w:space="0" w:color="auto"/>
          </w:divBdr>
        </w:div>
        <w:div w:id="1623607198">
          <w:marLeft w:val="480"/>
          <w:marRight w:val="0"/>
          <w:marTop w:val="0"/>
          <w:marBottom w:val="0"/>
          <w:divBdr>
            <w:top w:val="none" w:sz="0" w:space="0" w:color="auto"/>
            <w:left w:val="none" w:sz="0" w:space="0" w:color="auto"/>
            <w:bottom w:val="none" w:sz="0" w:space="0" w:color="auto"/>
            <w:right w:val="none" w:sz="0" w:space="0" w:color="auto"/>
          </w:divBdr>
        </w:div>
        <w:div w:id="97145958">
          <w:marLeft w:val="480"/>
          <w:marRight w:val="0"/>
          <w:marTop w:val="0"/>
          <w:marBottom w:val="0"/>
          <w:divBdr>
            <w:top w:val="none" w:sz="0" w:space="0" w:color="auto"/>
            <w:left w:val="none" w:sz="0" w:space="0" w:color="auto"/>
            <w:bottom w:val="none" w:sz="0" w:space="0" w:color="auto"/>
            <w:right w:val="none" w:sz="0" w:space="0" w:color="auto"/>
          </w:divBdr>
        </w:div>
        <w:div w:id="1968780753">
          <w:marLeft w:val="480"/>
          <w:marRight w:val="0"/>
          <w:marTop w:val="0"/>
          <w:marBottom w:val="0"/>
          <w:divBdr>
            <w:top w:val="none" w:sz="0" w:space="0" w:color="auto"/>
            <w:left w:val="none" w:sz="0" w:space="0" w:color="auto"/>
            <w:bottom w:val="none" w:sz="0" w:space="0" w:color="auto"/>
            <w:right w:val="none" w:sz="0" w:space="0" w:color="auto"/>
          </w:divBdr>
        </w:div>
        <w:div w:id="581379956">
          <w:marLeft w:val="480"/>
          <w:marRight w:val="0"/>
          <w:marTop w:val="0"/>
          <w:marBottom w:val="0"/>
          <w:divBdr>
            <w:top w:val="none" w:sz="0" w:space="0" w:color="auto"/>
            <w:left w:val="none" w:sz="0" w:space="0" w:color="auto"/>
            <w:bottom w:val="none" w:sz="0" w:space="0" w:color="auto"/>
            <w:right w:val="none" w:sz="0" w:space="0" w:color="auto"/>
          </w:divBdr>
        </w:div>
        <w:div w:id="870991096">
          <w:marLeft w:val="480"/>
          <w:marRight w:val="0"/>
          <w:marTop w:val="0"/>
          <w:marBottom w:val="0"/>
          <w:divBdr>
            <w:top w:val="none" w:sz="0" w:space="0" w:color="auto"/>
            <w:left w:val="none" w:sz="0" w:space="0" w:color="auto"/>
            <w:bottom w:val="none" w:sz="0" w:space="0" w:color="auto"/>
            <w:right w:val="none" w:sz="0" w:space="0" w:color="auto"/>
          </w:divBdr>
        </w:div>
        <w:div w:id="1932739245">
          <w:marLeft w:val="480"/>
          <w:marRight w:val="0"/>
          <w:marTop w:val="0"/>
          <w:marBottom w:val="0"/>
          <w:divBdr>
            <w:top w:val="none" w:sz="0" w:space="0" w:color="auto"/>
            <w:left w:val="none" w:sz="0" w:space="0" w:color="auto"/>
            <w:bottom w:val="none" w:sz="0" w:space="0" w:color="auto"/>
            <w:right w:val="none" w:sz="0" w:space="0" w:color="auto"/>
          </w:divBdr>
        </w:div>
        <w:div w:id="272443482">
          <w:marLeft w:val="480"/>
          <w:marRight w:val="0"/>
          <w:marTop w:val="0"/>
          <w:marBottom w:val="0"/>
          <w:divBdr>
            <w:top w:val="none" w:sz="0" w:space="0" w:color="auto"/>
            <w:left w:val="none" w:sz="0" w:space="0" w:color="auto"/>
            <w:bottom w:val="none" w:sz="0" w:space="0" w:color="auto"/>
            <w:right w:val="none" w:sz="0" w:space="0" w:color="auto"/>
          </w:divBdr>
        </w:div>
        <w:div w:id="116223412">
          <w:marLeft w:val="480"/>
          <w:marRight w:val="0"/>
          <w:marTop w:val="0"/>
          <w:marBottom w:val="0"/>
          <w:divBdr>
            <w:top w:val="none" w:sz="0" w:space="0" w:color="auto"/>
            <w:left w:val="none" w:sz="0" w:space="0" w:color="auto"/>
            <w:bottom w:val="none" w:sz="0" w:space="0" w:color="auto"/>
            <w:right w:val="none" w:sz="0" w:space="0" w:color="auto"/>
          </w:divBdr>
        </w:div>
        <w:div w:id="680278831">
          <w:marLeft w:val="480"/>
          <w:marRight w:val="0"/>
          <w:marTop w:val="0"/>
          <w:marBottom w:val="0"/>
          <w:divBdr>
            <w:top w:val="none" w:sz="0" w:space="0" w:color="auto"/>
            <w:left w:val="none" w:sz="0" w:space="0" w:color="auto"/>
            <w:bottom w:val="none" w:sz="0" w:space="0" w:color="auto"/>
            <w:right w:val="none" w:sz="0" w:space="0" w:color="auto"/>
          </w:divBdr>
        </w:div>
        <w:div w:id="12197370">
          <w:marLeft w:val="480"/>
          <w:marRight w:val="0"/>
          <w:marTop w:val="0"/>
          <w:marBottom w:val="0"/>
          <w:divBdr>
            <w:top w:val="none" w:sz="0" w:space="0" w:color="auto"/>
            <w:left w:val="none" w:sz="0" w:space="0" w:color="auto"/>
            <w:bottom w:val="none" w:sz="0" w:space="0" w:color="auto"/>
            <w:right w:val="none" w:sz="0" w:space="0" w:color="auto"/>
          </w:divBdr>
        </w:div>
        <w:div w:id="318732243">
          <w:marLeft w:val="480"/>
          <w:marRight w:val="0"/>
          <w:marTop w:val="0"/>
          <w:marBottom w:val="0"/>
          <w:divBdr>
            <w:top w:val="none" w:sz="0" w:space="0" w:color="auto"/>
            <w:left w:val="none" w:sz="0" w:space="0" w:color="auto"/>
            <w:bottom w:val="none" w:sz="0" w:space="0" w:color="auto"/>
            <w:right w:val="none" w:sz="0" w:space="0" w:color="auto"/>
          </w:divBdr>
        </w:div>
        <w:div w:id="50810712">
          <w:marLeft w:val="480"/>
          <w:marRight w:val="0"/>
          <w:marTop w:val="0"/>
          <w:marBottom w:val="0"/>
          <w:divBdr>
            <w:top w:val="none" w:sz="0" w:space="0" w:color="auto"/>
            <w:left w:val="none" w:sz="0" w:space="0" w:color="auto"/>
            <w:bottom w:val="none" w:sz="0" w:space="0" w:color="auto"/>
            <w:right w:val="none" w:sz="0" w:space="0" w:color="auto"/>
          </w:divBdr>
        </w:div>
        <w:div w:id="1999724983">
          <w:marLeft w:val="480"/>
          <w:marRight w:val="0"/>
          <w:marTop w:val="0"/>
          <w:marBottom w:val="0"/>
          <w:divBdr>
            <w:top w:val="none" w:sz="0" w:space="0" w:color="auto"/>
            <w:left w:val="none" w:sz="0" w:space="0" w:color="auto"/>
            <w:bottom w:val="none" w:sz="0" w:space="0" w:color="auto"/>
            <w:right w:val="none" w:sz="0" w:space="0" w:color="auto"/>
          </w:divBdr>
        </w:div>
        <w:div w:id="1493451790">
          <w:marLeft w:val="480"/>
          <w:marRight w:val="0"/>
          <w:marTop w:val="0"/>
          <w:marBottom w:val="0"/>
          <w:divBdr>
            <w:top w:val="none" w:sz="0" w:space="0" w:color="auto"/>
            <w:left w:val="none" w:sz="0" w:space="0" w:color="auto"/>
            <w:bottom w:val="none" w:sz="0" w:space="0" w:color="auto"/>
            <w:right w:val="none" w:sz="0" w:space="0" w:color="auto"/>
          </w:divBdr>
        </w:div>
        <w:div w:id="1656452595">
          <w:marLeft w:val="480"/>
          <w:marRight w:val="0"/>
          <w:marTop w:val="0"/>
          <w:marBottom w:val="0"/>
          <w:divBdr>
            <w:top w:val="none" w:sz="0" w:space="0" w:color="auto"/>
            <w:left w:val="none" w:sz="0" w:space="0" w:color="auto"/>
            <w:bottom w:val="none" w:sz="0" w:space="0" w:color="auto"/>
            <w:right w:val="none" w:sz="0" w:space="0" w:color="auto"/>
          </w:divBdr>
        </w:div>
        <w:div w:id="419907092">
          <w:marLeft w:val="480"/>
          <w:marRight w:val="0"/>
          <w:marTop w:val="0"/>
          <w:marBottom w:val="0"/>
          <w:divBdr>
            <w:top w:val="none" w:sz="0" w:space="0" w:color="auto"/>
            <w:left w:val="none" w:sz="0" w:space="0" w:color="auto"/>
            <w:bottom w:val="none" w:sz="0" w:space="0" w:color="auto"/>
            <w:right w:val="none" w:sz="0" w:space="0" w:color="auto"/>
          </w:divBdr>
        </w:div>
        <w:div w:id="362748731">
          <w:marLeft w:val="480"/>
          <w:marRight w:val="0"/>
          <w:marTop w:val="0"/>
          <w:marBottom w:val="0"/>
          <w:divBdr>
            <w:top w:val="none" w:sz="0" w:space="0" w:color="auto"/>
            <w:left w:val="none" w:sz="0" w:space="0" w:color="auto"/>
            <w:bottom w:val="none" w:sz="0" w:space="0" w:color="auto"/>
            <w:right w:val="none" w:sz="0" w:space="0" w:color="auto"/>
          </w:divBdr>
        </w:div>
        <w:div w:id="1088387113">
          <w:marLeft w:val="480"/>
          <w:marRight w:val="0"/>
          <w:marTop w:val="0"/>
          <w:marBottom w:val="0"/>
          <w:divBdr>
            <w:top w:val="none" w:sz="0" w:space="0" w:color="auto"/>
            <w:left w:val="none" w:sz="0" w:space="0" w:color="auto"/>
            <w:bottom w:val="none" w:sz="0" w:space="0" w:color="auto"/>
            <w:right w:val="none" w:sz="0" w:space="0" w:color="auto"/>
          </w:divBdr>
        </w:div>
        <w:div w:id="1935698651">
          <w:marLeft w:val="480"/>
          <w:marRight w:val="0"/>
          <w:marTop w:val="0"/>
          <w:marBottom w:val="0"/>
          <w:divBdr>
            <w:top w:val="none" w:sz="0" w:space="0" w:color="auto"/>
            <w:left w:val="none" w:sz="0" w:space="0" w:color="auto"/>
            <w:bottom w:val="none" w:sz="0" w:space="0" w:color="auto"/>
            <w:right w:val="none" w:sz="0" w:space="0" w:color="auto"/>
          </w:divBdr>
        </w:div>
        <w:div w:id="1915428482">
          <w:marLeft w:val="480"/>
          <w:marRight w:val="0"/>
          <w:marTop w:val="0"/>
          <w:marBottom w:val="0"/>
          <w:divBdr>
            <w:top w:val="none" w:sz="0" w:space="0" w:color="auto"/>
            <w:left w:val="none" w:sz="0" w:space="0" w:color="auto"/>
            <w:bottom w:val="none" w:sz="0" w:space="0" w:color="auto"/>
            <w:right w:val="none" w:sz="0" w:space="0" w:color="auto"/>
          </w:divBdr>
        </w:div>
        <w:div w:id="2045858982">
          <w:marLeft w:val="480"/>
          <w:marRight w:val="0"/>
          <w:marTop w:val="0"/>
          <w:marBottom w:val="0"/>
          <w:divBdr>
            <w:top w:val="none" w:sz="0" w:space="0" w:color="auto"/>
            <w:left w:val="none" w:sz="0" w:space="0" w:color="auto"/>
            <w:bottom w:val="none" w:sz="0" w:space="0" w:color="auto"/>
            <w:right w:val="none" w:sz="0" w:space="0" w:color="auto"/>
          </w:divBdr>
        </w:div>
        <w:div w:id="311761100">
          <w:marLeft w:val="480"/>
          <w:marRight w:val="0"/>
          <w:marTop w:val="0"/>
          <w:marBottom w:val="0"/>
          <w:divBdr>
            <w:top w:val="none" w:sz="0" w:space="0" w:color="auto"/>
            <w:left w:val="none" w:sz="0" w:space="0" w:color="auto"/>
            <w:bottom w:val="none" w:sz="0" w:space="0" w:color="auto"/>
            <w:right w:val="none" w:sz="0" w:space="0" w:color="auto"/>
          </w:divBdr>
        </w:div>
        <w:div w:id="1595091208">
          <w:marLeft w:val="480"/>
          <w:marRight w:val="0"/>
          <w:marTop w:val="0"/>
          <w:marBottom w:val="0"/>
          <w:divBdr>
            <w:top w:val="none" w:sz="0" w:space="0" w:color="auto"/>
            <w:left w:val="none" w:sz="0" w:space="0" w:color="auto"/>
            <w:bottom w:val="none" w:sz="0" w:space="0" w:color="auto"/>
            <w:right w:val="none" w:sz="0" w:space="0" w:color="auto"/>
          </w:divBdr>
        </w:div>
        <w:div w:id="990333682">
          <w:marLeft w:val="480"/>
          <w:marRight w:val="0"/>
          <w:marTop w:val="0"/>
          <w:marBottom w:val="0"/>
          <w:divBdr>
            <w:top w:val="none" w:sz="0" w:space="0" w:color="auto"/>
            <w:left w:val="none" w:sz="0" w:space="0" w:color="auto"/>
            <w:bottom w:val="none" w:sz="0" w:space="0" w:color="auto"/>
            <w:right w:val="none" w:sz="0" w:space="0" w:color="auto"/>
          </w:divBdr>
        </w:div>
        <w:div w:id="994145768">
          <w:marLeft w:val="480"/>
          <w:marRight w:val="0"/>
          <w:marTop w:val="0"/>
          <w:marBottom w:val="0"/>
          <w:divBdr>
            <w:top w:val="none" w:sz="0" w:space="0" w:color="auto"/>
            <w:left w:val="none" w:sz="0" w:space="0" w:color="auto"/>
            <w:bottom w:val="none" w:sz="0" w:space="0" w:color="auto"/>
            <w:right w:val="none" w:sz="0" w:space="0" w:color="auto"/>
          </w:divBdr>
        </w:div>
        <w:div w:id="1736850083">
          <w:marLeft w:val="480"/>
          <w:marRight w:val="0"/>
          <w:marTop w:val="0"/>
          <w:marBottom w:val="0"/>
          <w:divBdr>
            <w:top w:val="none" w:sz="0" w:space="0" w:color="auto"/>
            <w:left w:val="none" w:sz="0" w:space="0" w:color="auto"/>
            <w:bottom w:val="none" w:sz="0" w:space="0" w:color="auto"/>
            <w:right w:val="none" w:sz="0" w:space="0" w:color="auto"/>
          </w:divBdr>
        </w:div>
        <w:div w:id="196283710">
          <w:marLeft w:val="480"/>
          <w:marRight w:val="0"/>
          <w:marTop w:val="0"/>
          <w:marBottom w:val="0"/>
          <w:divBdr>
            <w:top w:val="none" w:sz="0" w:space="0" w:color="auto"/>
            <w:left w:val="none" w:sz="0" w:space="0" w:color="auto"/>
            <w:bottom w:val="none" w:sz="0" w:space="0" w:color="auto"/>
            <w:right w:val="none" w:sz="0" w:space="0" w:color="auto"/>
          </w:divBdr>
        </w:div>
        <w:div w:id="208733713">
          <w:marLeft w:val="480"/>
          <w:marRight w:val="0"/>
          <w:marTop w:val="0"/>
          <w:marBottom w:val="0"/>
          <w:divBdr>
            <w:top w:val="none" w:sz="0" w:space="0" w:color="auto"/>
            <w:left w:val="none" w:sz="0" w:space="0" w:color="auto"/>
            <w:bottom w:val="none" w:sz="0" w:space="0" w:color="auto"/>
            <w:right w:val="none" w:sz="0" w:space="0" w:color="auto"/>
          </w:divBdr>
        </w:div>
        <w:div w:id="863522808">
          <w:marLeft w:val="480"/>
          <w:marRight w:val="0"/>
          <w:marTop w:val="0"/>
          <w:marBottom w:val="0"/>
          <w:divBdr>
            <w:top w:val="none" w:sz="0" w:space="0" w:color="auto"/>
            <w:left w:val="none" w:sz="0" w:space="0" w:color="auto"/>
            <w:bottom w:val="none" w:sz="0" w:space="0" w:color="auto"/>
            <w:right w:val="none" w:sz="0" w:space="0" w:color="auto"/>
          </w:divBdr>
        </w:div>
        <w:div w:id="2031908076">
          <w:marLeft w:val="480"/>
          <w:marRight w:val="0"/>
          <w:marTop w:val="0"/>
          <w:marBottom w:val="0"/>
          <w:divBdr>
            <w:top w:val="none" w:sz="0" w:space="0" w:color="auto"/>
            <w:left w:val="none" w:sz="0" w:space="0" w:color="auto"/>
            <w:bottom w:val="none" w:sz="0" w:space="0" w:color="auto"/>
            <w:right w:val="none" w:sz="0" w:space="0" w:color="auto"/>
          </w:divBdr>
        </w:div>
        <w:div w:id="731346898">
          <w:marLeft w:val="480"/>
          <w:marRight w:val="0"/>
          <w:marTop w:val="0"/>
          <w:marBottom w:val="0"/>
          <w:divBdr>
            <w:top w:val="none" w:sz="0" w:space="0" w:color="auto"/>
            <w:left w:val="none" w:sz="0" w:space="0" w:color="auto"/>
            <w:bottom w:val="none" w:sz="0" w:space="0" w:color="auto"/>
            <w:right w:val="none" w:sz="0" w:space="0" w:color="auto"/>
          </w:divBdr>
        </w:div>
        <w:div w:id="1822690916">
          <w:marLeft w:val="480"/>
          <w:marRight w:val="0"/>
          <w:marTop w:val="0"/>
          <w:marBottom w:val="0"/>
          <w:divBdr>
            <w:top w:val="none" w:sz="0" w:space="0" w:color="auto"/>
            <w:left w:val="none" w:sz="0" w:space="0" w:color="auto"/>
            <w:bottom w:val="none" w:sz="0" w:space="0" w:color="auto"/>
            <w:right w:val="none" w:sz="0" w:space="0" w:color="auto"/>
          </w:divBdr>
        </w:div>
        <w:div w:id="493496050">
          <w:marLeft w:val="480"/>
          <w:marRight w:val="0"/>
          <w:marTop w:val="0"/>
          <w:marBottom w:val="0"/>
          <w:divBdr>
            <w:top w:val="none" w:sz="0" w:space="0" w:color="auto"/>
            <w:left w:val="none" w:sz="0" w:space="0" w:color="auto"/>
            <w:bottom w:val="none" w:sz="0" w:space="0" w:color="auto"/>
            <w:right w:val="none" w:sz="0" w:space="0" w:color="auto"/>
          </w:divBdr>
        </w:div>
        <w:div w:id="624775458">
          <w:marLeft w:val="480"/>
          <w:marRight w:val="0"/>
          <w:marTop w:val="0"/>
          <w:marBottom w:val="0"/>
          <w:divBdr>
            <w:top w:val="none" w:sz="0" w:space="0" w:color="auto"/>
            <w:left w:val="none" w:sz="0" w:space="0" w:color="auto"/>
            <w:bottom w:val="none" w:sz="0" w:space="0" w:color="auto"/>
            <w:right w:val="none" w:sz="0" w:space="0" w:color="auto"/>
          </w:divBdr>
        </w:div>
        <w:div w:id="801270539">
          <w:marLeft w:val="480"/>
          <w:marRight w:val="0"/>
          <w:marTop w:val="0"/>
          <w:marBottom w:val="0"/>
          <w:divBdr>
            <w:top w:val="none" w:sz="0" w:space="0" w:color="auto"/>
            <w:left w:val="none" w:sz="0" w:space="0" w:color="auto"/>
            <w:bottom w:val="none" w:sz="0" w:space="0" w:color="auto"/>
            <w:right w:val="none" w:sz="0" w:space="0" w:color="auto"/>
          </w:divBdr>
        </w:div>
        <w:div w:id="1060444572">
          <w:marLeft w:val="480"/>
          <w:marRight w:val="0"/>
          <w:marTop w:val="0"/>
          <w:marBottom w:val="0"/>
          <w:divBdr>
            <w:top w:val="none" w:sz="0" w:space="0" w:color="auto"/>
            <w:left w:val="none" w:sz="0" w:space="0" w:color="auto"/>
            <w:bottom w:val="none" w:sz="0" w:space="0" w:color="auto"/>
            <w:right w:val="none" w:sz="0" w:space="0" w:color="auto"/>
          </w:divBdr>
        </w:div>
        <w:div w:id="406153866">
          <w:marLeft w:val="480"/>
          <w:marRight w:val="0"/>
          <w:marTop w:val="0"/>
          <w:marBottom w:val="0"/>
          <w:divBdr>
            <w:top w:val="none" w:sz="0" w:space="0" w:color="auto"/>
            <w:left w:val="none" w:sz="0" w:space="0" w:color="auto"/>
            <w:bottom w:val="none" w:sz="0" w:space="0" w:color="auto"/>
            <w:right w:val="none" w:sz="0" w:space="0" w:color="auto"/>
          </w:divBdr>
        </w:div>
        <w:div w:id="1750808159">
          <w:marLeft w:val="480"/>
          <w:marRight w:val="0"/>
          <w:marTop w:val="0"/>
          <w:marBottom w:val="0"/>
          <w:divBdr>
            <w:top w:val="none" w:sz="0" w:space="0" w:color="auto"/>
            <w:left w:val="none" w:sz="0" w:space="0" w:color="auto"/>
            <w:bottom w:val="none" w:sz="0" w:space="0" w:color="auto"/>
            <w:right w:val="none" w:sz="0" w:space="0" w:color="auto"/>
          </w:divBdr>
        </w:div>
        <w:div w:id="39550087">
          <w:marLeft w:val="480"/>
          <w:marRight w:val="0"/>
          <w:marTop w:val="0"/>
          <w:marBottom w:val="0"/>
          <w:divBdr>
            <w:top w:val="none" w:sz="0" w:space="0" w:color="auto"/>
            <w:left w:val="none" w:sz="0" w:space="0" w:color="auto"/>
            <w:bottom w:val="none" w:sz="0" w:space="0" w:color="auto"/>
            <w:right w:val="none" w:sz="0" w:space="0" w:color="auto"/>
          </w:divBdr>
        </w:div>
        <w:div w:id="1745033500">
          <w:marLeft w:val="480"/>
          <w:marRight w:val="0"/>
          <w:marTop w:val="0"/>
          <w:marBottom w:val="0"/>
          <w:divBdr>
            <w:top w:val="none" w:sz="0" w:space="0" w:color="auto"/>
            <w:left w:val="none" w:sz="0" w:space="0" w:color="auto"/>
            <w:bottom w:val="none" w:sz="0" w:space="0" w:color="auto"/>
            <w:right w:val="none" w:sz="0" w:space="0" w:color="auto"/>
          </w:divBdr>
        </w:div>
        <w:div w:id="1604219503">
          <w:marLeft w:val="480"/>
          <w:marRight w:val="0"/>
          <w:marTop w:val="0"/>
          <w:marBottom w:val="0"/>
          <w:divBdr>
            <w:top w:val="none" w:sz="0" w:space="0" w:color="auto"/>
            <w:left w:val="none" w:sz="0" w:space="0" w:color="auto"/>
            <w:bottom w:val="none" w:sz="0" w:space="0" w:color="auto"/>
            <w:right w:val="none" w:sz="0" w:space="0" w:color="auto"/>
          </w:divBdr>
        </w:div>
        <w:div w:id="964848745">
          <w:marLeft w:val="480"/>
          <w:marRight w:val="0"/>
          <w:marTop w:val="0"/>
          <w:marBottom w:val="0"/>
          <w:divBdr>
            <w:top w:val="none" w:sz="0" w:space="0" w:color="auto"/>
            <w:left w:val="none" w:sz="0" w:space="0" w:color="auto"/>
            <w:bottom w:val="none" w:sz="0" w:space="0" w:color="auto"/>
            <w:right w:val="none" w:sz="0" w:space="0" w:color="auto"/>
          </w:divBdr>
        </w:div>
        <w:div w:id="436290382">
          <w:marLeft w:val="480"/>
          <w:marRight w:val="0"/>
          <w:marTop w:val="0"/>
          <w:marBottom w:val="0"/>
          <w:divBdr>
            <w:top w:val="none" w:sz="0" w:space="0" w:color="auto"/>
            <w:left w:val="none" w:sz="0" w:space="0" w:color="auto"/>
            <w:bottom w:val="none" w:sz="0" w:space="0" w:color="auto"/>
            <w:right w:val="none" w:sz="0" w:space="0" w:color="auto"/>
          </w:divBdr>
        </w:div>
        <w:div w:id="650059320">
          <w:marLeft w:val="480"/>
          <w:marRight w:val="0"/>
          <w:marTop w:val="0"/>
          <w:marBottom w:val="0"/>
          <w:divBdr>
            <w:top w:val="none" w:sz="0" w:space="0" w:color="auto"/>
            <w:left w:val="none" w:sz="0" w:space="0" w:color="auto"/>
            <w:bottom w:val="none" w:sz="0" w:space="0" w:color="auto"/>
            <w:right w:val="none" w:sz="0" w:space="0" w:color="auto"/>
          </w:divBdr>
        </w:div>
      </w:divsChild>
    </w:div>
    <w:div w:id="1411735159">
      <w:bodyDiv w:val="1"/>
      <w:marLeft w:val="0"/>
      <w:marRight w:val="0"/>
      <w:marTop w:val="0"/>
      <w:marBottom w:val="0"/>
      <w:divBdr>
        <w:top w:val="none" w:sz="0" w:space="0" w:color="auto"/>
        <w:left w:val="none" w:sz="0" w:space="0" w:color="auto"/>
        <w:bottom w:val="none" w:sz="0" w:space="0" w:color="auto"/>
        <w:right w:val="none" w:sz="0" w:space="0" w:color="auto"/>
      </w:divBdr>
    </w:div>
    <w:div w:id="1412387293">
      <w:bodyDiv w:val="1"/>
      <w:marLeft w:val="0"/>
      <w:marRight w:val="0"/>
      <w:marTop w:val="0"/>
      <w:marBottom w:val="0"/>
      <w:divBdr>
        <w:top w:val="none" w:sz="0" w:space="0" w:color="auto"/>
        <w:left w:val="none" w:sz="0" w:space="0" w:color="auto"/>
        <w:bottom w:val="none" w:sz="0" w:space="0" w:color="auto"/>
        <w:right w:val="none" w:sz="0" w:space="0" w:color="auto"/>
      </w:divBdr>
    </w:div>
    <w:div w:id="1414741351">
      <w:bodyDiv w:val="1"/>
      <w:marLeft w:val="0"/>
      <w:marRight w:val="0"/>
      <w:marTop w:val="0"/>
      <w:marBottom w:val="0"/>
      <w:divBdr>
        <w:top w:val="none" w:sz="0" w:space="0" w:color="auto"/>
        <w:left w:val="none" w:sz="0" w:space="0" w:color="auto"/>
        <w:bottom w:val="none" w:sz="0" w:space="0" w:color="auto"/>
        <w:right w:val="none" w:sz="0" w:space="0" w:color="auto"/>
      </w:divBdr>
    </w:div>
    <w:div w:id="1417510696">
      <w:bodyDiv w:val="1"/>
      <w:marLeft w:val="0"/>
      <w:marRight w:val="0"/>
      <w:marTop w:val="0"/>
      <w:marBottom w:val="0"/>
      <w:divBdr>
        <w:top w:val="none" w:sz="0" w:space="0" w:color="auto"/>
        <w:left w:val="none" w:sz="0" w:space="0" w:color="auto"/>
        <w:bottom w:val="none" w:sz="0" w:space="0" w:color="auto"/>
        <w:right w:val="none" w:sz="0" w:space="0" w:color="auto"/>
      </w:divBdr>
      <w:divsChild>
        <w:div w:id="1612861710">
          <w:marLeft w:val="480"/>
          <w:marRight w:val="0"/>
          <w:marTop w:val="0"/>
          <w:marBottom w:val="0"/>
          <w:divBdr>
            <w:top w:val="none" w:sz="0" w:space="0" w:color="auto"/>
            <w:left w:val="none" w:sz="0" w:space="0" w:color="auto"/>
            <w:bottom w:val="none" w:sz="0" w:space="0" w:color="auto"/>
            <w:right w:val="none" w:sz="0" w:space="0" w:color="auto"/>
          </w:divBdr>
        </w:div>
        <w:div w:id="535849388">
          <w:marLeft w:val="480"/>
          <w:marRight w:val="0"/>
          <w:marTop w:val="0"/>
          <w:marBottom w:val="0"/>
          <w:divBdr>
            <w:top w:val="none" w:sz="0" w:space="0" w:color="auto"/>
            <w:left w:val="none" w:sz="0" w:space="0" w:color="auto"/>
            <w:bottom w:val="none" w:sz="0" w:space="0" w:color="auto"/>
            <w:right w:val="none" w:sz="0" w:space="0" w:color="auto"/>
          </w:divBdr>
        </w:div>
        <w:div w:id="398603491">
          <w:marLeft w:val="480"/>
          <w:marRight w:val="0"/>
          <w:marTop w:val="0"/>
          <w:marBottom w:val="0"/>
          <w:divBdr>
            <w:top w:val="none" w:sz="0" w:space="0" w:color="auto"/>
            <w:left w:val="none" w:sz="0" w:space="0" w:color="auto"/>
            <w:bottom w:val="none" w:sz="0" w:space="0" w:color="auto"/>
            <w:right w:val="none" w:sz="0" w:space="0" w:color="auto"/>
          </w:divBdr>
        </w:div>
        <w:div w:id="270550462">
          <w:marLeft w:val="480"/>
          <w:marRight w:val="0"/>
          <w:marTop w:val="0"/>
          <w:marBottom w:val="0"/>
          <w:divBdr>
            <w:top w:val="none" w:sz="0" w:space="0" w:color="auto"/>
            <w:left w:val="none" w:sz="0" w:space="0" w:color="auto"/>
            <w:bottom w:val="none" w:sz="0" w:space="0" w:color="auto"/>
            <w:right w:val="none" w:sz="0" w:space="0" w:color="auto"/>
          </w:divBdr>
        </w:div>
        <w:div w:id="491482308">
          <w:marLeft w:val="480"/>
          <w:marRight w:val="0"/>
          <w:marTop w:val="0"/>
          <w:marBottom w:val="0"/>
          <w:divBdr>
            <w:top w:val="none" w:sz="0" w:space="0" w:color="auto"/>
            <w:left w:val="none" w:sz="0" w:space="0" w:color="auto"/>
            <w:bottom w:val="none" w:sz="0" w:space="0" w:color="auto"/>
            <w:right w:val="none" w:sz="0" w:space="0" w:color="auto"/>
          </w:divBdr>
        </w:div>
        <w:div w:id="1170557508">
          <w:marLeft w:val="480"/>
          <w:marRight w:val="0"/>
          <w:marTop w:val="0"/>
          <w:marBottom w:val="0"/>
          <w:divBdr>
            <w:top w:val="none" w:sz="0" w:space="0" w:color="auto"/>
            <w:left w:val="none" w:sz="0" w:space="0" w:color="auto"/>
            <w:bottom w:val="none" w:sz="0" w:space="0" w:color="auto"/>
            <w:right w:val="none" w:sz="0" w:space="0" w:color="auto"/>
          </w:divBdr>
        </w:div>
        <w:div w:id="590939462">
          <w:marLeft w:val="480"/>
          <w:marRight w:val="0"/>
          <w:marTop w:val="0"/>
          <w:marBottom w:val="0"/>
          <w:divBdr>
            <w:top w:val="none" w:sz="0" w:space="0" w:color="auto"/>
            <w:left w:val="none" w:sz="0" w:space="0" w:color="auto"/>
            <w:bottom w:val="none" w:sz="0" w:space="0" w:color="auto"/>
            <w:right w:val="none" w:sz="0" w:space="0" w:color="auto"/>
          </w:divBdr>
        </w:div>
        <w:div w:id="1575579567">
          <w:marLeft w:val="480"/>
          <w:marRight w:val="0"/>
          <w:marTop w:val="0"/>
          <w:marBottom w:val="0"/>
          <w:divBdr>
            <w:top w:val="none" w:sz="0" w:space="0" w:color="auto"/>
            <w:left w:val="none" w:sz="0" w:space="0" w:color="auto"/>
            <w:bottom w:val="none" w:sz="0" w:space="0" w:color="auto"/>
            <w:right w:val="none" w:sz="0" w:space="0" w:color="auto"/>
          </w:divBdr>
        </w:div>
        <w:div w:id="601576354">
          <w:marLeft w:val="480"/>
          <w:marRight w:val="0"/>
          <w:marTop w:val="0"/>
          <w:marBottom w:val="0"/>
          <w:divBdr>
            <w:top w:val="none" w:sz="0" w:space="0" w:color="auto"/>
            <w:left w:val="none" w:sz="0" w:space="0" w:color="auto"/>
            <w:bottom w:val="none" w:sz="0" w:space="0" w:color="auto"/>
            <w:right w:val="none" w:sz="0" w:space="0" w:color="auto"/>
          </w:divBdr>
        </w:div>
        <w:div w:id="254442891">
          <w:marLeft w:val="480"/>
          <w:marRight w:val="0"/>
          <w:marTop w:val="0"/>
          <w:marBottom w:val="0"/>
          <w:divBdr>
            <w:top w:val="none" w:sz="0" w:space="0" w:color="auto"/>
            <w:left w:val="none" w:sz="0" w:space="0" w:color="auto"/>
            <w:bottom w:val="none" w:sz="0" w:space="0" w:color="auto"/>
            <w:right w:val="none" w:sz="0" w:space="0" w:color="auto"/>
          </w:divBdr>
        </w:div>
        <w:div w:id="2024240780">
          <w:marLeft w:val="480"/>
          <w:marRight w:val="0"/>
          <w:marTop w:val="0"/>
          <w:marBottom w:val="0"/>
          <w:divBdr>
            <w:top w:val="none" w:sz="0" w:space="0" w:color="auto"/>
            <w:left w:val="none" w:sz="0" w:space="0" w:color="auto"/>
            <w:bottom w:val="none" w:sz="0" w:space="0" w:color="auto"/>
            <w:right w:val="none" w:sz="0" w:space="0" w:color="auto"/>
          </w:divBdr>
        </w:div>
        <w:div w:id="2134861003">
          <w:marLeft w:val="480"/>
          <w:marRight w:val="0"/>
          <w:marTop w:val="0"/>
          <w:marBottom w:val="0"/>
          <w:divBdr>
            <w:top w:val="none" w:sz="0" w:space="0" w:color="auto"/>
            <w:left w:val="none" w:sz="0" w:space="0" w:color="auto"/>
            <w:bottom w:val="none" w:sz="0" w:space="0" w:color="auto"/>
            <w:right w:val="none" w:sz="0" w:space="0" w:color="auto"/>
          </w:divBdr>
        </w:div>
        <w:div w:id="1749615089">
          <w:marLeft w:val="480"/>
          <w:marRight w:val="0"/>
          <w:marTop w:val="0"/>
          <w:marBottom w:val="0"/>
          <w:divBdr>
            <w:top w:val="none" w:sz="0" w:space="0" w:color="auto"/>
            <w:left w:val="none" w:sz="0" w:space="0" w:color="auto"/>
            <w:bottom w:val="none" w:sz="0" w:space="0" w:color="auto"/>
            <w:right w:val="none" w:sz="0" w:space="0" w:color="auto"/>
          </w:divBdr>
        </w:div>
        <w:div w:id="146673729">
          <w:marLeft w:val="480"/>
          <w:marRight w:val="0"/>
          <w:marTop w:val="0"/>
          <w:marBottom w:val="0"/>
          <w:divBdr>
            <w:top w:val="none" w:sz="0" w:space="0" w:color="auto"/>
            <w:left w:val="none" w:sz="0" w:space="0" w:color="auto"/>
            <w:bottom w:val="none" w:sz="0" w:space="0" w:color="auto"/>
            <w:right w:val="none" w:sz="0" w:space="0" w:color="auto"/>
          </w:divBdr>
        </w:div>
        <w:div w:id="316420792">
          <w:marLeft w:val="480"/>
          <w:marRight w:val="0"/>
          <w:marTop w:val="0"/>
          <w:marBottom w:val="0"/>
          <w:divBdr>
            <w:top w:val="none" w:sz="0" w:space="0" w:color="auto"/>
            <w:left w:val="none" w:sz="0" w:space="0" w:color="auto"/>
            <w:bottom w:val="none" w:sz="0" w:space="0" w:color="auto"/>
            <w:right w:val="none" w:sz="0" w:space="0" w:color="auto"/>
          </w:divBdr>
        </w:div>
        <w:div w:id="1414087483">
          <w:marLeft w:val="480"/>
          <w:marRight w:val="0"/>
          <w:marTop w:val="0"/>
          <w:marBottom w:val="0"/>
          <w:divBdr>
            <w:top w:val="none" w:sz="0" w:space="0" w:color="auto"/>
            <w:left w:val="none" w:sz="0" w:space="0" w:color="auto"/>
            <w:bottom w:val="none" w:sz="0" w:space="0" w:color="auto"/>
            <w:right w:val="none" w:sz="0" w:space="0" w:color="auto"/>
          </w:divBdr>
        </w:div>
        <w:div w:id="1342707265">
          <w:marLeft w:val="480"/>
          <w:marRight w:val="0"/>
          <w:marTop w:val="0"/>
          <w:marBottom w:val="0"/>
          <w:divBdr>
            <w:top w:val="none" w:sz="0" w:space="0" w:color="auto"/>
            <w:left w:val="none" w:sz="0" w:space="0" w:color="auto"/>
            <w:bottom w:val="none" w:sz="0" w:space="0" w:color="auto"/>
            <w:right w:val="none" w:sz="0" w:space="0" w:color="auto"/>
          </w:divBdr>
        </w:div>
        <w:div w:id="930700615">
          <w:marLeft w:val="480"/>
          <w:marRight w:val="0"/>
          <w:marTop w:val="0"/>
          <w:marBottom w:val="0"/>
          <w:divBdr>
            <w:top w:val="none" w:sz="0" w:space="0" w:color="auto"/>
            <w:left w:val="none" w:sz="0" w:space="0" w:color="auto"/>
            <w:bottom w:val="none" w:sz="0" w:space="0" w:color="auto"/>
            <w:right w:val="none" w:sz="0" w:space="0" w:color="auto"/>
          </w:divBdr>
        </w:div>
        <w:div w:id="539361761">
          <w:marLeft w:val="480"/>
          <w:marRight w:val="0"/>
          <w:marTop w:val="0"/>
          <w:marBottom w:val="0"/>
          <w:divBdr>
            <w:top w:val="none" w:sz="0" w:space="0" w:color="auto"/>
            <w:left w:val="none" w:sz="0" w:space="0" w:color="auto"/>
            <w:bottom w:val="none" w:sz="0" w:space="0" w:color="auto"/>
            <w:right w:val="none" w:sz="0" w:space="0" w:color="auto"/>
          </w:divBdr>
        </w:div>
        <w:div w:id="736827142">
          <w:marLeft w:val="480"/>
          <w:marRight w:val="0"/>
          <w:marTop w:val="0"/>
          <w:marBottom w:val="0"/>
          <w:divBdr>
            <w:top w:val="none" w:sz="0" w:space="0" w:color="auto"/>
            <w:left w:val="none" w:sz="0" w:space="0" w:color="auto"/>
            <w:bottom w:val="none" w:sz="0" w:space="0" w:color="auto"/>
            <w:right w:val="none" w:sz="0" w:space="0" w:color="auto"/>
          </w:divBdr>
        </w:div>
        <w:div w:id="1230387178">
          <w:marLeft w:val="480"/>
          <w:marRight w:val="0"/>
          <w:marTop w:val="0"/>
          <w:marBottom w:val="0"/>
          <w:divBdr>
            <w:top w:val="none" w:sz="0" w:space="0" w:color="auto"/>
            <w:left w:val="none" w:sz="0" w:space="0" w:color="auto"/>
            <w:bottom w:val="none" w:sz="0" w:space="0" w:color="auto"/>
            <w:right w:val="none" w:sz="0" w:space="0" w:color="auto"/>
          </w:divBdr>
        </w:div>
        <w:div w:id="902837582">
          <w:marLeft w:val="480"/>
          <w:marRight w:val="0"/>
          <w:marTop w:val="0"/>
          <w:marBottom w:val="0"/>
          <w:divBdr>
            <w:top w:val="none" w:sz="0" w:space="0" w:color="auto"/>
            <w:left w:val="none" w:sz="0" w:space="0" w:color="auto"/>
            <w:bottom w:val="none" w:sz="0" w:space="0" w:color="auto"/>
            <w:right w:val="none" w:sz="0" w:space="0" w:color="auto"/>
          </w:divBdr>
        </w:div>
        <w:div w:id="29428348">
          <w:marLeft w:val="480"/>
          <w:marRight w:val="0"/>
          <w:marTop w:val="0"/>
          <w:marBottom w:val="0"/>
          <w:divBdr>
            <w:top w:val="none" w:sz="0" w:space="0" w:color="auto"/>
            <w:left w:val="none" w:sz="0" w:space="0" w:color="auto"/>
            <w:bottom w:val="none" w:sz="0" w:space="0" w:color="auto"/>
            <w:right w:val="none" w:sz="0" w:space="0" w:color="auto"/>
          </w:divBdr>
        </w:div>
        <w:div w:id="1408263425">
          <w:marLeft w:val="480"/>
          <w:marRight w:val="0"/>
          <w:marTop w:val="0"/>
          <w:marBottom w:val="0"/>
          <w:divBdr>
            <w:top w:val="none" w:sz="0" w:space="0" w:color="auto"/>
            <w:left w:val="none" w:sz="0" w:space="0" w:color="auto"/>
            <w:bottom w:val="none" w:sz="0" w:space="0" w:color="auto"/>
            <w:right w:val="none" w:sz="0" w:space="0" w:color="auto"/>
          </w:divBdr>
        </w:div>
        <w:div w:id="119494062">
          <w:marLeft w:val="480"/>
          <w:marRight w:val="0"/>
          <w:marTop w:val="0"/>
          <w:marBottom w:val="0"/>
          <w:divBdr>
            <w:top w:val="none" w:sz="0" w:space="0" w:color="auto"/>
            <w:left w:val="none" w:sz="0" w:space="0" w:color="auto"/>
            <w:bottom w:val="none" w:sz="0" w:space="0" w:color="auto"/>
            <w:right w:val="none" w:sz="0" w:space="0" w:color="auto"/>
          </w:divBdr>
        </w:div>
        <w:div w:id="108205766">
          <w:marLeft w:val="480"/>
          <w:marRight w:val="0"/>
          <w:marTop w:val="0"/>
          <w:marBottom w:val="0"/>
          <w:divBdr>
            <w:top w:val="none" w:sz="0" w:space="0" w:color="auto"/>
            <w:left w:val="none" w:sz="0" w:space="0" w:color="auto"/>
            <w:bottom w:val="none" w:sz="0" w:space="0" w:color="auto"/>
            <w:right w:val="none" w:sz="0" w:space="0" w:color="auto"/>
          </w:divBdr>
        </w:div>
        <w:div w:id="852188968">
          <w:marLeft w:val="480"/>
          <w:marRight w:val="0"/>
          <w:marTop w:val="0"/>
          <w:marBottom w:val="0"/>
          <w:divBdr>
            <w:top w:val="none" w:sz="0" w:space="0" w:color="auto"/>
            <w:left w:val="none" w:sz="0" w:space="0" w:color="auto"/>
            <w:bottom w:val="none" w:sz="0" w:space="0" w:color="auto"/>
            <w:right w:val="none" w:sz="0" w:space="0" w:color="auto"/>
          </w:divBdr>
        </w:div>
        <w:div w:id="728111489">
          <w:marLeft w:val="480"/>
          <w:marRight w:val="0"/>
          <w:marTop w:val="0"/>
          <w:marBottom w:val="0"/>
          <w:divBdr>
            <w:top w:val="none" w:sz="0" w:space="0" w:color="auto"/>
            <w:left w:val="none" w:sz="0" w:space="0" w:color="auto"/>
            <w:bottom w:val="none" w:sz="0" w:space="0" w:color="auto"/>
            <w:right w:val="none" w:sz="0" w:space="0" w:color="auto"/>
          </w:divBdr>
        </w:div>
        <w:div w:id="1766461547">
          <w:marLeft w:val="480"/>
          <w:marRight w:val="0"/>
          <w:marTop w:val="0"/>
          <w:marBottom w:val="0"/>
          <w:divBdr>
            <w:top w:val="none" w:sz="0" w:space="0" w:color="auto"/>
            <w:left w:val="none" w:sz="0" w:space="0" w:color="auto"/>
            <w:bottom w:val="none" w:sz="0" w:space="0" w:color="auto"/>
            <w:right w:val="none" w:sz="0" w:space="0" w:color="auto"/>
          </w:divBdr>
        </w:div>
        <w:div w:id="1552572922">
          <w:marLeft w:val="480"/>
          <w:marRight w:val="0"/>
          <w:marTop w:val="0"/>
          <w:marBottom w:val="0"/>
          <w:divBdr>
            <w:top w:val="none" w:sz="0" w:space="0" w:color="auto"/>
            <w:left w:val="none" w:sz="0" w:space="0" w:color="auto"/>
            <w:bottom w:val="none" w:sz="0" w:space="0" w:color="auto"/>
            <w:right w:val="none" w:sz="0" w:space="0" w:color="auto"/>
          </w:divBdr>
        </w:div>
        <w:div w:id="1503738954">
          <w:marLeft w:val="480"/>
          <w:marRight w:val="0"/>
          <w:marTop w:val="0"/>
          <w:marBottom w:val="0"/>
          <w:divBdr>
            <w:top w:val="none" w:sz="0" w:space="0" w:color="auto"/>
            <w:left w:val="none" w:sz="0" w:space="0" w:color="auto"/>
            <w:bottom w:val="none" w:sz="0" w:space="0" w:color="auto"/>
            <w:right w:val="none" w:sz="0" w:space="0" w:color="auto"/>
          </w:divBdr>
        </w:div>
        <w:div w:id="2034530157">
          <w:marLeft w:val="480"/>
          <w:marRight w:val="0"/>
          <w:marTop w:val="0"/>
          <w:marBottom w:val="0"/>
          <w:divBdr>
            <w:top w:val="none" w:sz="0" w:space="0" w:color="auto"/>
            <w:left w:val="none" w:sz="0" w:space="0" w:color="auto"/>
            <w:bottom w:val="none" w:sz="0" w:space="0" w:color="auto"/>
            <w:right w:val="none" w:sz="0" w:space="0" w:color="auto"/>
          </w:divBdr>
        </w:div>
        <w:div w:id="791826336">
          <w:marLeft w:val="480"/>
          <w:marRight w:val="0"/>
          <w:marTop w:val="0"/>
          <w:marBottom w:val="0"/>
          <w:divBdr>
            <w:top w:val="none" w:sz="0" w:space="0" w:color="auto"/>
            <w:left w:val="none" w:sz="0" w:space="0" w:color="auto"/>
            <w:bottom w:val="none" w:sz="0" w:space="0" w:color="auto"/>
            <w:right w:val="none" w:sz="0" w:space="0" w:color="auto"/>
          </w:divBdr>
        </w:div>
        <w:div w:id="1092629727">
          <w:marLeft w:val="480"/>
          <w:marRight w:val="0"/>
          <w:marTop w:val="0"/>
          <w:marBottom w:val="0"/>
          <w:divBdr>
            <w:top w:val="none" w:sz="0" w:space="0" w:color="auto"/>
            <w:left w:val="none" w:sz="0" w:space="0" w:color="auto"/>
            <w:bottom w:val="none" w:sz="0" w:space="0" w:color="auto"/>
            <w:right w:val="none" w:sz="0" w:space="0" w:color="auto"/>
          </w:divBdr>
        </w:div>
        <w:div w:id="1744647142">
          <w:marLeft w:val="480"/>
          <w:marRight w:val="0"/>
          <w:marTop w:val="0"/>
          <w:marBottom w:val="0"/>
          <w:divBdr>
            <w:top w:val="none" w:sz="0" w:space="0" w:color="auto"/>
            <w:left w:val="none" w:sz="0" w:space="0" w:color="auto"/>
            <w:bottom w:val="none" w:sz="0" w:space="0" w:color="auto"/>
            <w:right w:val="none" w:sz="0" w:space="0" w:color="auto"/>
          </w:divBdr>
        </w:div>
        <w:div w:id="387648026">
          <w:marLeft w:val="480"/>
          <w:marRight w:val="0"/>
          <w:marTop w:val="0"/>
          <w:marBottom w:val="0"/>
          <w:divBdr>
            <w:top w:val="none" w:sz="0" w:space="0" w:color="auto"/>
            <w:left w:val="none" w:sz="0" w:space="0" w:color="auto"/>
            <w:bottom w:val="none" w:sz="0" w:space="0" w:color="auto"/>
            <w:right w:val="none" w:sz="0" w:space="0" w:color="auto"/>
          </w:divBdr>
        </w:div>
        <w:div w:id="259604006">
          <w:marLeft w:val="480"/>
          <w:marRight w:val="0"/>
          <w:marTop w:val="0"/>
          <w:marBottom w:val="0"/>
          <w:divBdr>
            <w:top w:val="none" w:sz="0" w:space="0" w:color="auto"/>
            <w:left w:val="none" w:sz="0" w:space="0" w:color="auto"/>
            <w:bottom w:val="none" w:sz="0" w:space="0" w:color="auto"/>
            <w:right w:val="none" w:sz="0" w:space="0" w:color="auto"/>
          </w:divBdr>
        </w:div>
        <w:div w:id="1357119490">
          <w:marLeft w:val="480"/>
          <w:marRight w:val="0"/>
          <w:marTop w:val="0"/>
          <w:marBottom w:val="0"/>
          <w:divBdr>
            <w:top w:val="none" w:sz="0" w:space="0" w:color="auto"/>
            <w:left w:val="none" w:sz="0" w:space="0" w:color="auto"/>
            <w:bottom w:val="none" w:sz="0" w:space="0" w:color="auto"/>
            <w:right w:val="none" w:sz="0" w:space="0" w:color="auto"/>
          </w:divBdr>
        </w:div>
        <w:div w:id="1109198940">
          <w:marLeft w:val="480"/>
          <w:marRight w:val="0"/>
          <w:marTop w:val="0"/>
          <w:marBottom w:val="0"/>
          <w:divBdr>
            <w:top w:val="none" w:sz="0" w:space="0" w:color="auto"/>
            <w:left w:val="none" w:sz="0" w:space="0" w:color="auto"/>
            <w:bottom w:val="none" w:sz="0" w:space="0" w:color="auto"/>
            <w:right w:val="none" w:sz="0" w:space="0" w:color="auto"/>
          </w:divBdr>
        </w:div>
        <w:div w:id="851916798">
          <w:marLeft w:val="480"/>
          <w:marRight w:val="0"/>
          <w:marTop w:val="0"/>
          <w:marBottom w:val="0"/>
          <w:divBdr>
            <w:top w:val="none" w:sz="0" w:space="0" w:color="auto"/>
            <w:left w:val="none" w:sz="0" w:space="0" w:color="auto"/>
            <w:bottom w:val="none" w:sz="0" w:space="0" w:color="auto"/>
            <w:right w:val="none" w:sz="0" w:space="0" w:color="auto"/>
          </w:divBdr>
        </w:div>
        <w:div w:id="798181075">
          <w:marLeft w:val="480"/>
          <w:marRight w:val="0"/>
          <w:marTop w:val="0"/>
          <w:marBottom w:val="0"/>
          <w:divBdr>
            <w:top w:val="none" w:sz="0" w:space="0" w:color="auto"/>
            <w:left w:val="none" w:sz="0" w:space="0" w:color="auto"/>
            <w:bottom w:val="none" w:sz="0" w:space="0" w:color="auto"/>
            <w:right w:val="none" w:sz="0" w:space="0" w:color="auto"/>
          </w:divBdr>
        </w:div>
        <w:div w:id="617419361">
          <w:marLeft w:val="480"/>
          <w:marRight w:val="0"/>
          <w:marTop w:val="0"/>
          <w:marBottom w:val="0"/>
          <w:divBdr>
            <w:top w:val="none" w:sz="0" w:space="0" w:color="auto"/>
            <w:left w:val="none" w:sz="0" w:space="0" w:color="auto"/>
            <w:bottom w:val="none" w:sz="0" w:space="0" w:color="auto"/>
            <w:right w:val="none" w:sz="0" w:space="0" w:color="auto"/>
          </w:divBdr>
        </w:div>
        <w:div w:id="840436411">
          <w:marLeft w:val="480"/>
          <w:marRight w:val="0"/>
          <w:marTop w:val="0"/>
          <w:marBottom w:val="0"/>
          <w:divBdr>
            <w:top w:val="none" w:sz="0" w:space="0" w:color="auto"/>
            <w:left w:val="none" w:sz="0" w:space="0" w:color="auto"/>
            <w:bottom w:val="none" w:sz="0" w:space="0" w:color="auto"/>
            <w:right w:val="none" w:sz="0" w:space="0" w:color="auto"/>
          </w:divBdr>
        </w:div>
        <w:div w:id="622199621">
          <w:marLeft w:val="480"/>
          <w:marRight w:val="0"/>
          <w:marTop w:val="0"/>
          <w:marBottom w:val="0"/>
          <w:divBdr>
            <w:top w:val="none" w:sz="0" w:space="0" w:color="auto"/>
            <w:left w:val="none" w:sz="0" w:space="0" w:color="auto"/>
            <w:bottom w:val="none" w:sz="0" w:space="0" w:color="auto"/>
            <w:right w:val="none" w:sz="0" w:space="0" w:color="auto"/>
          </w:divBdr>
        </w:div>
        <w:div w:id="111873770">
          <w:marLeft w:val="480"/>
          <w:marRight w:val="0"/>
          <w:marTop w:val="0"/>
          <w:marBottom w:val="0"/>
          <w:divBdr>
            <w:top w:val="none" w:sz="0" w:space="0" w:color="auto"/>
            <w:left w:val="none" w:sz="0" w:space="0" w:color="auto"/>
            <w:bottom w:val="none" w:sz="0" w:space="0" w:color="auto"/>
            <w:right w:val="none" w:sz="0" w:space="0" w:color="auto"/>
          </w:divBdr>
        </w:div>
        <w:div w:id="698898333">
          <w:marLeft w:val="480"/>
          <w:marRight w:val="0"/>
          <w:marTop w:val="0"/>
          <w:marBottom w:val="0"/>
          <w:divBdr>
            <w:top w:val="none" w:sz="0" w:space="0" w:color="auto"/>
            <w:left w:val="none" w:sz="0" w:space="0" w:color="auto"/>
            <w:bottom w:val="none" w:sz="0" w:space="0" w:color="auto"/>
            <w:right w:val="none" w:sz="0" w:space="0" w:color="auto"/>
          </w:divBdr>
        </w:div>
        <w:div w:id="1190683108">
          <w:marLeft w:val="480"/>
          <w:marRight w:val="0"/>
          <w:marTop w:val="0"/>
          <w:marBottom w:val="0"/>
          <w:divBdr>
            <w:top w:val="none" w:sz="0" w:space="0" w:color="auto"/>
            <w:left w:val="none" w:sz="0" w:space="0" w:color="auto"/>
            <w:bottom w:val="none" w:sz="0" w:space="0" w:color="auto"/>
            <w:right w:val="none" w:sz="0" w:space="0" w:color="auto"/>
          </w:divBdr>
        </w:div>
        <w:div w:id="244071989">
          <w:marLeft w:val="480"/>
          <w:marRight w:val="0"/>
          <w:marTop w:val="0"/>
          <w:marBottom w:val="0"/>
          <w:divBdr>
            <w:top w:val="none" w:sz="0" w:space="0" w:color="auto"/>
            <w:left w:val="none" w:sz="0" w:space="0" w:color="auto"/>
            <w:bottom w:val="none" w:sz="0" w:space="0" w:color="auto"/>
            <w:right w:val="none" w:sz="0" w:space="0" w:color="auto"/>
          </w:divBdr>
        </w:div>
        <w:div w:id="140852631">
          <w:marLeft w:val="480"/>
          <w:marRight w:val="0"/>
          <w:marTop w:val="0"/>
          <w:marBottom w:val="0"/>
          <w:divBdr>
            <w:top w:val="none" w:sz="0" w:space="0" w:color="auto"/>
            <w:left w:val="none" w:sz="0" w:space="0" w:color="auto"/>
            <w:bottom w:val="none" w:sz="0" w:space="0" w:color="auto"/>
            <w:right w:val="none" w:sz="0" w:space="0" w:color="auto"/>
          </w:divBdr>
        </w:div>
        <w:div w:id="1461262324">
          <w:marLeft w:val="480"/>
          <w:marRight w:val="0"/>
          <w:marTop w:val="0"/>
          <w:marBottom w:val="0"/>
          <w:divBdr>
            <w:top w:val="none" w:sz="0" w:space="0" w:color="auto"/>
            <w:left w:val="none" w:sz="0" w:space="0" w:color="auto"/>
            <w:bottom w:val="none" w:sz="0" w:space="0" w:color="auto"/>
            <w:right w:val="none" w:sz="0" w:space="0" w:color="auto"/>
          </w:divBdr>
        </w:div>
        <w:div w:id="1899128514">
          <w:marLeft w:val="480"/>
          <w:marRight w:val="0"/>
          <w:marTop w:val="0"/>
          <w:marBottom w:val="0"/>
          <w:divBdr>
            <w:top w:val="none" w:sz="0" w:space="0" w:color="auto"/>
            <w:left w:val="none" w:sz="0" w:space="0" w:color="auto"/>
            <w:bottom w:val="none" w:sz="0" w:space="0" w:color="auto"/>
            <w:right w:val="none" w:sz="0" w:space="0" w:color="auto"/>
          </w:divBdr>
        </w:div>
        <w:div w:id="1392001406">
          <w:marLeft w:val="480"/>
          <w:marRight w:val="0"/>
          <w:marTop w:val="0"/>
          <w:marBottom w:val="0"/>
          <w:divBdr>
            <w:top w:val="none" w:sz="0" w:space="0" w:color="auto"/>
            <w:left w:val="none" w:sz="0" w:space="0" w:color="auto"/>
            <w:bottom w:val="none" w:sz="0" w:space="0" w:color="auto"/>
            <w:right w:val="none" w:sz="0" w:space="0" w:color="auto"/>
          </w:divBdr>
        </w:div>
        <w:div w:id="529613802">
          <w:marLeft w:val="480"/>
          <w:marRight w:val="0"/>
          <w:marTop w:val="0"/>
          <w:marBottom w:val="0"/>
          <w:divBdr>
            <w:top w:val="none" w:sz="0" w:space="0" w:color="auto"/>
            <w:left w:val="none" w:sz="0" w:space="0" w:color="auto"/>
            <w:bottom w:val="none" w:sz="0" w:space="0" w:color="auto"/>
            <w:right w:val="none" w:sz="0" w:space="0" w:color="auto"/>
          </w:divBdr>
        </w:div>
        <w:div w:id="2010016307">
          <w:marLeft w:val="480"/>
          <w:marRight w:val="0"/>
          <w:marTop w:val="0"/>
          <w:marBottom w:val="0"/>
          <w:divBdr>
            <w:top w:val="none" w:sz="0" w:space="0" w:color="auto"/>
            <w:left w:val="none" w:sz="0" w:space="0" w:color="auto"/>
            <w:bottom w:val="none" w:sz="0" w:space="0" w:color="auto"/>
            <w:right w:val="none" w:sz="0" w:space="0" w:color="auto"/>
          </w:divBdr>
        </w:div>
        <w:div w:id="1619337589">
          <w:marLeft w:val="480"/>
          <w:marRight w:val="0"/>
          <w:marTop w:val="0"/>
          <w:marBottom w:val="0"/>
          <w:divBdr>
            <w:top w:val="none" w:sz="0" w:space="0" w:color="auto"/>
            <w:left w:val="none" w:sz="0" w:space="0" w:color="auto"/>
            <w:bottom w:val="none" w:sz="0" w:space="0" w:color="auto"/>
            <w:right w:val="none" w:sz="0" w:space="0" w:color="auto"/>
          </w:divBdr>
        </w:div>
        <w:div w:id="533546175">
          <w:marLeft w:val="480"/>
          <w:marRight w:val="0"/>
          <w:marTop w:val="0"/>
          <w:marBottom w:val="0"/>
          <w:divBdr>
            <w:top w:val="none" w:sz="0" w:space="0" w:color="auto"/>
            <w:left w:val="none" w:sz="0" w:space="0" w:color="auto"/>
            <w:bottom w:val="none" w:sz="0" w:space="0" w:color="auto"/>
            <w:right w:val="none" w:sz="0" w:space="0" w:color="auto"/>
          </w:divBdr>
        </w:div>
        <w:div w:id="1788692687">
          <w:marLeft w:val="480"/>
          <w:marRight w:val="0"/>
          <w:marTop w:val="0"/>
          <w:marBottom w:val="0"/>
          <w:divBdr>
            <w:top w:val="none" w:sz="0" w:space="0" w:color="auto"/>
            <w:left w:val="none" w:sz="0" w:space="0" w:color="auto"/>
            <w:bottom w:val="none" w:sz="0" w:space="0" w:color="auto"/>
            <w:right w:val="none" w:sz="0" w:space="0" w:color="auto"/>
          </w:divBdr>
        </w:div>
        <w:div w:id="1025593142">
          <w:marLeft w:val="480"/>
          <w:marRight w:val="0"/>
          <w:marTop w:val="0"/>
          <w:marBottom w:val="0"/>
          <w:divBdr>
            <w:top w:val="none" w:sz="0" w:space="0" w:color="auto"/>
            <w:left w:val="none" w:sz="0" w:space="0" w:color="auto"/>
            <w:bottom w:val="none" w:sz="0" w:space="0" w:color="auto"/>
            <w:right w:val="none" w:sz="0" w:space="0" w:color="auto"/>
          </w:divBdr>
        </w:div>
        <w:div w:id="1795099317">
          <w:marLeft w:val="480"/>
          <w:marRight w:val="0"/>
          <w:marTop w:val="0"/>
          <w:marBottom w:val="0"/>
          <w:divBdr>
            <w:top w:val="none" w:sz="0" w:space="0" w:color="auto"/>
            <w:left w:val="none" w:sz="0" w:space="0" w:color="auto"/>
            <w:bottom w:val="none" w:sz="0" w:space="0" w:color="auto"/>
            <w:right w:val="none" w:sz="0" w:space="0" w:color="auto"/>
          </w:divBdr>
        </w:div>
        <w:div w:id="1157919278">
          <w:marLeft w:val="480"/>
          <w:marRight w:val="0"/>
          <w:marTop w:val="0"/>
          <w:marBottom w:val="0"/>
          <w:divBdr>
            <w:top w:val="none" w:sz="0" w:space="0" w:color="auto"/>
            <w:left w:val="none" w:sz="0" w:space="0" w:color="auto"/>
            <w:bottom w:val="none" w:sz="0" w:space="0" w:color="auto"/>
            <w:right w:val="none" w:sz="0" w:space="0" w:color="auto"/>
          </w:divBdr>
        </w:div>
        <w:div w:id="1719236651">
          <w:marLeft w:val="480"/>
          <w:marRight w:val="0"/>
          <w:marTop w:val="0"/>
          <w:marBottom w:val="0"/>
          <w:divBdr>
            <w:top w:val="none" w:sz="0" w:space="0" w:color="auto"/>
            <w:left w:val="none" w:sz="0" w:space="0" w:color="auto"/>
            <w:bottom w:val="none" w:sz="0" w:space="0" w:color="auto"/>
            <w:right w:val="none" w:sz="0" w:space="0" w:color="auto"/>
          </w:divBdr>
        </w:div>
        <w:div w:id="1013872787">
          <w:marLeft w:val="480"/>
          <w:marRight w:val="0"/>
          <w:marTop w:val="0"/>
          <w:marBottom w:val="0"/>
          <w:divBdr>
            <w:top w:val="none" w:sz="0" w:space="0" w:color="auto"/>
            <w:left w:val="none" w:sz="0" w:space="0" w:color="auto"/>
            <w:bottom w:val="none" w:sz="0" w:space="0" w:color="auto"/>
            <w:right w:val="none" w:sz="0" w:space="0" w:color="auto"/>
          </w:divBdr>
        </w:div>
        <w:div w:id="989793706">
          <w:marLeft w:val="480"/>
          <w:marRight w:val="0"/>
          <w:marTop w:val="0"/>
          <w:marBottom w:val="0"/>
          <w:divBdr>
            <w:top w:val="none" w:sz="0" w:space="0" w:color="auto"/>
            <w:left w:val="none" w:sz="0" w:space="0" w:color="auto"/>
            <w:bottom w:val="none" w:sz="0" w:space="0" w:color="auto"/>
            <w:right w:val="none" w:sz="0" w:space="0" w:color="auto"/>
          </w:divBdr>
        </w:div>
        <w:div w:id="942802410">
          <w:marLeft w:val="480"/>
          <w:marRight w:val="0"/>
          <w:marTop w:val="0"/>
          <w:marBottom w:val="0"/>
          <w:divBdr>
            <w:top w:val="none" w:sz="0" w:space="0" w:color="auto"/>
            <w:left w:val="none" w:sz="0" w:space="0" w:color="auto"/>
            <w:bottom w:val="none" w:sz="0" w:space="0" w:color="auto"/>
            <w:right w:val="none" w:sz="0" w:space="0" w:color="auto"/>
          </w:divBdr>
        </w:div>
        <w:div w:id="1929921913">
          <w:marLeft w:val="480"/>
          <w:marRight w:val="0"/>
          <w:marTop w:val="0"/>
          <w:marBottom w:val="0"/>
          <w:divBdr>
            <w:top w:val="none" w:sz="0" w:space="0" w:color="auto"/>
            <w:left w:val="none" w:sz="0" w:space="0" w:color="auto"/>
            <w:bottom w:val="none" w:sz="0" w:space="0" w:color="auto"/>
            <w:right w:val="none" w:sz="0" w:space="0" w:color="auto"/>
          </w:divBdr>
        </w:div>
        <w:div w:id="1266959136">
          <w:marLeft w:val="480"/>
          <w:marRight w:val="0"/>
          <w:marTop w:val="0"/>
          <w:marBottom w:val="0"/>
          <w:divBdr>
            <w:top w:val="none" w:sz="0" w:space="0" w:color="auto"/>
            <w:left w:val="none" w:sz="0" w:space="0" w:color="auto"/>
            <w:bottom w:val="none" w:sz="0" w:space="0" w:color="auto"/>
            <w:right w:val="none" w:sz="0" w:space="0" w:color="auto"/>
          </w:divBdr>
        </w:div>
        <w:div w:id="910971048">
          <w:marLeft w:val="480"/>
          <w:marRight w:val="0"/>
          <w:marTop w:val="0"/>
          <w:marBottom w:val="0"/>
          <w:divBdr>
            <w:top w:val="none" w:sz="0" w:space="0" w:color="auto"/>
            <w:left w:val="none" w:sz="0" w:space="0" w:color="auto"/>
            <w:bottom w:val="none" w:sz="0" w:space="0" w:color="auto"/>
            <w:right w:val="none" w:sz="0" w:space="0" w:color="auto"/>
          </w:divBdr>
        </w:div>
        <w:div w:id="1431850511">
          <w:marLeft w:val="480"/>
          <w:marRight w:val="0"/>
          <w:marTop w:val="0"/>
          <w:marBottom w:val="0"/>
          <w:divBdr>
            <w:top w:val="none" w:sz="0" w:space="0" w:color="auto"/>
            <w:left w:val="none" w:sz="0" w:space="0" w:color="auto"/>
            <w:bottom w:val="none" w:sz="0" w:space="0" w:color="auto"/>
            <w:right w:val="none" w:sz="0" w:space="0" w:color="auto"/>
          </w:divBdr>
        </w:div>
        <w:div w:id="816339686">
          <w:marLeft w:val="480"/>
          <w:marRight w:val="0"/>
          <w:marTop w:val="0"/>
          <w:marBottom w:val="0"/>
          <w:divBdr>
            <w:top w:val="none" w:sz="0" w:space="0" w:color="auto"/>
            <w:left w:val="none" w:sz="0" w:space="0" w:color="auto"/>
            <w:bottom w:val="none" w:sz="0" w:space="0" w:color="auto"/>
            <w:right w:val="none" w:sz="0" w:space="0" w:color="auto"/>
          </w:divBdr>
        </w:div>
        <w:div w:id="994408596">
          <w:marLeft w:val="480"/>
          <w:marRight w:val="0"/>
          <w:marTop w:val="0"/>
          <w:marBottom w:val="0"/>
          <w:divBdr>
            <w:top w:val="none" w:sz="0" w:space="0" w:color="auto"/>
            <w:left w:val="none" w:sz="0" w:space="0" w:color="auto"/>
            <w:bottom w:val="none" w:sz="0" w:space="0" w:color="auto"/>
            <w:right w:val="none" w:sz="0" w:space="0" w:color="auto"/>
          </w:divBdr>
        </w:div>
        <w:div w:id="1744060534">
          <w:marLeft w:val="480"/>
          <w:marRight w:val="0"/>
          <w:marTop w:val="0"/>
          <w:marBottom w:val="0"/>
          <w:divBdr>
            <w:top w:val="none" w:sz="0" w:space="0" w:color="auto"/>
            <w:left w:val="none" w:sz="0" w:space="0" w:color="auto"/>
            <w:bottom w:val="none" w:sz="0" w:space="0" w:color="auto"/>
            <w:right w:val="none" w:sz="0" w:space="0" w:color="auto"/>
          </w:divBdr>
        </w:div>
        <w:div w:id="2050294972">
          <w:marLeft w:val="480"/>
          <w:marRight w:val="0"/>
          <w:marTop w:val="0"/>
          <w:marBottom w:val="0"/>
          <w:divBdr>
            <w:top w:val="none" w:sz="0" w:space="0" w:color="auto"/>
            <w:left w:val="none" w:sz="0" w:space="0" w:color="auto"/>
            <w:bottom w:val="none" w:sz="0" w:space="0" w:color="auto"/>
            <w:right w:val="none" w:sz="0" w:space="0" w:color="auto"/>
          </w:divBdr>
        </w:div>
        <w:div w:id="488600755">
          <w:marLeft w:val="480"/>
          <w:marRight w:val="0"/>
          <w:marTop w:val="0"/>
          <w:marBottom w:val="0"/>
          <w:divBdr>
            <w:top w:val="none" w:sz="0" w:space="0" w:color="auto"/>
            <w:left w:val="none" w:sz="0" w:space="0" w:color="auto"/>
            <w:bottom w:val="none" w:sz="0" w:space="0" w:color="auto"/>
            <w:right w:val="none" w:sz="0" w:space="0" w:color="auto"/>
          </w:divBdr>
        </w:div>
        <w:div w:id="568809558">
          <w:marLeft w:val="480"/>
          <w:marRight w:val="0"/>
          <w:marTop w:val="0"/>
          <w:marBottom w:val="0"/>
          <w:divBdr>
            <w:top w:val="none" w:sz="0" w:space="0" w:color="auto"/>
            <w:left w:val="none" w:sz="0" w:space="0" w:color="auto"/>
            <w:bottom w:val="none" w:sz="0" w:space="0" w:color="auto"/>
            <w:right w:val="none" w:sz="0" w:space="0" w:color="auto"/>
          </w:divBdr>
        </w:div>
        <w:div w:id="1862275064">
          <w:marLeft w:val="480"/>
          <w:marRight w:val="0"/>
          <w:marTop w:val="0"/>
          <w:marBottom w:val="0"/>
          <w:divBdr>
            <w:top w:val="none" w:sz="0" w:space="0" w:color="auto"/>
            <w:left w:val="none" w:sz="0" w:space="0" w:color="auto"/>
            <w:bottom w:val="none" w:sz="0" w:space="0" w:color="auto"/>
            <w:right w:val="none" w:sz="0" w:space="0" w:color="auto"/>
          </w:divBdr>
        </w:div>
        <w:div w:id="552696016">
          <w:marLeft w:val="480"/>
          <w:marRight w:val="0"/>
          <w:marTop w:val="0"/>
          <w:marBottom w:val="0"/>
          <w:divBdr>
            <w:top w:val="none" w:sz="0" w:space="0" w:color="auto"/>
            <w:left w:val="none" w:sz="0" w:space="0" w:color="auto"/>
            <w:bottom w:val="none" w:sz="0" w:space="0" w:color="auto"/>
            <w:right w:val="none" w:sz="0" w:space="0" w:color="auto"/>
          </w:divBdr>
        </w:div>
        <w:div w:id="1636134562">
          <w:marLeft w:val="480"/>
          <w:marRight w:val="0"/>
          <w:marTop w:val="0"/>
          <w:marBottom w:val="0"/>
          <w:divBdr>
            <w:top w:val="none" w:sz="0" w:space="0" w:color="auto"/>
            <w:left w:val="none" w:sz="0" w:space="0" w:color="auto"/>
            <w:bottom w:val="none" w:sz="0" w:space="0" w:color="auto"/>
            <w:right w:val="none" w:sz="0" w:space="0" w:color="auto"/>
          </w:divBdr>
        </w:div>
      </w:divsChild>
    </w:div>
    <w:div w:id="1423447831">
      <w:bodyDiv w:val="1"/>
      <w:marLeft w:val="0"/>
      <w:marRight w:val="0"/>
      <w:marTop w:val="0"/>
      <w:marBottom w:val="0"/>
      <w:divBdr>
        <w:top w:val="none" w:sz="0" w:space="0" w:color="auto"/>
        <w:left w:val="none" w:sz="0" w:space="0" w:color="auto"/>
        <w:bottom w:val="none" w:sz="0" w:space="0" w:color="auto"/>
        <w:right w:val="none" w:sz="0" w:space="0" w:color="auto"/>
      </w:divBdr>
    </w:div>
    <w:div w:id="1423793487">
      <w:bodyDiv w:val="1"/>
      <w:marLeft w:val="0"/>
      <w:marRight w:val="0"/>
      <w:marTop w:val="0"/>
      <w:marBottom w:val="0"/>
      <w:divBdr>
        <w:top w:val="none" w:sz="0" w:space="0" w:color="auto"/>
        <w:left w:val="none" w:sz="0" w:space="0" w:color="auto"/>
        <w:bottom w:val="none" w:sz="0" w:space="0" w:color="auto"/>
        <w:right w:val="none" w:sz="0" w:space="0" w:color="auto"/>
      </w:divBdr>
    </w:div>
    <w:div w:id="1424184416">
      <w:bodyDiv w:val="1"/>
      <w:marLeft w:val="0"/>
      <w:marRight w:val="0"/>
      <w:marTop w:val="0"/>
      <w:marBottom w:val="0"/>
      <w:divBdr>
        <w:top w:val="none" w:sz="0" w:space="0" w:color="auto"/>
        <w:left w:val="none" w:sz="0" w:space="0" w:color="auto"/>
        <w:bottom w:val="none" w:sz="0" w:space="0" w:color="auto"/>
        <w:right w:val="none" w:sz="0" w:space="0" w:color="auto"/>
      </w:divBdr>
    </w:div>
    <w:div w:id="1427075251">
      <w:bodyDiv w:val="1"/>
      <w:marLeft w:val="0"/>
      <w:marRight w:val="0"/>
      <w:marTop w:val="0"/>
      <w:marBottom w:val="0"/>
      <w:divBdr>
        <w:top w:val="none" w:sz="0" w:space="0" w:color="auto"/>
        <w:left w:val="none" w:sz="0" w:space="0" w:color="auto"/>
        <w:bottom w:val="none" w:sz="0" w:space="0" w:color="auto"/>
        <w:right w:val="none" w:sz="0" w:space="0" w:color="auto"/>
      </w:divBdr>
    </w:div>
    <w:div w:id="1427775630">
      <w:bodyDiv w:val="1"/>
      <w:marLeft w:val="0"/>
      <w:marRight w:val="0"/>
      <w:marTop w:val="0"/>
      <w:marBottom w:val="0"/>
      <w:divBdr>
        <w:top w:val="none" w:sz="0" w:space="0" w:color="auto"/>
        <w:left w:val="none" w:sz="0" w:space="0" w:color="auto"/>
        <w:bottom w:val="none" w:sz="0" w:space="0" w:color="auto"/>
        <w:right w:val="none" w:sz="0" w:space="0" w:color="auto"/>
      </w:divBdr>
      <w:divsChild>
        <w:div w:id="2084794717">
          <w:marLeft w:val="480"/>
          <w:marRight w:val="0"/>
          <w:marTop w:val="0"/>
          <w:marBottom w:val="0"/>
          <w:divBdr>
            <w:top w:val="none" w:sz="0" w:space="0" w:color="auto"/>
            <w:left w:val="none" w:sz="0" w:space="0" w:color="auto"/>
            <w:bottom w:val="none" w:sz="0" w:space="0" w:color="auto"/>
            <w:right w:val="none" w:sz="0" w:space="0" w:color="auto"/>
          </w:divBdr>
        </w:div>
        <w:div w:id="713627035">
          <w:marLeft w:val="480"/>
          <w:marRight w:val="0"/>
          <w:marTop w:val="0"/>
          <w:marBottom w:val="0"/>
          <w:divBdr>
            <w:top w:val="none" w:sz="0" w:space="0" w:color="auto"/>
            <w:left w:val="none" w:sz="0" w:space="0" w:color="auto"/>
            <w:bottom w:val="none" w:sz="0" w:space="0" w:color="auto"/>
            <w:right w:val="none" w:sz="0" w:space="0" w:color="auto"/>
          </w:divBdr>
        </w:div>
        <w:div w:id="2036341278">
          <w:marLeft w:val="480"/>
          <w:marRight w:val="0"/>
          <w:marTop w:val="0"/>
          <w:marBottom w:val="0"/>
          <w:divBdr>
            <w:top w:val="none" w:sz="0" w:space="0" w:color="auto"/>
            <w:left w:val="none" w:sz="0" w:space="0" w:color="auto"/>
            <w:bottom w:val="none" w:sz="0" w:space="0" w:color="auto"/>
            <w:right w:val="none" w:sz="0" w:space="0" w:color="auto"/>
          </w:divBdr>
        </w:div>
        <w:div w:id="2030140321">
          <w:marLeft w:val="480"/>
          <w:marRight w:val="0"/>
          <w:marTop w:val="0"/>
          <w:marBottom w:val="0"/>
          <w:divBdr>
            <w:top w:val="none" w:sz="0" w:space="0" w:color="auto"/>
            <w:left w:val="none" w:sz="0" w:space="0" w:color="auto"/>
            <w:bottom w:val="none" w:sz="0" w:space="0" w:color="auto"/>
            <w:right w:val="none" w:sz="0" w:space="0" w:color="auto"/>
          </w:divBdr>
        </w:div>
        <w:div w:id="1997223458">
          <w:marLeft w:val="480"/>
          <w:marRight w:val="0"/>
          <w:marTop w:val="0"/>
          <w:marBottom w:val="0"/>
          <w:divBdr>
            <w:top w:val="none" w:sz="0" w:space="0" w:color="auto"/>
            <w:left w:val="none" w:sz="0" w:space="0" w:color="auto"/>
            <w:bottom w:val="none" w:sz="0" w:space="0" w:color="auto"/>
            <w:right w:val="none" w:sz="0" w:space="0" w:color="auto"/>
          </w:divBdr>
        </w:div>
        <w:div w:id="1101100587">
          <w:marLeft w:val="480"/>
          <w:marRight w:val="0"/>
          <w:marTop w:val="0"/>
          <w:marBottom w:val="0"/>
          <w:divBdr>
            <w:top w:val="none" w:sz="0" w:space="0" w:color="auto"/>
            <w:left w:val="none" w:sz="0" w:space="0" w:color="auto"/>
            <w:bottom w:val="none" w:sz="0" w:space="0" w:color="auto"/>
            <w:right w:val="none" w:sz="0" w:space="0" w:color="auto"/>
          </w:divBdr>
        </w:div>
        <w:div w:id="2014141909">
          <w:marLeft w:val="480"/>
          <w:marRight w:val="0"/>
          <w:marTop w:val="0"/>
          <w:marBottom w:val="0"/>
          <w:divBdr>
            <w:top w:val="none" w:sz="0" w:space="0" w:color="auto"/>
            <w:left w:val="none" w:sz="0" w:space="0" w:color="auto"/>
            <w:bottom w:val="none" w:sz="0" w:space="0" w:color="auto"/>
            <w:right w:val="none" w:sz="0" w:space="0" w:color="auto"/>
          </w:divBdr>
        </w:div>
        <w:div w:id="1208447885">
          <w:marLeft w:val="480"/>
          <w:marRight w:val="0"/>
          <w:marTop w:val="0"/>
          <w:marBottom w:val="0"/>
          <w:divBdr>
            <w:top w:val="none" w:sz="0" w:space="0" w:color="auto"/>
            <w:left w:val="none" w:sz="0" w:space="0" w:color="auto"/>
            <w:bottom w:val="none" w:sz="0" w:space="0" w:color="auto"/>
            <w:right w:val="none" w:sz="0" w:space="0" w:color="auto"/>
          </w:divBdr>
        </w:div>
        <w:div w:id="58945054">
          <w:marLeft w:val="480"/>
          <w:marRight w:val="0"/>
          <w:marTop w:val="0"/>
          <w:marBottom w:val="0"/>
          <w:divBdr>
            <w:top w:val="none" w:sz="0" w:space="0" w:color="auto"/>
            <w:left w:val="none" w:sz="0" w:space="0" w:color="auto"/>
            <w:bottom w:val="none" w:sz="0" w:space="0" w:color="auto"/>
            <w:right w:val="none" w:sz="0" w:space="0" w:color="auto"/>
          </w:divBdr>
        </w:div>
        <w:div w:id="355237254">
          <w:marLeft w:val="480"/>
          <w:marRight w:val="0"/>
          <w:marTop w:val="0"/>
          <w:marBottom w:val="0"/>
          <w:divBdr>
            <w:top w:val="none" w:sz="0" w:space="0" w:color="auto"/>
            <w:left w:val="none" w:sz="0" w:space="0" w:color="auto"/>
            <w:bottom w:val="none" w:sz="0" w:space="0" w:color="auto"/>
            <w:right w:val="none" w:sz="0" w:space="0" w:color="auto"/>
          </w:divBdr>
        </w:div>
        <w:div w:id="554002659">
          <w:marLeft w:val="480"/>
          <w:marRight w:val="0"/>
          <w:marTop w:val="0"/>
          <w:marBottom w:val="0"/>
          <w:divBdr>
            <w:top w:val="none" w:sz="0" w:space="0" w:color="auto"/>
            <w:left w:val="none" w:sz="0" w:space="0" w:color="auto"/>
            <w:bottom w:val="none" w:sz="0" w:space="0" w:color="auto"/>
            <w:right w:val="none" w:sz="0" w:space="0" w:color="auto"/>
          </w:divBdr>
        </w:div>
        <w:div w:id="1679189363">
          <w:marLeft w:val="480"/>
          <w:marRight w:val="0"/>
          <w:marTop w:val="0"/>
          <w:marBottom w:val="0"/>
          <w:divBdr>
            <w:top w:val="none" w:sz="0" w:space="0" w:color="auto"/>
            <w:left w:val="none" w:sz="0" w:space="0" w:color="auto"/>
            <w:bottom w:val="none" w:sz="0" w:space="0" w:color="auto"/>
            <w:right w:val="none" w:sz="0" w:space="0" w:color="auto"/>
          </w:divBdr>
        </w:div>
        <w:div w:id="294650747">
          <w:marLeft w:val="480"/>
          <w:marRight w:val="0"/>
          <w:marTop w:val="0"/>
          <w:marBottom w:val="0"/>
          <w:divBdr>
            <w:top w:val="none" w:sz="0" w:space="0" w:color="auto"/>
            <w:left w:val="none" w:sz="0" w:space="0" w:color="auto"/>
            <w:bottom w:val="none" w:sz="0" w:space="0" w:color="auto"/>
            <w:right w:val="none" w:sz="0" w:space="0" w:color="auto"/>
          </w:divBdr>
        </w:div>
        <w:div w:id="258099266">
          <w:marLeft w:val="480"/>
          <w:marRight w:val="0"/>
          <w:marTop w:val="0"/>
          <w:marBottom w:val="0"/>
          <w:divBdr>
            <w:top w:val="none" w:sz="0" w:space="0" w:color="auto"/>
            <w:left w:val="none" w:sz="0" w:space="0" w:color="auto"/>
            <w:bottom w:val="none" w:sz="0" w:space="0" w:color="auto"/>
            <w:right w:val="none" w:sz="0" w:space="0" w:color="auto"/>
          </w:divBdr>
        </w:div>
        <w:div w:id="417872552">
          <w:marLeft w:val="480"/>
          <w:marRight w:val="0"/>
          <w:marTop w:val="0"/>
          <w:marBottom w:val="0"/>
          <w:divBdr>
            <w:top w:val="none" w:sz="0" w:space="0" w:color="auto"/>
            <w:left w:val="none" w:sz="0" w:space="0" w:color="auto"/>
            <w:bottom w:val="none" w:sz="0" w:space="0" w:color="auto"/>
            <w:right w:val="none" w:sz="0" w:space="0" w:color="auto"/>
          </w:divBdr>
        </w:div>
        <w:div w:id="1428694792">
          <w:marLeft w:val="480"/>
          <w:marRight w:val="0"/>
          <w:marTop w:val="0"/>
          <w:marBottom w:val="0"/>
          <w:divBdr>
            <w:top w:val="none" w:sz="0" w:space="0" w:color="auto"/>
            <w:left w:val="none" w:sz="0" w:space="0" w:color="auto"/>
            <w:bottom w:val="none" w:sz="0" w:space="0" w:color="auto"/>
            <w:right w:val="none" w:sz="0" w:space="0" w:color="auto"/>
          </w:divBdr>
        </w:div>
        <w:div w:id="22247167">
          <w:marLeft w:val="480"/>
          <w:marRight w:val="0"/>
          <w:marTop w:val="0"/>
          <w:marBottom w:val="0"/>
          <w:divBdr>
            <w:top w:val="none" w:sz="0" w:space="0" w:color="auto"/>
            <w:left w:val="none" w:sz="0" w:space="0" w:color="auto"/>
            <w:bottom w:val="none" w:sz="0" w:space="0" w:color="auto"/>
            <w:right w:val="none" w:sz="0" w:space="0" w:color="auto"/>
          </w:divBdr>
        </w:div>
        <w:div w:id="1276445363">
          <w:marLeft w:val="480"/>
          <w:marRight w:val="0"/>
          <w:marTop w:val="0"/>
          <w:marBottom w:val="0"/>
          <w:divBdr>
            <w:top w:val="none" w:sz="0" w:space="0" w:color="auto"/>
            <w:left w:val="none" w:sz="0" w:space="0" w:color="auto"/>
            <w:bottom w:val="none" w:sz="0" w:space="0" w:color="auto"/>
            <w:right w:val="none" w:sz="0" w:space="0" w:color="auto"/>
          </w:divBdr>
        </w:div>
        <w:div w:id="229997305">
          <w:marLeft w:val="480"/>
          <w:marRight w:val="0"/>
          <w:marTop w:val="0"/>
          <w:marBottom w:val="0"/>
          <w:divBdr>
            <w:top w:val="none" w:sz="0" w:space="0" w:color="auto"/>
            <w:left w:val="none" w:sz="0" w:space="0" w:color="auto"/>
            <w:bottom w:val="none" w:sz="0" w:space="0" w:color="auto"/>
            <w:right w:val="none" w:sz="0" w:space="0" w:color="auto"/>
          </w:divBdr>
        </w:div>
        <w:div w:id="1424296720">
          <w:marLeft w:val="480"/>
          <w:marRight w:val="0"/>
          <w:marTop w:val="0"/>
          <w:marBottom w:val="0"/>
          <w:divBdr>
            <w:top w:val="none" w:sz="0" w:space="0" w:color="auto"/>
            <w:left w:val="none" w:sz="0" w:space="0" w:color="auto"/>
            <w:bottom w:val="none" w:sz="0" w:space="0" w:color="auto"/>
            <w:right w:val="none" w:sz="0" w:space="0" w:color="auto"/>
          </w:divBdr>
        </w:div>
        <w:div w:id="1741363357">
          <w:marLeft w:val="480"/>
          <w:marRight w:val="0"/>
          <w:marTop w:val="0"/>
          <w:marBottom w:val="0"/>
          <w:divBdr>
            <w:top w:val="none" w:sz="0" w:space="0" w:color="auto"/>
            <w:left w:val="none" w:sz="0" w:space="0" w:color="auto"/>
            <w:bottom w:val="none" w:sz="0" w:space="0" w:color="auto"/>
            <w:right w:val="none" w:sz="0" w:space="0" w:color="auto"/>
          </w:divBdr>
        </w:div>
        <w:div w:id="1559392778">
          <w:marLeft w:val="480"/>
          <w:marRight w:val="0"/>
          <w:marTop w:val="0"/>
          <w:marBottom w:val="0"/>
          <w:divBdr>
            <w:top w:val="none" w:sz="0" w:space="0" w:color="auto"/>
            <w:left w:val="none" w:sz="0" w:space="0" w:color="auto"/>
            <w:bottom w:val="none" w:sz="0" w:space="0" w:color="auto"/>
            <w:right w:val="none" w:sz="0" w:space="0" w:color="auto"/>
          </w:divBdr>
        </w:div>
        <w:div w:id="594244069">
          <w:marLeft w:val="480"/>
          <w:marRight w:val="0"/>
          <w:marTop w:val="0"/>
          <w:marBottom w:val="0"/>
          <w:divBdr>
            <w:top w:val="none" w:sz="0" w:space="0" w:color="auto"/>
            <w:left w:val="none" w:sz="0" w:space="0" w:color="auto"/>
            <w:bottom w:val="none" w:sz="0" w:space="0" w:color="auto"/>
            <w:right w:val="none" w:sz="0" w:space="0" w:color="auto"/>
          </w:divBdr>
        </w:div>
        <w:div w:id="255796992">
          <w:marLeft w:val="480"/>
          <w:marRight w:val="0"/>
          <w:marTop w:val="0"/>
          <w:marBottom w:val="0"/>
          <w:divBdr>
            <w:top w:val="none" w:sz="0" w:space="0" w:color="auto"/>
            <w:left w:val="none" w:sz="0" w:space="0" w:color="auto"/>
            <w:bottom w:val="none" w:sz="0" w:space="0" w:color="auto"/>
            <w:right w:val="none" w:sz="0" w:space="0" w:color="auto"/>
          </w:divBdr>
        </w:div>
        <w:div w:id="1113675437">
          <w:marLeft w:val="480"/>
          <w:marRight w:val="0"/>
          <w:marTop w:val="0"/>
          <w:marBottom w:val="0"/>
          <w:divBdr>
            <w:top w:val="none" w:sz="0" w:space="0" w:color="auto"/>
            <w:left w:val="none" w:sz="0" w:space="0" w:color="auto"/>
            <w:bottom w:val="none" w:sz="0" w:space="0" w:color="auto"/>
            <w:right w:val="none" w:sz="0" w:space="0" w:color="auto"/>
          </w:divBdr>
        </w:div>
        <w:div w:id="1582327121">
          <w:marLeft w:val="480"/>
          <w:marRight w:val="0"/>
          <w:marTop w:val="0"/>
          <w:marBottom w:val="0"/>
          <w:divBdr>
            <w:top w:val="none" w:sz="0" w:space="0" w:color="auto"/>
            <w:left w:val="none" w:sz="0" w:space="0" w:color="auto"/>
            <w:bottom w:val="none" w:sz="0" w:space="0" w:color="auto"/>
            <w:right w:val="none" w:sz="0" w:space="0" w:color="auto"/>
          </w:divBdr>
        </w:div>
        <w:div w:id="2033258890">
          <w:marLeft w:val="480"/>
          <w:marRight w:val="0"/>
          <w:marTop w:val="0"/>
          <w:marBottom w:val="0"/>
          <w:divBdr>
            <w:top w:val="none" w:sz="0" w:space="0" w:color="auto"/>
            <w:left w:val="none" w:sz="0" w:space="0" w:color="auto"/>
            <w:bottom w:val="none" w:sz="0" w:space="0" w:color="auto"/>
            <w:right w:val="none" w:sz="0" w:space="0" w:color="auto"/>
          </w:divBdr>
        </w:div>
        <w:div w:id="1861704794">
          <w:marLeft w:val="480"/>
          <w:marRight w:val="0"/>
          <w:marTop w:val="0"/>
          <w:marBottom w:val="0"/>
          <w:divBdr>
            <w:top w:val="none" w:sz="0" w:space="0" w:color="auto"/>
            <w:left w:val="none" w:sz="0" w:space="0" w:color="auto"/>
            <w:bottom w:val="none" w:sz="0" w:space="0" w:color="auto"/>
            <w:right w:val="none" w:sz="0" w:space="0" w:color="auto"/>
          </w:divBdr>
        </w:div>
        <w:div w:id="244457002">
          <w:marLeft w:val="480"/>
          <w:marRight w:val="0"/>
          <w:marTop w:val="0"/>
          <w:marBottom w:val="0"/>
          <w:divBdr>
            <w:top w:val="none" w:sz="0" w:space="0" w:color="auto"/>
            <w:left w:val="none" w:sz="0" w:space="0" w:color="auto"/>
            <w:bottom w:val="none" w:sz="0" w:space="0" w:color="auto"/>
            <w:right w:val="none" w:sz="0" w:space="0" w:color="auto"/>
          </w:divBdr>
        </w:div>
        <w:div w:id="853307402">
          <w:marLeft w:val="480"/>
          <w:marRight w:val="0"/>
          <w:marTop w:val="0"/>
          <w:marBottom w:val="0"/>
          <w:divBdr>
            <w:top w:val="none" w:sz="0" w:space="0" w:color="auto"/>
            <w:left w:val="none" w:sz="0" w:space="0" w:color="auto"/>
            <w:bottom w:val="none" w:sz="0" w:space="0" w:color="auto"/>
            <w:right w:val="none" w:sz="0" w:space="0" w:color="auto"/>
          </w:divBdr>
        </w:div>
        <w:div w:id="1204561270">
          <w:marLeft w:val="480"/>
          <w:marRight w:val="0"/>
          <w:marTop w:val="0"/>
          <w:marBottom w:val="0"/>
          <w:divBdr>
            <w:top w:val="none" w:sz="0" w:space="0" w:color="auto"/>
            <w:left w:val="none" w:sz="0" w:space="0" w:color="auto"/>
            <w:bottom w:val="none" w:sz="0" w:space="0" w:color="auto"/>
            <w:right w:val="none" w:sz="0" w:space="0" w:color="auto"/>
          </w:divBdr>
        </w:div>
        <w:div w:id="721755830">
          <w:marLeft w:val="480"/>
          <w:marRight w:val="0"/>
          <w:marTop w:val="0"/>
          <w:marBottom w:val="0"/>
          <w:divBdr>
            <w:top w:val="none" w:sz="0" w:space="0" w:color="auto"/>
            <w:left w:val="none" w:sz="0" w:space="0" w:color="auto"/>
            <w:bottom w:val="none" w:sz="0" w:space="0" w:color="auto"/>
            <w:right w:val="none" w:sz="0" w:space="0" w:color="auto"/>
          </w:divBdr>
        </w:div>
        <w:div w:id="795757145">
          <w:marLeft w:val="480"/>
          <w:marRight w:val="0"/>
          <w:marTop w:val="0"/>
          <w:marBottom w:val="0"/>
          <w:divBdr>
            <w:top w:val="none" w:sz="0" w:space="0" w:color="auto"/>
            <w:left w:val="none" w:sz="0" w:space="0" w:color="auto"/>
            <w:bottom w:val="none" w:sz="0" w:space="0" w:color="auto"/>
            <w:right w:val="none" w:sz="0" w:space="0" w:color="auto"/>
          </w:divBdr>
        </w:div>
        <w:div w:id="1660502971">
          <w:marLeft w:val="480"/>
          <w:marRight w:val="0"/>
          <w:marTop w:val="0"/>
          <w:marBottom w:val="0"/>
          <w:divBdr>
            <w:top w:val="none" w:sz="0" w:space="0" w:color="auto"/>
            <w:left w:val="none" w:sz="0" w:space="0" w:color="auto"/>
            <w:bottom w:val="none" w:sz="0" w:space="0" w:color="auto"/>
            <w:right w:val="none" w:sz="0" w:space="0" w:color="auto"/>
          </w:divBdr>
        </w:div>
        <w:div w:id="181554621">
          <w:marLeft w:val="480"/>
          <w:marRight w:val="0"/>
          <w:marTop w:val="0"/>
          <w:marBottom w:val="0"/>
          <w:divBdr>
            <w:top w:val="none" w:sz="0" w:space="0" w:color="auto"/>
            <w:left w:val="none" w:sz="0" w:space="0" w:color="auto"/>
            <w:bottom w:val="none" w:sz="0" w:space="0" w:color="auto"/>
            <w:right w:val="none" w:sz="0" w:space="0" w:color="auto"/>
          </w:divBdr>
        </w:div>
        <w:div w:id="1491949328">
          <w:marLeft w:val="480"/>
          <w:marRight w:val="0"/>
          <w:marTop w:val="0"/>
          <w:marBottom w:val="0"/>
          <w:divBdr>
            <w:top w:val="none" w:sz="0" w:space="0" w:color="auto"/>
            <w:left w:val="none" w:sz="0" w:space="0" w:color="auto"/>
            <w:bottom w:val="none" w:sz="0" w:space="0" w:color="auto"/>
            <w:right w:val="none" w:sz="0" w:space="0" w:color="auto"/>
          </w:divBdr>
        </w:div>
        <w:div w:id="724720687">
          <w:marLeft w:val="480"/>
          <w:marRight w:val="0"/>
          <w:marTop w:val="0"/>
          <w:marBottom w:val="0"/>
          <w:divBdr>
            <w:top w:val="none" w:sz="0" w:space="0" w:color="auto"/>
            <w:left w:val="none" w:sz="0" w:space="0" w:color="auto"/>
            <w:bottom w:val="none" w:sz="0" w:space="0" w:color="auto"/>
            <w:right w:val="none" w:sz="0" w:space="0" w:color="auto"/>
          </w:divBdr>
        </w:div>
        <w:div w:id="199824665">
          <w:marLeft w:val="480"/>
          <w:marRight w:val="0"/>
          <w:marTop w:val="0"/>
          <w:marBottom w:val="0"/>
          <w:divBdr>
            <w:top w:val="none" w:sz="0" w:space="0" w:color="auto"/>
            <w:left w:val="none" w:sz="0" w:space="0" w:color="auto"/>
            <w:bottom w:val="none" w:sz="0" w:space="0" w:color="auto"/>
            <w:right w:val="none" w:sz="0" w:space="0" w:color="auto"/>
          </w:divBdr>
        </w:div>
        <w:div w:id="2103407290">
          <w:marLeft w:val="480"/>
          <w:marRight w:val="0"/>
          <w:marTop w:val="0"/>
          <w:marBottom w:val="0"/>
          <w:divBdr>
            <w:top w:val="none" w:sz="0" w:space="0" w:color="auto"/>
            <w:left w:val="none" w:sz="0" w:space="0" w:color="auto"/>
            <w:bottom w:val="none" w:sz="0" w:space="0" w:color="auto"/>
            <w:right w:val="none" w:sz="0" w:space="0" w:color="auto"/>
          </w:divBdr>
        </w:div>
        <w:div w:id="1839728250">
          <w:marLeft w:val="480"/>
          <w:marRight w:val="0"/>
          <w:marTop w:val="0"/>
          <w:marBottom w:val="0"/>
          <w:divBdr>
            <w:top w:val="none" w:sz="0" w:space="0" w:color="auto"/>
            <w:left w:val="none" w:sz="0" w:space="0" w:color="auto"/>
            <w:bottom w:val="none" w:sz="0" w:space="0" w:color="auto"/>
            <w:right w:val="none" w:sz="0" w:space="0" w:color="auto"/>
          </w:divBdr>
        </w:div>
        <w:div w:id="1926374662">
          <w:marLeft w:val="480"/>
          <w:marRight w:val="0"/>
          <w:marTop w:val="0"/>
          <w:marBottom w:val="0"/>
          <w:divBdr>
            <w:top w:val="none" w:sz="0" w:space="0" w:color="auto"/>
            <w:left w:val="none" w:sz="0" w:space="0" w:color="auto"/>
            <w:bottom w:val="none" w:sz="0" w:space="0" w:color="auto"/>
            <w:right w:val="none" w:sz="0" w:space="0" w:color="auto"/>
          </w:divBdr>
        </w:div>
        <w:div w:id="1489637848">
          <w:marLeft w:val="480"/>
          <w:marRight w:val="0"/>
          <w:marTop w:val="0"/>
          <w:marBottom w:val="0"/>
          <w:divBdr>
            <w:top w:val="none" w:sz="0" w:space="0" w:color="auto"/>
            <w:left w:val="none" w:sz="0" w:space="0" w:color="auto"/>
            <w:bottom w:val="none" w:sz="0" w:space="0" w:color="auto"/>
            <w:right w:val="none" w:sz="0" w:space="0" w:color="auto"/>
          </w:divBdr>
        </w:div>
        <w:div w:id="284234344">
          <w:marLeft w:val="480"/>
          <w:marRight w:val="0"/>
          <w:marTop w:val="0"/>
          <w:marBottom w:val="0"/>
          <w:divBdr>
            <w:top w:val="none" w:sz="0" w:space="0" w:color="auto"/>
            <w:left w:val="none" w:sz="0" w:space="0" w:color="auto"/>
            <w:bottom w:val="none" w:sz="0" w:space="0" w:color="auto"/>
            <w:right w:val="none" w:sz="0" w:space="0" w:color="auto"/>
          </w:divBdr>
        </w:div>
        <w:div w:id="549345052">
          <w:marLeft w:val="480"/>
          <w:marRight w:val="0"/>
          <w:marTop w:val="0"/>
          <w:marBottom w:val="0"/>
          <w:divBdr>
            <w:top w:val="none" w:sz="0" w:space="0" w:color="auto"/>
            <w:left w:val="none" w:sz="0" w:space="0" w:color="auto"/>
            <w:bottom w:val="none" w:sz="0" w:space="0" w:color="auto"/>
            <w:right w:val="none" w:sz="0" w:space="0" w:color="auto"/>
          </w:divBdr>
        </w:div>
        <w:div w:id="2044091156">
          <w:marLeft w:val="480"/>
          <w:marRight w:val="0"/>
          <w:marTop w:val="0"/>
          <w:marBottom w:val="0"/>
          <w:divBdr>
            <w:top w:val="none" w:sz="0" w:space="0" w:color="auto"/>
            <w:left w:val="none" w:sz="0" w:space="0" w:color="auto"/>
            <w:bottom w:val="none" w:sz="0" w:space="0" w:color="auto"/>
            <w:right w:val="none" w:sz="0" w:space="0" w:color="auto"/>
          </w:divBdr>
        </w:div>
        <w:div w:id="546844346">
          <w:marLeft w:val="480"/>
          <w:marRight w:val="0"/>
          <w:marTop w:val="0"/>
          <w:marBottom w:val="0"/>
          <w:divBdr>
            <w:top w:val="none" w:sz="0" w:space="0" w:color="auto"/>
            <w:left w:val="none" w:sz="0" w:space="0" w:color="auto"/>
            <w:bottom w:val="none" w:sz="0" w:space="0" w:color="auto"/>
            <w:right w:val="none" w:sz="0" w:space="0" w:color="auto"/>
          </w:divBdr>
        </w:div>
        <w:div w:id="661397361">
          <w:marLeft w:val="480"/>
          <w:marRight w:val="0"/>
          <w:marTop w:val="0"/>
          <w:marBottom w:val="0"/>
          <w:divBdr>
            <w:top w:val="none" w:sz="0" w:space="0" w:color="auto"/>
            <w:left w:val="none" w:sz="0" w:space="0" w:color="auto"/>
            <w:bottom w:val="none" w:sz="0" w:space="0" w:color="auto"/>
            <w:right w:val="none" w:sz="0" w:space="0" w:color="auto"/>
          </w:divBdr>
        </w:div>
        <w:div w:id="1412695507">
          <w:marLeft w:val="480"/>
          <w:marRight w:val="0"/>
          <w:marTop w:val="0"/>
          <w:marBottom w:val="0"/>
          <w:divBdr>
            <w:top w:val="none" w:sz="0" w:space="0" w:color="auto"/>
            <w:left w:val="none" w:sz="0" w:space="0" w:color="auto"/>
            <w:bottom w:val="none" w:sz="0" w:space="0" w:color="auto"/>
            <w:right w:val="none" w:sz="0" w:space="0" w:color="auto"/>
          </w:divBdr>
        </w:div>
        <w:div w:id="178857701">
          <w:marLeft w:val="480"/>
          <w:marRight w:val="0"/>
          <w:marTop w:val="0"/>
          <w:marBottom w:val="0"/>
          <w:divBdr>
            <w:top w:val="none" w:sz="0" w:space="0" w:color="auto"/>
            <w:left w:val="none" w:sz="0" w:space="0" w:color="auto"/>
            <w:bottom w:val="none" w:sz="0" w:space="0" w:color="auto"/>
            <w:right w:val="none" w:sz="0" w:space="0" w:color="auto"/>
          </w:divBdr>
        </w:div>
        <w:div w:id="873418897">
          <w:marLeft w:val="480"/>
          <w:marRight w:val="0"/>
          <w:marTop w:val="0"/>
          <w:marBottom w:val="0"/>
          <w:divBdr>
            <w:top w:val="none" w:sz="0" w:space="0" w:color="auto"/>
            <w:left w:val="none" w:sz="0" w:space="0" w:color="auto"/>
            <w:bottom w:val="none" w:sz="0" w:space="0" w:color="auto"/>
            <w:right w:val="none" w:sz="0" w:space="0" w:color="auto"/>
          </w:divBdr>
        </w:div>
        <w:div w:id="1739208286">
          <w:marLeft w:val="480"/>
          <w:marRight w:val="0"/>
          <w:marTop w:val="0"/>
          <w:marBottom w:val="0"/>
          <w:divBdr>
            <w:top w:val="none" w:sz="0" w:space="0" w:color="auto"/>
            <w:left w:val="none" w:sz="0" w:space="0" w:color="auto"/>
            <w:bottom w:val="none" w:sz="0" w:space="0" w:color="auto"/>
            <w:right w:val="none" w:sz="0" w:space="0" w:color="auto"/>
          </w:divBdr>
        </w:div>
        <w:div w:id="1209342913">
          <w:marLeft w:val="480"/>
          <w:marRight w:val="0"/>
          <w:marTop w:val="0"/>
          <w:marBottom w:val="0"/>
          <w:divBdr>
            <w:top w:val="none" w:sz="0" w:space="0" w:color="auto"/>
            <w:left w:val="none" w:sz="0" w:space="0" w:color="auto"/>
            <w:bottom w:val="none" w:sz="0" w:space="0" w:color="auto"/>
            <w:right w:val="none" w:sz="0" w:space="0" w:color="auto"/>
          </w:divBdr>
        </w:div>
        <w:div w:id="1174300063">
          <w:marLeft w:val="480"/>
          <w:marRight w:val="0"/>
          <w:marTop w:val="0"/>
          <w:marBottom w:val="0"/>
          <w:divBdr>
            <w:top w:val="none" w:sz="0" w:space="0" w:color="auto"/>
            <w:left w:val="none" w:sz="0" w:space="0" w:color="auto"/>
            <w:bottom w:val="none" w:sz="0" w:space="0" w:color="auto"/>
            <w:right w:val="none" w:sz="0" w:space="0" w:color="auto"/>
          </w:divBdr>
        </w:div>
        <w:div w:id="936213509">
          <w:marLeft w:val="480"/>
          <w:marRight w:val="0"/>
          <w:marTop w:val="0"/>
          <w:marBottom w:val="0"/>
          <w:divBdr>
            <w:top w:val="none" w:sz="0" w:space="0" w:color="auto"/>
            <w:left w:val="none" w:sz="0" w:space="0" w:color="auto"/>
            <w:bottom w:val="none" w:sz="0" w:space="0" w:color="auto"/>
            <w:right w:val="none" w:sz="0" w:space="0" w:color="auto"/>
          </w:divBdr>
        </w:div>
        <w:div w:id="1872955487">
          <w:marLeft w:val="480"/>
          <w:marRight w:val="0"/>
          <w:marTop w:val="0"/>
          <w:marBottom w:val="0"/>
          <w:divBdr>
            <w:top w:val="none" w:sz="0" w:space="0" w:color="auto"/>
            <w:left w:val="none" w:sz="0" w:space="0" w:color="auto"/>
            <w:bottom w:val="none" w:sz="0" w:space="0" w:color="auto"/>
            <w:right w:val="none" w:sz="0" w:space="0" w:color="auto"/>
          </w:divBdr>
        </w:div>
        <w:div w:id="728112653">
          <w:marLeft w:val="480"/>
          <w:marRight w:val="0"/>
          <w:marTop w:val="0"/>
          <w:marBottom w:val="0"/>
          <w:divBdr>
            <w:top w:val="none" w:sz="0" w:space="0" w:color="auto"/>
            <w:left w:val="none" w:sz="0" w:space="0" w:color="auto"/>
            <w:bottom w:val="none" w:sz="0" w:space="0" w:color="auto"/>
            <w:right w:val="none" w:sz="0" w:space="0" w:color="auto"/>
          </w:divBdr>
        </w:div>
        <w:div w:id="1773938380">
          <w:marLeft w:val="480"/>
          <w:marRight w:val="0"/>
          <w:marTop w:val="0"/>
          <w:marBottom w:val="0"/>
          <w:divBdr>
            <w:top w:val="none" w:sz="0" w:space="0" w:color="auto"/>
            <w:left w:val="none" w:sz="0" w:space="0" w:color="auto"/>
            <w:bottom w:val="none" w:sz="0" w:space="0" w:color="auto"/>
            <w:right w:val="none" w:sz="0" w:space="0" w:color="auto"/>
          </w:divBdr>
        </w:div>
        <w:div w:id="106194430">
          <w:marLeft w:val="480"/>
          <w:marRight w:val="0"/>
          <w:marTop w:val="0"/>
          <w:marBottom w:val="0"/>
          <w:divBdr>
            <w:top w:val="none" w:sz="0" w:space="0" w:color="auto"/>
            <w:left w:val="none" w:sz="0" w:space="0" w:color="auto"/>
            <w:bottom w:val="none" w:sz="0" w:space="0" w:color="auto"/>
            <w:right w:val="none" w:sz="0" w:space="0" w:color="auto"/>
          </w:divBdr>
        </w:div>
        <w:div w:id="1518736345">
          <w:marLeft w:val="480"/>
          <w:marRight w:val="0"/>
          <w:marTop w:val="0"/>
          <w:marBottom w:val="0"/>
          <w:divBdr>
            <w:top w:val="none" w:sz="0" w:space="0" w:color="auto"/>
            <w:left w:val="none" w:sz="0" w:space="0" w:color="auto"/>
            <w:bottom w:val="none" w:sz="0" w:space="0" w:color="auto"/>
            <w:right w:val="none" w:sz="0" w:space="0" w:color="auto"/>
          </w:divBdr>
        </w:div>
        <w:div w:id="142432059">
          <w:marLeft w:val="480"/>
          <w:marRight w:val="0"/>
          <w:marTop w:val="0"/>
          <w:marBottom w:val="0"/>
          <w:divBdr>
            <w:top w:val="none" w:sz="0" w:space="0" w:color="auto"/>
            <w:left w:val="none" w:sz="0" w:space="0" w:color="auto"/>
            <w:bottom w:val="none" w:sz="0" w:space="0" w:color="auto"/>
            <w:right w:val="none" w:sz="0" w:space="0" w:color="auto"/>
          </w:divBdr>
        </w:div>
        <w:div w:id="138962818">
          <w:marLeft w:val="480"/>
          <w:marRight w:val="0"/>
          <w:marTop w:val="0"/>
          <w:marBottom w:val="0"/>
          <w:divBdr>
            <w:top w:val="none" w:sz="0" w:space="0" w:color="auto"/>
            <w:left w:val="none" w:sz="0" w:space="0" w:color="auto"/>
            <w:bottom w:val="none" w:sz="0" w:space="0" w:color="auto"/>
            <w:right w:val="none" w:sz="0" w:space="0" w:color="auto"/>
          </w:divBdr>
        </w:div>
        <w:div w:id="2140105926">
          <w:marLeft w:val="480"/>
          <w:marRight w:val="0"/>
          <w:marTop w:val="0"/>
          <w:marBottom w:val="0"/>
          <w:divBdr>
            <w:top w:val="none" w:sz="0" w:space="0" w:color="auto"/>
            <w:left w:val="none" w:sz="0" w:space="0" w:color="auto"/>
            <w:bottom w:val="none" w:sz="0" w:space="0" w:color="auto"/>
            <w:right w:val="none" w:sz="0" w:space="0" w:color="auto"/>
          </w:divBdr>
        </w:div>
        <w:div w:id="298801998">
          <w:marLeft w:val="480"/>
          <w:marRight w:val="0"/>
          <w:marTop w:val="0"/>
          <w:marBottom w:val="0"/>
          <w:divBdr>
            <w:top w:val="none" w:sz="0" w:space="0" w:color="auto"/>
            <w:left w:val="none" w:sz="0" w:space="0" w:color="auto"/>
            <w:bottom w:val="none" w:sz="0" w:space="0" w:color="auto"/>
            <w:right w:val="none" w:sz="0" w:space="0" w:color="auto"/>
          </w:divBdr>
        </w:div>
        <w:div w:id="1582442933">
          <w:marLeft w:val="480"/>
          <w:marRight w:val="0"/>
          <w:marTop w:val="0"/>
          <w:marBottom w:val="0"/>
          <w:divBdr>
            <w:top w:val="none" w:sz="0" w:space="0" w:color="auto"/>
            <w:left w:val="none" w:sz="0" w:space="0" w:color="auto"/>
            <w:bottom w:val="none" w:sz="0" w:space="0" w:color="auto"/>
            <w:right w:val="none" w:sz="0" w:space="0" w:color="auto"/>
          </w:divBdr>
        </w:div>
        <w:div w:id="708528816">
          <w:marLeft w:val="480"/>
          <w:marRight w:val="0"/>
          <w:marTop w:val="0"/>
          <w:marBottom w:val="0"/>
          <w:divBdr>
            <w:top w:val="none" w:sz="0" w:space="0" w:color="auto"/>
            <w:left w:val="none" w:sz="0" w:space="0" w:color="auto"/>
            <w:bottom w:val="none" w:sz="0" w:space="0" w:color="auto"/>
            <w:right w:val="none" w:sz="0" w:space="0" w:color="auto"/>
          </w:divBdr>
        </w:div>
        <w:div w:id="1436098272">
          <w:marLeft w:val="480"/>
          <w:marRight w:val="0"/>
          <w:marTop w:val="0"/>
          <w:marBottom w:val="0"/>
          <w:divBdr>
            <w:top w:val="none" w:sz="0" w:space="0" w:color="auto"/>
            <w:left w:val="none" w:sz="0" w:space="0" w:color="auto"/>
            <w:bottom w:val="none" w:sz="0" w:space="0" w:color="auto"/>
            <w:right w:val="none" w:sz="0" w:space="0" w:color="auto"/>
          </w:divBdr>
        </w:div>
        <w:div w:id="2086947634">
          <w:marLeft w:val="480"/>
          <w:marRight w:val="0"/>
          <w:marTop w:val="0"/>
          <w:marBottom w:val="0"/>
          <w:divBdr>
            <w:top w:val="none" w:sz="0" w:space="0" w:color="auto"/>
            <w:left w:val="none" w:sz="0" w:space="0" w:color="auto"/>
            <w:bottom w:val="none" w:sz="0" w:space="0" w:color="auto"/>
            <w:right w:val="none" w:sz="0" w:space="0" w:color="auto"/>
          </w:divBdr>
        </w:div>
        <w:div w:id="1824927197">
          <w:marLeft w:val="480"/>
          <w:marRight w:val="0"/>
          <w:marTop w:val="0"/>
          <w:marBottom w:val="0"/>
          <w:divBdr>
            <w:top w:val="none" w:sz="0" w:space="0" w:color="auto"/>
            <w:left w:val="none" w:sz="0" w:space="0" w:color="auto"/>
            <w:bottom w:val="none" w:sz="0" w:space="0" w:color="auto"/>
            <w:right w:val="none" w:sz="0" w:space="0" w:color="auto"/>
          </w:divBdr>
        </w:div>
        <w:div w:id="159737760">
          <w:marLeft w:val="480"/>
          <w:marRight w:val="0"/>
          <w:marTop w:val="0"/>
          <w:marBottom w:val="0"/>
          <w:divBdr>
            <w:top w:val="none" w:sz="0" w:space="0" w:color="auto"/>
            <w:left w:val="none" w:sz="0" w:space="0" w:color="auto"/>
            <w:bottom w:val="none" w:sz="0" w:space="0" w:color="auto"/>
            <w:right w:val="none" w:sz="0" w:space="0" w:color="auto"/>
          </w:divBdr>
        </w:div>
        <w:div w:id="355542857">
          <w:marLeft w:val="480"/>
          <w:marRight w:val="0"/>
          <w:marTop w:val="0"/>
          <w:marBottom w:val="0"/>
          <w:divBdr>
            <w:top w:val="none" w:sz="0" w:space="0" w:color="auto"/>
            <w:left w:val="none" w:sz="0" w:space="0" w:color="auto"/>
            <w:bottom w:val="none" w:sz="0" w:space="0" w:color="auto"/>
            <w:right w:val="none" w:sz="0" w:space="0" w:color="auto"/>
          </w:divBdr>
        </w:div>
        <w:div w:id="1001549206">
          <w:marLeft w:val="480"/>
          <w:marRight w:val="0"/>
          <w:marTop w:val="0"/>
          <w:marBottom w:val="0"/>
          <w:divBdr>
            <w:top w:val="none" w:sz="0" w:space="0" w:color="auto"/>
            <w:left w:val="none" w:sz="0" w:space="0" w:color="auto"/>
            <w:bottom w:val="none" w:sz="0" w:space="0" w:color="auto"/>
            <w:right w:val="none" w:sz="0" w:space="0" w:color="auto"/>
          </w:divBdr>
        </w:div>
        <w:div w:id="1191605674">
          <w:marLeft w:val="480"/>
          <w:marRight w:val="0"/>
          <w:marTop w:val="0"/>
          <w:marBottom w:val="0"/>
          <w:divBdr>
            <w:top w:val="none" w:sz="0" w:space="0" w:color="auto"/>
            <w:left w:val="none" w:sz="0" w:space="0" w:color="auto"/>
            <w:bottom w:val="none" w:sz="0" w:space="0" w:color="auto"/>
            <w:right w:val="none" w:sz="0" w:space="0" w:color="auto"/>
          </w:divBdr>
        </w:div>
        <w:div w:id="807553928">
          <w:marLeft w:val="480"/>
          <w:marRight w:val="0"/>
          <w:marTop w:val="0"/>
          <w:marBottom w:val="0"/>
          <w:divBdr>
            <w:top w:val="none" w:sz="0" w:space="0" w:color="auto"/>
            <w:left w:val="none" w:sz="0" w:space="0" w:color="auto"/>
            <w:bottom w:val="none" w:sz="0" w:space="0" w:color="auto"/>
            <w:right w:val="none" w:sz="0" w:space="0" w:color="auto"/>
          </w:divBdr>
        </w:div>
        <w:div w:id="1126197391">
          <w:marLeft w:val="480"/>
          <w:marRight w:val="0"/>
          <w:marTop w:val="0"/>
          <w:marBottom w:val="0"/>
          <w:divBdr>
            <w:top w:val="none" w:sz="0" w:space="0" w:color="auto"/>
            <w:left w:val="none" w:sz="0" w:space="0" w:color="auto"/>
            <w:bottom w:val="none" w:sz="0" w:space="0" w:color="auto"/>
            <w:right w:val="none" w:sz="0" w:space="0" w:color="auto"/>
          </w:divBdr>
        </w:div>
        <w:div w:id="1474562602">
          <w:marLeft w:val="480"/>
          <w:marRight w:val="0"/>
          <w:marTop w:val="0"/>
          <w:marBottom w:val="0"/>
          <w:divBdr>
            <w:top w:val="none" w:sz="0" w:space="0" w:color="auto"/>
            <w:left w:val="none" w:sz="0" w:space="0" w:color="auto"/>
            <w:bottom w:val="none" w:sz="0" w:space="0" w:color="auto"/>
            <w:right w:val="none" w:sz="0" w:space="0" w:color="auto"/>
          </w:divBdr>
        </w:div>
        <w:div w:id="1948803835">
          <w:marLeft w:val="480"/>
          <w:marRight w:val="0"/>
          <w:marTop w:val="0"/>
          <w:marBottom w:val="0"/>
          <w:divBdr>
            <w:top w:val="none" w:sz="0" w:space="0" w:color="auto"/>
            <w:left w:val="none" w:sz="0" w:space="0" w:color="auto"/>
            <w:bottom w:val="none" w:sz="0" w:space="0" w:color="auto"/>
            <w:right w:val="none" w:sz="0" w:space="0" w:color="auto"/>
          </w:divBdr>
        </w:div>
        <w:div w:id="1678923413">
          <w:marLeft w:val="480"/>
          <w:marRight w:val="0"/>
          <w:marTop w:val="0"/>
          <w:marBottom w:val="0"/>
          <w:divBdr>
            <w:top w:val="none" w:sz="0" w:space="0" w:color="auto"/>
            <w:left w:val="none" w:sz="0" w:space="0" w:color="auto"/>
            <w:bottom w:val="none" w:sz="0" w:space="0" w:color="auto"/>
            <w:right w:val="none" w:sz="0" w:space="0" w:color="auto"/>
          </w:divBdr>
        </w:div>
        <w:div w:id="812064886">
          <w:marLeft w:val="480"/>
          <w:marRight w:val="0"/>
          <w:marTop w:val="0"/>
          <w:marBottom w:val="0"/>
          <w:divBdr>
            <w:top w:val="none" w:sz="0" w:space="0" w:color="auto"/>
            <w:left w:val="none" w:sz="0" w:space="0" w:color="auto"/>
            <w:bottom w:val="none" w:sz="0" w:space="0" w:color="auto"/>
            <w:right w:val="none" w:sz="0" w:space="0" w:color="auto"/>
          </w:divBdr>
        </w:div>
      </w:divsChild>
    </w:div>
    <w:div w:id="1428112872">
      <w:bodyDiv w:val="1"/>
      <w:marLeft w:val="0"/>
      <w:marRight w:val="0"/>
      <w:marTop w:val="0"/>
      <w:marBottom w:val="0"/>
      <w:divBdr>
        <w:top w:val="none" w:sz="0" w:space="0" w:color="auto"/>
        <w:left w:val="none" w:sz="0" w:space="0" w:color="auto"/>
        <w:bottom w:val="none" w:sz="0" w:space="0" w:color="auto"/>
        <w:right w:val="none" w:sz="0" w:space="0" w:color="auto"/>
      </w:divBdr>
      <w:divsChild>
        <w:div w:id="2023385917">
          <w:marLeft w:val="480"/>
          <w:marRight w:val="0"/>
          <w:marTop w:val="0"/>
          <w:marBottom w:val="0"/>
          <w:divBdr>
            <w:top w:val="none" w:sz="0" w:space="0" w:color="auto"/>
            <w:left w:val="none" w:sz="0" w:space="0" w:color="auto"/>
            <w:bottom w:val="none" w:sz="0" w:space="0" w:color="auto"/>
            <w:right w:val="none" w:sz="0" w:space="0" w:color="auto"/>
          </w:divBdr>
        </w:div>
        <w:div w:id="917982497">
          <w:marLeft w:val="480"/>
          <w:marRight w:val="0"/>
          <w:marTop w:val="0"/>
          <w:marBottom w:val="0"/>
          <w:divBdr>
            <w:top w:val="none" w:sz="0" w:space="0" w:color="auto"/>
            <w:left w:val="none" w:sz="0" w:space="0" w:color="auto"/>
            <w:bottom w:val="none" w:sz="0" w:space="0" w:color="auto"/>
            <w:right w:val="none" w:sz="0" w:space="0" w:color="auto"/>
          </w:divBdr>
        </w:div>
        <w:div w:id="367071235">
          <w:marLeft w:val="480"/>
          <w:marRight w:val="0"/>
          <w:marTop w:val="0"/>
          <w:marBottom w:val="0"/>
          <w:divBdr>
            <w:top w:val="none" w:sz="0" w:space="0" w:color="auto"/>
            <w:left w:val="none" w:sz="0" w:space="0" w:color="auto"/>
            <w:bottom w:val="none" w:sz="0" w:space="0" w:color="auto"/>
            <w:right w:val="none" w:sz="0" w:space="0" w:color="auto"/>
          </w:divBdr>
        </w:div>
        <w:div w:id="1133451585">
          <w:marLeft w:val="480"/>
          <w:marRight w:val="0"/>
          <w:marTop w:val="0"/>
          <w:marBottom w:val="0"/>
          <w:divBdr>
            <w:top w:val="none" w:sz="0" w:space="0" w:color="auto"/>
            <w:left w:val="none" w:sz="0" w:space="0" w:color="auto"/>
            <w:bottom w:val="none" w:sz="0" w:space="0" w:color="auto"/>
            <w:right w:val="none" w:sz="0" w:space="0" w:color="auto"/>
          </w:divBdr>
        </w:div>
        <w:div w:id="1878467945">
          <w:marLeft w:val="480"/>
          <w:marRight w:val="0"/>
          <w:marTop w:val="0"/>
          <w:marBottom w:val="0"/>
          <w:divBdr>
            <w:top w:val="none" w:sz="0" w:space="0" w:color="auto"/>
            <w:left w:val="none" w:sz="0" w:space="0" w:color="auto"/>
            <w:bottom w:val="none" w:sz="0" w:space="0" w:color="auto"/>
            <w:right w:val="none" w:sz="0" w:space="0" w:color="auto"/>
          </w:divBdr>
        </w:div>
        <w:div w:id="1245803968">
          <w:marLeft w:val="480"/>
          <w:marRight w:val="0"/>
          <w:marTop w:val="0"/>
          <w:marBottom w:val="0"/>
          <w:divBdr>
            <w:top w:val="none" w:sz="0" w:space="0" w:color="auto"/>
            <w:left w:val="none" w:sz="0" w:space="0" w:color="auto"/>
            <w:bottom w:val="none" w:sz="0" w:space="0" w:color="auto"/>
            <w:right w:val="none" w:sz="0" w:space="0" w:color="auto"/>
          </w:divBdr>
        </w:div>
        <w:div w:id="1869250397">
          <w:marLeft w:val="480"/>
          <w:marRight w:val="0"/>
          <w:marTop w:val="0"/>
          <w:marBottom w:val="0"/>
          <w:divBdr>
            <w:top w:val="none" w:sz="0" w:space="0" w:color="auto"/>
            <w:left w:val="none" w:sz="0" w:space="0" w:color="auto"/>
            <w:bottom w:val="none" w:sz="0" w:space="0" w:color="auto"/>
            <w:right w:val="none" w:sz="0" w:space="0" w:color="auto"/>
          </w:divBdr>
        </w:div>
        <w:div w:id="874345119">
          <w:marLeft w:val="480"/>
          <w:marRight w:val="0"/>
          <w:marTop w:val="0"/>
          <w:marBottom w:val="0"/>
          <w:divBdr>
            <w:top w:val="none" w:sz="0" w:space="0" w:color="auto"/>
            <w:left w:val="none" w:sz="0" w:space="0" w:color="auto"/>
            <w:bottom w:val="none" w:sz="0" w:space="0" w:color="auto"/>
            <w:right w:val="none" w:sz="0" w:space="0" w:color="auto"/>
          </w:divBdr>
        </w:div>
        <w:div w:id="1793939498">
          <w:marLeft w:val="480"/>
          <w:marRight w:val="0"/>
          <w:marTop w:val="0"/>
          <w:marBottom w:val="0"/>
          <w:divBdr>
            <w:top w:val="none" w:sz="0" w:space="0" w:color="auto"/>
            <w:left w:val="none" w:sz="0" w:space="0" w:color="auto"/>
            <w:bottom w:val="none" w:sz="0" w:space="0" w:color="auto"/>
            <w:right w:val="none" w:sz="0" w:space="0" w:color="auto"/>
          </w:divBdr>
        </w:div>
        <w:div w:id="1950508167">
          <w:marLeft w:val="480"/>
          <w:marRight w:val="0"/>
          <w:marTop w:val="0"/>
          <w:marBottom w:val="0"/>
          <w:divBdr>
            <w:top w:val="none" w:sz="0" w:space="0" w:color="auto"/>
            <w:left w:val="none" w:sz="0" w:space="0" w:color="auto"/>
            <w:bottom w:val="none" w:sz="0" w:space="0" w:color="auto"/>
            <w:right w:val="none" w:sz="0" w:space="0" w:color="auto"/>
          </w:divBdr>
        </w:div>
        <w:div w:id="576401156">
          <w:marLeft w:val="480"/>
          <w:marRight w:val="0"/>
          <w:marTop w:val="0"/>
          <w:marBottom w:val="0"/>
          <w:divBdr>
            <w:top w:val="none" w:sz="0" w:space="0" w:color="auto"/>
            <w:left w:val="none" w:sz="0" w:space="0" w:color="auto"/>
            <w:bottom w:val="none" w:sz="0" w:space="0" w:color="auto"/>
            <w:right w:val="none" w:sz="0" w:space="0" w:color="auto"/>
          </w:divBdr>
        </w:div>
        <w:div w:id="1057364294">
          <w:marLeft w:val="480"/>
          <w:marRight w:val="0"/>
          <w:marTop w:val="0"/>
          <w:marBottom w:val="0"/>
          <w:divBdr>
            <w:top w:val="none" w:sz="0" w:space="0" w:color="auto"/>
            <w:left w:val="none" w:sz="0" w:space="0" w:color="auto"/>
            <w:bottom w:val="none" w:sz="0" w:space="0" w:color="auto"/>
            <w:right w:val="none" w:sz="0" w:space="0" w:color="auto"/>
          </w:divBdr>
        </w:div>
        <w:div w:id="835263077">
          <w:marLeft w:val="480"/>
          <w:marRight w:val="0"/>
          <w:marTop w:val="0"/>
          <w:marBottom w:val="0"/>
          <w:divBdr>
            <w:top w:val="none" w:sz="0" w:space="0" w:color="auto"/>
            <w:left w:val="none" w:sz="0" w:space="0" w:color="auto"/>
            <w:bottom w:val="none" w:sz="0" w:space="0" w:color="auto"/>
            <w:right w:val="none" w:sz="0" w:space="0" w:color="auto"/>
          </w:divBdr>
        </w:div>
        <w:div w:id="927466170">
          <w:marLeft w:val="480"/>
          <w:marRight w:val="0"/>
          <w:marTop w:val="0"/>
          <w:marBottom w:val="0"/>
          <w:divBdr>
            <w:top w:val="none" w:sz="0" w:space="0" w:color="auto"/>
            <w:left w:val="none" w:sz="0" w:space="0" w:color="auto"/>
            <w:bottom w:val="none" w:sz="0" w:space="0" w:color="auto"/>
            <w:right w:val="none" w:sz="0" w:space="0" w:color="auto"/>
          </w:divBdr>
        </w:div>
        <w:div w:id="328675446">
          <w:marLeft w:val="480"/>
          <w:marRight w:val="0"/>
          <w:marTop w:val="0"/>
          <w:marBottom w:val="0"/>
          <w:divBdr>
            <w:top w:val="none" w:sz="0" w:space="0" w:color="auto"/>
            <w:left w:val="none" w:sz="0" w:space="0" w:color="auto"/>
            <w:bottom w:val="none" w:sz="0" w:space="0" w:color="auto"/>
            <w:right w:val="none" w:sz="0" w:space="0" w:color="auto"/>
          </w:divBdr>
        </w:div>
        <w:div w:id="984164935">
          <w:marLeft w:val="480"/>
          <w:marRight w:val="0"/>
          <w:marTop w:val="0"/>
          <w:marBottom w:val="0"/>
          <w:divBdr>
            <w:top w:val="none" w:sz="0" w:space="0" w:color="auto"/>
            <w:left w:val="none" w:sz="0" w:space="0" w:color="auto"/>
            <w:bottom w:val="none" w:sz="0" w:space="0" w:color="auto"/>
            <w:right w:val="none" w:sz="0" w:space="0" w:color="auto"/>
          </w:divBdr>
        </w:div>
        <w:div w:id="121458594">
          <w:marLeft w:val="480"/>
          <w:marRight w:val="0"/>
          <w:marTop w:val="0"/>
          <w:marBottom w:val="0"/>
          <w:divBdr>
            <w:top w:val="none" w:sz="0" w:space="0" w:color="auto"/>
            <w:left w:val="none" w:sz="0" w:space="0" w:color="auto"/>
            <w:bottom w:val="none" w:sz="0" w:space="0" w:color="auto"/>
            <w:right w:val="none" w:sz="0" w:space="0" w:color="auto"/>
          </w:divBdr>
        </w:div>
        <w:div w:id="376130719">
          <w:marLeft w:val="480"/>
          <w:marRight w:val="0"/>
          <w:marTop w:val="0"/>
          <w:marBottom w:val="0"/>
          <w:divBdr>
            <w:top w:val="none" w:sz="0" w:space="0" w:color="auto"/>
            <w:left w:val="none" w:sz="0" w:space="0" w:color="auto"/>
            <w:bottom w:val="none" w:sz="0" w:space="0" w:color="auto"/>
            <w:right w:val="none" w:sz="0" w:space="0" w:color="auto"/>
          </w:divBdr>
        </w:div>
        <w:div w:id="104547704">
          <w:marLeft w:val="480"/>
          <w:marRight w:val="0"/>
          <w:marTop w:val="0"/>
          <w:marBottom w:val="0"/>
          <w:divBdr>
            <w:top w:val="none" w:sz="0" w:space="0" w:color="auto"/>
            <w:left w:val="none" w:sz="0" w:space="0" w:color="auto"/>
            <w:bottom w:val="none" w:sz="0" w:space="0" w:color="auto"/>
            <w:right w:val="none" w:sz="0" w:space="0" w:color="auto"/>
          </w:divBdr>
        </w:div>
        <w:div w:id="772172569">
          <w:marLeft w:val="480"/>
          <w:marRight w:val="0"/>
          <w:marTop w:val="0"/>
          <w:marBottom w:val="0"/>
          <w:divBdr>
            <w:top w:val="none" w:sz="0" w:space="0" w:color="auto"/>
            <w:left w:val="none" w:sz="0" w:space="0" w:color="auto"/>
            <w:bottom w:val="none" w:sz="0" w:space="0" w:color="auto"/>
            <w:right w:val="none" w:sz="0" w:space="0" w:color="auto"/>
          </w:divBdr>
        </w:div>
        <w:div w:id="1025404862">
          <w:marLeft w:val="480"/>
          <w:marRight w:val="0"/>
          <w:marTop w:val="0"/>
          <w:marBottom w:val="0"/>
          <w:divBdr>
            <w:top w:val="none" w:sz="0" w:space="0" w:color="auto"/>
            <w:left w:val="none" w:sz="0" w:space="0" w:color="auto"/>
            <w:bottom w:val="none" w:sz="0" w:space="0" w:color="auto"/>
            <w:right w:val="none" w:sz="0" w:space="0" w:color="auto"/>
          </w:divBdr>
        </w:div>
        <w:div w:id="1863084791">
          <w:marLeft w:val="480"/>
          <w:marRight w:val="0"/>
          <w:marTop w:val="0"/>
          <w:marBottom w:val="0"/>
          <w:divBdr>
            <w:top w:val="none" w:sz="0" w:space="0" w:color="auto"/>
            <w:left w:val="none" w:sz="0" w:space="0" w:color="auto"/>
            <w:bottom w:val="none" w:sz="0" w:space="0" w:color="auto"/>
            <w:right w:val="none" w:sz="0" w:space="0" w:color="auto"/>
          </w:divBdr>
        </w:div>
        <w:div w:id="741409073">
          <w:marLeft w:val="480"/>
          <w:marRight w:val="0"/>
          <w:marTop w:val="0"/>
          <w:marBottom w:val="0"/>
          <w:divBdr>
            <w:top w:val="none" w:sz="0" w:space="0" w:color="auto"/>
            <w:left w:val="none" w:sz="0" w:space="0" w:color="auto"/>
            <w:bottom w:val="none" w:sz="0" w:space="0" w:color="auto"/>
            <w:right w:val="none" w:sz="0" w:space="0" w:color="auto"/>
          </w:divBdr>
        </w:div>
        <w:div w:id="796338811">
          <w:marLeft w:val="480"/>
          <w:marRight w:val="0"/>
          <w:marTop w:val="0"/>
          <w:marBottom w:val="0"/>
          <w:divBdr>
            <w:top w:val="none" w:sz="0" w:space="0" w:color="auto"/>
            <w:left w:val="none" w:sz="0" w:space="0" w:color="auto"/>
            <w:bottom w:val="none" w:sz="0" w:space="0" w:color="auto"/>
            <w:right w:val="none" w:sz="0" w:space="0" w:color="auto"/>
          </w:divBdr>
        </w:div>
        <w:div w:id="1400207483">
          <w:marLeft w:val="480"/>
          <w:marRight w:val="0"/>
          <w:marTop w:val="0"/>
          <w:marBottom w:val="0"/>
          <w:divBdr>
            <w:top w:val="none" w:sz="0" w:space="0" w:color="auto"/>
            <w:left w:val="none" w:sz="0" w:space="0" w:color="auto"/>
            <w:bottom w:val="none" w:sz="0" w:space="0" w:color="auto"/>
            <w:right w:val="none" w:sz="0" w:space="0" w:color="auto"/>
          </w:divBdr>
        </w:div>
        <w:div w:id="849956262">
          <w:marLeft w:val="480"/>
          <w:marRight w:val="0"/>
          <w:marTop w:val="0"/>
          <w:marBottom w:val="0"/>
          <w:divBdr>
            <w:top w:val="none" w:sz="0" w:space="0" w:color="auto"/>
            <w:left w:val="none" w:sz="0" w:space="0" w:color="auto"/>
            <w:bottom w:val="none" w:sz="0" w:space="0" w:color="auto"/>
            <w:right w:val="none" w:sz="0" w:space="0" w:color="auto"/>
          </w:divBdr>
        </w:div>
        <w:div w:id="34014646">
          <w:marLeft w:val="480"/>
          <w:marRight w:val="0"/>
          <w:marTop w:val="0"/>
          <w:marBottom w:val="0"/>
          <w:divBdr>
            <w:top w:val="none" w:sz="0" w:space="0" w:color="auto"/>
            <w:left w:val="none" w:sz="0" w:space="0" w:color="auto"/>
            <w:bottom w:val="none" w:sz="0" w:space="0" w:color="auto"/>
            <w:right w:val="none" w:sz="0" w:space="0" w:color="auto"/>
          </w:divBdr>
        </w:div>
        <w:div w:id="603147670">
          <w:marLeft w:val="480"/>
          <w:marRight w:val="0"/>
          <w:marTop w:val="0"/>
          <w:marBottom w:val="0"/>
          <w:divBdr>
            <w:top w:val="none" w:sz="0" w:space="0" w:color="auto"/>
            <w:left w:val="none" w:sz="0" w:space="0" w:color="auto"/>
            <w:bottom w:val="none" w:sz="0" w:space="0" w:color="auto"/>
            <w:right w:val="none" w:sz="0" w:space="0" w:color="auto"/>
          </w:divBdr>
        </w:div>
        <w:div w:id="195168677">
          <w:marLeft w:val="480"/>
          <w:marRight w:val="0"/>
          <w:marTop w:val="0"/>
          <w:marBottom w:val="0"/>
          <w:divBdr>
            <w:top w:val="none" w:sz="0" w:space="0" w:color="auto"/>
            <w:left w:val="none" w:sz="0" w:space="0" w:color="auto"/>
            <w:bottom w:val="none" w:sz="0" w:space="0" w:color="auto"/>
            <w:right w:val="none" w:sz="0" w:space="0" w:color="auto"/>
          </w:divBdr>
        </w:div>
        <w:div w:id="329062449">
          <w:marLeft w:val="480"/>
          <w:marRight w:val="0"/>
          <w:marTop w:val="0"/>
          <w:marBottom w:val="0"/>
          <w:divBdr>
            <w:top w:val="none" w:sz="0" w:space="0" w:color="auto"/>
            <w:left w:val="none" w:sz="0" w:space="0" w:color="auto"/>
            <w:bottom w:val="none" w:sz="0" w:space="0" w:color="auto"/>
            <w:right w:val="none" w:sz="0" w:space="0" w:color="auto"/>
          </w:divBdr>
        </w:div>
        <w:div w:id="225728563">
          <w:marLeft w:val="480"/>
          <w:marRight w:val="0"/>
          <w:marTop w:val="0"/>
          <w:marBottom w:val="0"/>
          <w:divBdr>
            <w:top w:val="none" w:sz="0" w:space="0" w:color="auto"/>
            <w:left w:val="none" w:sz="0" w:space="0" w:color="auto"/>
            <w:bottom w:val="none" w:sz="0" w:space="0" w:color="auto"/>
            <w:right w:val="none" w:sz="0" w:space="0" w:color="auto"/>
          </w:divBdr>
        </w:div>
        <w:div w:id="1204950929">
          <w:marLeft w:val="480"/>
          <w:marRight w:val="0"/>
          <w:marTop w:val="0"/>
          <w:marBottom w:val="0"/>
          <w:divBdr>
            <w:top w:val="none" w:sz="0" w:space="0" w:color="auto"/>
            <w:left w:val="none" w:sz="0" w:space="0" w:color="auto"/>
            <w:bottom w:val="none" w:sz="0" w:space="0" w:color="auto"/>
            <w:right w:val="none" w:sz="0" w:space="0" w:color="auto"/>
          </w:divBdr>
        </w:div>
        <w:div w:id="559899107">
          <w:marLeft w:val="480"/>
          <w:marRight w:val="0"/>
          <w:marTop w:val="0"/>
          <w:marBottom w:val="0"/>
          <w:divBdr>
            <w:top w:val="none" w:sz="0" w:space="0" w:color="auto"/>
            <w:left w:val="none" w:sz="0" w:space="0" w:color="auto"/>
            <w:bottom w:val="none" w:sz="0" w:space="0" w:color="auto"/>
            <w:right w:val="none" w:sz="0" w:space="0" w:color="auto"/>
          </w:divBdr>
        </w:div>
        <w:div w:id="1488398177">
          <w:marLeft w:val="480"/>
          <w:marRight w:val="0"/>
          <w:marTop w:val="0"/>
          <w:marBottom w:val="0"/>
          <w:divBdr>
            <w:top w:val="none" w:sz="0" w:space="0" w:color="auto"/>
            <w:left w:val="none" w:sz="0" w:space="0" w:color="auto"/>
            <w:bottom w:val="none" w:sz="0" w:space="0" w:color="auto"/>
            <w:right w:val="none" w:sz="0" w:space="0" w:color="auto"/>
          </w:divBdr>
        </w:div>
        <w:div w:id="1306740096">
          <w:marLeft w:val="480"/>
          <w:marRight w:val="0"/>
          <w:marTop w:val="0"/>
          <w:marBottom w:val="0"/>
          <w:divBdr>
            <w:top w:val="none" w:sz="0" w:space="0" w:color="auto"/>
            <w:left w:val="none" w:sz="0" w:space="0" w:color="auto"/>
            <w:bottom w:val="none" w:sz="0" w:space="0" w:color="auto"/>
            <w:right w:val="none" w:sz="0" w:space="0" w:color="auto"/>
          </w:divBdr>
        </w:div>
        <w:div w:id="1339842347">
          <w:marLeft w:val="480"/>
          <w:marRight w:val="0"/>
          <w:marTop w:val="0"/>
          <w:marBottom w:val="0"/>
          <w:divBdr>
            <w:top w:val="none" w:sz="0" w:space="0" w:color="auto"/>
            <w:left w:val="none" w:sz="0" w:space="0" w:color="auto"/>
            <w:bottom w:val="none" w:sz="0" w:space="0" w:color="auto"/>
            <w:right w:val="none" w:sz="0" w:space="0" w:color="auto"/>
          </w:divBdr>
        </w:div>
        <w:div w:id="120417301">
          <w:marLeft w:val="480"/>
          <w:marRight w:val="0"/>
          <w:marTop w:val="0"/>
          <w:marBottom w:val="0"/>
          <w:divBdr>
            <w:top w:val="none" w:sz="0" w:space="0" w:color="auto"/>
            <w:left w:val="none" w:sz="0" w:space="0" w:color="auto"/>
            <w:bottom w:val="none" w:sz="0" w:space="0" w:color="auto"/>
            <w:right w:val="none" w:sz="0" w:space="0" w:color="auto"/>
          </w:divBdr>
        </w:div>
        <w:div w:id="141852441">
          <w:marLeft w:val="480"/>
          <w:marRight w:val="0"/>
          <w:marTop w:val="0"/>
          <w:marBottom w:val="0"/>
          <w:divBdr>
            <w:top w:val="none" w:sz="0" w:space="0" w:color="auto"/>
            <w:left w:val="none" w:sz="0" w:space="0" w:color="auto"/>
            <w:bottom w:val="none" w:sz="0" w:space="0" w:color="auto"/>
            <w:right w:val="none" w:sz="0" w:space="0" w:color="auto"/>
          </w:divBdr>
        </w:div>
        <w:div w:id="2130011135">
          <w:marLeft w:val="480"/>
          <w:marRight w:val="0"/>
          <w:marTop w:val="0"/>
          <w:marBottom w:val="0"/>
          <w:divBdr>
            <w:top w:val="none" w:sz="0" w:space="0" w:color="auto"/>
            <w:left w:val="none" w:sz="0" w:space="0" w:color="auto"/>
            <w:bottom w:val="none" w:sz="0" w:space="0" w:color="auto"/>
            <w:right w:val="none" w:sz="0" w:space="0" w:color="auto"/>
          </w:divBdr>
        </w:div>
        <w:div w:id="1239637362">
          <w:marLeft w:val="480"/>
          <w:marRight w:val="0"/>
          <w:marTop w:val="0"/>
          <w:marBottom w:val="0"/>
          <w:divBdr>
            <w:top w:val="none" w:sz="0" w:space="0" w:color="auto"/>
            <w:left w:val="none" w:sz="0" w:space="0" w:color="auto"/>
            <w:bottom w:val="none" w:sz="0" w:space="0" w:color="auto"/>
            <w:right w:val="none" w:sz="0" w:space="0" w:color="auto"/>
          </w:divBdr>
        </w:div>
        <w:div w:id="322128392">
          <w:marLeft w:val="480"/>
          <w:marRight w:val="0"/>
          <w:marTop w:val="0"/>
          <w:marBottom w:val="0"/>
          <w:divBdr>
            <w:top w:val="none" w:sz="0" w:space="0" w:color="auto"/>
            <w:left w:val="none" w:sz="0" w:space="0" w:color="auto"/>
            <w:bottom w:val="none" w:sz="0" w:space="0" w:color="auto"/>
            <w:right w:val="none" w:sz="0" w:space="0" w:color="auto"/>
          </w:divBdr>
        </w:div>
        <w:div w:id="1068840595">
          <w:marLeft w:val="480"/>
          <w:marRight w:val="0"/>
          <w:marTop w:val="0"/>
          <w:marBottom w:val="0"/>
          <w:divBdr>
            <w:top w:val="none" w:sz="0" w:space="0" w:color="auto"/>
            <w:left w:val="none" w:sz="0" w:space="0" w:color="auto"/>
            <w:bottom w:val="none" w:sz="0" w:space="0" w:color="auto"/>
            <w:right w:val="none" w:sz="0" w:space="0" w:color="auto"/>
          </w:divBdr>
        </w:div>
        <w:div w:id="1264921377">
          <w:marLeft w:val="480"/>
          <w:marRight w:val="0"/>
          <w:marTop w:val="0"/>
          <w:marBottom w:val="0"/>
          <w:divBdr>
            <w:top w:val="none" w:sz="0" w:space="0" w:color="auto"/>
            <w:left w:val="none" w:sz="0" w:space="0" w:color="auto"/>
            <w:bottom w:val="none" w:sz="0" w:space="0" w:color="auto"/>
            <w:right w:val="none" w:sz="0" w:space="0" w:color="auto"/>
          </w:divBdr>
        </w:div>
        <w:div w:id="586311448">
          <w:marLeft w:val="480"/>
          <w:marRight w:val="0"/>
          <w:marTop w:val="0"/>
          <w:marBottom w:val="0"/>
          <w:divBdr>
            <w:top w:val="none" w:sz="0" w:space="0" w:color="auto"/>
            <w:left w:val="none" w:sz="0" w:space="0" w:color="auto"/>
            <w:bottom w:val="none" w:sz="0" w:space="0" w:color="auto"/>
            <w:right w:val="none" w:sz="0" w:space="0" w:color="auto"/>
          </w:divBdr>
        </w:div>
        <w:div w:id="615647606">
          <w:marLeft w:val="480"/>
          <w:marRight w:val="0"/>
          <w:marTop w:val="0"/>
          <w:marBottom w:val="0"/>
          <w:divBdr>
            <w:top w:val="none" w:sz="0" w:space="0" w:color="auto"/>
            <w:left w:val="none" w:sz="0" w:space="0" w:color="auto"/>
            <w:bottom w:val="none" w:sz="0" w:space="0" w:color="auto"/>
            <w:right w:val="none" w:sz="0" w:space="0" w:color="auto"/>
          </w:divBdr>
        </w:div>
        <w:div w:id="2056539034">
          <w:marLeft w:val="480"/>
          <w:marRight w:val="0"/>
          <w:marTop w:val="0"/>
          <w:marBottom w:val="0"/>
          <w:divBdr>
            <w:top w:val="none" w:sz="0" w:space="0" w:color="auto"/>
            <w:left w:val="none" w:sz="0" w:space="0" w:color="auto"/>
            <w:bottom w:val="none" w:sz="0" w:space="0" w:color="auto"/>
            <w:right w:val="none" w:sz="0" w:space="0" w:color="auto"/>
          </w:divBdr>
        </w:div>
        <w:div w:id="1636637083">
          <w:marLeft w:val="480"/>
          <w:marRight w:val="0"/>
          <w:marTop w:val="0"/>
          <w:marBottom w:val="0"/>
          <w:divBdr>
            <w:top w:val="none" w:sz="0" w:space="0" w:color="auto"/>
            <w:left w:val="none" w:sz="0" w:space="0" w:color="auto"/>
            <w:bottom w:val="none" w:sz="0" w:space="0" w:color="auto"/>
            <w:right w:val="none" w:sz="0" w:space="0" w:color="auto"/>
          </w:divBdr>
        </w:div>
        <w:div w:id="1577978176">
          <w:marLeft w:val="480"/>
          <w:marRight w:val="0"/>
          <w:marTop w:val="0"/>
          <w:marBottom w:val="0"/>
          <w:divBdr>
            <w:top w:val="none" w:sz="0" w:space="0" w:color="auto"/>
            <w:left w:val="none" w:sz="0" w:space="0" w:color="auto"/>
            <w:bottom w:val="none" w:sz="0" w:space="0" w:color="auto"/>
            <w:right w:val="none" w:sz="0" w:space="0" w:color="auto"/>
          </w:divBdr>
        </w:div>
        <w:div w:id="1762406123">
          <w:marLeft w:val="480"/>
          <w:marRight w:val="0"/>
          <w:marTop w:val="0"/>
          <w:marBottom w:val="0"/>
          <w:divBdr>
            <w:top w:val="none" w:sz="0" w:space="0" w:color="auto"/>
            <w:left w:val="none" w:sz="0" w:space="0" w:color="auto"/>
            <w:bottom w:val="none" w:sz="0" w:space="0" w:color="auto"/>
            <w:right w:val="none" w:sz="0" w:space="0" w:color="auto"/>
          </w:divBdr>
        </w:div>
        <w:div w:id="281110346">
          <w:marLeft w:val="480"/>
          <w:marRight w:val="0"/>
          <w:marTop w:val="0"/>
          <w:marBottom w:val="0"/>
          <w:divBdr>
            <w:top w:val="none" w:sz="0" w:space="0" w:color="auto"/>
            <w:left w:val="none" w:sz="0" w:space="0" w:color="auto"/>
            <w:bottom w:val="none" w:sz="0" w:space="0" w:color="auto"/>
            <w:right w:val="none" w:sz="0" w:space="0" w:color="auto"/>
          </w:divBdr>
        </w:div>
        <w:div w:id="542910453">
          <w:marLeft w:val="480"/>
          <w:marRight w:val="0"/>
          <w:marTop w:val="0"/>
          <w:marBottom w:val="0"/>
          <w:divBdr>
            <w:top w:val="none" w:sz="0" w:space="0" w:color="auto"/>
            <w:left w:val="none" w:sz="0" w:space="0" w:color="auto"/>
            <w:bottom w:val="none" w:sz="0" w:space="0" w:color="auto"/>
            <w:right w:val="none" w:sz="0" w:space="0" w:color="auto"/>
          </w:divBdr>
        </w:div>
        <w:div w:id="1981224442">
          <w:marLeft w:val="480"/>
          <w:marRight w:val="0"/>
          <w:marTop w:val="0"/>
          <w:marBottom w:val="0"/>
          <w:divBdr>
            <w:top w:val="none" w:sz="0" w:space="0" w:color="auto"/>
            <w:left w:val="none" w:sz="0" w:space="0" w:color="auto"/>
            <w:bottom w:val="none" w:sz="0" w:space="0" w:color="auto"/>
            <w:right w:val="none" w:sz="0" w:space="0" w:color="auto"/>
          </w:divBdr>
        </w:div>
        <w:div w:id="465586179">
          <w:marLeft w:val="480"/>
          <w:marRight w:val="0"/>
          <w:marTop w:val="0"/>
          <w:marBottom w:val="0"/>
          <w:divBdr>
            <w:top w:val="none" w:sz="0" w:space="0" w:color="auto"/>
            <w:left w:val="none" w:sz="0" w:space="0" w:color="auto"/>
            <w:bottom w:val="none" w:sz="0" w:space="0" w:color="auto"/>
            <w:right w:val="none" w:sz="0" w:space="0" w:color="auto"/>
          </w:divBdr>
        </w:div>
        <w:div w:id="708726787">
          <w:marLeft w:val="480"/>
          <w:marRight w:val="0"/>
          <w:marTop w:val="0"/>
          <w:marBottom w:val="0"/>
          <w:divBdr>
            <w:top w:val="none" w:sz="0" w:space="0" w:color="auto"/>
            <w:left w:val="none" w:sz="0" w:space="0" w:color="auto"/>
            <w:bottom w:val="none" w:sz="0" w:space="0" w:color="auto"/>
            <w:right w:val="none" w:sz="0" w:space="0" w:color="auto"/>
          </w:divBdr>
        </w:div>
        <w:div w:id="457604865">
          <w:marLeft w:val="480"/>
          <w:marRight w:val="0"/>
          <w:marTop w:val="0"/>
          <w:marBottom w:val="0"/>
          <w:divBdr>
            <w:top w:val="none" w:sz="0" w:space="0" w:color="auto"/>
            <w:left w:val="none" w:sz="0" w:space="0" w:color="auto"/>
            <w:bottom w:val="none" w:sz="0" w:space="0" w:color="auto"/>
            <w:right w:val="none" w:sz="0" w:space="0" w:color="auto"/>
          </w:divBdr>
        </w:div>
        <w:div w:id="138957856">
          <w:marLeft w:val="480"/>
          <w:marRight w:val="0"/>
          <w:marTop w:val="0"/>
          <w:marBottom w:val="0"/>
          <w:divBdr>
            <w:top w:val="none" w:sz="0" w:space="0" w:color="auto"/>
            <w:left w:val="none" w:sz="0" w:space="0" w:color="auto"/>
            <w:bottom w:val="none" w:sz="0" w:space="0" w:color="auto"/>
            <w:right w:val="none" w:sz="0" w:space="0" w:color="auto"/>
          </w:divBdr>
        </w:div>
        <w:div w:id="2087535286">
          <w:marLeft w:val="480"/>
          <w:marRight w:val="0"/>
          <w:marTop w:val="0"/>
          <w:marBottom w:val="0"/>
          <w:divBdr>
            <w:top w:val="none" w:sz="0" w:space="0" w:color="auto"/>
            <w:left w:val="none" w:sz="0" w:space="0" w:color="auto"/>
            <w:bottom w:val="none" w:sz="0" w:space="0" w:color="auto"/>
            <w:right w:val="none" w:sz="0" w:space="0" w:color="auto"/>
          </w:divBdr>
        </w:div>
        <w:div w:id="1473518129">
          <w:marLeft w:val="480"/>
          <w:marRight w:val="0"/>
          <w:marTop w:val="0"/>
          <w:marBottom w:val="0"/>
          <w:divBdr>
            <w:top w:val="none" w:sz="0" w:space="0" w:color="auto"/>
            <w:left w:val="none" w:sz="0" w:space="0" w:color="auto"/>
            <w:bottom w:val="none" w:sz="0" w:space="0" w:color="auto"/>
            <w:right w:val="none" w:sz="0" w:space="0" w:color="auto"/>
          </w:divBdr>
        </w:div>
        <w:div w:id="1652371034">
          <w:marLeft w:val="480"/>
          <w:marRight w:val="0"/>
          <w:marTop w:val="0"/>
          <w:marBottom w:val="0"/>
          <w:divBdr>
            <w:top w:val="none" w:sz="0" w:space="0" w:color="auto"/>
            <w:left w:val="none" w:sz="0" w:space="0" w:color="auto"/>
            <w:bottom w:val="none" w:sz="0" w:space="0" w:color="auto"/>
            <w:right w:val="none" w:sz="0" w:space="0" w:color="auto"/>
          </w:divBdr>
        </w:div>
        <w:div w:id="1179194022">
          <w:marLeft w:val="480"/>
          <w:marRight w:val="0"/>
          <w:marTop w:val="0"/>
          <w:marBottom w:val="0"/>
          <w:divBdr>
            <w:top w:val="none" w:sz="0" w:space="0" w:color="auto"/>
            <w:left w:val="none" w:sz="0" w:space="0" w:color="auto"/>
            <w:bottom w:val="none" w:sz="0" w:space="0" w:color="auto"/>
            <w:right w:val="none" w:sz="0" w:space="0" w:color="auto"/>
          </w:divBdr>
        </w:div>
        <w:div w:id="2002809235">
          <w:marLeft w:val="480"/>
          <w:marRight w:val="0"/>
          <w:marTop w:val="0"/>
          <w:marBottom w:val="0"/>
          <w:divBdr>
            <w:top w:val="none" w:sz="0" w:space="0" w:color="auto"/>
            <w:left w:val="none" w:sz="0" w:space="0" w:color="auto"/>
            <w:bottom w:val="none" w:sz="0" w:space="0" w:color="auto"/>
            <w:right w:val="none" w:sz="0" w:space="0" w:color="auto"/>
          </w:divBdr>
        </w:div>
        <w:div w:id="1215312210">
          <w:marLeft w:val="480"/>
          <w:marRight w:val="0"/>
          <w:marTop w:val="0"/>
          <w:marBottom w:val="0"/>
          <w:divBdr>
            <w:top w:val="none" w:sz="0" w:space="0" w:color="auto"/>
            <w:left w:val="none" w:sz="0" w:space="0" w:color="auto"/>
            <w:bottom w:val="none" w:sz="0" w:space="0" w:color="auto"/>
            <w:right w:val="none" w:sz="0" w:space="0" w:color="auto"/>
          </w:divBdr>
        </w:div>
        <w:div w:id="486282291">
          <w:marLeft w:val="480"/>
          <w:marRight w:val="0"/>
          <w:marTop w:val="0"/>
          <w:marBottom w:val="0"/>
          <w:divBdr>
            <w:top w:val="none" w:sz="0" w:space="0" w:color="auto"/>
            <w:left w:val="none" w:sz="0" w:space="0" w:color="auto"/>
            <w:bottom w:val="none" w:sz="0" w:space="0" w:color="auto"/>
            <w:right w:val="none" w:sz="0" w:space="0" w:color="auto"/>
          </w:divBdr>
        </w:div>
        <w:div w:id="1818066163">
          <w:marLeft w:val="480"/>
          <w:marRight w:val="0"/>
          <w:marTop w:val="0"/>
          <w:marBottom w:val="0"/>
          <w:divBdr>
            <w:top w:val="none" w:sz="0" w:space="0" w:color="auto"/>
            <w:left w:val="none" w:sz="0" w:space="0" w:color="auto"/>
            <w:bottom w:val="none" w:sz="0" w:space="0" w:color="auto"/>
            <w:right w:val="none" w:sz="0" w:space="0" w:color="auto"/>
          </w:divBdr>
        </w:div>
        <w:div w:id="704722148">
          <w:marLeft w:val="480"/>
          <w:marRight w:val="0"/>
          <w:marTop w:val="0"/>
          <w:marBottom w:val="0"/>
          <w:divBdr>
            <w:top w:val="none" w:sz="0" w:space="0" w:color="auto"/>
            <w:left w:val="none" w:sz="0" w:space="0" w:color="auto"/>
            <w:bottom w:val="none" w:sz="0" w:space="0" w:color="auto"/>
            <w:right w:val="none" w:sz="0" w:space="0" w:color="auto"/>
          </w:divBdr>
        </w:div>
        <w:div w:id="557666589">
          <w:marLeft w:val="480"/>
          <w:marRight w:val="0"/>
          <w:marTop w:val="0"/>
          <w:marBottom w:val="0"/>
          <w:divBdr>
            <w:top w:val="none" w:sz="0" w:space="0" w:color="auto"/>
            <w:left w:val="none" w:sz="0" w:space="0" w:color="auto"/>
            <w:bottom w:val="none" w:sz="0" w:space="0" w:color="auto"/>
            <w:right w:val="none" w:sz="0" w:space="0" w:color="auto"/>
          </w:divBdr>
        </w:div>
        <w:div w:id="1748530722">
          <w:marLeft w:val="480"/>
          <w:marRight w:val="0"/>
          <w:marTop w:val="0"/>
          <w:marBottom w:val="0"/>
          <w:divBdr>
            <w:top w:val="none" w:sz="0" w:space="0" w:color="auto"/>
            <w:left w:val="none" w:sz="0" w:space="0" w:color="auto"/>
            <w:bottom w:val="none" w:sz="0" w:space="0" w:color="auto"/>
            <w:right w:val="none" w:sz="0" w:space="0" w:color="auto"/>
          </w:divBdr>
        </w:div>
        <w:div w:id="478695888">
          <w:marLeft w:val="480"/>
          <w:marRight w:val="0"/>
          <w:marTop w:val="0"/>
          <w:marBottom w:val="0"/>
          <w:divBdr>
            <w:top w:val="none" w:sz="0" w:space="0" w:color="auto"/>
            <w:left w:val="none" w:sz="0" w:space="0" w:color="auto"/>
            <w:bottom w:val="none" w:sz="0" w:space="0" w:color="auto"/>
            <w:right w:val="none" w:sz="0" w:space="0" w:color="auto"/>
          </w:divBdr>
        </w:div>
        <w:div w:id="1198733607">
          <w:marLeft w:val="480"/>
          <w:marRight w:val="0"/>
          <w:marTop w:val="0"/>
          <w:marBottom w:val="0"/>
          <w:divBdr>
            <w:top w:val="none" w:sz="0" w:space="0" w:color="auto"/>
            <w:left w:val="none" w:sz="0" w:space="0" w:color="auto"/>
            <w:bottom w:val="none" w:sz="0" w:space="0" w:color="auto"/>
            <w:right w:val="none" w:sz="0" w:space="0" w:color="auto"/>
          </w:divBdr>
        </w:div>
        <w:div w:id="407197364">
          <w:marLeft w:val="480"/>
          <w:marRight w:val="0"/>
          <w:marTop w:val="0"/>
          <w:marBottom w:val="0"/>
          <w:divBdr>
            <w:top w:val="none" w:sz="0" w:space="0" w:color="auto"/>
            <w:left w:val="none" w:sz="0" w:space="0" w:color="auto"/>
            <w:bottom w:val="none" w:sz="0" w:space="0" w:color="auto"/>
            <w:right w:val="none" w:sz="0" w:space="0" w:color="auto"/>
          </w:divBdr>
        </w:div>
        <w:div w:id="1525170223">
          <w:marLeft w:val="480"/>
          <w:marRight w:val="0"/>
          <w:marTop w:val="0"/>
          <w:marBottom w:val="0"/>
          <w:divBdr>
            <w:top w:val="none" w:sz="0" w:space="0" w:color="auto"/>
            <w:left w:val="none" w:sz="0" w:space="0" w:color="auto"/>
            <w:bottom w:val="none" w:sz="0" w:space="0" w:color="auto"/>
            <w:right w:val="none" w:sz="0" w:space="0" w:color="auto"/>
          </w:divBdr>
        </w:div>
        <w:div w:id="1969509708">
          <w:marLeft w:val="480"/>
          <w:marRight w:val="0"/>
          <w:marTop w:val="0"/>
          <w:marBottom w:val="0"/>
          <w:divBdr>
            <w:top w:val="none" w:sz="0" w:space="0" w:color="auto"/>
            <w:left w:val="none" w:sz="0" w:space="0" w:color="auto"/>
            <w:bottom w:val="none" w:sz="0" w:space="0" w:color="auto"/>
            <w:right w:val="none" w:sz="0" w:space="0" w:color="auto"/>
          </w:divBdr>
        </w:div>
        <w:div w:id="1963538590">
          <w:marLeft w:val="480"/>
          <w:marRight w:val="0"/>
          <w:marTop w:val="0"/>
          <w:marBottom w:val="0"/>
          <w:divBdr>
            <w:top w:val="none" w:sz="0" w:space="0" w:color="auto"/>
            <w:left w:val="none" w:sz="0" w:space="0" w:color="auto"/>
            <w:bottom w:val="none" w:sz="0" w:space="0" w:color="auto"/>
            <w:right w:val="none" w:sz="0" w:space="0" w:color="auto"/>
          </w:divBdr>
        </w:div>
        <w:div w:id="826744916">
          <w:marLeft w:val="480"/>
          <w:marRight w:val="0"/>
          <w:marTop w:val="0"/>
          <w:marBottom w:val="0"/>
          <w:divBdr>
            <w:top w:val="none" w:sz="0" w:space="0" w:color="auto"/>
            <w:left w:val="none" w:sz="0" w:space="0" w:color="auto"/>
            <w:bottom w:val="none" w:sz="0" w:space="0" w:color="auto"/>
            <w:right w:val="none" w:sz="0" w:space="0" w:color="auto"/>
          </w:divBdr>
        </w:div>
        <w:div w:id="1434976644">
          <w:marLeft w:val="480"/>
          <w:marRight w:val="0"/>
          <w:marTop w:val="0"/>
          <w:marBottom w:val="0"/>
          <w:divBdr>
            <w:top w:val="none" w:sz="0" w:space="0" w:color="auto"/>
            <w:left w:val="none" w:sz="0" w:space="0" w:color="auto"/>
            <w:bottom w:val="none" w:sz="0" w:space="0" w:color="auto"/>
            <w:right w:val="none" w:sz="0" w:space="0" w:color="auto"/>
          </w:divBdr>
        </w:div>
        <w:div w:id="980690238">
          <w:marLeft w:val="480"/>
          <w:marRight w:val="0"/>
          <w:marTop w:val="0"/>
          <w:marBottom w:val="0"/>
          <w:divBdr>
            <w:top w:val="none" w:sz="0" w:space="0" w:color="auto"/>
            <w:left w:val="none" w:sz="0" w:space="0" w:color="auto"/>
            <w:bottom w:val="none" w:sz="0" w:space="0" w:color="auto"/>
            <w:right w:val="none" w:sz="0" w:space="0" w:color="auto"/>
          </w:divBdr>
        </w:div>
        <w:div w:id="1298101535">
          <w:marLeft w:val="480"/>
          <w:marRight w:val="0"/>
          <w:marTop w:val="0"/>
          <w:marBottom w:val="0"/>
          <w:divBdr>
            <w:top w:val="none" w:sz="0" w:space="0" w:color="auto"/>
            <w:left w:val="none" w:sz="0" w:space="0" w:color="auto"/>
            <w:bottom w:val="none" w:sz="0" w:space="0" w:color="auto"/>
            <w:right w:val="none" w:sz="0" w:space="0" w:color="auto"/>
          </w:divBdr>
        </w:div>
        <w:div w:id="1441952648">
          <w:marLeft w:val="480"/>
          <w:marRight w:val="0"/>
          <w:marTop w:val="0"/>
          <w:marBottom w:val="0"/>
          <w:divBdr>
            <w:top w:val="none" w:sz="0" w:space="0" w:color="auto"/>
            <w:left w:val="none" w:sz="0" w:space="0" w:color="auto"/>
            <w:bottom w:val="none" w:sz="0" w:space="0" w:color="auto"/>
            <w:right w:val="none" w:sz="0" w:space="0" w:color="auto"/>
          </w:divBdr>
        </w:div>
      </w:divsChild>
    </w:div>
    <w:div w:id="1429428018">
      <w:bodyDiv w:val="1"/>
      <w:marLeft w:val="0"/>
      <w:marRight w:val="0"/>
      <w:marTop w:val="0"/>
      <w:marBottom w:val="0"/>
      <w:divBdr>
        <w:top w:val="none" w:sz="0" w:space="0" w:color="auto"/>
        <w:left w:val="none" w:sz="0" w:space="0" w:color="auto"/>
        <w:bottom w:val="none" w:sz="0" w:space="0" w:color="auto"/>
        <w:right w:val="none" w:sz="0" w:space="0" w:color="auto"/>
      </w:divBdr>
    </w:div>
    <w:div w:id="1433427751">
      <w:bodyDiv w:val="1"/>
      <w:marLeft w:val="0"/>
      <w:marRight w:val="0"/>
      <w:marTop w:val="0"/>
      <w:marBottom w:val="0"/>
      <w:divBdr>
        <w:top w:val="none" w:sz="0" w:space="0" w:color="auto"/>
        <w:left w:val="none" w:sz="0" w:space="0" w:color="auto"/>
        <w:bottom w:val="none" w:sz="0" w:space="0" w:color="auto"/>
        <w:right w:val="none" w:sz="0" w:space="0" w:color="auto"/>
      </w:divBdr>
    </w:div>
    <w:div w:id="1433475926">
      <w:bodyDiv w:val="1"/>
      <w:marLeft w:val="0"/>
      <w:marRight w:val="0"/>
      <w:marTop w:val="0"/>
      <w:marBottom w:val="0"/>
      <w:divBdr>
        <w:top w:val="none" w:sz="0" w:space="0" w:color="auto"/>
        <w:left w:val="none" w:sz="0" w:space="0" w:color="auto"/>
        <w:bottom w:val="none" w:sz="0" w:space="0" w:color="auto"/>
        <w:right w:val="none" w:sz="0" w:space="0" w:color="auto"/>
      </w:divBdr>
      <w:divsChild>
        <w:div w:id="1658730077">
          <w:marLeft w:val="480"/>
          <w:marRight w:val="0"/>
          <w:marTop w:val="0"/>
          <w:marBottom w:val="0"/>
          <w:divBdr>
            <w:top w:val="none" w:sz="0" w:space="0" w:color="auto"/>
            <w:left w:val="none" w:sz="0" w:space="0" w:color="auto"/>
            <w:bottom w:val="none" w:sz="0" w:space="0" w:color="auto"/>
            <w:right w:val="none" w:sz="0" w:space="0" w:color="auto"/>
          </w:divBdr>
        </w:div>
        <w:div w:id="417988790">
          <w:marLeft w:val="480"/>
          <w:marRight w:val="0"/>
          <w:marTop w:val="0"/>
          <w:marBottom w:val="0"/>
          <w:divBdr>
            <w:top w:val="none" w:sz="0" w:space="0" w:color="auto"/>
            <w:left w:val="none" w:sz="0" w:space="0" w:color="auto"/>
            <w:bottom w:val="none" w:sz="0" w:space="0" w:color="auto"/>
            <w:right w:val="none" w:sz="0" w:space="0" w:color="auto"/>
          </w:divBdr>
        </w:div>
        <w:div w:id="1456867482">
          <w:marLeft w:val="480"/>
          <w:marRight w:val="0"/>
          <w:marTop w:val="0"/>
          <w:marBottom w:val="0"/>
          <w:divBdr>
            <w:top w:val="none" w:sz="0" w:space="0" w:color="auto"/>
            <w:left w:val="none" w:sz="0" w:space="0" w:color="auto"/>
            <w:bottom w:val="none" w:sz="0" w:space="0" w:color="auto"/>
            <w:right w:val="none" w:sz="0" w:space="0" w:color="auto"/>
          </w:divBdr>
        </w:div>
        <w:div w:id="82924520">
          <w:marLeft w:val="480"/>
          <w:marRight w:val="0"/>
          <w:marTop w:val="0"/>
          <w:marBottom w:val="0"/>
          <w:divBdr>
            <w:top w:val="none" w:sz="0" w:space="0" w:color="auto"/>
            <w:left w:val="none" w:sz="0" w:space="0" w:color="auto"/>
            <w:bottom w:val="none" w:sz="0" w:space="0" w:color="auto"/>
            <w:right w:val="none" w:sz="0" w:space="0" w:color="auto"/>
          </w:divBdr>
        </w:div>
        <w:div w:id="119033017">
          <w:marLeft w:val="480"/>
          <w:marRight w:val="0"/>
          <w:marTop w:val="0"/>
          <w:marBottom w:val="0"/>
          <w:divBdr>
            <w:top w:val="none" w:sz="0" w:space="0" w:color="auto"/>
            <w:left w:val="none" w:sz="0" w:space="0" w:color="auto"/>
            <w:bottom w:val="none" w:sz="0" w:space="0" w:color="auto"/>
            <w:right w:val="none" w:sz="0" w:space="0" w:color="auto"/>
          </w:divBdr>
        </w:div>
        <w:div w:id="1748841970">
          <w:marLeft w:val="480"/>
          <w:marRight w:val="0"/>
          <w:marTop w:val="0"/>
          <w:marBottom w:val="0"/>
          <w:divBdr>
            <w:top w:val="none" w:sz="0" w:space="0" w:color="auto"/>
            <w:left w:val="none" w:sz="0" w:space="0" w:color="auto"/>
            <w:bottom w:val="none" w:sz="0" w:space="0" w:color="auto"/>
            <w:right w:val="none" w:sz="0" w:space="0" w:color="auto"/>
          </w:divBdr>
        </w:div>
        <w:div w:id="602958552">
          <w:marLeft w:val="480"/>
          <w:marRight w:val="0"/>
          <w:marTop w:val="0"/>
          <w:marBottom w:val="0"/>
          <w:divBdr>
            <w:top w:val="none" w:sz="0" w:space="0" w:color="auto"/>
            <w:left w:val="none" w:sz="0" w:space="0" w:color="auto"/>
            <w:bottom w:val="none" w:sz="0" w:space="0" w:color="auto"/>
            <w:right w:val="none" w:sz="0" w:space="0" w:color="auto"/>
          </w:divBdr>
        </w:div>
        <w:div w:id="335812137">
          <w:marLeft w:val="480"/>
          <w:marRight w:val="0"/>
          <w:marTop w:val="0"/>
          <w:marBottom w:val="0"/>
          <w:divBdr>
            <w:top w:val="none" w:sz="0" w:space="0" w:color="auto"/>
            <w:left w:val="none" w:sz="0" w:space="0" w:color="auto"/>
            <w:bottom w:val="none" w:sz="0" w:space="0" w:color="auto"/>
            <w:right w:val="none" w:sz="0" w:space="0" w:color="auto"/>
          </w:divBdr>
        </w:div>
        <w:div w:id="516429518">
          <w:marLeft w:val="480"/>
          <w:marRight w:val="0"/>
          <w:marTop w:val="0"/>
          <w:marBottom w:val="0"/>
          <w:divBdr>
            <w:top w:val="none" w:sz="0" w:space="0" w:color="auto"/>
            <w:left w:val="none" w:sz="0" w:space="0" w:color="auto"/>
            <w:bottom w:val="none" w:sz="0" w:space="0" w:color="auto"/>
            <w:right w:val="none" w:sz="0" w:space="0" w:color="auto"/>
          </w:divBdr>
        </w:div>
        <w:div w:id="1637679770">
          <w:marLeft w:val="480"/>
          <w:marRight w:val="0"/>
          <w:marTop w:val="0"/>
          <w:marBottom w:val="0"/>
          <w:divBdr>
            <w:top w:val="none" w:sz="0" w:space="0" w:color="auto"/>
            <w:left w:val="none" w:sz="0" w:space="0" w:color="auto"/>
            <w:bottom w:val="none" w:sz="0" w:space="0" w:color="auto"/>
            <w:right w:val="none" w:sz="0" w:space="0" w:color="auto"/>
          </w:divBdr>
        </w:div>
        <w:div w:id="1449616209">
          <w:marLeft w:val="480"/>
          <w:marRight w:val="0"/>
          <w:marTop w:val="0"/>
          <w:marBottom w:val="0"/>
          <w:divBdr>
            <w:top w:val="none" w:sz="0" w:space="0" w:color="auto"/>
            <w:left w:val="none" w:sz="0" w:space="0" w:color="auto"/>
            <w:bottom w:val="none" w:sz="0" w:space="0" w:color="auto"/>
            <w:right w:val="none" w:sz="0" w:space="0" w:color="auto"/>
          </w:divBdr>
        </w:div>
        <w:div w:id="1391153325">
          <w:marLeft w:val="480"/>
          <w:marRight w:val="0"/>
          <w:marTop w:val="0"/>
          <w:marBottom w:val="0"/>
          <w:divBdr>
            <w:top w:val="none" w:sz="0" w:space="0" w:color="auto"/>
            <w:left w:val="none" w:sz="0" w:space="0" w:color="auto"/>
            <w:bottom w:val="none" w:sz="0" w:space="0" w:color="auto"/>
            <w:right w:val="none" w:sz="0" w:space="0" w:color="auto"/>
          </w:divBdr>
        </w:div>
        <w:div w:id="681010282">
          <w:marLeft w:val="480"/>
          <w:marRight w:val="0"/>
          <w:marTop w:val="0"/>
          <w:marBottom w:val="0"/>
          <w:divBdr>
            <w:top w:val="none" w:sz="0" w:space="0" w:color="auto"/>
            <w:left w:val="none" w:sz="0" w:space="0" w:color="auto"/>
            <w:bottom w:val="none" w:sz="0" w:space="0" w:color="auto"/>
            <w:right w:val="none" w:sz="0" w:space="0" w:color="auto"/>
          </w:divBdr>
        </w:div>
        <w:div w:id="1833133330">
          <w:marLeft w:val="480"/>
          <w:marRight w:val="0"/>
          <w:marTop w:val="0"/>
          <w:marBottom w:val="0"/>
          <w:divBdr>
            <w:top w:val="none" w:sz="0" w:space="0" w:color="auto"/>
            <w:left w:val="none" w:sz="0" w:space="0" w:color="auto"/>
            <w:bottom w:val="none" w:sz="0" w:space="0" w:color="auto"/>
            <w:right w:val="none" w:sz="0" w:space="0" w:color="auto"/>
          </w:divBdr>
        </w:div>
        <w:div w:id="371348201">
          <w:marLeft w:val="480"/>
          <w:marRight w:val="0"/>
          <w:marTop w:val="0"/>
          <w:marBottom w:val="0"/>
          <w:divBdr>
            <w:top w:val="none" w:sz="0" w:space="0" w:color="auto"/>
            <w:left w:val="none" w:sz="0" w:space="0" w:color="auto"/>
            <w:bottom w:val="none" w:sz="0" w:space="0" w:color="auto"/>
            <w:right w:val="none" w:sz="0" w:space="0" w:color="auto"/>
          </w:divBdr>
        </w:div>
        <w:div w:id="1679044810">
          <w:marLeft w:val="480"/>
          <w:marRight w:val="0"/>
          <w:marTop w:val="0"/>
          <w:marBottom w:val="0"/>
          <w:divBdr>
            <w:top w:val="none" w:sz="0" w:space="0" w:color="auto"/>
            <w:left w:val="none" w:sz="0" w:space="0" w:color="auto"/>
            <w:bottom w:val="none" w:sz="0" w:space="0" w:color="auto"/>
            <w:right w:val="none" w:sz="0" w:space="0" w:color="auto"/>
          </w:divBdr>
        </w:div>
        <w:div w:id="1432167813">
          <w:marLeft w:val="480"/>
          <w:marRight w:val="0"/>
          <w:marTop w:val="0"/>
          <w:marBottom w:val="0"/>
          <w:divBdr>
            <w:top w:val="none" w:sz="0" w:space="0" w:color="auto"/>
            <w:left w:val="none" w:sz="0" w:space="0" w:color="auto"/>
            <w:bottom w:val="none" w:sz="0" w:space="0" w:color="auto"/>
            <w:right w:val="none" w:sz="0" w:space="0" w:color="auto"/>
          </w:divBdr>
        </w:div>
        <w:div w:id="1609892171">
          <w:marLeft w:val="480"/>
          <w:marRight w:val="0"/>
          <w:marTop w:val="0"/>
          <w:marBottom w:val="0"/>
          <w:divBdr>
            <w:top w:val="none" w:sz="0" w:space="0" w:color="auto"/>
            <w:left w:val="none" w:sz="0" w:space="0" w:color="auto"/>
            <w:bottom w:val="none" w:sz="0" w:space="0" w:color="auto"/>
            <w:right w:val="none" w:sz="0" w:space="0" w:color="auto"/>
          </w:divBdr>
        </w:div>
        <w:div w:id="461000509">
          <w:marLeft w:val="480"/>
          <w:marRight w:val="0"/>
          <w:marTop w:val="0"/>
          <w:marBottom w:val="0"/>
          <w:divBdr>
            <w:top w:val="none" w:sz="0" w:space="0" w:color="auto"/>
            <w:left w:val="none" w:sz="0" w:space="0" w:color="auto"/>
            <w:bottom w:val="none" w:sz="0" w:space="0" w:color="auto"/>
            <w:right w:val="none" w:sz="0" w:space="0" w:color="auto"/>
          </w:divBdr>
        </w:div>
        <w:div w:id="2008173765">
          <w:marLeft w:val="480"/>
          <w:marRight w:val="0"/>
          <w:marTop w:val="0"/>
          <w:marBottom w:val="0"/>
          <w:divBdr>
            <w:top w:val="none" w:sz="0" w:space="0" w:color="auto"/>
            <w:left w:val="none" w:sz="0" w:space="0" w:color="auto"/>
            <w:bottom w:val="none" w:sz="0" w:space="0" w:color="auto"/>
            <w:right w:val="none" w:sz="0" w:space="0" w:color="auto"/>
          </w:divBdr>
        </w:div>
        <w:div w:id="1046758223">
          <w:marLeft w:val="480"/>
          <w:marRight w:val="0"/>
          <w:marTop w:val="0"/>
          <w:marBottom w:val="0"/>
          <w:divBdr>
            <w:top w:val="none" w:sz="0" w:space="0" w:color="auto"/>
            <w:left w:val="none" w:sz="0" w:space="0" w:color="auto"/>
            <w:bottom w:val="none" w:sz="0" w:space="0" w:color="auto"/>
            <w:right w:val="none" w:sz="0" w:space="0" w:color="auto"/>
          </w:divBdr>
        </w:div>
        <w:div w:id="1416439408">
          <w:marLeft w:val="480"/>
          <w:marRight w:val="0"/>
          <w:marTop w:val="0"/>
          <w:marBottom w:val="0"/>
          <w:divBdr>
            <w:top w:val="none" w:sz="0" w:space="0" w:color="auto"/>
            <w:left w:val="none" w:sz="0" w:space="0" w:color="auto"/>
            <w:bottom w:val="none" w:sz="0" w:space="0" w:color="auto"/>
            <w:right w:val="none" w:sz="0" w:space="0" w:color="auto"/>
          </w:divBdr>
        </w:div>
        <w:div w:id="913473029">
          <w:marLeft w:val="480"/>
          <w:marRight w:val="0"/>
          <w:marTop w:val="0"/>
          <w:marBottom w:val="0"/>
          <w:divBdr>
            <w:top w:val="none" w:sz="0" w:space="0" w:color="auto"/>
            <w:left w:val="none" w:sz="0" w:space="0" w:color="auto"/>
            <w:bottom w:val="none" w:sz="0" w:space="0" w:color="auto"/>
            <w:right w:val="none" w:sz="0" w:space="0" w:color="auto"/>
          </w:divBdr>
        </w:div>
        <w:div w:id="647251297">
          <w:marLeft w:val="480"/>
          <w:marRight w:val="0"/>
          <w:marTop w:val="0"/>
          <w:marBottom w:val="0"/>
          <w:divBdr>
            <w:top w:val="none" w:sz="0" w:space="0" w:color="auto"/>
            <w:left w:val="none" w:sz="0" w:space="0" w:color="auto"/>
            <w:bottom w:val="none" w:sz="0" w:space="0" w:color="auto"/>
            <w:right w:val="none" w:sz="0" w:space="0" w:color="auto"/>
          </w:divBdr>
        </w:div>
        <w:div w:id="1127698812">
          <w:marLeft w:val="480"/>
          <w:marRight w:val="0"/>
          <w:marTop w:val="0"/>
          <w:marBottom w:val="0"/>
          <w:divBdr>
            <w:top w:val="none" w:sz="0" w:space="0" w:color="auto"/>
            <w:left w:val="none" w:sz="0" w:space="0" w:color="auto"/>
            <w:bottom w:val="none" w:sz="0" w:space="0" w:color="auto"/>
            <w:right w:val="none" w:sz="0" w:space="0" w:color="auto"/>
          </w:divBdr>
        </w:div>
        <w:div w:id="687297302">
          <w:marLeft w:val="480"/>
          <w:marRight w:val="0"/>
          <w:marTop w:val="0"/>
          <w:marBottom w:val="0"/>
          <w:divBdr>
            <w:top w:val="none" w:sz="0" w:space="0" w:color="auto"/>
            <w:left w:val="none" w:sz="0" w:space="0" w:color="auto"/>
            <w:bottom w:val="none" w:sz="0" w:space="0" w:color="auto"/>
            <w:right w:val="none" w:sz="0" w:space="0" w:color="auto"/>
          </w:divBdr>
        </w:div>
        <w:div w:id="345518823">
          <w:marLeft w:val="480"/>
          <w:marRight w:val="0"/>
          <w:marTop w:val="0"/>
          <w:marBottom w:val="0"/>
          <w:divBdr>
            <w:top w:val="none" w:sz="0" w:space="0" w:color="auto"/>
            <w:left w:val="none" w:sz="0" w:space="0" w:color="auto"/>
            <w:bottom w:val="none" w:sz="0" w:space="0" w:color="auto"/>
            <w:right w:val="none" w:sz="0" w:space="0" w:color="auto"/>
          </w:divBdr>
        </w:div>
        <w:div w:id="1290622815">
          <w:marLeft w:val="480"/>
          <w:marRight w:val="0"/>
          <w:marTop w:val="0"/>
          <w:marBottom w:val="0"/>
          <w:divBdr>
            <w:top w:val="none" w:sz="0" w:space="0" w:color="auto"/>
            <w:left w:val="none" w:sz="0" w:space="0" w:color="auto"/>
            <w:bottom w:val="none" w:sz="0" w:space="0" w:color="auto"/>
            <w:right w:val="none" w:sz="0" w:space="0" w:color="auto"/>
          </w:divBdr>
        </w:div>
        <w:div w:id="1767309753">
          <w:marLeft w:val="480"/>
          <w:marRight w:val="0"/>
          <w:marTop w:val="0"/>
          <w:marBottom w:val="0"/>
          <w:divBdr>
            <w:top w:val="none" w:sz="0" w:space="0" w:color="auto"/>
            <w:left w:val="none" w:sz="0" w:space="0" w:color="auto"/>
            <w:bottom w:val="none" w:sz="0" w:space="0" w:color="auto"/>
            <w:right w:val="none" w:sz="0" w:space="0" w:color="auto"/>
          </w:divBdr>
        </w:div>
        <w:div w:id="530608857">
          <w:marLeft w:val="480"/>
          <w:marRight w:val="0"/>
          <w:marTop w:val="0"/>
          <w:marBottom w:val="0"/>
          <w:divBdr>
            <w:top w:val="none" w:sz="0" w:space="0" w:color="auto"/>
            <w:left w:val="none" w:sz="0" w:space="0" w:color="auto"/>
            <w:bottom w:val="none" w:sz="0" w:space="0" w:color="auto"/>
            <w:right w:val="none" w:sz="0" w:space="0" w:color="auto"/>
          </w:divBdr>
        </w:div>
        <w:div w:id="603880572">
          <w:marLeft w:val="480"/>
          <w:marRight w:val="0"/>
          <w:marTop w:val="0"/>
          <w:marBottom w:val="0"/>
          <w:divBdr>
            <w:top w:val="none" w:sz="0" w:space="0" w:color="auto"/>
            <w:left w:val="none" w:sz="0" w:space="0" w:color="auto"/>
            <w:bottom w:val="none" w:sz="0" w:space="0" w:color="auto"/>
            <w:right w:val="none" w:sz="0" w:space="0" w:color="auto"/>
          </w:divBdr>
        </w:div>
        <w:div w:id="1255014588">
          <w:marLeft w:val="480"/>
          <w:marRight w:val="0"/>
          <w:marTop w:val="0"/>
          <w:marBottom w:val="0"/>
          <w:divBdr>
            <w:top w:val="none" w:sz="0" w:space="0" w:color="auto"/>
            <w:left w:val="none" w:sz="0" w:space="0" w:color="auto"/>
            <w:bottom w:val="none" w:sz="0" w:space="0" w:color="auto"/>
            <w:right w:val="none" w:sz="0" w:space="0" w:color="auto"/>
          </w:divBdr>
        </w:div>
        <w:div w:id="687490707">
          <w:marLeft w:val="480"/>
          <w:marRight w:val="0"/>
          <w:marTop w:val="0"/>
          <w:marBottom w:val="0"/>
          <w:divBdr>
            <w:top w:val="none" w:sz="0" w:space="0" w:color="auto"/>
            <w:left w:val="none" w:sz="0" w:space="0" w:color="auto"/>
            <w:bottom w:val="none" w:sz="0" w:space="0" w:color="auto"/>
            <w:right w:val="none" w:sz="0" w:space="0" w:color="auto"/>
          </w:divBdr>
        </w:div>
        <w:div w:id="494959123">
          <w:marLeft w:val="480"/>
          <w:marRight w:val="0"/>
          <w:marTop w:val="0"/>
          <w:marBottom w:val="0"/>
          <w:divBdr>
            <w:top w:val="none" w:sz="0" w:space="0" w:color="auto"/>
            <w:left w:val="none" w:sz="0" w:space="0" w:color="auto"/>
            <w:bottom w:val="none" w:sz="0" w:space="0" w:color="auto"/>
            <w:right w:val="none" w:sz="0" w:space="0" w:color="auto"/>
          </w:divBdr>
        </w:div>
        <w:div w:id="1300768362">
          <w:marLeft w:val="480"/>
          <w:marRight w:val="0"/>
          <w:marTop w:val="0"/>
          <w:marBottom w:val="0"/>
          <w:divBdr>
            <w:top w:val="none" w:sz="0" w:space="0" w:color="auto"/>
            <w:left w:val="none" w:sz="0" w:space="0" w:color="auto"/>
            <w:bottom w:val="none" w:sz="0" w:space="0" w:color="auto"/>
            <w:right w:val="none" w:sz="0" w:space="0" w:color="auto"/>
          </w:divBdr>
        </w:div>
        <w:div w:id="1093630461">
          <w:marLeft w:val="480"/>
          <w:marRight w:val="0"/>
          <w:marTop w:val="0"/>
          <w:marBottom w:val="0"/>
          <w:divBdr>
            <w:top w:val="none" w:sz="0" w:space="0" w:color="auto"/>
            <w:left w:val="none" w:sz="0" w:space="0" w:color="auto"/>
            <w:bottom w:val="none" w:sz="0" w:space="0" w:color="auto"/>
            <w:right w:val="none" w:sz="0" w:space="0" w:color="auto"/>
          </w:divBdr>
        </w:div>
        <w:div w:id="67966733">
          <w:marLeft w:val="480"/>
          <w:marRight w:val="0"/>
          <w:marTop w:val="0"/>
          <w:marBottom w:val="0"/>
          <w:divBdr>
            <w:top w:val="none" w:sz="0" w:space="0" w:color="auto"/>
            <w:left w:val="none" w:sz="0" w:space="0" w:color="auto"/>
            <w:bottom w:val="none" w:sz="0" w:space="0" w:color="auto"/>
            <w:right w:val="none" w:sz="0" w:space="0" w:color="auto"/>
          </w:divBdr>
        </w:div>
        <w:div w:id="1780448764">
          <w:marLeft w:val="480"/>
          <w:marRight w:val="0"/>
          <w:marTop w:val="0"/>
          <w:marBottom w:val="0"/>
          <w:divBdr>
            <w:top w:val="none" w:sz="0" w:space="0" w:color="auto"/>
            <w:left w:val="none" w:sz="0" w:space="0" w:color="auto"/>
            <w:bottom w:val="none" w:sz="0" w:space="0" w:color="auto"/>
            <w:right w:val="none" w:sz="0" w:space="0" w:color="auto"/>
          </w:divBdr>
        </w:div>
        <w:div w:id="1577476778">
          <w:marLeft w:val="480"/>
          <w:marRight w:val="0"/>
          <w:marTop w:val="0"/>
          <w:marBottom w:val="0"/>
          <w:divBdr>
            <w:top w:val="none" w:sz="0" w:space="0" w:color="auto"/>
            <w:left w:val="none" w:sz="0" w:space="0" w:color="auto"/>
            <w:bottom w:val="none" w:sz="0" w:space="0" w:color="auto"/>
            <w:right w:val="none" w:sz="0" w:space="0" w:color="auto"/>
          </w:divBdr>
        </w:div>
        <w:div w:id="704717439">
          <w:marLeft w:val="480"/>
          <w:marRight w:val="0"/>
          <w:marTop w:val="0"/>
          <w:marBottom w:val="0"/>
          <w:divBdr>
            <w:top w:val="none" w:sz="0" w:space="0" w:color="auto"/>
            <w:left w:val="none" w:sz="0" w:space="0" w:color="auto"/>
            <w:bottom w:val="none" w:sz="0" w:space="0" w:color="auto"/>
            <w:right w:val="none" w:sz="0" w:space="0" w:color="auto"/>
          </w:divBdr>
        </w:div>
        <w:div w:id="1980374203">
          <w:marLeft w:val="480"/>
          <w:marRight w:val="0"/>
          <w:marTop w:val="0"/>
          <w:marBottom w:val="0"/>
          <w:divBdr>
            <w:top w:val="none" w:sz="0" w:space="0" w:color="auto"/>
            <w:left w:val="none" w:sz="0" w:space="0" w:color="auto"/>
            <w:bottom w:val="none" w:sz="0" w:space="0" w:color="auto"/>
            <w:right w:val="none" w:sz="0" w:space="0" w:color="auto"/>
          </w:divBdr>
        </w:div>
        <w:div w:id="1251349449">
          <w:marLeft w:val="480"/>
          <w:marRight w:val="0"/>
          <w:marTop w:val="0"/>
          <w:marBottom w:val="0"/>
          <w:divBdr>
            <w:top w:val="none" w:sz="0" w:space="0" w:color="auto"/>
            <w:left w:val="none" w:sz="0" w:space="0" w:color="auto"/>
            <w:bottom w:val="none" w:sz="0" w:space="0" w:color="auto"/>
            <w:right w:val="none" w:sz="0" w:space="0" w:color="auto"/>
          </w:divBdr>
        </w:div>
        <w:div w:id="621308331">
          <w:marLeft w:val="480"/>
          <w:marRight w:val="0"/>
          <w:marTop w:val="0"/>
          <w:marBottom w:val="0"/>
          <w:divBdr>
            <w:top w:val="none" w:sz="0" w:space="0" w:color="auto"/>
            <w:left w:val="none" w:sz="0" w:space="0" w:color="auto"/>
            <w:bottom w:val="none" w:sz="0" w:space="0" w:color="auto"/>
            <w:right w:val="none" w:sz="0" w:space="0" w:color="auto"/>
          </w:divBdr>
        </w:div>
        <w:div w:id="1794906350">
          <w:marLeft w:val="480"/>
          <w:marRight w:val="0"/>
          <w:marTop w:val="0"/>
          <w:marBottom w:val="0"/>
          <w:divBdr>
            <w:top w:val="none" w:sz="0" w:space="0" w:color="auto"/>
            <w:left w:val="none" w:sz="0" w:space="0" w:color="auto"/>
            <w:bottom w:val="none" w:sz="0" w:space="0" w:color="auto"/>
            <w:right w:val="none" w:sz="0" w:space="0" w:color="auto"/>
          </w:divBdr>
        </w:div>
        <w:div w:id="2120753609">
          <w:marLeft w:val="480"/>
          <w:marRight w:val="0"/>
          <w:marTop w:val="0"/>
          <w:marBottom w:val="0"/>
          <w:divBdr>
            <w:top w:val="none" w:sz="0" w:space="0" w:color="auto"/>
            <w:left w:val="none" w:sz="0" w:space="0" w:color="auto"/>
            <w:bottom w:val="none" w:sz="0" w:space="0" w:color="auto"/>
            <w:right w:val="none" w:sz="0" w:space="0" w:color="auto"/>
          </w:divBdr>
        </w:div>
        <w:div w:id="555438388">
          <w:marLeft w:val="480"/>
          <w:marRight w:val="0"/>
          <w:marTop w:val="0"/>
          <w:marBottom w:val="0"/>
          <w:divBdr>
            <w:top w:val="none" w:sz="0" w:space="0" w:color="auto"/>
            <w:left w:val="none" w:sz="0" w:space="0" w:color="auto"/>
            <w:bottom w:val="none" w:sz="0" w:space="0" w:color="auto"/>
            <w:right w:val="none" w:sz="0" w:space="0" w:color="auto"/>
          </w:divBdr>
        </w:div>
        <w:div w:id="1613197700">
          <w:marLeft w:val="480"/>
          <w:marRight w:val="0"/>
          <w:marTop w:val="0"/>
          <w:marBottom w:val="0"/>
          <w:divBdr>
            <w:top w:val="none" w:sz="0" w:space="0" w:color="auto"/>
            <w:left w:val="none" w:sz="0" w:space="0" w:color="auto"/>
            <w:bottom w:val="none" w:sz="0" w:space="0" w:color="auto"/>
            <w:right w:val="none" w:sz="0" w:space="0" w:color="auto"/>
          </w:divBdr>
        </w:div>
        <w:div w:id="1997221859">
          <w:marLeft w:val="480"/>
          <w:marRight w:val="0"/>
          <w:marTop w:val="0"/>
          <w:marBottom w:val="0"/>
          <w:divBdr>
            <w:top w:val="none" w:sz="0" w:space="0" w:color="auto"/>
            <w:left w:val="none" w:sz="0" w:space="0" w:color="auto"/>
            <w:bottom w:val="none" w:sz="0" w:space="0" w:color="auto"/>
            <w:right w:val="none" w:sz="0" w:space="0" w:color="auto"/>
          </w:divBdr>
        </w:div>
        <w:div w:id="871461879">
          <w:marLeft w:val="480"/>
          <w:marRight w:val="0"/>
          <w:marTop w:val="0"/>
          <w:marBottom w:val="0"/>
          <w:divBdr>
            <w:top w:val="none" w:sz="0" w:space="0" w:color="auto"/>
            <w:left w:val="none" w:sz="0" w:space="0" w:color="auto"/>
            <w:bottom w:val="none" w:sz="0" w:space="0" w:color="auto"/>
            <w:right w:val="none" w:sz="0" w:space="0" w:color="auto"/>
          </w:divBdr>
        </w:div>
        <w:div w:id="1880438272">
          <w:marLeft w:val="480"/>
          <w:marRight w:val="0"/>
          <w:marTop w:val="0"/>
          <w:marBottom w:val="0"/>
          <w:divBdr>
            <w:top w:val="none" w:sz="0" w:space="0" w:color="auto"/>
            <w:left w:val="none" w:sz="0" w:space="0" w:color="auto"/>
            <w:bottom w:val="none" w:sz="0" w:space="0" w:color="auto"/>
            <w:right w:val="none" w:sz="0" w:space="0" w:color="auto"/>
          </w:divBdr>
        </w:div>
        <w:div w:id="825049453">
          <w:marLeft w:val="480"/>
          <w:marRight w:val="0"/>
          <w:marTop w:val="0"/>
          <w:marBottom w:val="0"/>
          <w:divBdr>
            <w:top w:val="none" w:sz="0" w:space="0" w:color="auto"/>
            <w:left w:val="none" w:sz="0" w:space="0" w:color="auto"/>
            <w:bottom w:val="none" w:sz="0" w:space="0" w:color="auto"/>
            <w:right w:val="none" w:sz="0" w:space="0" w:color="auto"/>
          </w:divBdr>
        </w:div>
        <w:div w:id="70348930">
          <w:marLeft w:val="480"/>
          <w:marRight w:val="0"/>
          <w:marTop w:val="0"/>
          <w:marBottom w:val="0"/>
          <w:divBdr>
            <w:top w:val="none" w:sz="0" w:space="0" w:color="auto"/>
            <w:left w:val="none" w:sz="0" w:space="0" w:color="auto"/>
            <w:bottom w:val="none" w:sz="0" w:space="0" w:color="auto"/>
            <w:right w:val="none" w:sz="0" w:space="0" w:color="auto"/>
          </w:divBdr>
        </w:div>
        <w:div w:id="1380477485">
          <w:marLeft w:val="480"/>
          <w:marRight w:val="0"/>
          <w:marTop w:val="0"/>
          <w:marBottom w:val="0"/>
          <w:divBdr>
            <w:top w:val="none" w:sz="0" w:space="0" w:color="auto"/>
            <w:left w:val="none" w:sz="0" w:space="0" w:color="auto"/>
            <w:bottom w:val="none" w:sz="0" w:space="0" w:color="auto"/>
            <w:right w:val="none" w:sz="0" w:space="0" w:color="auto"/>
          </w:divBdr>
        </w:div>
        <w:div w:id="1679116376">
          <w:marLeft w:val="480"/>
          <w:marRight w:val="0"/>
          <w:marTop w:val="0"/>
          <w:marBottom w:val="0"/>
          <w:divBdr>
            <w:top w:val="none" w:sz="0" w:space="0" w:color="auto"/>
            <w:left w:val="none" w:sz="0" w:space="0" w:color="auto"/>
            <w:bottom w:val="none" w:sz="0" w:space="0" w:color="auto"/>
            <w:right w:val="none" w:sz="0" w:space="0" w:color="auto"/>
          </w:divBdr>
        </w:div>
        <w:div w:id="1785421546">
          <w:marLeft w:val="480"/>
          <w:marRight w:val="0"/>
          <w:marTop w:val="0"/>
          <w:marBottom w:val="0"/>
          <w:divBdr>
            <w:top w:val="none" w:sz="0" w:space="0" w:color="auto"/>
            <w:left w:val="none" w:sz="0" w:space="0" w:color="auto"/>
            <w:bottom w:val="none" w:sz="0" w:space="0" w:color="auto"/>
            <w:right w:val="none" w:sz="0" w:space="0" w:color="auto"/>
          </w:divBdr>
        </w:div>
        <w:div w:id="1257903813">
          <w:marLeft w:val="480"/>
          <w:marRight w:val="0"/>
          <w:marTop w:val="0"/>
          <w:marBottom w:val="0"/>
          <w:divBdr>
            <w:top w:val="none" w:sz="0" w:space="0" w:color="auto"/>
            <w:left w:val="none" w:sz="0" w:space="0" w:color="auto"/>
            <w:bottom w:val="none" w:sz="0" w:space="0" w:color="auto"/>
            <w:right w:val="none" w:sz="0" w:space="0" w:color="auto"/>
          </w:divBdr>
        </w:div>
        <w:div w:id="608463846">
          <w:marLeft w:val="480"/>
          <w:marRight w:val="0"/>
          <w:marTop w:val="0"/>
          <w:marBottom w:val="0"/>
          <w:divBdr>
            <w:top w:val="none" w:sz="0" w:space="0" w:color="auto"/>
            <w:left w:val="none" w:sz="0" w:space="0" w:color="auto"/>
            <w:bottom w:val="none" w:sz="0" w:space="0" w:color="auto"/>
            <w:right w:val="none" w:sz="0" w:space="0" w:color="auto"/>
          </w:divBdr>
        </w:div>
        <w:div w:id="1843008876">
          <w:marLeft w:val="480"/>
          <w:marRight w:val="0"/>
          <w:marTop w:val="0"/>
          <w:marBottom w:val="0"/>
          <w:divBdr>
            <w:top w:val="none" w:sz="0" w:space="0" w:color="auto"/>
            <w:left w:val="none" w:sz="0" w:space="0" w:color="auto"/>
            <w:bottom w:val="none" w:sz="0" w:space="0" w:color="auto"/>
            <w:right w:val="none" w:sz="0" w:space="0" w:color="auto"/>
          </w:divBdr>
        </w:div>
        <w:div w:id="1305692694">
          <w:marLeft w:val="480"/>
          <w:marRight w:val="0"/>
          <w:marTop w:val="0"/>
          <w:marBottom w:val="0"/>
          <w:divBdr>
            <w:top w:val="none" w:sz="0" w:space="0" w:color="auto"/>
            <w:left w:val="none" w:sz="0" w:space="0" w:color="auto"/>
            <w:bottom w:val="none" w:sz="0" w:space="0" w:color="auto"/>
            <w:right w:val="none" w:sz="0" w:space="0" w:color="auto"/>
          </w:divBdr>
        </w:div>
        <w:div w:id="1236671453">
          <w:marLeft w:val="480"/>
          <w:marRight w:val="0"/>
          <w:marTop w:val="0"/>
          <w:marBottom w:val="0"/>
          <w:divBdr>
            <w:top w:val="none" w:sz="0" w:space="0" w:color="auto"/>
            <w:left w:val="none" w:sz="0" w:space="0" w:color="auto"/>
            <w:bottom w:val="none" w:sz="0" w:space="0" w:color="auto"/>
            <w:right w:val="none" w:sz="0" w:space="0" w:color="auto"/>
          </w:divBdr>
        </w:div>
        <w:div w:id="12346871">
          <w:marLeft w:val="480"/>
          <w:marRight w:val="0"/>
          <w:marTop w:val="0"/>
          <w:marBottom w:val="0"/>
          <w:divBdr>
            <w:top w:val="none" w:sz="0" w:space="0" w:color="auto"/>
            <w:left w:val="none" w:sz="0" w:space="0" w:color="auto"/>
            <w:bottom w:val="none" w:sz="0" w:space="0" w:color="auto"/>
            <w:right w:val="none" w:sz="0" w:space="0" w:color="auto"/>
          </w:divBdr>
        </w:div>
        <w:div w:id="1674530875">
          <w:marLeft w:val="480"/>
          <w:marRight w:val="0"/>
          <w:marTop w:val="0"/>
          <w:marBottom w:val="0"/>
          <w:divBdr>
            <w:top w:val="none" w:sz="0" w:space="0" w:color="auto"/>
            <w:left w:val="none" w:sz="0" w:space="0" w:color="auto"/>
            <w:bottom w:val="none" w:sz="0" w:space="0" w:color="auto"/>
            <w:right w:val="none" w:sz="0" w:space="0" w:color="auto"/>
          </w:divBdr>
        </w:div>
        <w:div w:id="148526065">
          <w:marLeft w:val="480"/>
          <w:marRight w:val="0"/>
          <w:marTop w:val="0"/>
          <w:marBottom w:val="0"/>
          <w:divBdr>
            <w:top w:val="none" w:sz="0" w:space="0" w:color="auto"/>
            <w:left w:val="none" w:sz="0" w:space="0" w:color="auto"/>
            <w:bottom w:val="none" w:sz="0" w:space="0" w:color="auto"/>
            <w:right w:val="none" w:sz="0" w:space="0" w:color="auto"/>
          </w:divBdr>
        </w:div>
        <w:div w:id="1552113210">
          <w:marLeft w:val="480"/>
          <w:marRight w:val="0"/>
          <w:marTop w:val="0"/>
          <w:marBottom w:val="0"/>
          <w:divBdr>
            <w:top w:val="none" w:sz="0" w:space="0" w:color="auto"/>
            <w:left w:val="none" w:sz="0" w:space="0" w:color="auto"/>
            <w:bottom w:val="none" w:sz="0" w:space="0" w:color="auto"/>
            <w:right w:val="none" w:sz="0" w:space="0" w:color="auto"/>
          </w:divBdr>
        </w:div>
        <w:div w:id="146363621">
          <w:marLeft w:val="480"/>
          <w:marRight w:val="0"/>
          <w:marTop w:val="0"/>
          <w:marBottom w:val="0"/>
          <w:divBdr>
            <w:top w:val="none" w:sz="0" w:space="0" w:color="auto"/>
            <w:left w:val="none" w:sz="0" w:space="0" w:color="auto"/>
            <w:bottom w:val="none" w:sz="0" w:space="0" w:color="auto"/>
            <w:right w:val="none" w:sz="0" w:space="0" w:color="auto"/>
          </w:divBdr>
        </w:div>
        <w:div w:id="1735424793">
          <w:marLeft w:val="480"/>
          <w:marRight w:val="0"/>
          <w:marTop w:val="0"/>
          <w:marBottom w:val="0"/>
          <w:divBdr>
            <w:top w:val="none" w:sz="0" w:space="0" w:color="auto"/>
            <w:left w:val="none" w:sz="0" w:space="0" w:color="auto"/>
            <w:bottom w:val="none" w:sz="0" w:space="0" w:color="auto"/>
            <w:right w:val="none" w:sz="0" w:space="0" w:color="auto"/>
          </w:divBdr>
        </w:div>
        <w:div w:id="562181221">
          <w:marLeft w:val="480"/>
          <w:marRight w:val="0"/>
          <w:marTop w:val="0"/>
          <w:marBottom w:val="0"/>
          <w:divBdr>
            <w:top w:val="none" w:sz="0" w:space="0" w:color="auto"/>
            <w:left w:val="none" w:sz="0" w:space="0" w:color="auto"/>
            <w:bottom w:val="none" w:sz="0" w:space="0" w:color="auto"/>
            <w:right w:val="none" w:sz="0" w:space="0" w:color="auto"/>
          </w:divBdr>
        </w:div>
        <w:div w:id="750852940">
          <w:marLeft w:val="480"/>
          <w:marRight w:val="0"/>
          <w:marTop w:val="0"/>
          <w:marBottom w:val="0"/>
          <w:divBdr>
            <w:top w:val="none" w:sz="0" w:space="0" w:color="auto"/>
            <w:left w:val="none" w:sz="0" w:space="0" w:color="auto"/>
            <w:bottom w:val="none" w:sz="0" w:space="0" w:color="auto"/>
            <w:right w:val="none" w:sz="0" w:space="0" w:color="auto"/>
          </w:divBdr>
        </w:div>
        <w:div w:id="1348756092">
          <w:marLeft w:val="480"/>
          <w:marRight w:val="0"/>
          <w:marTop w:val="0"/>
          <w:marBottom w:val="0"/>
          <w:divBdr>
            <w:top w:val="none" w:sz="0" w:space="0" w:color="auto"/>
            <w:left w:val="none" w:sz="0" w:space="0" w:color="auto"/>
            <w:bottom w:val="none" w:sz="0" w:space="0" w:color="auto"/>
            <w:right w:val="none" w:sz="0" w:space="0" w:color="auto"/>
          </w:divBdr>
        </w:div>
        <w:div w:id="1473477000">
          <w:marLeft w:val="480"/>
          <w:marRight w:val="0"/>
          <w:marTop w:val="0"/>
          <w:marBottom w:val="0"/>
          <w:divBdr>
            <w:top w:val="none" w:sz="0" w:space="0" w:color="auto"/>
            <w:left w:val="none" w:sz="0" w:space="0" w:color="auto"/>
            <w:bottom w:val="none" w:sz="0" w:space="0" w:color="auto"/>
            <w:right w:val="none" w:sz="0" w:space="0" w:color="auto"/>
          </w:divBdr>
        </w:div>
        <w:div w:id="34895881">
          <w:marLeft w:val="480"/>
          <w:marRight w:val="0"/>
          <w:marTop w:val="0"/>
          <w:marBottom w:val="0"/>
          <w:divBdr>
            <w:top w:val="none" w:sz="0" w:space="0" w:color="auto"/>
            <w:left w:val="none" w:sz="0" w:space="0" w:color="auto"/>
            <w:bottom w:val="none" w:sz="0" w:space="0" w:color="auto"/>
            <w:right w:val="none" w:sz="0" w:space="0" w:color="auto"/>
          </w:divBdr>
        </w:div>
        <w:div w:id="380911192">
          <w:marLeft w:val="480"/>
          <w:marRight w:val="0"/>
          <w:marTop w:val="0"/>
          <w:marBottom w:val="0"/>
          <w:divBdr>
            <w:top w:val="none" w:sz="0" w:space="0" w:color="auto"/>
            <w:left w:val="none" w:sz="0" w:space="0" w:color="auto"/>
            <w:bottom w:val="none" w:sz="0" w:space="0" w:color="auto"/>
            <w:right w:val="none" w:sz="0" w:space="0" w:color="auto"/>
          </w:divBdr>
        </w:div>
        <w:div w:id="1460420850">
          <w:marLeft w:val="480"/>
          <w:marRight w:val="0"/>
          <w:marTop w:val="0"/>
          <w:marBottom w:val="0"/>
          <w:divBdr>
            <w:top w:val="none" w:sz="0" w:space="0" w:color="auto"/>
            <w:left w:val="none" w:sz="0" w:space="0" w:color="auto"/>
            <w:bottom w:val="none" w:sz="0" w:space="0" w:color="auto"/>
            <w:right w:val="none" w:sz="0" w:space="0" w:color="auto"/>
          </w:divBdr>
        </w:div>
        <w:div w:id="496073272">
          <w:marLeft w:val="480"/>
          <w:marRight w:val="0"/>
          <w:marTop w:val="0"/>
          <w:marBottom w:val="0"/>
          <w:divBdr>
            <w:top w:val="none" w:sz="0" w:space="0" w:color="auto"/>
            <w:left w:val="none" w:sz="0" w:space="0" w:color="auto"/>
            <w:bottom w:val="none" w:sz="0" w:space="0" w:color="auto"/>
            <w:right w:val="none" w:sz="0" w:space="0" w:color="auto"/>
          </w:divBdr>
        </w:div>
        <w:div w:id="1627588791">
          <w:marLeft w:val="480"/>
          <w:marRight w:val="0"/>
          <w:marTop w:val="0"/>
          <w:marBottom w:val="0"/>
          <w:divBdr>
            <w:top w:val="none" w:sz="0" w:space="0" w:color="auto"/>
            <w:left w:val="none" w:sz="0" w:space="0" w:color="auto"/>
            <w:bottom w:val="none" w:sz="0" w:space="0" w:color="auto"/>
            <w:right w:val="none" w:sz="0" w:space="0" w:color="auto"/>
          </w:divBdr>
        </w:div>
        <w:div w:id="1348827606">
          <w:marLeft w:val="480"/>
          <w:marRight w:val="0"/>
          <w:marTop w:val="0"/>
          <w:marBottom w:val="0"/>
          <w:divBdr>
            <w:top w:val="none" w:sz="0" w:space="0" w:color="auto"/>
            <w:left w:val="none" w:sz="0" w:space="0" w:color="auto"/>
            <w:bottom w:val="none" w:sz="0" w:space="0" w:color="auto"/>
            <w:right w:val="none" w:sz="0" w:space="0" w:color="auto"/>
          </w:divBdr>
        </w:div>
        <w:div w:id="671645214">
          <w:marLeft w:val="480"/>
          <w:marRight w:val="0"/>
          <w:marTop w:val="0"/>
          <w:marBottom w:val="0"/>
          <w:divBdr>
            <w:top w:val="none" w:sz="0" w:space="0" w:color="auto"/>
            <w:left w:val="none" w:sz="0" w:space="0" w:color="auto"/>
            <w:bottom w:val="none" w:sz="0" w:space="0" w:color="auto"/>
            <w:right w:val="none" w:sz="0" w:space="0" w:color="auto"/>
          </w:divBdr>
        </w:div>
        <w:div w:id="2102950479">
          <w:marLeft w:val="480"/>
          <w:marRight w:val="0"/>
          <w:marTop w:val="0"/>
          <w:marBottom w:val="0"/>
          <w:divBdr>
            <w:top w:val="none" w:sz="0" w:space="0" w:color="auto"/>
            <w:left w:val="none" w:sz="0" w:space="0" w:color="auto"/>
            <w:bottom w:val="none" w:sz="0" w:space="0" w:color="auto"/>
            <w:right w:val="none" w:sz="0" w:space="0" w:color="auto"/>
          </w:divBdr>
        </w:div>
      </w:divsChild>
    </w:div>
    <w:div w:id="1433668332">
      <w:bodyDiv w:val="1"/>
      <w:marLeft w:val="0"/>
      <w:marRight w:val="0"/>
      <w:marTop w:val="0"/>
      <w:marBottom w:val="0"/>
      <w:divBdr>
        <w:top w:val="none" w:sz="0" w:space="0" w:color="auto"/>
        <w:left w:val="none" w:sz="0" w:space="0" w:color="auto"/>
        <w:bottom w:val="none" w:sz="0" w:space="0" w:color="auto"/>
        <w:right w:val="none" w:sz="0" w:space="0" w:color="auto"/>
      </w:divBdr>
    </w:div>
    <w:div w:id="1436824454">
      <w:bodyDiv w:val="1"/>
      <w:marLeft w:val="0"/>
      <w:marRight w:val="0"/>
      <w:marTop w:val="0"/>
      <w:marBottom w:val="0"/>
      <w:divBdr>
        <w:top w:val="none" w:sz="0" w:space="0" w:color="auto"/>
        <w:left w:val="none" w:sz="0" w:space="0" w:color="auto"/>
        <w:bottom w:val="none" w:sz="0" w:space="0" w:color="auto"/>
        <w:right w:val="none" w:sz="0" w:space="0" w:color="auto"/>
      </w:divBdr>
    </w:div>
    <w:div w:id="1437602940">
      <w:bodyDiv w:val="1"/>
      <w:marLeft w:val="0"/>
      <w:marRight w:val="0"/>
      <w:marTop w:val="0"/>
      <w:marBottom w:val="0"/>
      <w:divBdr>
        <w:top w:val="none" w:sz="0" w:space="0" w:color="auto"/>
        <w:left w:val="none" w:sz="0" w:space="0" w:color="auto"/>
        <w:bottom w:val="none" w:sz="0" w:space="0" w:color="auto"/>
        <w:right w:val="none" w:sz="0" w:space="0" w:color="auto"/>
      </w:divBdr>
    </w:div>
    <w:div w:id="1442535669">
      <w:bodyDiv w:val="1"/>
      <w:marLeft w:val="0"/>
      <w:marRight w:val="0"/>
      <w:marTop w:val="0"/>
      <w:marBottom w:val="0"/>
      <w:divBdr>
        <w:top w:val="none" w:sz="0" w:space="0" w:color="auto"/>
        <w:left w:val="none" w:sz="0" w:space="0" w:color="auto"/>
        <w:bottom w:val="none" w:sz="0" w:space="0" w:color="auto"/>
        <w:right w:val="none" w:sz="0" w:space="0" w:color="auto"/>
      </w:divBdr>
      <w:divsChild>
        <w:div w:id="1828739468">
          <w:marLeft w:val="480"/>
          <w:marRight w:val="0"/>
          <w:marTop w:val="0"/>
          <w:marBottom w:val="0"/>
          <w:divBdr>
            <w:top w:val="none" w:sz="0" w:space="0" w:color="auto"/>
            <w:left w:val="none" w:sz="0" w:space="0" w:color="auto"/>
            <w:bottom w:val="none" w:sz="0" w:space="0" w:color="auto"/>
            <w:right w:val="none" w:sz="0" w:space="0" w:color="auto"/>
          </w:divBdr>
        </w:div>
        <w:div w:id="1914122099">
          <w:marLeft w:val="480"/>
          <w:marRight w:val="0"/>
          <w:marTop w:val="0"/>
          <w:marBottom w:val="0"/>
          <w:divBdr>
            <w:top w:val="none" w:sz="0" w:space="0" w:color="auto"/>
            <w:left w:val="none" w:sz="0" w:space="0" w:color="auto"/>
            <w:bottom w:val="none" w:sz="0" w:space="0" w:color="auto"/>
            <w:right w:val="none" w:sz="0" w:space="0" w:color="auto"/>
          </w:divBdr>
        </w:div>
        <w:div w:id="1911888199">
          <w:marLeft w:val="480"/>
          <w:marRight w:val="0"/>
          <w:marTop w:val="0"/>
          <w:marBottom w:val="0"/>
          <w:divBdr>
            <w:top w:val="none" w:sz="0" w:space="0" w:color="auto"/>
            <w:left w:val="none" w:sz="0" w:space="0" w:color="auto"/>
            <w:bottom w:val="none" w:sz="0" w:space="0" w:color="auto"/>
            <w:right w:val="none" w:sz="0" w:space="0" w:color="auto"/>
          </w:divBdr>
        </w:div>
        <w:div w:id="1533492597">
          <w:marLeft w:val="480"/>
          <w:marRight w:val="0"/>
          <w:marTop w:val="0"/>
          <w:marBottom w:val="0"/>
          <w:divBdr>
            <w:top w:val="none" w:sz="0" w:space="0" w:color="auto"/>
            <w:left w:val="none" w:sz="0" w:space="0" w:color="auto"/>
            <w:bottom w:val="none" w:sz="0" w:space="0" w:color="auto"/>
            <w:right w:val="none" w:sz="0" w:space="0" w:color="auto"/>
          </w:divBdr>
        </w:div>
        <w:div w:id="1086683761">
          <w:marLeft w:val="480"/>
          <w:marRight w:val="0"/>
          <w:marTop w:val="0"/>
          <w:marBottom w:val="0"/>
          <w:divBdr>
            <w:top w:val="none" w:sz="0" w:space="0" w:color="auto"/>
            <w:left w:val="none" w:sz="0" w:space="0" w:color="auto"/>
            <w:bottom w:val="none" w:sz="0" w:space="0" w:color="auto"/>
            <w:right w:val="none" w:sz="0" w:space="0" w:color="auto"/>
          </w:divBdr>
        </w:div>
        <w:div w:id="1563785005">
          <w:marLeft w:val="480"/>
          <w:marRight w:val="0"/>
          <w:marTop w:val="0"/>
          <w:marBottom w:val="0"/>
          <w:divBdr>
            <w:top w:val="none" w:sz="0" w:space="0" w:color="auto"/>
            <w:left w:val="none" w:sz="0" w:space="0" w:color="auto"/>
            <w:bottom w:val="none" w:sz="0" w:space="0" w:color="auto"/>
            <w:right w:val="none" w:sz="0" w:space="0" w:color="auto"/>
          </w:divBdr>
        </w:div>
        <w:div w:id="749276564">
          <w:marLeft w:val="480"/>
          <w:marRight w:val="0"/>
          <w:marTop w:val="0"/>
          <w:marBottom w:val="0"/>
          <w:divBdr>
            <w:top w:val="none" w:sz="0" w:space="0" w:color="auto"/>
            <w:left w:val="none" w:sz="0" w:space="0" w:color="auto"/>
            <w:bottom w:val="none" w:sz="0" w:space="0" w:color="auto"/>
            <w:right w:val="none" w:sz="0" w:space="0" w:color="auto"/>
          </w:divBdr>
        </w:div>
        <w:div w:id="31007644">
          <w:marLeft w:val="480"/>
          <w:marRight w:val="0"/>
          <w:marTop w:val="0"/>
          <w:marBottom w:val="0"/>
          <w:divBdr>
            <w:top w:val="none" w:sz="0" w:space="0" w:color="auto"/>
            <w:left w:val="none" w:sz="0" w:space="0" w:color="auto"/>
            <w:bottom w:val="none" w:sz="0" w:space="0" w:color="auto"/>
            <w:right w:val="none" w:sz="0" w:space="0" w:color="auto"/>
          </w:divBdr>
        </w:div>
        <w:div w:id="649939574">
          <w:marLeft w:val="480"/>
          <w:marRight w:val="0"/>
          <w:marTop w:val="0"/>
          <w:marBottom w:val="0"/>
          <w:divBdr>
            <w:top w:val="none" w:sz="0" w:space="0" w:color="auto"/>
            <w:left w:val="none" w:sz="0" w:space="0" w:color="auto"/>
            <w:bottom w:val="none" w:sz="0" w:space="0" w:color="auto"/>
            <w:right w:val="none" w:sz="0" w:space="0" w:color="auto"/>
          </w:divBdr>
        </w:div>
        <w:div w:id="587349175">
          <w:marLeft w:val="480"/>
          <w:marRight w:val="0"/>
          <w:marTop w:val="0"/>
          <w:marBottom w:val="0"/>
          <w:divBdr>
            <w:top w:val="none" w:sz="0" w:space="0" w:color="auto"/>
            <w:left w:val="none" w:sz="0" w:space="0" w:color="auto"/>
            <w:bottom w:val="none" w:sz="0" w:space="0" w:color="auto"/>
            <w:right w:val="none" w:sz="0" w:space="0" w:color="auto"/>
          </w:divBdr>
        </w:div>
        <w:div w:id="1086850484">
          <w:marLeft w:val="480"/>
          <w:marRight w:val="0"/>
          <w:marTop w:val="0"/>
          <w:marBottom w:val="0"/>
          <w:divBdr>
            <w:top w:val="none" w:sz="0" w:space="0" w:color="auto"/>
            <w:left w:val="none" w:sz="0" w:space="0" w:color="auto"/>
            <w:bottom w:val="none" w:sz="0" w:space="0" w:color="auto"/>
            <w:right w:val="none" w:sz="0" w:space="0" w:color="auto"/>
          </w:divBdr>
        </w:div>
        <w:div w:id="1149127658">
          <w:marLeft w:val="480"/>
          <w:marRight w:val="0"/>
          <w:marTop w:val="0"/>
          <w:marBottom w:val="0"/>
          <w:divBdr>
            <w:top w:val="none" w:sz="0" w:space="0" w:color="auto"/>
            <w:left w:val="none" w:sz="0" w:space="0" w:color="auto"/>
            <w:bottom w:val="none" w:sz="0" w:space="0" w:color="auto"/>
            <w:right w:val="none" w:sz="0" w:space="0" w:color="auto"/>
          </w:divBdr>
        </w:div>
        <w:div w:id="1741098095">
          <w:marLeft w:val="480"/>
          <w:marRight w:val="0"/>
          <w:marTop w:val="0"/>
          <w:marBottom w:val="0"/>
          <w:divBdr>
            <w:top w:val="none" w:sz="0" w:space="0" w:color="auto"/>
            <w:left w:val="none" w:sz="0" w:space="0" w:color="auto"/>
            <w:bottom w:val="none" w:sz="0" w:space="0" w:color="auto"/>
            <w:right w:val="none" w:sz="0" w:space="0" w:color="auto"/>
          </w:divBdr>
        </w:div>
        <w:div w:id="171797406">
          <w:marLeft w:val="480"/>
          <w:marRight w:val="0"/>
          <w:marTop w:val="0"/>
          <w:marBottom w:val="0"/>
          <w:divBdr>
            <w:top w:val="none" w:sz="0" w:space="0" w:color="auto"/>
            <w:left w:val="none" w:sz="0" w:space="0" w:color="auto"/>
            <w:bottom w:val="none" w:sz="0" w:space="0" w:color="auto"/>
            <w:right w:val="none" w:sz="0" w:space="0" w:color="auto"/>
          </w:divBdr>
        </w:div>
        <w:div w:id="1064991323">
          <w:marLeft w:val="480"/>
          <w:marRight w:val="0"/>
          <w:marTop w:val="0"/>
          <w:marBottom w:val="0"/>
          <w:divBdr>
            <w:top w:val="none" w:sz="0" w:space="0" w:color="auto"/>
            <w:left w:val="none" w:sz="0" w:space="0" w:color="auto"/>
            <w:bottom w:val="none" w:sz="0" w:space="0" w:color="auto"/>
            <w:right w:val="none" w:sz="0" w:space="0" w:color="auto"/>
          </w:divBdr>
        </w:div>
        <w:div w:id="706023929">
          <w:marLeft w:val="480"/>
          <w:marRight w:val="0"/>
          <w:marTop w:val="0"/>
          <w:marBottom w:val="0"/>
          <w:divBdr>
            <w:top w:val="none" w:sz="0" w:space="0" w:color="auto"/>
            <w:left w:val="none" w:sz="0" w:space="0" w:color="auto"/>
            <w:bottom w:val="none" w:sz="0" w:space="0" w:color="auto"/>
            <w:right w:val="none" w:sz="0" w:space="0" w:color="auto"/>
          </w:divBdr>
        </w:div>
        <w:div w:id="351686560">
          <w:marLeft w:val="480"/>
          <w:marRight w:val="0"/>
          <w:marTop w:val="0"/>
          <w:marBottom w:val="0"/>
          <w:divBdr>
            <w:top w:val="none" w:sz="0" w:space="0" w:color="auto"/>
            <w:left w:val="none" w:sz="0" w:space="0" w:color="auto"/>
            <w:bottom w:val="none" w:sz="0" w:space="0" w:color="auto"/>
            <w:right w:val="none" w:sz="0" w:space="0" w:color="auto"/>
          </w:divBdr>
        </w:div>
        <w:div w:id="1582451209">
          <w:marLeft w:val="480"/>
          <w:marRight w:val="0"/>
          <w:marTop w:val="0"/>
          <w:marBottom w:val="0"/>
          <w:divBdr>
            <w:top w:val="none" w:sz="0" w:space="0" w:color="auto"/>
            <w:left w:val="none" w:sz="0" w:space="0" w:color="auto"/>
            <w:bottom w:val="none" w:sz="0" w:space="0" w:color="auto"/>
            <w:right w:val="none" w:sz="0" w:space="0" w:color="auto"/>
          </w:divBdr>
        </w:div>
        <w:div w:id="1755275887">
          <w:marLeft w:val="480"/>
          <w:marRight w:val="0"/>
          <w:marTop w:val="0"/>
          <w:marBottom w:val="0"/>
          <w:divBdr>
            <w:top w:val="none" w:sz="0" w:space="0" w:color="auto"/>
            <w:left w:val="none" w:sz="0" w:space="0" w:color="auto"/>
            <w:bottom w:val="none" w:sz="0" w:space="0" w:color="auto"/>
            <w:right w:val="none" w:sz="0" w:space="0" w:color="auto"/>
          </w:divBdr>
        </w:div>
        <w:div w:id="1779442379">
          <w:marLeft w:val="480"/>
          <w:marRight w:val="0"/>
          <w:marTop w:val="0"/>
          <w:marBottom w:val="0"/>
          <w:divBdr>
            <w:top w:val="none" w:sz="0" w:space="0" w:color="auto"/>
            <w:left w:val="none" w:sz="0" w:space="0" w:color="auto"/>
            <w:bottom w:val="none" w:sz="0" w:space="0" w:color="auto"/>
            <w:right w:val="none" w:sz="0" w:space="0" w:color="auto"/>
          </w:divBdr>
        </w:div>
        <w:div w:id="1552962963">
          <w:marLeft w:val="480"/>
          <w:marRight w:val="0"/>
          <w:marTop w:val="0"/>
          <w:marBottom w:val="0"/>
          <w:divBdr>
            <w:top w:val="none" w:sz="0" w:space="0" w:color="auto"/>
            <w:left w:val="none" w:sz="0" w:space="0" w:color="auto"/>
            <w:bottom w:val="none" w:sz="0" w:space="0" w:color="auto"/>
            <w:right w:val="none" w:sz="0" w:space="0" w:color="auto"/>
          </w:divBdr>
        </w:div>
        <w:div w:id="442651062">
          <w:marLeft w:val="480"/>
          <w:marRight w:val="0"/>
          <w:marTop w:val="0"/>
          <w:marBottom w:val="0"/>
          <w:divBdr>
            <w:top w:val="none" w:sz="0" w:space="0" w:color="auto"/>
            <w:left w:val="none" w:sz="0" w:space="0" w:color="auto"/>
            <w:bottom w:val="none" w:sz="0" w:space="0" w:color="auto"/>
            <w:right w:val="none" w:sz="0" w:space="0" w:color="auto"/>
          </w:divBdr>
        </w:div>
        <w:div w:id="1599604616">
          <w:marLeft w:val="480"/>
          <w:marRight w:val="0"/>
          <w:marTop w:val="0"/>
          <w:marBottom w:val="0"/>
          <w:divBdr>
            <w:top w:val="none" w:sz="0" w:space="0" w:color="auto"/>
            <w:left w:val="none" w:sz="0" w:space="0" w:color="auto"/>
            <w:bottom w:val="none" w:sz="0" w:space="0" w:color="auto"/>
            <w:right w:val="none" w:sz="0" w:space="0" w:color="auto"/>
          </w:divBdr>
        </w:div>
        <w:div w:id="92282682">
          <w:marLeft w:val="480"/>
          <w:marRight w:val="0"/>
          <w:marTop w:val="0"/>
          <w:marBottom w:val="0"/>
          <w:divBdr>
            <w:top w:val="none" w:sz="0" w:space="0" w:color="auto"/>
            <w:left w:val="none" w:sz="0" w:space="0" w:color="auto"/>
            <w:bottom w:val="none" w:sz="0" w:space="0" w:color="auto"/>
            <w:right w:val="none" w:sz="0" w:space="0" w:color="auto"/>
          </w:divBdr>
        </w:div>
        <w:div w:id="254439453">
          <w:marLeft w:val="480"/>
          <w:marRight w:val="0"/>
          <w:marTop w:val="0"/>
          <w:marBottom w:val="0"/>
          <w:divBdr>
            <w:top w:val="none" w:sz="0" w:space="0" w:color="auto"/>
            <w:left w:val="none" w:sz="0" w:space="0" w:color="auto"/>
            <w:bottom w:val="none" w:sz="0" w:space="0" w:color="auto"/>
            <w:right w:val="none" w:sz="0" w:space="0" w:color="auto"/>
          </w:divBdr>
        </w:div>
        <w:div w:id="742409675">
          <w:marLeft w:val="480"/>
          <w:marRight w:val="0"/>
          <w:marTop w:val="0"/>
          <w:marBottom w:val="0"/>
          <w:divBdr>
            <w:top w:val="none" w:sz="0" w:space="0" w:color="auto"/>
            <w:left w:val="none" w:sz="0" w:space="0" w:color="auto"/>
            <w:bottom w:val="none" w:sz="0" w:space="0" w:color="auto"/>
            <w:right w:val="none" w:sz="0" w:space="0" w:color="auto"/>
          </w:divBdr>
        </w:div>
        <w:div w:id="189030272">
          <w:marLeft w:val="480"/>
          <w:marRight w:val="0"/>
          <w:marTop w:val="0"/>
          <w:marBottom w:val="0"/>
          <w:divBdr>
            <w:top w:val="none" w:sz="0" w:space="0" w:color="auto"/>
            <w:left w:val="none" w:sz="0" w:space="0" w:color="auto"/>
            <w:bottom w:val="none" w:sz="0" w:space="0" w:color="auto"/>
            <w:right w:val="none" w:sz="0" w:space="0" w:color="auto"/>
          </w:divBdr>
        </w:div>
        <w:div w:id="1153915141">
          <w:marLeft w:val="480"/>
          <w:marRight w:val="0"/>
          <w:marTop w:val="0"/>
          <w:marBottom w:val="0"/>
          <w:divBdr>
            <w:top w:val="none" w:sz="0" w:space="0" w:color="auto"/>
            <w:left w:val="none" w:sz="0" w:space="0" w:color="auto"/>
            <w:bottom w:val="none" w:sz="0" w:space="0" w:color="auto"/>
            <w:right w:val="none" w:sz="0" w:space="0" w:color="auto"/>
          </w:divBdr>
        </w:div>
        <w:div w:id="618799148">
          <w:marLeft w:val="480"/>
          <w:marRight w:val="0"/>
          <w:marTop w:val="0"/>
          <w:marBottom w:val="0"/>
          <w:divBdr>
            <w:top w:val="none" w:sz="0" w:space="0" w:color="auto"/>
            <w:left w:val="none" w:sz="0" w:space="0" w:color="auto"/>
            <w:bottom w:val="none" w:sz="0" w:space="0" w:color="auto"/>
            <w:right w:val="none" w:sz="0" w:space="0" w:color="auto"/>
          </w:divBdr>
        </w:div>
        <w:div w:id="1316489059">
          <w:marLeft w:val="480"/>
          <w:marRight w:val="0"/>
          <w:marTop w:val="0"/>
          <w:marBottom w:val="0"/>
          <w:divBdr>
            <w:top w:val="none" w:sz="0" w:space="0" w:color="auto"/>
            <w:left w:val="none" w:sz="0" w:space="0" w:color="auto"/>
            <w:bottom w:val="none" w:sz="0" w:space="0" w:color="auto"/>
            <w:right w:val="none" w:sz="0" w:space="0" w:color="auto"/>
          </w:divBdr>
        </w:div>
        <w:div w:id="1741630506">
          <w:marLeft w:val="480"/>
          <w:marRight w:val="0"/>
          <w:marTop w:val="0"/>
          <w:marBottom w:val="0"/>
          <w:divBdr>
            <w:top w:val="none" w:sz="0" w:space="0" w:color="auto"/>
            <w:left w:val="none" w:sz="0" w:space="0" w:color="auto"/>
            <w:bottom w:val="none" w:sz="0" w:space="0" w:color="auto"/>
            <w:right w:val="none" w:sz="0" w:space="0" w:color="auto"/>
          </w:divBdr>
        </w:div>
        <w:div w:id="1540431669">
          <w:marLeft w:val="480"/>
          <w:marRight w:val="0"/>
          <w:marTop w:val="0"/>
          <w:marBottom w:val="0"/>
          <w:divBdr>
            <w:top w:val="none" w:sz="0" w:space="0" w:color="auto"/>
            <w:left w:val="none" w:sz="0" w:space="0" w:color="auto"/>
            <w:bottom w:val="none" w:sz="0" w:space="0" w:color="auto"/>
            <w:right w:val="none" w:sz="0" w:space="0" w:color="auto"/>
          </w:divBdr>
        </w:div>
        <w:div w:id="1013261581">
          <w:marLeft w:val="480"/>
          <w:marRight w:val="0"/>
          <w:marTop w:val="0"/>
          <w:marBottom w:val="0"/>
          <w:divBdr>
            <w:top w:val="none" w:sz="0" w:space="0" w:color="auto"/>
            <w:left w:val="none" w:sz="0" w:space="0" w:color="auto"/>
            <w:bottom w:val="none" w:sz="0" w:space="0" w:color="auto"/>
            <w:right w:val="none" w:sz="0" w:space="0" w:color="auto"/>
          </w:divBdr>
        </w:div>
        <w:div w:id="1838886821">
          <w:marLeft w:val="480"/>
          <w:marRight w:val="0"/>
          <w:marTop w:val="0"/>
          <w:marBottom w:val="0"/>
          <w:divBdr>
            <w:top w:val="none" w:sz="0" w:space="0" w:color="auto"/>
            <w:left w:val="none" w:sz="0" w:space="0" w:color="auto"/>
            <w:bottom w:val="none" w:sz="0" w:space="0" w:color="auto"/>
            <w:right w:val="none" w:sz="0" w:space="0" w:color="auto"/>
          </w:divBdr>
        </w:div>
        <w:div w:id="1616013135">
          <w:marLeft w:val="480"/>
          <w:marRight w:val="0"/>
          <w:marTop w:val="0"/>
          <w:marBottom w:val="0"/>
          <w:divBdr>
            <w:top w:val="none" w:sz="0" w:space="0" w:color="auto"/>
            <w:left w:val="none" w:sz="0" w:space="0" w:color="auto"/>
            <w:bottom w:val="none" w:sz="0" w:space="0" w:color="auto"/>
            <w:right w:val="none" w:sz="0" w:space="0" w:color="auto"/>
          </w:divBdr>
        </w:div>
        <w:div w:id="1502546940">
          <w:marLeft w:val="480"/>
          <w:marRight w:val="0"/>
          <w:marTop w:val="0"/>
          <w:marBottom w:val="0"/>
          <w:divBdr>
            <w:top w:val="none" w:sz="0" w:space="0" w:color="auto"/>
            <w:left w:val="none" w:sz="0" w:space="0" w:color="auto"/>
            <w:bottom w:val="none" w:sz="0" w:space="0" w:color="auto"/>
            <w:right w:val="none" w:sz="0" w:space="0" w:color="auto"/>
          </w:divBdr>
        </w:div>
        <w:div w:id="1204833564">
          <w:marLeft w:val="480"/>
          <w:marRight w:val="0"/>
          <w:marTop w:val="0"/>
          <w:marBottom w:val="0"/>
          <w:divBdr>
            <w:top w:val="none" w:sz="0" w:space="0" w:color="auto"/>
            <w:left w:val="none" w:sz="0" w:space="0" w:color="auto"/>
            <w:bottom w:val="none" w:sz="0" w:space="0" w:color="auto"/>
            <w:right w:val="none" w:sz="0" w:space="0" w:color="auto"/>
          </w:divBdr>
        </w:div>
        <w:div w:id="1378823208">
          <w:marLeft w:val="480"/>
          <w:marRight w:val="0"/>
          <w:marTop w:val="0"/>
          <w:marBottom w:val="0"/>
          <w:divBdr>
            <w:top w:val="none" w:sz="0" w:space="0" w:color="auto"/>
            <w:left w:val="none" w:sz="0" w:space="0" w:color="auto"/>
            <w:bottom w:val="none" w:sz="0" w:space="0" w:color="auto"/>
            <w:right w:val="none" w:sz="0" w:space="0" w:color="auto"/>
          </w:divBdr>
        </w:div>
        <w:div w:id="467825322">
          <w:marLeft w:val="480"/>
          <w:marRight w:val="0"/>
          <w:marTop w:val="0"/>
          <w:marBottom w:val="0"/>
          <w:divBdr>
            <w:top w:val="none" w:sz="0" w:space="0" w:color="auto"/>
            <w:left w:val="none" w:sz="0" w:space="0" w:color="auto"/>
            <w:bottom w:val="none" w:sz="0" w:space="0" w:color="auto"/>
            <w:right w:val="none" w:sz="0" w:space="0" w:color="auto"/>
          </w:divBdr>
        </w:div>
        <w:div w:id="410977390">
          <w:marLeft w:val="480"/>
          <w:marRight w:val="0"/>
          <w:marTop w:val="0"/>
          <w:marBottom w:val="0"/>
          <w:divBdr>
            <w:top w:val="none" w:sz="0" w:space="0" w:color="auto"/>
            <w:left w:val="none" w:sz="0" w:space="0" w:color="auto"/>
            <w:bottom w:val="none" w:sz="0" w:space="0" w:color="auto"/>
            <w:right w:val="none" w:sz="0" w:space="0" w:color="auto"/>
          </w:divBdr>
        </w:div>
        <w:div w:id="1921937238">
          <w:marLeft w:val="480"/>
          <w:marRight w:val="0"/>
          <w:marTop w:val="0"/>
          <w:marBottom w:val="0"/>
          <w:divBdr>
            <w:top w:val="none" w:sz="0" w:space="0" w:color="auto"/>
            <w:left w:val="none" w:sz="0" w:space="0" w:color="auto"/>
            <w:bottom w:val="none" w:sz="0" w:space="0" w:color="auto"/>
            <w:right w:val="none" w:sz="0" w:space="0" w:color="auto"/>
          </w:divBdr>
        </w:div>
        <w:div w:id="1610578063">
          <w:marLeft w:val="480"/>
          <w:marRight w:val="0"/>
          <w:marTop w:val="0"/>
          <w:marBottom w:val="0"/>
          <w:divBdr>
            <w:top w:val="none" w:sz="0" w:space="0" w:color="auto"/>
            <w:left w:val="none" w:sz="0" w:space="0" w:color="auto"/>
            <w:bottom w:val="none" w:sz="0" w:space="0" w:color="auto"/>
            <w:right w:val="none" w:sz="0" w:space="0" w:color="auto"/>
          </w:divBdr>
        </w:div>
        <w:div w:id="1102459146">
          <w:marLeft w:val="480"/>
          <w:marRight w:val="0"/>
          <w:marTop w:val="0"/>
          <w:marBottom w:val="0"/>
          <w:divBdr>
            <w:top w:val="none" w:sz="0" w:space="0" w:color="auto"/>
            <w:left w:val="none" w:sz="0" w:space="0" w:color="auto"/>
            <w:bottom w:val="none" w:sz="0" w:space="0" w:color="auto"/>
            <w:right w:val="none" w:sz="0" w:space="0" w:color="auto"/>
          </w:divBdr>
        </w:div>
        <w:div w:id="1395160642">
          <w:marLeft w:val="480"/>
          <w:marRight w:val="0"/>
          <w:marTop w:val="0"/>
          <w:marBottom w:val="0"/>
          <w:divBdr>
            <w:top w:val="none" w:sz="0" w:space="0" w:color="auto"/>
            <w:left w:val="none" w:sz="0" w:space="0" w:color="auto"/>
            <w:bottom w:val="none" w:sz="0" w:space="0" w:color="auto"/>
            <w:right w:val="none" w:sz="0" w:space="0" w:color="auto"/>
          </w:divBdr>
        </w:div>
        <w:div w:id="1836336403">
          <w:marLeft w:val="480"/>
          <w:marRight w:val="0"/>
          <w:marTop w:val="0"/>
          <w:marBottom w:val="0"/>
          <w:divBdr>
            <w:top w:val="none" w:sz="0" w:space="0" w:color="auto"/>
            <w:left w:val="none" w:sz="0" w:space="0" w:color="auto"/>
            <w:bottom w:val="none" w:sz="0" w:space="0" w:color="auto"/>
            <w:right w:val="none" w:sz="0" w:space="0" w:color="auto"/>
          </w:divBdr>
        </w:div>
        <w:div w:id="1952735308">
          <w:marLeft w:val="480"/>
          <w:marRight w:val="0"/>
          <w:marTop w:val="0"/>
          <w:marBottom w:val="0"/>
          <w:divBdr>
            <w:top w:val="none" w:sz="0" w:space="0" w:color="auto"/>
            <w:left w:val="none" w:sz="0" w:space="0" w:color="auto"/>
            <w:bottom w:val="none" w:sz="0" w:space="0" w:color="auto"/>
            <w:right w:val="none" w:sz="0" w:space="0" w:color="auto"/>
          </w:divBdr>
        </w:div>
        <w:div w:id="2020541260">
          <w:marLeft w:val="480"/>
          <w:marRight w:val="0"/>
          <w:marTop w:val="0"/>
          <w:marBottom w:val="0"/>
          <w:divBdr>
            <w:top w:val="none" w:sz="0" w:space="0" w:color="auto"/>
            <w:left w:val="none" w:sz="0" w:space="0" w:color="auto"/>
            <w:bottom w:val="none" w:sz="0" w:space="0" w:color="auto"/>
            <w:right w:val="none" w:sz="0" w:space="0" w:color="auto"/>
          </w:divBdr>
        </w:div>
        <w:div w:id="2143841599">
          <w:marLeft w:val="480"/>
          <w:marRight w:val="0"/>
          <w:marTop w:val="0"/>
          <w:marBottom w:val="0"/>
          <w:divBdr>
            <w:top w:val="none" w:sz="0" w:space="0" w:color="auto"/>
            <w:left w:val="none" w:sz="0" w:space="0" w:color="auto"/>
            <w:bottom w:val="none" w:sz="0" w:space="0" w:color="auto"/>
            <w:right w:val="none" w:sz="0" w:space="0" w:color="auto"/>
          </w:divBdr>
        </w:div>
        <w:div w:id="593244330">
          <w:marLeft w:val="480"/>
          <w:marRight w:val="0"/>
          <w:marTop w:val="0"/>
          <w:marBottom w:val="0"/>
          <w:divBdr>
            <w:top w:val="none" w:sz="0" w:space="0" w:color="auto"/>
            <w:left w:val="none" w:sz="0" w:space="0" w:color="auto"/>
            <w:bottom w:val="none" w:sz="0" w:space="0" w:color="auto"/>
            <w:right w:val="none" w:sz="0" w:space="0" w:color="auto"/>
          </w:divBdr>
        </w:div>
        <w:div w:id="2042633272">
          <w:marLeft w:val="480"/>
          <w:marRight w:val="0"/>
          <w:marTop w:val="0"/>
          <w:marBottom w:val="0"/>
          <w:divBdr>
            <w:top w:val="none" w:sz="0" w:space="0" w:color="auto"/>
            <w:left w:val="none" w:sz="0" w:space="0" w:color="auto"/>
            <w:bottom w:val="none" w:sz="0" w:space="0" w:color="auto"/>
            <w:right w:val="none" w:sz="0" w:space="0" w:color="auto"/>
          </w:divBdr>
        </w:div>
        <w:div w:id="478617451">
          <w:marLeft w:val="480"/>
          <w:marRight w:val="0"/>
          <w:marTop w:val="0"/>
          <w:marBottom w:val="0"/>
          <w:divBdr>
            <w:top w:val="none" w:sz="0" w:space="0" w:color="auto"/>
            <w:left w:val="none" w:sz="0" w:space="0" w:color="auto"/>
            <w:bottom w:val="none" w:sz="0" w:space="0" w:color="auto"/>
            <w:right w:val="none" w:sz="0" w:space="0" w:color="auto"/>
          </w:divBdr>
        </w:div>
        <w:div w:id="1682774030">
          <w:marLeft w:val="480"/>
          <w:marRight w:val="0"/>
          <w:marTop w:val="0"/>
          <w:marBottom w:val="0"/>
          <w:divBdr>
            <w:top w:val="none" w:sz="0" w:space="0" w:color="auto"/>
            <w:left w:val="none" w:sz="0" w:space="0" w:color="auto"/>
            <w:bottom w:val="none" w:sz="0" w:space="0" w:color="auto"/>
            <w:right w:val="none" w:sz="0" w:space="0" w:color="auto"/>
          </w:divBdr>
        </w:div>
        <w:div w:id="1562978749">
          <w:marLeft w:val="480"/>
          <w:marRight w:val="0"/>
          <w:marTop w:val="0"/>
          <w:marBottom w:val="0"/>
          <w:divBdr>
            <w:top w:val="none" w:sz="0" w:space="0" w:color="auto"/>
            <w:left w:val="none" w:sz="0" w:space="0" w:color="auto"/>
            <w:bottom w:val="none" w:sz="0" w:space="0" w:color="auto"/>
            <w:right w:val="none" w:sz="0" w:space="0" w:color="auto"/>
          </w:divBdr>
        </w:div>
        <w:div w:id="1132482113">
          <w:marLeft w:val="480"/>
          <w:marRight w:val="0"/>
          <w:marTop w:val="0"/>
          <w:marBottom w:val="0"/>
          <w:divBdr>
            <w:top w:val="none" w:sz="0" w:space="0" w:color="auto"/>
            <w:left w:val="none" w:sz="0" w:space="0" w:color="auto"/>
            <w:bottom w:val="none" w:sz="0" w:space="0" w:color="auto"/>
            <w:right w:val="none" w:sz="0" w:space="0" w:color="auto"/>
          </w:divBdr>
        </w:div>
        <w:div w:id="996767457">
          <w:marLeft w:val="480"/>
          <w:marRight w:val="0"/>
          <w:marTop w:val="0"/>
          <w:marBottom w:val="0"/>
          <w:divBdr>
            <w:top w:val="none" w:sz="0" w:space="0" w:color="auto"/>
            <w:left w:val="none" w:sz="0" w:space="0" w:color="auto"/>
            <w:bottom w:val="none" w:sz="0" w:space="0" w:color="auto"/>
            <w:right w:val="none" w:sz="0" w:space="0" w:color="auto"/>
          </w:divBdr>
        </w:div>
        <w:div w:id="818420984">
          <w:marLeft w:val="480"/>
          <w:marRight w:val="0"/>
          <w:marTop w:val="0"/>
          <w:marBottom w:val="0"/>
          <w:divBdr>
            <w:top w:val="none" w:sz="0" w:space="0" w:color="auto"/>
            <w:left w:val="none" w:sz="0" w:space="0" w:color="auto"/>
            <w:bottom w:val="none" w:sz="0" w:space="0" w:color="auto"/>
            <w:right w:val="none" w:sz="0" w:space="0" w:color="auto"/>
          </w:divBdr>
        </w:div>
        <w:div w:id="2013138518">
          <w:marLeft w:val="480"/>
          <w:marRight w:val="0"/>
          <w:marTop w:val="0"/>
          <w:marBottom w:val="0"/>
          <w:divBdr>
            <w:top w:val="none" w:sz="0" w:space="0" w:color="auto"/>
            <w:left w:val="none" w:sz="0" w:space="0" w:color="auto"/>
            <w:bottom w:val="none" w:sz="0" w:space="0" w:color="auto"/>
            <w:right w:val="none" w:sz="0" w:space="0" w:color="auto"/>
          </w:divBdr>
        </w:div>
        <w:div w:id="30230165">
          <w:marLeft w:val="480"/>
          <w:marRight w:val="0"/>
          <w:marTop w:val="0"/>
          <w:marBottom w:val="0"/>
          <w:divBdr>
            <w:top w:val="none" w:sz="0" w:space="0" w:color="auto"/>
            <w:left w:val="none" w:sz="0" w:space="0" w:color="auto"/>
            <w:bottom w:val="none" w:sz="0" w:space="0" w:color="auto"/>
            <w:right w:val="none" w:sz="0" w:space="0" w:color="auto"/>
          </w:divBdr>
        </w:div>
        <w:div w:id="1873573411">
          <w:marLeft w:val="480"/>
          <w:marRight w:val="0"/>
          <w:marTop w:val="0"/>
          <w:marBottom w:val="0"/>
          <w:divBdr>
            <w:top w:val="none" w:sz="0" w:space="0" w:color="auto"/>
            <w:left w:val="none" w:sz="0" w:space="0" w:color="auto"/>
            <w:bottom w:val="none" w:sz="0" w:space="0" w:color="auto"/>
            <w:right w:val="none" w:sz="0" w:space="0" w:color="auto"/>
          </w:divBdr>
        </w:div>
        <w:div w:id="1347055061">
          <w:marLeft w:val="480"/>
          <w:marRight w:val="0"/>
          <w:marTop w:val="0"/>
          <w:marBottom w:val="0"/>
          <w:divBdr>
            <w:top w:val="none" w:sz="0" w:space="0" w:color="auto"/>
            <w:left w:val="none" w:sz="0" w:space="0" w:color="auto"/>
            <w:bottom w:val="none" w:sz="0" w:space="0" w:color="auto"/>
            <w:right w:val="none" w:sz="0" w:space="0" w:color="auto"/>
          </w:divBdr>
        </w:div>
        <w:div w:id="745735265">
          <w:marLeft w:val="480"/>
          <w:marRight w:val="0"/>
          <w:marTop w:val="0"/>
          <w:marBottom w:val="0"/>
          <w:divBdr>
            <w:top w:val="none" w:sz="0" w:space="0" w:color="auto"/>
            <w:left w:val="none" w:sz="0" w:space="0" w:color="auto"/>
            <w:bottom w:val="none" w:sz="0" w:space="0" w:color="auto"/>
            <w:right w:val="none" w:sz="0" w:space="0" w:color="auto"/>
          </w:divBdr>
        </w:div>
        <w:div w:id="2083092276">
          <w:marLeft w:val="480"/>
          <w:marRight w:val="0"/>
          <w:marTop w:val="0"/>
          <w:marBottom w:val="0"/>
          <w:divBdr>
            <w:top w:val="none" w:sz="0" w:space="0" w:color="auto"/>
            <w:left w:val="none" w:sz="0" w:space="0" w:color="auto"/>
            <w:bottom w:val="none" w:sz="0" w:space="0" w:color="auto"/>
            <w:right w:val="none" w:sz="0" w:space="0" w:color="auto"/>
          </w:divBdr>
        </w:div>
        <w:div w:id="992757967">
          <w:marLeft w:val="480"/>
          <w:marRight w:val="0"/>
          <w:marTop w:val="0"/>
          <w:marBottom w:val="0"/>
          <w:divBdr>
            <w:top w:val="none" w:sz="0" w:space="0" w:color="auto"/>
            <w:left w:val="none" w:sz="0" w:space="0" w:color="auto"/>
            <w:bottom w:val="none" w:sz="0" w:space="0" w:color="auto"/>
            <w:right w:val="none" w:sz="0" w:space="0" w:color="auto"/>
          </w:divBdr>
        </w:div>
        <w:div w:id="1572547053">
          <w:marLeft w:val="480"/>
          <w:marRight w:val="0"/>
          <w:marTop w:val="0"/>
          <w:marBottom w:val="0"/>
          <w:divBdr>
            <w:top w:val="none" w:sz="0" w:space="0" w:color="auto"/>
            <w:left w:val="none" w:sz="0" w:space="0" w:color="auto"/>
            <w:bottom w:val="none" w:sz="0" w:space="0" w:color="auto"/>
            <w:right w:val="none" w:sz="0" w:space="0" w:color="auto"/>
          </w:divBdr>
        </w:div>
        <w:div w:id="1807039524">
          <w:marLeft w:val="480"/>
          <w:marRight w:val="0"/>
          <w:marTop w:val="0"/>
          <w:marBottom w:val="0"/>
          <w:divBdr>
            <w:top w:val="none" w:sz="0" w:space="0" w:color="auto"/>
            <w:left w:val="none" w:sz="0" w:space="0" w:color="auto"/>
            <w:bottom w:val="none" w:sz="0" w:space="0" w:color="auto"/>
            <w:right w:val="none" w:sz="0" w:space="0" w:color="auto"/>
          </w:divBdr>
        </w:div>
        <w:div w:id="1435325574">
          <w:marLeft w:val="480"/>
          <w:marRight w:val="0"/>
          <w:marTop w:val="0"/>
          <w:marBottom w:val="0"/>
          <w:divBdr>
            <w:top w:val="none" w:sz="0" w:space="0" w:color="auto"/>
            <w:left w:val="none" w:sz="0" w:space="0" w:color="auto"/>
            <w:bottom w:val="none" w:sz="0" w:space="0" w:color="auto"/>
            <w:right w:val="none" w:sz="0" w:space="0" w:color="auto"/>
          </w:divBdr>
        </w:div>
        <w:div w:id="1045787233">
          <w:marLeft w:val="480"/>
          <w:marRight w:val="0"/>
          <w:marTop w:val="0"/>
          <w:marBottom w:val="0"/>
          <w:divBdr>
            <w:top w:val="none" w:sz="0" w:space="0" w:color="auto"/>
            <w:left w:val="none" w:sz="0" w:space="0" w:color="auto"/>
            <w:bottom w:val="none" w:sz="0" w:space="0" w:color="auto"/>
            <w:right w:val="none" w:sz="0" w:space="0" w:color="auto"/>
          </w:divBdr>
        </w:div>
        <w:div w:id="459499723">
          <w:marLeft w:val="480"/>
          <w:marRight w:val="0"/>
          <w:marTop w:val="0"/>
          <w:marBottom w:val="0"/>
          <w:divBdr>
            <w:top w:val="none" w:sz="0" w:space="0" w:color="auto"/>
            <w:left w:val="none" w:sz="0" w:space="0" w:color="auto"/>
            <w:bottom w:val="none" w:sz="0" w:space="0" w:color="auto"/>
            <w:right w:val="none" w:sz="0" w:space="0" w:color="auto"/>
          </w:divBdr>
        </w:div>
        <w:div w:id="1493326105">
          <w:marLeft w:val="480"/>
          <w:marRight w:val="0"/>
          <w:marTop w:val="0"/>
          <w:marBottom w:val="0"/>
          <w:divBdr>
            <w:top w:val="none" w:sz="0" w:space="0" w:color="auto"/>
            <w:left w:val="none" w:sz="0" w:space="0" w:color="auto"/>
            <w:bottom w:val="none" w:sz="0" w:space="0" w:color="auto"/>
            <w:right w:val="none" w:sz="0" w:space="0" w:color="auto"/>
          </w:divBdr>
        </w:div>
        <w:div w:id="1087968169">
          <w:marLeft w:val="480"/>
          <w:marRight w:val="0"/>
          <w:marTop w:val="0"/>
          <w:marBottom w:val="0"/>
          <w:divBdr>
            <w:top w:val="none" w:sz="0" w:space="0" w:color="auto"/>
            <w:left w:val="none" w:sz="0" w:space="0" w:color="auto"/>
            <w:bottom w:val="none" w:sz="0" w:space="0" w:color="auto"/>
            <w:right w:val="none" w:sz="0" w:space="0" w:color="auto"/>
          </w:divBdr>
        </w:div>
        <w:div w:id="1124349599">
          <w:marLeft w:val="480"/>
          <w:marRight w:val="0"/>
          <w:marTop w:val="0"/>
          <w:marBottom w:val="0"/>
          <w:divBdr>
            <w:top w:val="none" w:sz="0" w:space="0" w:color="auto"/>
            <w:left w:val="none" w:sz="0" w:space="0" w:color="auto"/>
            <w:bottom w:val="none" w:sz="0" w:space="0" w:color="auto"/>
            <w:right w:val="none" w:sz="0" w:space="0" w:color="auto"/>
          </w:divBdr>
        </w:div>
        <w:div w:id="404038069">
          <w:marLeft w:val="480"/>
          <w:marRight w:val="0"/>
          <w:marTop w:val="0"/>
          <w:marBottom w:val="0"/>
          <w:divBdr>
            <w:top w:val="none" w:sz="0" w:space="0" w:color="auto"/>
            <w:left w:val="none" w:sz="0" w:space="0" w:color="auto"/>
            <w:bottom w:val="none" w:sz="0" w:space="0" w:color="auto"/>
            <w:right w:val="none" w:sz="0" w:space="0" w:color="auto"/>
          </w:divBdr>
        </w:div>
        <w:div w:id="547227204">
          <w:marLeft w:val="480"/>
          <w:marRight w:val="0"/>
          <w:marTop w:val="0"/>
          <w:marBottom w:val="0"/>
          <w:divBdr>
            <w:top w:val="none" w:sz="0" w:space="0" w:color="auto"/>
            <w:left w:val="none" w:sz="0" w:space="0" w:color="auto"/>
            <w:bottom w:val="none" w:sz="0" w:space="0" w:color="auto"/>
            <w:right w:val="none" w:sz="0" w:space="0" w:color="auto"/>
          </w:divBdr>
        </w:div>
        <w:div w:id="1820345922">
          <w:marLeft w:val="480"/>
          <w:marRight w:val="0"/>
          <w:marTop w:val="0"/>
          <w:marBottom w:val="0"/>
          <w:divBdr>
            <w:top w:val="none" w:sz="0" w:space="0" w:color="auto"/>
            <w:left w:val="none" w:sz="0" w:space="0" w:color="auto"/>
            <w:bottom w:val="none" w:sz="0" w:space="0" w:color="auto"/>
            <w:right w:val="none" w:sz="0" w:space="0" w:color="auto"/>
          </w:divBdr>
        </w:div>
        <w:div w:id="1590231621">
          <w:marLeft w:val="480"/>
          <w:marRight w:val="0"/>
          <w:marTop w:val="0"/>
          <w:marBottom w:val="0"/>
          <w:divBdr>
            <w:top w:val="none" w:sz="0" w:space="0" w:color="auto"/>
            <w:left w:val="none" w:sz="0" w:space="0" w:color="auto"/>
            <w:bottom w:val="none" w:sz="0" w:space="0" w:color="auto"/>
            <w:right w:val="none" w:sz="0" w:space="0" w:color="auto"/>
          </w:divBdr>
        </w:div>
        <w:div w:id="291714327">
          <w:marLeft w:val="480"/>
          <w:marRight w:val="0"/>
          <w:marTop w:val="0"/>
          <w:marBottom w:val="0"/>
          <w:divBdr>
            <w:top w:val="none" w:sz="0" w:space="0" w:color="auto"/>
            <w:left w:val="none" w:sz="0" w:space="0" w:color="auto"/>
            <w:bottom w:val="none" w:sz="0" w:space="0" w:color="auto"/>
            <w:right w:val="none" w:sz="0" w:space="0" w:color="auto"/>
          </w:divBdr>
        </w:div>
        <w:div w:id="1032725469">
          <w:marLeft w:val="480"/>
          <w:marRight w:val="0"/>
          <w:marTop w:val="0"/>
          <w:marBottom w:val="0"/>
          <w:divBdr>
            <w:top w:val="none" w:sz="0" w:space="0" w:color="auto"/>
            <w:left w:val="none" w:sz="0" w:space="0" w:color="auto"/>
            <w:bottom w:val="none" w:sz="0" w:space="0" w:color="auto"/>
            <w:right w:val="none" w:sz="0" w:space="0" w:color="auto"/>
          </w:divBdr>
        </w:div>
        <w:div w:id="1782727850">
          <w:marLeft w:val="480"/>
          <w:marRight w:val="0"/>
          <w:marTop w:val="0"/>
          <w:marBottom w:val="0"/>
          <w:divBdr>
            <w:top w:val="none" w:sz="0" w:space="0" w:color="auto"/>
            <w:left w:val="none" w:sz="0" w:space="0" w:color="auto"/>
            <w:bottom w:val="none" w:sz="0" w:space="0" w:color="auto"/>
            <w:right w:val="none" w:sz="0" w:space="0" w:color="auto"/>
          </w:divBdr>
        </w:div>
      </w:divsChild>
    </w:div>
    <w:div w:id="1447701144">
      <w:bodyDiv w:val="1"/>
      <w:marLeft w:val="0"/>
      <w:marRight w:val="0"/>
      <w:marTop w:val="0"/>
      <w:marBottom w:val="0"/>
      <w:divBdr>
        <w:top w:val="none" w:sz="0" w:space="0" w:color="auto"/>
        <w:left w:val="none" w:sz="0" w:space="0" w:color="auto"/>
        <w:bottom w:val="none" w:sz="0" w:space="0" w:color="auto"/>
        <w:right w:val="none" w:sz="0" w:space="0" w:color="auto"/>
      </w:divBdr>
    </w:div>
    <w:div w:id="1448312639">
      <w:bodyDiv w:val="1"/>
      <w:marLeft w:val="0"/>
      <w:marRight w:val="0"/>
      <w:marTop w:val="0"/>
      <w:marBottom w:val="0"/>
      <w:divBdr>
        <w:top w:val="none" w:sz="0" w:space="0" w:color="auto"/>
        <w:left w:val="none" w:sz="0" w:space="0" w:color="auto"/>
        <w:bottom w:val="none" w:sz="0" w:space="0" w:color="auto"/>
        <w:right w:val="none" w:sz="0" w:space="0" w:color="auto"/>
      </w:divBdr>
      <w:divsChild>
        <w:div w:id="1002244969">
          <w:marLeft w:val="480"/>
          <w:marRight w:val="0"/>
          <w:marTop w:val="0"/>
          <w:marBottom w:val="0"/>
          <w:divBdr>
            <w:top w:val="none" w:sz="0" w:space="0" w:color="auto"/>
            <w:left w:val="none" w:sz="0" w:space="0" w:color="auto"/>
            <w:bottom w:val="none" w:sz="0" w:space="0" w:color="auto"/>
            <w:right w:val="none" w:sz="0" w:space="0" w:color="auto"/>
          </w:divBdr>
        </w:div>
        <w:div w:id="1479495180">
          <w:marLeft w:val="480"/>
          <w:marRight w:val="0"/>
          <w:marTop w:val="0"/>
          <w:marBottom w:val="0"/>
          <w:divBdr>
            <w:top w:val="none" w:sz="0" w:space="0" w:color="auto"/>
            <w:left w:val="none" w:sz="0" w:space="0" w:color="auto"/>
            <w:bottom w:val="none" w:sz="0" w:space="0" w:color="auto"/>
            <w:right w:val="none" w:sz="0" w:space="0" w:color="auto"/>
          </w:divBdr>
        </w:div>
        <w:div w:id="1384327495">
          <w:marLeft w:val="480"/>
          <w:marRight w:val="0"/>
          <w:marTop w:val="0"/>
          <w:marBottom w:val="0"/>
          <w:divBdr>
            <w:top w:val="none" w:sz="0" w:space="0" w:color="auto"/>
            <w:left w:val="none" w:sz="0" w:space="0" w:color="auto"/>
            <w:bottom w:val="none" w:sz="0" w:space="0" w:color="auto"/>
            <w:right w:val="none" w:sz="0" w:space="0" w:color="auto"/>
          </w:divBdr>
        </w:div>
        <w:div w:id="345788155">
          <w:marLeft w:val="480"/>
          <w:marRight w:val="0"/>
          <w:marTop w:val="0"/>
          <w:marBottom w:val="0"/>
          <w:divBdr>
            <w:top w:val="none" w:sz="0" w:space="0" w:color="auto"/>
            <w:left w:val="none" w:sz="0" w:space="0" w:color="auto"/>
            <w:bottom w:val="none" w:sz="0" w:space="0" w:color="auto"/>
            <w:right w:val="none" w:sz="0" w:space="0" w:color="auto"/>
          </w:divBdr>
        </w:div>
        <w:div w:id="517543008">
          <w:marLeft w:val="480"/>
          <w:marRight w:val="0"/>
          <w:marTop w:val="0"/>
          <w:marBottom w:val="0"/>
          <w:divBdr>
            <w:top w:val="none" w:sz="0" w:space="0" w:color="auto"/>
            <w:left w:val="none" w:sz="0" w:space="0" w:color="auto"/>
            <w:bottom w:val="none" w:sz="0" w:space="0" w:color="auto"/>
            <w:right w:val="none" w:sz="0" w:space="0" w:color="auto"/>
          </w:divBdr>
        </w:div>
        <w:div w:id="576938398">
          <w:marLeft w:val="480"/>
          <w:marRight w:val="0"/>
          <w:marTop w:val="0"/>
          <w:marBottom w:val="0"/>
          <w:divBdr>
            <w:top w:val="none" w:sz="0" w:space="0" w:color="auto"/>
            <w:left w:val="none" w:sz="0" w:space="0" w:color="auto"/>
            <w:bottom w:val="none" w:sz="0" w:space="0" w:color="auto"/>
            <w:right w:val="none" w:sz="0" w:space="0" w:color="auto"/>
          </w:divBdr>
        </w:div>
        <w:div w:id="31661974">
          <w:marLeft w:val="480"/>
          <w:marRight w:val="0"/>
          <w:marTop w:val="0"/>
          <w:marBottom w:val="0"/>
          <w:divBdr>
            <w:top w:val="none" w:sz="0" w:space="0" w:color="auto"/>
            <w:left w:val="none" w:sz="0" w:space="0" w:color="auto"/>
            <w:bottom w:val="none" w:sz="0" w:space="0" w:color="auto"/>
            <w:right w:val="none" w:sz="0" w:space="0" w:color="auto"/>
          </w:divBdr>
        </w:div>
        <w:div w:id="1175147479">
          <w:marLeft w:val="480"/>
          <w:marRight w:val="0"/>
          <w:marTop w:val="0"/>
          <w:marBottom w:val="0"/>
          <w:divBdr>
            <w:top w:val="none" w:sz="0" w:space="0" w:color="auto"/>
            <w:left w:val="none" w:sz="0" w:space="0" w:color="auto"/>
            <w:bottom w:val="none" w:sz="0" w:space="0" w:color="auto"/>
            <w:right w:val="none" w:sz="0" w:space="0" w:color="auto"/>
          </w:divBdr>
        </w:div>
        <w:div w:id="214853895">
          <w:marLeft w:val="480"/>
          <w:marRight w:val="0"/>
          <w:marTop w:val="0"/>
          <w:marBottom w:val="0"/>
          <w:divBdr>
            <w:top w:val="none" w:sz="0" w:space="0" w:color="auto"/>
            <w:left w:val="none" w:sz="0" w:space="0" w:color="auto"/>
            <w:bottom w:val="none" w:sz="0" w:space="0" w:color="auto"/>
            <w:right w:val="none" w:sz="0" w:space="0" w:color="auto"/>
          </w:divBdr>
        </w:div>
        <w:div w:id="1188523034">
          <w:marLeft w:val="480"/>
          <w:marRight w:val="0"/>
          <w:marTop w:val="0"/>
          <w:marBottom w:val="0"/>
          <w:divBdr>
            <w:top w:val="none" w:sz="0" w:space="0" w:color="auto"/>
            <w:left w:val="none" w:sz="0" w:space="0" w:color="auto"/>
            <w:bottom w:val="none" w:sz="0" w:space="0" w:color="auto"/>
            <w:right w:val="none" w:sz="0" w:space="0" w:color="auto"/>
          </w:divBdr>
        </w:div>
        <w:div w:id="1543783933">
          <w:marLeft w:val="480"/>
          <w:marRight w:val="0"/>
          <w:marTop w:val="0"/>
          <w:marBottom w:val="0"/>
          <w:divBdr>
            <w:top w:val="none" w:sz="0" w:space="0" w:color="auto"/>
            <w:left w:val="none" w:sz="0" w:space="0" w:color="auto"/>
            <w:bottom w:val="none" w:sz="0" w:space="0" w:color="auto"/>
            <w:right w:val="none" w:sz="0" w:space="0" w:color="auto"/>
          </w:divBdr>
        </w:div>
        <w:div w:id="606884711">
          <w:marLeft w:val="480"/>
          <w:marRight w:val="0"/>
          <w:marTop w:val="0"/>
          <w:marBottom w:val="0"/>
          <w:divBdr>
            <w:top w:val="none" w:sz="0" w:space="0" w:color="auto"/>
            <w:left w:val="none" w:sz="0" w:space="0" w:color="auto"/>
            <w:bottom w:val="none" w:sz="0" w:space="0" w:color="auto"/>
            <w:right w:val="none" w:sz="0" w:space="0" w:color="auto"/>
          </w:divBdr>
        </w:div>
        <w:div w:id="1158422025">
          <w:marLeft w:val="480"/>
          <w:marRight w:val="0"/>
          <w:marTop w:val="0"/>
          <w:marBottom w:val="0"/>
          <w:divBdr>
            <w:top w:val="none" w:sz="0" w:space="0" w:color="auto"/>
            <w:left w:val="none" w:sz="0" w:space="0" w:color="auto"/>
            <w:bottom w:val="none" w:sz="0" w:space="0" w:color="auto"/>
            <w:right w:val="none" w:sz="0" w:space="0" w:color="auto"/>
          </w:divBdr>
        </w:div>
        <w:div w:id="1262105004">
          <w:marLeft w:val="480"/>
          <w:marRight w:val="0"/>
          <w:marTop w:val="0"/>
          <w:marBottom w:val="0"/>
          <w:divBdr>
            <w:top w:val="none" w:sz="0" w:space="0" w:color="auto"/>
            <w:left w:val="none" w:sz="0" w:space="0" w:color="auto"/>
            <w:bottom w:val="none" w:sz="0" w:space="0" w:color="auto"/>
            <w:right w:val="none" w:sz="0" w:space="0" w:color="auto"/>
          </w:divBdr>
        </w:div>
        <w:div w:id="941181073">
          <w:marLeft w:val="480"/>
          <w:marRight w:val="0"/>
          <w:marTop w:val="0"/>
          <w:marBottom w:val="0"/>
          <w:divBdr>
            <w:top w:val="none" w:sz="0" w:space="0" w:color="auto"/>
            <w:left w:val="none" w:sz="0" w:space="0" w:color="auto"/>
            <w:bottom w:val="none" w:sz="0" w:space="0" w:color="auto"/>
            <w:right w:val="none" w:sz="0" w:space="0" w:color="auto"/>
          </w:divBdr>
        </w:div>
        <w:div w:id="117576096">
          <w:marLeft w:val="480"/>
          <w:marRight w:val="0"/>
          <w:marTop w:val="0"/>
          <w:marBottom w:val="0"/>
          <w:divBdr>
            <w:top w:val="none" w:sz="0" w:space="0" w:color="auto"/>
            <w:left w:val="none" w:sz="0" w:space="0" w:color="auto"/>
            <w:bottom w:val="none" w:sz="0" w:space="0" w:color="auto"/>
            <w:right w:val="none" w:sz="0" w:space="0" w:color="auto"/>
          </w:divBdr>
        </w:div>
        <w:div w:id="1036277771">
          <w:marLeft w:val="480"/>
          <w:marRight w:val="0"/>
          <w:marTop w:val="0"/>
          <w:marBottom w:val="0"/>
          <w:divBdr>
            <w:top w:val="none" w:sz="0" w:space="0" w:color="auto"/>
            <w:left w:val="none" w:sz="0" w:space="0" w:color="auto"/>
            <w:bottom w:val="none" w:sz="0" w:space="0" w:color="auto"/>
            <w:right w:val="none" w:sz="0" w:space="0" w:color="auto"/>
          </w:divBdr>
        </w:div>
        <w:div w:id="1125385941">
          <w:marLeft w:val="480"/>
          <w:marRight w:val="0"/>
          <w:marTop w:val="0"/>
          <w:marBottom w:val="0"/>
          <w:divBdr>
            <w:top w:val="none" w:sz="0" w:space="0" w:color="auto"/>
            <w:left w:val="none" w:sz="0" w:space="0" w:color="auto"/>
            <w:bottom w:val="none" w:sz="0" w:space="0" w:color="auto"/>
            <w:right w:val="none" w:sz="0" w:space="0" w:color="auto"/>
          </w:divBdr>
        </w:div>
        <w:div w:id="502403549">
          <w:marLeft w:val="480"/>
          <w:marRight w:val="0"/>
          <w:marTop w:val="0"/>
          <w:marBottom w:val="0"/>
          <w:divBdr>
            <w:top w:val="none" w:sz="0" w:space="0" w:color="auto"/>
            <w:left w:val="none" w:sz="0" w:space="0" w:color="auto"/>
            <w:bottom w:val="none" w:sz="0" w:space="0" w:color="auto"/>
            <w:right w:val="none" w:sz="0" w:space="0" w:color="auto"/>
          </w:divBdr>
        </w:div>
        <w:div w:id="1351226706">
          <w:marLeft w:val="480"/>
          <w:marRight w:val="0"/>
          <w:marTop w:val="0"/>
          <w:marBottom w:val="0"/>
          <w:divBdr>
            <w:top w:val="none" w:sz="0" w:space="0" w:color="auto"/>
            <w:left w:val="none" w:sz="0" w:space="0" w:color="auto"/>
            <w:bottom w:val="none" w:sz="0" w:space="0" w:color="auto"/>
            <w:right w:val="none" w:sz="0" w:space="0" w:color="auto"/>
          </w:divBdr>
        </w:div>
        <w:div w:id="1979067988">
          <w:marLeft w:val="480"/>
          <w:marRight w:val="0"/>
          <w:marTop w:val="0"/>
          <w:marBottom w:val="0"/>
          <w:divBdr>
            <w:top w:val="none" w:sz="0" w:space="0" w:color="auto"/>
            <w:left w:val="none" w:sz="0" w:space="0" w:color="auto"/>
            <w:bottom w:val="none" w:sz="0" w:space="0" w:color="auto"/>
            <w:right w:val="none" w:sz="0" w:space="0" w:color="auto"/>
          </w:divBdr>
        </w:div>
        <w:div w:id="1594893817">
          <w:marLeft w:val="480"/>
          <w:marRight w:val="0"/>
          <w:marTop w:val="0"/>
          <w:marBottom w:val="0"/>
          <w:divBdr>
            <w:top w:val="none" w:sz="0" w:space="0" w:color="auto"/>
            <w:left w:val="none" w:sz="0" w:space="0" w:color="auto"/>
            <w:bottom w:val="none" w:sz="0" w:space="0" w:color="auto"/>
            <w:right w:val="none" w:sz="0" w:space="0" w:color="auto"/>
          </w:divBdr>
        </w:div>
        <w:div w:id="1275291414">
          <w:marLeft w:val="480"/>
          <w:marRight w:val="0"/>
          <w:marTop w:val="0"/>
          <w:marBottom w:val="0"/>
          <w:divBdr>
            <w:top w:val="none" w:sz="0" w:space="0" w:color="auto"/>
            <w:left w:val="none" w:sz="0" w:space="0" w:color="auto"/>
            <w:bottom w:val="none" w:sz="0" w:space="0" w:color="auto"/>
            <w:right w:val="none" w:sz="0" w:space="0" w:color="auto"/>
          </w:divBdr>
        </w:div>
        <w:div w:id="1697579815">
          <w:marLeft w:val="480"/>
          <w:marRight w:val="0"/>
          <w:marTop w:val="0"/>
          <w:marBottom w:val="0"/>
          <w:divBdr>
            <w:top w:val="none" w:sz="0" w:space="0" w:color="auto"/>
            <w:left w:val="none" w:sz="0" w:space="0" w:color="auto"/>
            <w:bottom w:val="none" w:sz="0" w:space="0" w:color="auto"/>
            <w:right w:val="none" w:sz="0" w:space="0" w:color="auto"/>
          </w:divBdr>
        </w:div>
        <w:div w:id="13772102">
          <w:marLeft w:val="480"/>
          <w:marRight w:val="0"/>
          <w:marTop w:val="0"/>
          <w:marBottom w:val="0"/>
          <w:divBdr>
            <w:top w:val="none" w:sz="0" w:space="0" w:color="auto"/>
            <w:left w:val="none" w:sz="0" w:space="0" w:color="auto"/>
            <w:bottom w:val="none" w:sz="0" w:space="0" w:color="auto"/>
            <w:right w:val="none" w:sz="0" w:space="0" w:color="auto"/>
          </w:divBdr>
        </w:div>
        <w:div w:id="30813040">
          <w:marLeft w:val="480"/>
          <w:marRight w:val="0"/>
          <w:marTop w:val="0"/>
          <w:marBottom w:val="0"/>
          <w:divBdr>
            <w:top w:val="none" w:sz="0" w:space="0" w:color="auto"/>
            <w:left w:val="none" w:sz="0" w:space="0" w:color="auto"/>
            <w:bottom w:val="none" w:sz="0" w:space="0" w:color="auto"/>
            <w:right w:val="none" w:sz="0" w:space="0" w:color="auto"/>
          </w:divBdr>
        </w:div>
        <w:div w:id="221211620">
          <w:marLeft w:val="480"/>
          <w:marRight w:val="0"/>
          <w:marTop w:val="0"/>
          <w:marBottom w:val="0"/>
          <w:divBdr>
            <w:top w:val="none" w:sz="0" w:space="0" w:color="auto"/>
            <w:left w:val="none" w:sz="0" w:space="0" w:color="auto"/>
            <w:bottom w:val="none" w:sz="0" w:space="0" w:color="auto"/>
            <w:right w:val="none" w:sz="0" w:space="0" w:color="auto"/>
          </w:divBdr>
        </w:div>
        <w:div w:id="541132123">
          <w:marLeft w:val="480"/>
          <w:marRight w:val="0"/>
          <w:marTop w:val="0"/>
          <w:marBottom w:val="0"/>
          <w:divBdr>
            <w:top w:val="none" w:sz="0" w:space="0" w:color="auto"/>
            <w:left w:val="none" w:sz="0" w:space="0" w:color="auto"/>
            <w:bottom w:val="none" w:sz="0" w:space="0" w:color="auto"/>
            <w:right w:val="none" w:sz="0" w:space="0" w:color="auto"/>
          </w:divBdr>
        </w:div>
        <w:div w:id="1794710703">
          <w:marLeft w:val="480"/>
          <w:marRight w:val="0"/>
          <w:marTop w:val="0"/>
          <w:marBottom w:val="0"/>
          <w:divBdr>
            <w:top w:val="none" w:sz="0" w:space="0" w:color="auto"/>
            <w:left w:val="none" w:sz="0" w:space="0" w:color="auto"/>
            <w:bottom w:val="none" w:sz="0" w:space="0" w:color="auto"/>
            <w:right w:val="none" w:sz="0" w:space="0" w:color="auto"/>
          </w:divBdr>
        </w:div>
        <w:div w:id="41441211">
          <w:marLeft w:val="480"/>
          <w:marRight w:val="0"/>
          <w:marTop w:val="0"/>
          <w:marBottom w:val="0"/>
          <w:divBdr>
            <w:top w:val="none" w:sz="0" w:space="0" w:color="auto"/>
            <w:left w:val="none" w:sz="0" w:space="0" w:color="auto"/>
            <w:bottom w:val="none" w:sz="0" w:space="0" w:color="auto"/>
            <w:right w:val="none" w:sz="0" w:space="0" w:color="auto"/>
          </w:divBdr>
        </w:div>
        <w:div w:id="1408070752">
          <w:marLeft w:val="480"/>
          <w:marRight w:val="0"/>
          <w:marTop w:val="0"/>
          <w:marBottom w:val="0"/>
          <w:divBdr>
            <w:top w:val="none" w:sz="0" w:space="0" w:color="auto"/>
            <w:left w:val="none" w:sz="0" w:space="0" w:color="auto"/>
            <w:bottom w:val="none" w:sz="0" w:space="0" w:color="auto"/>
            <w:right w:val="none" w:sz="0" w:space="0" w:color="auto"/>
          </w:divBdr>
        </w:div>
        <w:div w:id="1050302283">
          <w:marLeft w:val="480"/>
          <w:marRight w:val="0"/>
          <w:marTop w:val="0"/>
          <w:marBottom w:val="0"/>
          <w:divBdr>
            <w:top w:val="none" w:sz="0" w:space="0" w:color="auto"/>
            <w:left w:val="none" w:sz="0" w:space="0" w:color="auto"/>
            <w:bottom w:val="none" w:sz="0" w:space="0" w:color="auto"/>
            <w:right w:val="none" w:sz="0" w:space="0" w:color="auto"/>
          </w:divBdr>
        </w:div>
        <w:div w:id="2039698560">
          <w:marLeft w:val="480"/>
          <w:marRight w:val="0"/>
          <w:marTop w:val="0"/>
          <w:marBottom w:val="0"/>
          <w:divBdr>
            <w:top w:val="none" w:sz="0" w:space="0" w:color="auto"/>
            <w:left w:val="none" w:sz="0" w:space="0" w:color="auto"/>
            <w:bottom w:val="none" w:sz="0" w:space="0" w:color="auto"/>
            <w:right w:val="none" w:sz="0" w:space="0" w:color="auto"/>
          </w:divBdr>
        </w:div>
        <w:div w:id="1504934694">
          <w:marLeft w:val="480"/>
          <w:marRight w:val="0"/>
          <w:marTop w:val="0"/>
          <w:marBottom w:val="0"/>
          <w:divBdr>
            <w:top w:val="none" w:sz="0" w:space="0" w:color="auto"/>
            <w:left w:val="none" w:sz="0" w:space="0" w:color="auto"/>
            <w:bottom w:val="none" w:sz="0" w:space="0" w:color="auto"/>
            <w:right w:val="none" w:sz="0" w:space="0" w:color="auto"/>
          </w:divBdr>
        </w:div>
        <w:div w:id="2074573155">
          <w:marLeft w:val="480"/>
          <w:marRight w:val="0"/>
          <w:marTop w:val="0"/>
          <w:marBottom w:val="0"/>
          <w:divBdr>
            <w:top w:val="none" w:sz="0" w:space="0" w:color="auto"/>
            <w:left w:val="none" w:sz="0" w:space="0" w:color="auto"/>
            <w:bottom w:val="none" w:sz="0" w:space="0" w:color="auto"/>
            <w:right w:val="none" w:sz="0" w:space="0" w:color="auto"/>
          </w:divBdr>
        </w:div>
        <w:div w:id="1734157428">
          <w:marLeft w:val="480"/>
          <w:marRight w:val="0"/>
          <w:marTop w:val="0"/>
          <w:marBottom w:val="0"/>
          <w:divBdr>
            <w:top w:val="none" w:sz="0" w:space="0" w:color="auto"/>
            <w:left w:val="none" w:sz="0" w:space="0" w:color="auto"/>
            <w:bottom w:val="none" w:sz="0" w:space="0" w:color="auto"/>
            <w:right w:val="none" w:sz="0" w:space="0" w:color="auto"/>
          </w:divBdr>
        </w:div>
        <w:div w:id="2144614262">
          <w:marLeft w:val="480"/>
          <w:marRight w:val="0"/>
          <w:marTop w:val="0"/>
          <w:marBottom w:val="0"/>
          <w:divBdr>
            <w:top w:val="none" w:sz="0" w:space="0" w:color="auto"/>
            <w:left w:val="none" w:sz="0" w:space="0" w:color="auto"/>
            <w:bottom w:val="none" w:sz="0" w:space="0" w:color="auto"/>
            <w:right w:val="none" w:sz="0" w:space="0" w:color="auto"/>
          </w:divBdr>
        </w:div>
        <w:div w:id="1111046903">
          <w:marLeft w:val="480"/>
          <w:marRight w:val="0"/>
          <w:marTop w:val="0"/>
          <w:marBottom w:val="0"/>
          <w:divBdr>
            <w:top w:val="none" w:sz="0" w:space="0" w:color="auto"/>
            <w:left w:val="none" w:sz="0" w:space="0" w:color="auto"/>
            <w:bottom w:val="none" w:sz="0" w:space="0" w:color="auto"/>
            <w:right w:val="none" w:sz="0" w:space="0" w:color="auto"/>
          </w:divBdr>
        </w:div>
        <w:div w:id="545260284">
          <w:marLeft w:val="480"/>
          <w:marRight w:val="0"/>
          <w:marTop w:val="0"/>
          <w:marBottom w:val="0"/>
          <w:divBdr>
            <w:top w:val="none" w:sz="0" w:space="0" w:color="auto"/>
            <w:left w:val="none" w:sz="0" w:space="0" w:color="auto"/>
            <w:bottom w:val="none" w:sz="0" w:space="0" w:color="auto"/>
            <w:right w:val="none" w:sz="0" w:space="0" w:color="auto"/>
          </w:divBdr>
        </w:div>
        <w:div w:id="37553222">
          <w:marLeft w:val="480"/>
          <w:marRight w:val="0"/>
          <w:marTop w:val="0"/>
          <w:marBottom w:val="0"/>
          <w:divBdr>
            <w:top w:val="none" w:sz="0" w:space="0" w:color="auto"/>
            <w:left w:val="none" w:sz="0" w:space="0" w:color="auto"/>
            <w:bottom w:val="none" w:sz="0" w:space="0" w:color="auto"/>
            <w:right w:val="none" w:sz="0" w:space="0" w:color="auto"/>
          </w:divBdr>
        </w:div>
        <w:div w:id="2010860919">
          <w:marLeft w:val="480"/>
          <w:marRight w:val="0"/>
          <w:marTop w:val="0"/>
          <w:marBottom w:val="0"/>
          <w:divBdr>
            <w:top w:val="none" w:sz="0" w:space="0" w:color="auto"/>
            <w:left w:val="none" w:sz="0" w:space="0" w:color="auto"/>
            <w:bottom w:val="none" w:sz="0" w:space="0" w:color="auto"/>
            <w:right w:val="none" w:sz="0" w:space="0" w:color="auto"/>
          </w:divBdr>
        </w:div>
        <w:div w:id="1837261501">
          <w:marLeft w:val="480"/>
          <w:marRight w:val="0"/>
          <w:marTop w:val="0"/>
          <w:marBottom w:val="0"/>
          <w:divBdr>
            <w:top w:val="none" w:sz="0" w:space="0" w:color="auto"/>
            <w:left w:val="none" w:sz="0" w:space="0" w:color="auto"/>
            <w:bottom w:val="none" w:sz="0" w:space="0" w:color="auto"/>
            <w:right w:val="none" w:sz="0" w:space="0" w:color="auto"/>
          </w:divBdr>
        </w:div>
        <w:div w:id="142696243">
          <w:marLeft w:val="480"/>
          <w:marRight w:val="0"/>
          <w:marTop w:val="0"/>
          <w:marBottom w:val="0"/>
          <w:divBdr>
            <w:top w:val="none" w:sz="0" w:space="0" w:color="auto"/>
            <w:left w:val="none" w:sz="0" w:space="0" w:color="auto"/>
            <w:bottom w:val="none" w:sz="0" w:space="0" w:color="auto"/>
            <w:right w:val="none" w:sz="0" w:space="0" w:color="auto"/>
          </w:divBdr>
        </w:div>
        <w:div w:id="1057751221">
          <w:marLeft w:val="480"/>
          <w:marRight w:val="0"/>
          <w:marTop w:val="0"/>
          <w:marBottom w:val="0"/>
          <w:divBdr>
            <w:top w:val="none" w:sz="0" w:space="0" w:color="auto"/>
            <w:left w:val="none" w:sz="0" w:space="0" w:color="auto"/>
            <w:bottom w:val="none" w:sz="0" w:space="0" w:color="auto"/>
            <w:right w:val="none" w:sz="0" w:space="0" w:color="auto"/>
          </w:divBdr>
        </w:div>
        <w:div w:id="484474563">
          <w:marLeft w:val="480"/>
          <w:marRight w:val="0"/>
          <w:marTop w:val="0"/>
          <w:marBottom w:val="0"/>
          <w:divBdr>
            <w:top w:val="none" w:sz="0" w:space="0" w:color="auto"/>
            <w:left w:val="none" w:sz="0" w:space="0" w:color="auto"/>
            <w:bottom w:val="none" w:sz="0" w:space="0" w:color="auto"/>
            <w:right w:val="none" w:sz="0" w:space="0" w:color="auto"/>
          </w:divBdr>
        </w:div>
        <w:div w:id="1054816801">
          <w:marLeft w:val="480"/>
          <w:marRight w:val="0"/>
          <w:marTop w:val="0"/>
          <w:marBottom w:val="0"/>
          <w:divBdr>
            <w:top w:val="none" w:sz="0" w:space="0" w:color="auto"/>
            <w:left w:val="none" w:sz="0" w:space="0" w:color="auto"/>
            <w:bottom w:val="none" w:sz="0" w:space="0" w:color="auto"/>
            <w:right w:val="none" w:sz="0" w:space="0" w:color="auto"/>
          </w:divBdr>
        </w:div>
        <w:div w:id="588662040">
          <w:marLeft w:val="480"/>
          <w:marRight w:val="0"/>
          <w:marTop w:val="0"/>
          <w:marBottom w:val="0"/>
          <w:divBdr>
            <w:top w:val="none" w:sz="0" w:space="0" w:color="auto"/>
            <w:left w:val="none" w:sz="0" w:space="0" w:color="auto"/>
            <w:bottom w:val="none" w:sz="0" w:space="0" w:color="auto"/>
            <w:right w:val="none" w:sz="0" w:space="0" w:color="auto"/>
          </w:divBdr>
        </w:div>
        <w:div w:id="896235824">
          <w:marLeft w:val="480"/>
          <w:marRight w:val="0"/>
          <w:marTop w:val="0"/>
          <w:marBottom w:val="0"/>
          <w:divBdr>
            <w:top w:val="none" w:sz="0" w:space="0" w:color="auto"/>
            <w:left w:val="none" w:sz="0" w:space="0" w:color="auto"/>
            <w:bottom w:val="none" w:sz="0" w:space="0" w:color="auto"/>
            <w:right w:val="none" w:sz="0" w:space="0" w:color="auto"/>
          </w:divBdr>
        </w:div>
        <w:div w:id="1412505452">
          <w:marLeft w:val="480"/>
          <w:marRight w:val="0"/>
          <w:marTop w:val="0"/>
          <w:marBottom w:val="0"/>
          <w:divBdr>
            <w:top w:val="none" w:sz="0" w:space="0" w:color="auto"/>
            <w:left w:val="none" w:sz="0" w:space="0" w:color="auto"/>
            <w:bottom w:val="none" w:sz="0" w:space="0" w:color="auto"/>
            <w:right w:val="none" w:sz="0" w:space="0" w:color="auto"/>
          </w:divBdr>
        </w:div>
        <w:div w:id="285281152">
          <w:marLeft w:val="480"/>
          <w:marRight w:val="0"/>
          <w:marTop w:val="0"/>
          <w:marBottom w:val="0"/>
          <w:divBdr>
            <w:top w:val="none" w:sz="0" w:space="0" w:color="auto"/>
            <w:left w:val="none" w:sz="0" w:space="0" w:color="auto"/>
            <w:bottom w:val="none" w:sz="0" w:space="0" w:color="auto"/>
            <w:right w:val="none" w:sz="0" w:space="0" w:color="auto"/>
          </w:divBdr>
        </w:div>
        <w:div w:id="754909477">
          <w:marLeft w:val="480"/>
          <w:marRight w:val="0"/>
          <w:marTop w:val="0"/>
          <w:marBottom w:val="0"/>
          <w:divBdr>
            <w:top w:val="none" w:sz="0" w:space="0" w:color="auto"/>
            <w:left w:val="none" w:sz="0" w:space="0" w:color="auto"/>
            <w:bottom w:val="none" w:sz="0" w:space="0" w:color="auto"/>
            <w:right w:val="none" w:sz="0" w:space="0" w:color="auto"/>
          </w:divBdr>
        </w:div>
        <w:div w:id="1783721692">
          <w:marLeft w:val="480"/>
          <w:marRight w:val="0"/>
          <w:marTop w:val="0"/>
          <w:marBottom w:val="0"/>
          <w:divBdr>
            <w:top w:val="none" w:sz="0" w:space="0" w:color="auto"/>
            <w:left w:val="none" w:sz="0" w:space="0" w:color="auto"/>
            <w:bottom w:val="none" w:sz="0" w:space="0" w:color="auto"/>
            <w:right w:val="none" w:sz="0" w:space="0" w:color="auto"/>
          </w:divBdr>
        </w:div>
        <w:div w:id="273366961">
          <w:marLeft w:val="480"/>
          <w:marRight w:val="0"/>
          <w:marTop w:val="0"/>
          <w:marBottom w:val="0"/>
          <w:divBdr>
            <w:top w:val="none" w:sz="0" w:space="0" w:color="auto"/>
            <w:left w:val="none" w:sz="0" w:space="0" w:color="auto"/>
            <w:bottom w:val="none" w:sz="0" w:space="0" w:color="auto"/>
            <w:right w:val="none" w:sz="0" w:space="0" w:color="auto"/>
          </w:divBdr>
        </w:div>
        <w:div w:id="263078535">
          <w:marLeft w:val="480"/>
          <w:marRight w:val="0"/>
          <w:marTop w:val="0"/>
          <w:marBottom w:val="0"/>
          <w:divBdr>
            <w:top w:val="none" w:sz="0" w:space="0" w:color="auto"/>
            <w:left w:val="none" w:sz="0" w:space="0" w:color="auto"/>
            <w:bottom w:val="none" w:sz="0" w:space="0" w:color="auto"/>
            <w:right w:val="none" w:sz="0" w:space="0" w:color="auto"/>
          </w:divBdr>
        </w:div>
        <w:div w:id="1411122494">
          <w:marLeft w:val="480"/>
          <w:marRight w:val="0"/>
          <w:marTop w:val="0"/>
          <w:marBottom w:val="0"/>
          <w:divBdr>
            <w:top w:val="none" w:sz="0" w:space="0" w:color="auto"/>
            <w:left w:val="none" w:sz="0" w:space="0" w:color="auto"/>
            <w:bottom w:val="none" w:sz="0" w:space="0" w:color="auto"/>
            <w:right w:val="none" w:sz="0" w:space="0" w:color="auto"/>
          </w:divBdr>
        </w:div>
        <w:div w:id="319888597">
          <w:marLeft w:val="480"/>
          <w:marRight w:val="0"/>
          <w:marTop w:val="0"/>
          <w:marBottom w:val="0"/>
          <w:divBdr>
            <w:top w:val="none" w:sz="0" w:space="0" w:color="auto"/>
            <w:left w:val="none" w:sz="0" w:space="0" w:color="auto"/>
            <w:bottom w:val="none" w:sz="0" w:space="0" w:color="auto"/>
            <w:right w:val="none" w:sz="0" w:space="0" w:color="auto"/>
          </w:divBdr>
        </w:div>
        <w:div w:id="928540764">
          <w:marLeft w:val="480"/>
          <w:marRight w:val="0"/>
          <w:marTop w:val="0"/>
          <w:marBottom w:val="0"/>
          <w:divBdr>
            <w:top w:val="none" w:sz="0" w:space="0" w:color="auto"/>
            <w:left w:val="none" w:sz="0" w:space="0" w:color="auto"/>
            <w:bottom w:val="none" w:sz="0" w:space="0" w:color="auto"/>
            <w:right w:val="none" w:sz="0" w:space="0" w:color="auto"/>
          </w:divBdr>
        </w:div>
        <w:div w:id="997542580">
          <w:marLeft w:val="480"/>
          <w:marRight w:val="0"/>
          <w:marTop w:val="0"/>
          <w:marBottom w:val="0"/>
          <w:divBdr>
            <w:top w:val="none" w:sz="0" w:space="0" w:color="auto"/>
            <w:left w:val="none" w:sz="0" w:space="0" w:color="auto"/>
            <w:bottom w:val="none" w:sz="0" w:space="0" w:color="auto"/>
            <w:right w:val="none" w:sz="0" w:space="0" w:color="auto"/>
          </w:divBdr>
        </w:div>
        <w:div w:id="189493975">
          <w:marLeft w:val="480"/>
          <w:marRight w:val="0"/>
          <w:marTop w:val="0"/>
          <w:marBottom w:val="0"/>
          <w:divBdr>
            <w:top w:val="none" w:sz="0" w:space="0" w:color="auto"/>
            <w:left w:val="none" w:sz="0" w:space="0" w:color="auto"/>
            <w:bottom w:val="none" w:sz="0" w:space="0" w:color="auto"/>
            <w:right w:val="none" w:sz="0" w:space="0" w:color="auto"/>
          </w:divBdr>
        </w:div>
        <w:div w:id="1113355996">
          <w:marLeft w:val="480"/>
          <w:marRight w:val="0"/>
          <w:marTop w:val="0"/>
          <w:marBottom w:val="0"/>
          <w:divBdr>
            <w:top w:val="none" w:sz="0" w:space="0" w:color="auto"/>
            <w:left w:val="none" w:sz="0" w:space="0" w:color="auto"/>
            <w:bottom w:val="none" w:sz="0" w:space="0" w:color="auto"/>
            <w:right w:val="none" w:sz="0" w:space="0" w:color="auto"/>
          </w:divBdr>
        </w:div>
        <w:div w:id="2130125298">
          <w:marLeft w:val="480"/>
          <w:marRight w:val="0"/>
          <w:marTop w:val="0"/>
          <w:marBottom w:val="0"/>
          <w:divBdr>
            <w:top w:val="none" w:sz="0" w:space="0" w:color="auto"/>
            <w:left w:val="none" w:sz="0" w:space="0" w:color="auto"/>
            <w:bottom w:val="none" w:sz="0" w:space="0" w:color="auto"/>
            <w:right w:val="none" w:sz="0" w:space="0" w:color="auto"/>
          </w:divBdr>
        </w:div>
        <w:div w:id="1524442611">
          <w:marLeft w:val="480"/>
          <w:marRight w:val="0"/>
          <w:marTop w:val="0"/>
          <w:marBottom w:val="0"/>
          <w:divBdr>
            <w:top w:val="none" w:sz="0" w:space="0" w:color="auto"/>
            <w:left w:val="none" w:sz="0" w:space="0" w:color="auto"/>
            <w:bottom w:val="none" w:sz="0" w:space="0" w:color="auto"/>
            <w:right w:val="none" w:sz="0" w:space="0" w:color="auto"/>
          </w:divBdr>
        </w:div>
        <w:div w:id="1796289452">
          <w:marLeft w:val="480"/>
          <w:marRight w:val="0"/>
          <w:marTop w:val="0"/>
          <w:marBottom w:val="0"/>
          <w:divBdr>
            <w:top w:val="none" w:sz="0" w:space="0" w:color="auto"/>
            <w:left w:val="none" w:sz="0" w:space="0" w:color="auto"/>
            <w:bottom w:val="none" w:sz="0" w:space="0" w:color="auto"/>
            <w:right w:val="none" w:sz="0" w:space="0" w:color="auto"/>
          </w:divBdr>
        </w:div>
        <w:div w:id="1987197416">
          <w:marLeft w:val="480"/>
          <w:marRight w:val="0"/>
          <w:marTop w:val="0"/>
          <w:marBottom w:val="0"/>
          <w:divBdr>
            <w:top w:val="none" w:sz="0" w:space="0" w:color="auto"/>
            <w:left w:val="none" w:sz="0" w:space="0" w:color="auto"/>
            <w:bottom w:val="none" w:sz="0" w:space="0" w:color="auto"/>
            <w:right w:val="none" w:sz="0" w:space="0" w:color="auto"/>
          </w:divBdr>
        </w:div>
        <w:div w:id="269774728">
          <w:marLeft w:val="480"/>
          <w:marRight w:val="0"/>
          <w:marTop w:val="0"/>
          <w:marBottom w:val="0"/>
          <w:divBdr>
            <w:top w:val="none" w:sz="0" w:space="0" w:color="auto"/>
            <w:left w:val="none" w:sz="0" w:space="0" w:color="auto"/>
            <w:bottom w:val="none" w:sz="0" w:space="0" w:color="auto"/>
            <w:right w:val="none" w:sz="0" w:space="0" w:color="auto"/>
          </w:divBdr>
        </w:div>
        <w:div w:id="1324775152">
          <w:marLeft w:val="480"/>
          <w:marRight w:val="0"/>
          <w:marTop w:val="0"/>
          <w:marBottom w:val="0"/>
          <w:divBdr>
            <w:top w:val="none" w:sz="0" w:space="0" w:color="auto"/>
            <w:left w:val="none" w:sz="0" w:space="0" w:color="auto"/>
            <w:bottom w:val="none" w:sz="0" w:space="0" w:color="auto"/>
            <w:right w:val="none" w:sz="0" w:space="0" w:color="auto"/>
          </w:divBdr>
        </w:div>
        <w:div w:id="212740671">
          <w:marLeft w:val="480"/>
          <w:marRight w:val="0"/>
          <w:marTop w:val="0"/>
          <w:marBottom w:val="0"/>
          <w:divBdr>
            <w:top w:val="none" w:sz="0" w:space="0" w:color="auto"/>
            <w:left w:val="none" w:sz="0" w:space="0" w:color="auto"/>
            <w:bottom w:val="none" w:sz="0" w:space="0" w:color="auto"/>
            <w:right w:val="none" w:sz="0" w:space="0" w:color="auto"/>
          </w:divBdr>
        </w:div>
        <w:div w:id="1357076235">
          <w:marLeft w:val="480"/>
          <w:marRight w:val="0"/>
          <w:marTop w:val="0"/>
          <w:marBottom w:val="0"/>
          <w:divBdr>
            <w:top w:val="none" w:sz="0" w:space="0" w:color="auto"/>
            <w:left w:val="none" w:sz="0" w:space="0" w:color="auto"/>
            <w:bottom w:val="none" w:sz="0" w:space="0" w:color="auto"/>
            <w:right w:val="none" w:sz="0" w:space="0" w:color="auto"/>
          </w:divBdr>
        </w:div>
        <w:div w:id="1758555207">
          <w:marLeft w:val="480"/>
          <w:marRight w:val="0"/>
          <w:marTop w:val="0"/>
          <w:marBottom w:val="0"/>
          <w:divBdr>
            <w:top w:val="none" w:sz="0" w:space="0" w:color="auto"/>
            <w:left w:val="none" w:sz="0" w:space="0" w:color="auto"/>
            <w:bottom w:val="none" w:sz="0" w:space="0" w:color="auto"/>
            <w:right w:val="none" w:sz="0" w:space="0" w:color="auto"/>
          </w:divBdr>
        </w:div>
        <w:div w:id="55787901">
          <w:marLeft w:val="480"/>
          <w:marRight w:val="0"/>
          <w:marTop w:val="0"/>
          <w:marBottom w:val="0"/>
          <w:divBdr>
            <w:top w:val="none" w:sz="0" w:space="0" w:color="auto"/>
            <w:left w:val="none" w:sz="0" w:space="0" w:color="auto"/>
            <w:bottom w:val="none" w:sz="0" w:space="0" w:color="auto"/>
            <w:right w:val="none" w:sz="0" w:space="0" w:color="auto"/>
          </w:divBdr>
        </w:div>
        <w:div w:id="2062559364">
          <w:marLeft w:val="480"/>
          <w:marRight w:val="0"/>
          <w:marTop w:val="0"/>
          <w:marBottom w:val="0"/>
          <w:divBdr>
            <w:top w:val="none" w:sz="0" w:space="0" w:color="auto"/>
            <w:left w:val="none" w:sz="0" w:space="0" w:color="auto"/>
            <w:bottom w:val="none" w:sz="0" w:space="0" w:color="auto"/>
            <w:right w:val="none" w:sz="0" w:space="0" w:color="auto"/>
          </w:divBdr>
        </w:div>
        <w:div w:id="1602713858">
          <w:marLeft w:val="480"/>
          <w:marRight w:val="0"/>
          <w:marTop w:val="0"/>
          <w:marBottom w:val="0"/>
          <w:divBdr>
            <w:top w:val="none" w:sz="0" w:space="0" w:color="auto"/>
            <w:left w:val="none" w:sz="0" w:space="0" w:color="auto"/>
            <w:bottom w:val="none" w:sz="0" w:space="0" w:color="auto"/>
            <w:right w:val="none" w:sz="0" w:space="0" w:color="auto"/>
          </w:divBdr>
        </w:div>
        <w:div w:id="1975596912">
          <w:marLeft w:val="480"/>
          <w:marRight w:val="0"/>
          <w:marTop w:val="0"/>
          <w:marBottom w:val="0"/>
          <w:divBdr>
            <w:top w:val="none" w:sz="0" w:space="0" w:color="auto"/>
            <w:left w:val="none" w:sz="0" w:space="0" w:color="auto"/>
            <w:bottom w:val="none" w:sz="0" w:space="0" w:color="auto"/>
            <w:right w:val="none" w:sz="0" w:space="0" w:color="auto"/>
          </w:divBdr>
        </w:div>
        <w:div w:id="1410688302">
          <w:marLeft w:val="480"/>
          <w:marRight w:val="0"/>
          <w:marTop w:val="0"/>
          <w:marBottom w:val="0"/>
          <w:divBdr>
            <w:top w:val="none" w:sz="0" w:space="0" w:color="auto"/>
            <w:left w:val="none" w:sz="0" w:space="0" w:color="auto"/>
            <w:bottom w:val="none" w:sz="0" w:space="0" w:color="auto"/>
            <w:right w:val="none" w:sz="0" w:space="0" w:color="auto"/>
          </w:divBdr>
        </w:div>
        <w:div w:id="763890003">
          <w:marLeft w:val="480"/>
          <w:marRight w:val="0"/>
          <w:marTop w:val="0"/>
          <w:marBottom w:val="0"/>
          <w:divBdr>
            <w:top w:val="none" w:sz="0" w:space="0" w:color="auto"/>
            <w:left w:val="none" w:sz="0" w:space="0" w:color="auto"/>
            <w:bottom w:val="none" w:sz="0" w:space="0" w:color="auto"/>
            <w:right w:val="none" w:sz="0" w:space="0" w:color="auto"/>
          </w:divBdr>
        </w:div>
        <w:div w:id="1137991303">
          <w:marLeft w:val="480"/>
          <w:marRight w:val="0"/>
          <w:marTop w:val="0"/>
          <w:marBottom w:val="0"/>
          <w:divBdr>
            <w:top w:val="none" w:sz="0" w:space="0" w:color="auto"/>
            <w:left w:val="none" w:sz="0" w:space="0" w:color="auto"/>
            <w:bottom w:val="none" w:sz="0" w:space="0" w:color="auto"/>
            <w:right w:val="none" w:sz="0" w:space="0" w:color="auto"/>
          </w:divBdr>
        </w:div>
        <w:div w:id="282351707">
          <w:marLeft w:val="480"/>
          <w:marRight w:val="0"/>
          <w:marTop w:val="0"/>
          <w:marBottom w:val="0"/>
          <w:divBdr>
            <w:top w:val="none" w:sz="0" w:space="0" w:color="auto"/>
            <w:left w:val="none" w:sz="0" w:space="0" w:color="auto"/>
            <w:bottom w:val="none" w:sz="0" w:space="0" w:color="auto"/>
            <w:right w:val="none" w:sz="0" w:space="0" w:color="auto"/>
          </w:divBdr>
        </w:div>
        <w:div w:id="725690863">
          <w:marLeft w:val="480"/>
          <w:marRight w:val="0"/>
          <w:marTop w:val="0"/>
          <w:marBottom w:val="0"/>
          <w:divBdr>
            <w:top w:val="none" w:sz="0" w:space="0" w:color="auto"/>
            <w:left w:val="none" w:sz="0" w:space="0" w:color="auto"/>
            <w:bottom w:val="none" w:sz="0" w:space="0" w:color="auto"/>
            <w:right w:val="none" w:sz="0" w:space="0" w:color="auto"/>
          </w:divBdr>
        </w:div>
      </w:divsChild>
    </w:div>
    <w:div w:id="1448427065">
      <w:bodyDiv w:val="1"/>
      <w:marLeft w:val="0"/>
      <w:marRight w:val="0"/>
      <w:marTop w:val="0"/>
      <w:marBottom w:val="0"/>
      <w:divBdr>
        <w:top w:val="none" w:sz="0" w:space="0" w:color="auto"/>
        <w:left w:val="none" w:sz="0" w:space="0" w:color="auto"/>
        <w:bottom w:val="none" w:sz="0" w:space="0" w:color="auto"/>
        <w:right w:val="none" w:sz="0" w:space="0" w:color="auto"/>
      </w:divBdr>
    </w:div>
    <w:div w:id="1448427224">
      <w:bodyDiv w:val="1"/>
      <w:marLeft w:val="0"/>
      <w:marRight w:val="0"/>
      <w:marTop w:val="0"/>
      <w:marBottom w:val="0"/>
      <w:divBdr>
        <w:top w:val="none" w:sz="0" w:space="0" w:color="auto"/>
        <w:left w:val="none" w:sz="0" w:space="0" w:color="auto"/>
        <w:bottom w:val="none" w:sz="0" w:space="0" w:color="auto"/>
        <w:right w:val="none" w:sz="0" w:space="0" w:color="auto"/>
      </w:divBdr>
      <w:divsChild>
        <w:div w:id="1497694693">
          <w:marLeft w:val="480"/>
          <w:marRight w:val="0"/>
          <w:marTop w:val="0"/>
          <w:marBottom w:val="0"/>
          <w:divBdr>
            <w:top w:val="none" w:sz="0" w:space="0" w:color="auto"/>
            <w:left w:val="none" w:sz="0" w:space="0" w:color="auto"/>
            <w:bottom w:val="none" w:sz="0" w:space="0" w:color="auto"/>
            <w:right w:val="none" w:sz="0" w:space="0" w:color="auto"/>
          </w:divBdr>
        </w:div>
        <w:div w:id="789126894">
          <w:marLeft w:val="480"/>
          <w:marRight w:val="0"/>
          <w:marTop w:val="0"/>
          <w:marBottom w:val="0"/>
          <w:divBdr>
            <w:top w:val="none" w:sz="0" w:space="0" w:color="auto"/>
            <w:left w:val="none" w:sz="0" w:space="0" w:color="auto"/>
            <w:bottom w:val="none" w:sz="0" w:space="0" w:color="auto"/>
            <w:right w:val="none" w:sz="0" w:space="0" w:color="auto"/>
          </w:divBdr>
        </w:div>
        <w:div w:id="249434261">
          <w:marLeft w:val="480"/>
          <w:marRight w:val="0"/>
          <w:marTop w:val="0"/>
          <w:marBottom w:val="0"/>
          <w:divBdr>
            <w:top w:val="none" w:sz="0" w:space="0" w:color="auto"/>
            <w:left w:val="none" w:sz="0" w:space="0" w:color="auto"/>
            <w:bottom w:val="none" w:sz="0" w:space="0" w:color="auto"/>
            <w:right w:val="none" w:sz="0" w:space="0" w:color="auto"/>
          </w:divBdr>
        </w:div>
        <w:div w:id="739520541">
          <w:marLeft w:val="480"/>
          <w:marRight w:val="0"/>
          <w:marTop w:val="0"/>
          <w:marBottom w:val="0"/>
          <w:divBdr>
            <w:top w:val="none" w:sz="0" w:space="0" w:color="auto"/>
            <w:left w:val="none" w:sz="0" w:space="0" w:color="auto"/>
            <w:bottom w:val="none" w:sz="0" w:space="0" w:color="auto"/>
            <w:right w:val="none" w:sz="0" w:space="0" w:color="auto"/>
          </w:divBdr>
        </w:div>
        <w:div w:id="1474056489">
          <w:marLeft w:val="480"/>
          <w:marRight w:val="0"/>
          <w:marTop w:val="0"/>
          <w:marBottom w:val="0"/>
          <w:divBdr>
            <w:top w:val="none" w:sz="0" w:space="0" w:color="auto"/>
            <w:left w:val="none" w:sz="0" w:space="0" w:color="auto"/>
            <w:bottom w:val="none" w:sz="0" w:space="0" w:color="auto"/>
            <w:right w:val="none" w:sz="0" w:space="0" w:color="auto"/>
          </w:divBdr>
        </w:div>
        <w:div w:id="974530871">
          <w:marLeft w:val="480"/>
          <w:marRight w:val="0"/>
          <w:marTop w:val="0"/>
          <w:marBottom w:val="0"/>
          <w:divBdr>
            <w:top w:val="none" w:sz="0" w:space="0" w:color="auto"/>
            <w:left w:val="none" w:sz="0" w:space="0" w:color="auto"/>
            <w:bottom w:val="none" w:sz="0" w:space="0" w:color="auto"/>
            <w:right w:val="none" w:sz="0" w:space="0" w:color="auto"/>
          </w:divBdr>
        </w:div>
        <w:div w:id="926379699">
          <w:marLeft w:val="480"/>
          <w:marRight w:val="0"/>
          <w:marTop w:val="0"/>
          <w:marBottom w:val="0"/>
          <w:divBdr>
            <w:top w:val="none" w:sz="0" w:space="0" w:color="auto"/>
            <w:left w:val="none" w:sz="0" w:space="0" w:color="auto"/>
            <w:bottom w:val="none" w:sz="0" w:space="0" w:color="auto"/>
            <w:right w:val="none" w:sz="0" w:space="0" w:color="auto"/>
          </w:divBdr>
        </w:div>
        <w:div w:id="2097168960">
          <w:marLeft w:val="480"/>
          <w:marRight w:val="0"/>
          <w:marTop w:val="0"/>
          <w:marBottom w:val="0"/>
          <w:divBdr>
            <w:top w:val="none" w:sz="0" w:space="0" w:color="auto"/>
            <w:left w:val="none" w:sz="0" w:space="0" w:color="auto"/>
            <w:bottom w:val="none" w:sz="0" w:space="0" w:color="auto"/>
            <w:right w:val="none" w:sz="0" w:space="0" w:color="auto"/>
          </w:divBdr>
        </w:div>
        <w:div w:id="801113209">
          <w:marLeft w:val="480"/>
          <w:marRight w:val="0"/>
          <w:marTop w:val="0"/>
          <w:marBottom w:val="0"/>
          <w:divBdr>
            <w:top w:val="none" w:sz="0" w:space="0" w:color="auto"/>
            <w:left w:val="none" w:sz="0" w:space="0" w:color="auto"/>
            <w:bottom w:val="none" w:sz="0" w:space="0" w:color="auto"/>
            <w:right w:val="none" w:sz="0" w:space="0" w:color="auto"/>
          </w:divBdr>
        </w:div>
        <w:div w:id="377509433">
          <w:marLeft w:val="480"/>
          <w:marRight w:val="0"/>
          <w:marTop w:val="0"/>
          <w:marBottom w:val="0"/>
          <w:divBdr>
            <w:top w:val="none" w:sz="0" w:space="0" w:color="auto"/>
            <w:left w:val="none" w:sz="0" w:space="0" w:color="auto"/>
            <w:bottom w:val="none" w:sz="0" w:space="0" w:color="auto"/>
            <w:right w:val="none" w:sz="0" w:space="0" w:color="auto"/>
          </w:divBdr>
        </w:div>
        <w:div w:id="1549412721">
          <w:marLeft w:val="480"/>
          <w:marRight w:val="0"/>
          <w:marTop w:val="0"/>
          <w:marBottom w:val="0"/>
          <w:divBdr>
            <w:top w:val="none" w:sz="0" w:space="0" w:color="auto"/>
            <w:left w:val="none" w:sz="0" w:space="0" w:color="auto"/>
            <w:bottom w:val="none" w:sz="0" w:space="0" w:color="auto"/>
            <w:right w:val="none" w:sz="0" w:space="0" w:color="auto"/>
          </w:divBdr>
        </w:div>
        <w:div w:id="1480420700">
          <w:marLeft w:val="480"/>
          <w:marRight w:val="0"/>
          <w:marTop w:val="0"/>
          <w:marBottom w:val="0"/>
          <w:divBdr>
            <w:top w:val="none" w:sz="0" w:space="0" w:color="auto"/>
            <w:left w:val="none" w:sz="0" w:space="0" w:color="auto"/>
            <w:bottom w:val="none" w:sz="0" w:space="0" w:color="auto"/>
            <w:right w:val="none" w:sz="0" w:space="0" w:color="auto"/>
          </w:divBdr>
        </w:div>
        <w:div w:id="71633404">
          <w:marLeft w:val="480"/>
          <w:marRight w:val="0"/>
          <w:marTop w:val="0"/>
          <w:marBottom w:val="0"/>
          <w:divBdr>
            <w:top w:val="none" w:sz="0" w:space="0" w:color="auto"/>
            <w:left w:val="none" w:sz="0" w:space="0" w:color="auto"/>
            <w:bottom w:val="none" w:sz="0" w:space="0" w:color="auto"/>
            <w:right w:val="none" w:sz="0" w:space="0" w:color="auto"/>
          </w:divBdr>
        </w:div>
        <w:div w:id="125901091">
          <w:marLeft w:val="480"/>
          <w:marRight w:val="0"/>
          <w:marTop w:val="0"/>
          <w:marBottom w:val="0"/>
          <w:divBdr>
            <w:top w:val="none" w:sz="0" w:space="0" w:color="auto"/>
            <w:left w:val="none" w:sz="0" w:space="0" w:color="auto"/>
            <w:bottom w:val="none" w:sz="0" w:space="0" w:color="auto"/>
            <w:right w:val="none" w:sz="0" w:space="0" w:color="auto"/>
          </w:divBdr>
        </w:div>
        <w:div w:id="1366976893">
          <w:marLeft w:val="480"/>
          <w:marRight w:val="0"/>
          <w:marTop w:val="0"/>
          <w:marBottom w:val="0"/>
          <w:divBdr>
            <w:top w:val="none" w:sz="0" w:space="0" w:color="auto"/>
            <w:left w:val="none" w:sz="0" w:space="0" w:color="auto"/>
            <w:bottom w:val="none" w:sz="0" w:space="0" w:color="auto"/>
            <w:right w:val="none" w:sz="0" w:space="0" w:color="auto"/>
          </w:divBdr>
        </w:div>
        <w:div w:id="162430889">
          <w:marLeft w:val="480"/>
          <w:marRight w:val="0"/>
          <w:marTop w:val="0"/>
          <w:marBottom w:val="0"/>
          <w:divBdr>
            <w:top w:val="none" w:sz="0" w:space="0" w:color="auto"/>
            <w:left w:val="none" w:sz="0" w:space="0" w:color="auto"/>
            <w:bottom w:val="none" w:sz="0" w:space="0" w:color="auto"/>
            <w:right w:val="none" w:sz="0" w:space="0" w:color="auto"/>
          </w:divBdr>
        </w:div>
        <w:div w:id="651176790">
          <w:marLeft w:val="480"/>
          <w:marRight w:val="0"/>
          <w:marTop w:val="0"/>
          <w:marBottom w:val="0"/>
          <w:divBdr>
            <w:top w:val="none" w:sz="0" w:space="0" w:color="auto"/>
            <w:left w:val="none" w:sz="0" w:space="0" w:color="auto"/>
            <w:bottom w:val="none" w:sz="0" w:space="0" w:color="auto"/>
            <w:right w:val="none" w:sz="0" w:space="0" w:color="auto"/>
          </w:divBdr>
        </w:div>
        <w:div w:id="665940958">
          <w:marLeft w:val="480"/>
          <w:marRight w:val="0"/>
          <w:marTop w:val="0"/>
          <w:marBottom w:val="0"/>
          <w:divBdr>
            <w:top w:val="none" w:sz="0" w:space="0" w:color="auto"/>
            <w:left w:val="none" w:sz="0" w:space="0" w:color="auto"/>
            <w:bottom w:val="none" w:sz="0" w:space="0" w:color="auto"/>
            <w:right w:val="none" w:sz="0" w:space="0" w:color="auto"/>
          </w:divBdr>
        </w:div>
        <w:div w:id="1203010214">
          <w:marLeft w:val="480"/>
          <w:marRight w:val="0"/>
          <w:marTop w:val="0"/>
          <w:marBottom w:val="0"/>
          <w:divBdr>
            <w:top w:val="none" w:sz="0" w:space="0" w:color="auto"/>
            <w:left w:val="none" w:sz="0" w:space="0" w:color="auto"/>
            <w:bottom w:val="none" w:sz="0" w:space="0" w:color="auto"/>
            <w:right w:val="none" w:sz="0" w:space="0" w:color="auto"/>
          </w:divBdr>
        </w:div>
        <w:div w:id="1831479920">
          <w:marLeft w:val="480"/>
          <w:marRight w:val="0"/>
          <w:marTop w:val="0"/>
          <w:marBottom w:val="0"/>
          <w:divBdr>
            <w:top w:val="none" w:sz="0" w:space="0" w:color="auto"/>
            <w:left w:val="none" w:sz="0" w:space="0" w:color="auto"/>
            <w:bottom w:val="none" w:sz="0" w:space="0" w:color="auto"/>
            <w:right w:val="none" w:sz="0" w:space="0" w:color="auto"/>
          </w:divBdr>
        </w:div>
        <w:div w:id="644820136">
          <w:marLeft w:val="480"/>
          <w:marRight w:val="0"/>
          <w:marTop w:val="0"/>
          <w:marBottom w:val="0"/>
          <w:divBdr>
            <w:top w:val="none" w:sz="0" w:space="0" w:color="auto"/>
            <w:left w:val="none" w:sz="0" w:space="0" w:color="auto"/>
            <w:bottom w:val="none" w:sz="0" w:space="0" w:color="auto"/>
            <w:right w:val="none" w:sz="0" w:space="0" w:color="auto"/>
          </w:divBdr>
        </w:div>
        <w:div w:id="748582612">
          <w:marLeft w:val="480"/>
          <w:marRight w:val="0"/>
          <w:marTop w:val="0"/>
          <w:marBottom w:val="0"/>
          <w:divBdr>
            <w:top w:val="none" w:sz="0" w:space="0" w:color="auto"/>
            <w:left w:val="none" w:sz="0" w:space="0" w:color="auto"/>
            <w:bottom w:val="none" w:sz="0" w:space="0" w:color="auto"/>
            <w:right w:val="none" w:sz="0" w:space="0" w:color="auto"/>
          </w:divBdr>
        </w:div>
        <w:div w:id="1459643456">
          <w:marLeft w:val="480"/>
          <w:marRight w:val="0"/>
          <w:marTop w:val="0"/>
          <w:marBottom w:val="0"/>
          <w:divBdr>
            <w:top w:val="none" w:sz="0" w:space="0" w:color="auto"/>
            <w:left w:val="none" w:sz="0" w:space="0" w:color="auto"/>
            <w:bottom w:val="none" w:sz="0" w:space="0" w:color="auto"/>
            <w:right w:val="none" w:sz="0" w:space="0" w:color="auto"/>
          </w:divBdr>
        </w:div>
        <w:div w:id="431632857">
          <w:marLeft w:val="480"/>
          <w:marRight w:val="0"/>
          <w:marTop w:val="0"/>
          <w:marBottom w:val="0"/>
          <w:divBdr>
            <w:top w:val="none" w:sz="0" w:space="0" w:color="auto"/>
            <w:left w:val="none" w:sz="0" w:space="0" w:color="auto"/>
            <w:bottom w:val="none" w:sz="0" w:space="0" w:color="auto"/>
            <w:right w:val="none" w:sz="0" w:space="0" w:color="auto"/>
          </w:divBdr>
        </w:div>
        <w:div w:id="1712993469">
          <w:marLeft w:val="480"/>
          <w:marRight w:val="0"/>
          <w:marTop w:val="0"/>
          <w:marBottom w:val="0"/>
          <w:divBdr>
            <w:top w:val="none" w:sz="0" w:space="0" w:color="auto"/>
            <w:left w:val="none" w:sz="0" w:space="0" w:color="auto"/>
            <w:bottom w:val="none" w:sz="0" w:space="0" w:color="auto"/>
            <w:right w:val="none" w:sz="0" w:space="0" w:color="auto"/>
          </w:divBdr>
        </w:div>
        <w:div w:id="1432119830">
          <w:marLeft w:val="480"/>
          <w:marRight w:val="0"/>
          <w:marTop w:val="0"/>
          <w:marBottom w:val="0"/>
          <w:divBdr>
            <w:top w:val="none" w:sz="0" w:space="0" w:color="auto"/>
            <w:left w:val="none" w:sz="0" w:space="0" w:color="auto"/>
            <w:bottom w:val="none" w:sz="0" w:space="0" w:color="auto"/>
            <w:right w:val="none" w:sz="0" w:space="0" w:color="auto"/>
          </w:divBdr>
        </w:div>
        <w:div w:id="2091079300">
          <w:marLeft w:val="480"/>
          <w:marRight w:val="0"/>
          <w:marTop w:val="0"/>
          <w:marBottom w:val="0"/>
          <w:divBdr>
            <w:top w:val="none" w:sz="0" w:space="0" w:color="auto"/>
            <w:left w:val="none" w:sz="0" w:space="0" w:color="auto"/>
            <w:bottom w:val="none" w:sz="0" w:space="0" w:color="auto"/>
            <w:right w:val="none" w:sz="0" w:space="0" w:color="auto"/>
          </w:divBdr>
        </w:div>
        <w:div w:id="820578695">
          <w:marLeft w:val="480"/>
          <w:marRight w:val="0"/>
          <w:marTop w:val="0"/>
          <w:marBottom w:val="0"/>
          <w:divBdr>
            <w:top w:val="none" w:sz="0" w:space="0" w:color="auto"/>
            <w:left w:val="none" w:sz="0" w:space="0" w:color="auto"/>
            <w:bottom w:val="none" w:sz="0" w:space="0" w:color="auto"/>
            <w:right w:val="none" w:sz="0" w:space="0" w:color="auto"/>
          </w:divBdr>
        </w:div>
        <w:div w:id="112017555">
          <w:marLeft w:val="480"/>
          <w:marRight w:val="0"/>
          <w:marTop w:val="0"/>
          <w:marBottom w:val="0"/>
          <w:divBdr>
            <w:top w:val="none" w:sz="0" w:space="0" w:color="auto"/>
            <w:left w:val="none" w:sz="0" w:space="0" w:color="auto"/>
            <w:bottom w:val="none" w:sz="0" w:space="0" w:color="auto"/>
            <w:right w:val="none" w:sz="0" w:space="0" w:color="auto"/>
          </w:divBdr>
        </w:div>
        <w:div w:id="1432973062">
          <w:marLeft w:val="480"/>
          <w:marRight w:val="0"/>
          <w:marTop w:val="0"/>
          <w:marBottom w:val="0"/>
          <w:divBdr>
            <w:top w:val="none" w:sz="0" w:space="0" w:color="auto"/>
            <w:left w:val="none" w:sz="0" w:space="0" w:color="auto"/>
            <w:bottom w:val="none" w:sz="0" w:space="0" w:color="auto"/>
            <w:right w:val="none" w:sz="0" w:space="0" w:color="auto"/>
          </w:divBdr>
        </w:div>
        <w:div w:id="1892186306">
          <w:marLeft w:val="480"/>
          <w:marRight w:val="0"/>
          <w:marTop w:val="0"/>
          <w:marBottom w:val="0"/>
          <w:divBdr>
            <w:top w:val="none" w:sz="0" w:space="0" w:color="auto"/>
            <w:left w:val="none" w:sz="0" w:space="0" w:color="auto"/>
            <w:bottom w:val="none" w:sz="0" w:space="0" w:color="auto"/>
            <w:right w:val="none" w:sz="0" w:space="0" w:color="auto"/>
          </w:divBdr>
        </w:div>
        <w:div w:id="1280068901">
          <w:marLeft w:val="480"/>
          <w:marRight w:val="0"/>
          <w:marTop w:val="0"/>
          <w:marBottom w:val="0"/>
          <w:divBdr>
            <w:top w:val="none" w:sz="0" w:space="0" w:color="auto"/>
            <w:left w:val="none" w:sz="0" w:space="0" w:color="auto"/>
            <w:bottom w:val="none" w:sz="0" w:space="0" w:color="auto"/>
            <w:right w:val="none" w:sz="0" w:space="0" w:color="auto"/>
          </w:divBdr>
        </w:div>
        <w:div w:id="812718644">
          <w:marLeft w:val="480"/>
          <w:marRight w:val="0"/>
          <w:marTop w:val="0"/>
          <w:marBottom w:val="0"/>
          <w:divBdr>
            <w:top w:val="none" w:sz="0" w:space="0" w:color="auto"/>
            <w:left w:val="none" w:sz="0" w:space="0" w:color="auto"/>
            <w:bottom w:val="none" w:sz="0" w:space="0" w:color="auto"/>
            <w:right w:val="none" w:sz="0" w:space="0" w:color="auto"/>
          </w:divBdr>
        </w:div>
        <w:div w:id="1121414425">
          <w:marLeft w:val="480"/>
          <w:marRight w:val="0"/>
          <w:marTop w:val="0"/>
          <w:marBottom w:val="0"/>
          <w:divBdr>
            <w:top w:val="none" w:sz="0" w:space="0" w:color="auto"/>
            <w:left w:val="none" w:sz="0" w:space="0" w:color="auto"/>
            <w:bottom w:val="none" w:sz="0" w:space="0" w:color="auto"/>
            <w:right w:val="none" w:sz="0" w:space="0" w:color="auto"/>
          </w:divBdr>
        </w:div>
        <w:div w:id="2013601818">
          <w:marLeft w:val="480"/>
          <w:marRight w:val="0"/>
          <w:marTop w:val="0"/>
          <w:marBottom w:val="0"/>
          <w:divBdr>
            <w:top w:val="none" w:sz="0" w:space="0" w:color="auto"/>
            <w:left w:val="none" w:sz="0" w:space="0" w:color="auto"/>
            <w:bottom w:val="none" w:sz="0" w:space="0" w:color="auto"/>
            <w:right w:val="none" w:sz="0" w:space="0" w:color="auto"/>
          </w:divBdr>
        </w:div>
        <w:div w:id="694816783">
          <w:marLeft w:val="480"/>
          <w:marRight w:val="0"/>
          <w:marTop w:val="0"/>
          <w:marBottom w:val="0"/>
          <w:divBdr>
            <w:top w:val="none" w:sz="0" w:space="0" w:color="auto"/>
            <w:left w:val="none" w:sz="0" w:space="0" w:color="auto"/>
            <w:bottom w:val="none" w:sz="0" w:space="0" w:color="auto"/>
            <w:right w:val="none" w:sz="0" w:space="0" w:color="auto"/>
          </w:divBdr>
        </w:div>
        <w:div w:id="467480271">
          <w:marLeft w:val="480"/>
          <w:marRight w:val="0"/>
          <w:marTop w:val="0"/>
          <w:marBottom w:val="0"/>
          <w:divBdr>
            <w:top w:val="none" w:sz="0" w:space="0" w:color="auto"/>
            <w:left w:val="none" w:sz="0" w:space="0" w:color="auto"/>
            <w:bottom w:val="none" w:sz="0" w:space="0" w:color="auto"/>
            <w:right w:val="none" w:sz="0" w:space="0" w:color="auto"/>
          </w:divBdr>
        </w:div>
        <w:div w:id="1084303101">
          <w:marLeft w:val="480"/>
          <w:marRight w:val="0"/>
          <w:marTop w:val="0"/>
          <w:marBottom w:val="0"/>
          <w:divBdr>
            <w:top w:val="none" w:sz="0" w:space="0" w:color="auto"/>
            <w:left w:val="none" w:sz="0" w:space="0" w:color="auto"/>
            <w:bottom w:val="none" w:sz="0" w:space="0" w:color="auto"/>
            <w:right w:val="none" w:sz="0" w:space="0" w:color="auto"/>
          </w:divBdr>
        </w:div>
        <w:div w:id="1418938808">
          <w:marLeft w:val="480"/>
          <w:marRight w:val="0"/>
          <w:marTop w:val="0"/>
          <w:marBottom w:val="0"/>
          <w:divBdr>
            <w:top w:val="none" w:sz="0" w:space="0" w:color="auto"/>
            <w:left w:val="none" w:sz="0" w:space="0" w:color="auto"/>
            <w:bottom w:val="none" w:sz="0" w:space="0" w:color="auto"/>
            <w:right w:val="none" w:sz="0" w:space="0" w:color="auto"/>
          </w:divBdr>
        </w:div>
        <w:div w:id="815339400">
          <w:marLeft w:val="480"/>
          <w:marRight w:val="0"/>
          <w:marTop w:val="0"/>
          <w:marBottom w:val="0"/>
          <w:divBdr>
            <w:top w:val="none" w:sz="0" w:space="0" w:color="auto"/>
            <w:left w:val="none" w:sz="0" w:space="0" w:color="auto"/>
            <w:bottom w:val="none" w:sz="0" w:space="0" w:color="auto"/>
            <w:right w:val="none" w:sz="0" w:space="0" w:color="auto"/>
          </w:divBdr>
        </w:div>
        <w:div w:id="1214999112">
          <w:marLeft w:val="480"/>
          <w:marRight w:val="0"/>
          <w:marTop w:val="0"/>
          <w:marBottom w:val="0"/>
          <w:divBdr>
            <w:top w:val="none" w:sz="0" w:space="0" w:color="auto"/>
            <w:left w:val="none" w:sz="0" w:space="0" w:color="auto"/>
            <w:bottom w:val="none" w:sz="0" w:space="0" w:color="auto"/>
            <w:right w:val="none" w:sz="0" w:space="0" w:color="auto"/>
          </w:divBdr>
        </w:div>
        <w:div w:id="2104060057">
          <w:marLeft w:val="480"/>
          <w:marRight w:val="0"/>
          <w:marTop w:val="0"/>
          <w:marBottom w:val="0"/>
          <w:divBdr>
            <w:top w:val="none" w:sz="0" w:space="0" w:color="auto"/>
            <w:left w:val="none" w:sz="0" w:space="0" w:color="auto"/>
            <w:bottom w:val="none" w:sz="0" w:space="0" w:color="auto"/>
            <w:right w:val="none" w:sz="0" w:space="0" w:color="auto"/>
          </w:divBdr>
        </w:div>
        <w:div w:id="1505777341">
          <w:marLeft w:val="480"/>
          <w:marRight w:val="0"/>
          <w:marTop w:val="0"/>
          <w:marBottom w:val="0"/>
          <w:divBdr>
            <w:top w:val="none" w:sz="0" w:space="0" w:color="auto"/>
            <w:left w:val="none" w:sz="0" w:space="0" w:color="auto"/>
            <w:bottom w:val="none" w:sz="0" w:space="0" w:color="auto"/>
            <w:right w:val="none" w:sz="0" w:space="0" w:color="auto"/>
          </w:divBdr>
        </w:div>
        <w:div w:id="834955453">
          <w:marLeft w:val="480"/>
          <w:marRight w:val="0"/>
          <w:marTop w:val="0"/>
          <w:marBottom w:val="0"/>
          <w:divBdr>
            <w:top w:val="none" w:sz="0" w:space="0" w:color="auto"/>
            <w:left w:val="none" w:sz="0" w:space="0" w:color="auto"/>
            <w:bottom w:val="none" w:sz="0" w:space="0" w:color="auto"/>
            <w:right w:val="none" w:sz="0" w:space="0" w:color="auto"/>
          </w:divBdr>
        </w:div>
        <w:div w:id="942035155">
          <w:marLeft w:val="480"/>
          <w:marRight w:val="0"/>
          <w:marTop w:val="0"/>
          <w:marBottom w:val="0"/>
          <w:divBdr>
            <w:top w:val="none" w:sz="0" w:space="0" w:color="auto"/>
            <w:left w:val="none" w:sz="0" w:space="0" w:color="auto"/>
            <w:bottom w:val="none" w:sz="0" w:space="0" w:color="auto"/>
            <w:right w:val="none" w:sz="0" w:space="0" w:color="auto"/>
          </w:divBdr>
        </w:div>
        <w:div w:id="1631324832">
          <w:marLeft w:val="480"/>
          <w:marRight w:val="0"/>
          <w:marTop w:val="0"/>
          <w:marBottom w:val="0"/>
          <w:divBdr>
            <w:top w:val="none" w:sz="0" w:space="0" w:color="auto"/>
            <w:left w:val="none" w:sz="0" w:space="0" w:color="auto"/>
            <w:bottom w:val="none" w:sz="0" w:space="0" w:color="auto"/>
            <w:right w:val="none" w:sz="0" w:space="0" w:color="auto"/>
          </w:divBdr>
        </w:div>
        <w:div w:id="663510625">
          <w:marLeft w:val="480"/>
          <w:marRight w:val="0"/>
          <w:marTop w:val="0"/>
          <w:marBottom w:val="0"/>
          <w:divBdr>
            <w:top w:val="none" w:sz="0" w:space="0" w:color="auto"/>
            <w:left w:val="none" w:sz="0" w:space="0" w:color="auto"/>
            <w:bottom w:val="none" w:sz="0" w:space="0" w:color="auto"/>
            <w:right w:val="none" w:sz="0" w:space="0" w:color="auto"/>
          </w:divBdr>
        </w:div>
        <w:div w:id="1564441186">
          <w:marLeft w:val="480"/>
          <w:marRight w:val="0"/>
          <w:marTop w:val="0"/>
          <w:marBottom w:val="0"/>
          <w:divBdr>
            <w:top w:val="none" w:sz="0" w:space="0" w:color="auto"/>
            <w:left w:val="none" w:sz="0" w:space="0" w:color="auto"/>
            <w:bottom w:val="none" w:sz="0" w:space="0" w:color="auto"/>
            <w:right w:val="none" w:sz="0" w:space="0" w:color="auto"/>
          </w:divBdr>
        </w:div>
        <w:div w:id="1074618653">
          <w:marLeft w:val="480"/>
          <w:marRight w:val="0"/>
          <w:marTop w:val="0"/>
          <w:marBottom w:val="0"/>
          <w:divBdr>
            <w:top w:val="none" w:sz="0" w:space="0" w:color="auto"/>
            <w:left w:val="none" w:sz="0" w:space="0" w:color="auto"/>
            <w:bottom w:val="none" w:sz="0" w:space="0" w:color="auto"/>
            <w:right w:val="none" w:sz="0" w:space="0" w:color="auto"/>
          </w:divBdr>
        </w:div>
        <w:div w:id="669335930">
          <w:marLeft w:val="480"/>
          <w:marRight w:val="0"/>
          <w:marTop w:val="0"/>
          <w:marBottom w:val="0"/>
          <w:divBdr>
            <w:top w:val="none" w:sz="0" w:space="0" w:color="auto"/>
            <w:left w:val="none" w:sz="0" w:space="0" w:color="auto"/>
            <w:bottom w:val="none" w:sz="0" w:space="0" w:color="auto"/>
            <w:right w:val="none" w:sz="0" w:space="0" w:color="auto"/>
          </w:divBdr>
        </w:div>
        <w:div w:id="120340915">
          <w:marLeft w:val="480"/>
          <w:marRight w:val="0"/>
          <w:marTop w:val="0"/>
          <w:marBottom w:val="0"/>
          <w:divBdr>
            <w:top w:val="none" w:sz="0" w:space="0" w:color="auto"/>
            <w:left w:val="none" w:sz="0" w:space="0" w:color="auto"/>
            <w:bottom w:val="none" w:sz="0" w:space="0" w:color="auto"/>
            <w:right w:val="none" w:sz="0" w:space="0" w:color="auto"/>
          </w:divBdr>
        </w:div>
        <w:div w:id="420838401">
          <w:marLeft w:val="480"/>
          <w:marRight w:val="0"/>
          <w:marTop w:val="0"/>
          <w:marBottom w:val="0"/>
          <w:divBdr>
            <w:top w:val="none" w:sz="0" w:space="0" w:color="auto"/>
            <w:left w:val="none" w:sz="0" w:space="0" w:color="auto"/>
            <w:bottom w:val="none" w:sz="0" w:space="0" w:color="auto"/>
            <w:right w:val="none" w:sz="0" w:space="0" w:color="auto"/>
          </w:divBdr>
        </w:div>
        <w:div w:id="1826700568">
          <w:marLeft w:val="480"/>
          <w:marRight w:val="0"/>
          <w:marTop w:val="0"/>
          <w:marBottom w:val="0"/>
          <w:divBdr>
            <w:top w:val="none" w:sz="0" w:space="0" w:color="auto"/>
            <w:left w:val="none" w:sz="0" w:space="0" w:color="auto"/>
            <w:bottom w:val="none" w:sz="0" w:space="0" w:color="auto"/>
            <w:right w:val="none" w:sz="0" w:space="0" w:color="auto"/>
          </w:divBdr>
        </w:div>
        <w:div w:id="1564292116">
          <w:marLeft w:val="480"/>
          <w:marRight w:val="0"/>
          <w:marTop w:val="0"/>
          <w:marBottom w:val="0"/>
          <w:divBdr>
            <w:top w:val="none" w:sz="0" w:space="0" w:color="auto"/>
            <w:left w:val="none" w:sz="0" w:space="0" w:color="auto"/>
            <w:bottom w:val="none" w:sz="0" w:space="0" w:color="auto"/>
            <w:right w:val="none" w:sz="0" w:space="0" w:color="auto"/>
          </w:divBdr>
        </w:div>
        <w:div w:id="1810200305">
          <w:marLeft w:val="480"/>
          <w:marRight w:val="0"/>
          <w:marTop w:val="0"/>
          <w:marBottom w:val="0"/>
          <w:divBdr>
            <w:top w:val="none" w:sz="0" w:space="0" w:color="auto"/>
            <w:left w:val="none" w:sz="0" w:space="0" w:color="auto"/>
            <w:bottom w:val="none" w:sz="0" w:space="0" w:color="auto"/>
            <w:right w:val="none" w:sz="0" w:space="0" w:color="auto"/>
          </w:divBdr>
        </w:div>
        <w:div w:id="501897592">
          <w:marLeft w:val="480"/>
          <w:marRight w:val="0"/>
          <w:marTop w:val="0"/>
          <w:marBottom w:val="0"/>
          <w:divBdr>
            <w:top w:val="none" w:sz="0" w:space="0" w:color="auto"/>
            <w:left w:val="none" w:sz="0" w:space="0" w:color="auto"/>
            <w:bottom w:val="none" w:sz="0" w:space="0" w:color="auto"/>
            <w:right w:val="none" w:sz="0" w:space="0" w:color="auto"/>
          </w:divBdr>
        </w:div>
        <w:div w:id="2070885699">
          <w:marLeft w:val="480"/>
          <w:marRight w:val="0"/>
          <w:marTop w:val="0"/>
          <w:marBottom w:val="0"/>
          <w:divBdr>
            <w:top w:val="none" w:sz="0" w:space="0" w:color="auto"/>
            <w:left w:val="none" w:sz="0" w:space="0" w:color="auto"/>
            <w:bottom w:val="none" w:sz="0" w:space="0" w:color="auto"/>
            <w:right w:val="none" w:sz="0" w:space="0" w:color="auto"/>
          </w:divBdr>
        </w:div>
        <w:div w:id="1386755270">
          <w:marLeft w:val="480"/>
          <w:marRight w:val="0"/>
          <w:marTop w:val="0"/>
          <w:marBottom w:val="0"/>
          <w:divBdr>
            <w:top w:val="none" w:sz="0" w:space="0" w:color="auto"/>
            <w:left w:val="none" w:sz="0" w:space="0" w:color="auto"/>
            <w:bottom w:val="none" w:sz="0" w:space="0" w:color="auto"/>
            <w:right w:val="none" w:sz="0" w:space="0" w:color="auto"/>
          </w:divBdr>
        </w:div>
        <w:div w:id="740639720">
          <w:marLeft w:val="480"/>
          <w:marRight w:val="0"/>
          <w:marTop w:val="0"/>
          <w:marBottom w:val="0"/>
          <w:divBdr>
            <w:top w:val="none" w:sz="0" w:space="0" w:color="auto"/>
            <w:left w:val="none" w:sz="0" w:space="0" w:color="auto"/>
            <w:bottom w:val="none" w:sz="0" w:space="0" w:color="auto"/>
            <w:right w:val="none" w:sz="0" w:space="0" w:color="auto"/>
          </w:divBdr>
        </w:div>
        <w:div w:id="758983358">
          <w:marLeft w:val="480"/>
          <w:marRight w:val="0"/>
          <w:marTop w:val="0"/>
          <w:marBottom w:val="0"/>
          <w:divBdr>
            <w:top w:val="none" w:sz="0" w:space="0" w:color="auto"/>
            <w:left w:val="none" w:sz="0" w:space="0" w:color="auto"/>
            <w:bottom w:val="none" w:sz="0" w:space="0" w:color="auto"/>
            <w:right w:val="none" w:sz="0" w:space="0" w:color="auto"/>
          </w:divBdr>
        </w:div>
        <w:div w:id="1216358963">
          <w:marLeft w:val="480"/>
          <w:marRight w:val="0"/>
          <w:marTop w:val="0"/>
          <w:marBottom w:val="0"/>
          <w:divBdr>
            <w:top w:val="none" w:sz="0" w:space="0" w:color="auto"/>
            <w:left w:val="none" w:sz="0" w:space="0" w:color="auto"/>
            <w:bottom w:val="none" w:sz="0" w:space="0" w:color="auto"/>
            <w:right w:val="none" w:sz="0" w:space="0" w:color="auto"/>
          </w:divBdr>
        </w:div>
        <w:div w:id="1786462506">
          <w:marLeft w:val="480"/>
          <w:marRight w:val="0"/>
          <w:marTop w:val="0"/>
          <w:marBottom w:val="0"/>
          <w:divBdr>
            <w:top w:val="none" w:sz="0" w:space="0" w:color="auto"/>
            <w:left w:val="none" w:sz="0" w:space="0" w:color="auto"/>
            <w:bottom w:val="none" w:sz="0" w:space="0" w:color="auto"/>
            <w:right w:val="none" w:sz="0" w:space="0" w:color="auto"/>
          </w:divBdr>
        </w:div>
        <w:div w:id="228811321">
          <w:marLeft w:val="480"/>
          <w:marRight w:val="0"/>
          <w:marTop w:val="0"/>
          <w:marBottom w:val="0"/>
          <w:divBdr>
            <w:top w:val="none" w:sz="0" w:space="0" w:color="auto"/>
            <w:left w:val="none" w:sz="0" w:space="0" w:color="auto"/>
            <w:bottom w:val="none" w:sz="0" w:space="0" w:color="auto"/>
            <w:right w:val="none" w:sz="0" w:space="0" w:color="auto"/>
          </w:divBdr>
        </w:div>
        <w:div w:id="1454785757">
          <w:marLeft w:val="480"/>
          <w:marRight w:val="0"/>
          <w:marTop w:val="0"/>
          <w:marBottom w:val="0"/>
          <w:divBdr>
            <w:top w:val="none" w:sz="0" w:space="0" w:color="auto"/>
            <w:left w:val="none" w:sz="0" w:space="0" w:color="auto"/>
            <w:bottom w:val="none" w:sz="0" w:space="0" w:color="auto"/>
            <w:right w:val="none" w:sz="0" w:space="0" w:color="auto"/>
          </w:divBdr>
        </w:div>
        <w:div w:id="1653101712">
          <w:marLeft w:val="480"/>
          <w:marRight w:val="0"/>
          <w:marTop w:val="0"/>
          <w:marBottom w:val="0"/>
          <w:divBdr>
            <w:top w:val="none" w:sz="0" w:space="0" w:color="auto"/>
            <w:left w:val="none" w:sz="0" w:space="0" w:color="auto"/>
            <w:bottom w:val="none" w:sz="0" w:space="0" w:color="auto"/>
            <w:right w:val="none" w:sz="0" w:space="0" w:color="auto"/>
          </w:divBdr>
        </w:div>
        <w:div w:id="1133064175">
          <w:marLeft w:val="480"/>
          <w:marRight w:val="0"/>
          <w:marTop w:val="0"/>
          <w:marBottom w:val="0"/>
          <w:divBdr>
            <w:top w:val="none" w:sz="0" w:space="0" w:color="auto"/>
            <w:left w:val="none" w:sz="0" w:space="0" w:color="auto"/>
            <w:bottom w:val="none" w:sz="0" w:space="0" w:color="auto"/>
            <w:right w:val="none" w:sz="0" w:space="0" w:color="auto"/>
          </w:divBdr>
        </w:div>
        <w:div w:id="2004776310">
          <w:marLeft w:val="480"/>
          <w:marRight w:val="0"/>
          <w:marTop w:val="0"/>
          <w:marBottom w:val="0"/>
          <w:divBdr>
            <w:top w:val="none" w:sz="0" w:space="0" w:color="auto"/>
            <w:left w:val="none" w:sz="0" w:space="0" w:color="auto"/>
            <w:bottom w:val="none" w:sz="0" w:space="0" w:color="auto"/>
            <w:right w:val="none" w:sz="0" w:space="0" w:color="auto"/>
          </w:divBdr>
        </w:div>
        <w:div w:id="1238202250">
          <w:marLeft w:val="480"/>
          <w:marRight w:val="0"/>
          <w:marTop w:val="0"/>
          <w:marBottom w:val="0"/>
          <w:divBdr>
            <w:top w:val="none" w:sz="0" w:space="0" w:color="auto"/>
            <w:left w:val="none" w:sz="0" w:space="0" w:color="auto"/>
            <w:bottom w:val="none" w:sz="0" w:space="0" w:color="auto"/>
            <w:right w:val="none" w:sz="0" w:space="0" w:color="auto"/>
          </w:divBdr>
        </w:div>
        <w:div w:id="296956459">
          <w:marLeft w:val="480"/>
          <w:marRight w:val="0"/>
          <w:marTop w:val="0"/>
          <w:marBottom w:val="0"/>
          <w:divBdr>
            <w:top w:val="none" w:sz="0" w:space="0" w:color="auto"/>
            <w:left w:val="none" w:sz="0" w:space="0" w:color="auto"/>
            <w:bottom w:val="none" w:sz="0" w:space="0" w:color="auto"/>
            <w:right w:val="none" w:sz="0" w:space="0" w:color="auto"/>
          </w:divBdr>
        </w:div>
        <w:div w:id="1081834523">
          <w:marLeft w:val="480"/>
          <w:marRight w:val="0"/>
          <w:marTop w:val="0"/>
          <w:marBottom w:val="0"/>
          <w:divBdr>
            <w:top w:val="none" w:sz="0" w:space="0" w:color="auto"/>
            <w:left w:val="none" w:sz="0" w:space="0" w:color="auto"/>
            <w:bottom w:val="none" w:sz="0" w:space="0" w:color="auto"/>
            <w:right w:val="none" w:sz="0" w:space="0" w:color="auto"/>
          </w:divBdr>
        </w:div>
        <w:div w:id="1173302925">
          <w:marLeft w:val="480"/>
          <w:marRight w:val="0"/>
          <w:marTop w:val="0"/>
          <w:marBottom w:val="0"/>
          <w:divBdr>
            <w:top w:val="none" w:sz="0" w:space="0" w:color="auto"/>
            <w:left w:val="none" w:sz="0" w:space="0" w:color="auto"/>
            <w:bottom w:val="none" w:sz="0" w:space="0" w:color="auto"/>
            <w:right w:val="none" w:sz="0" w:space="0" w:color="auto"/>
          </w:divBdr>
        </w:div>
        <w:div w:id="2057241632">
          <w:marLeft w:val="480"/>
          <w:marRight w:val="0"/>
          <w:marTop w:val="0"/>
          <w:marBottom w:val="0"/>
          <w:divBdr>
            <w:top w:val="none" w:sz="0" w:space="0" w:color="auto"/>
            <w:left w:val="none" w:sz="0" w:space="0" w:color="auto"/>
            <w:bottom w:val="none" w:sz="0" w:space="0" w:color="auto"/>
            <w:right w:val="none" w:sz="0" w:space="0" w:color="auto"/>
          </w:divBdr>
        </w:div>
        <w:div w:id="1365136659">
          <w:marLeft w:val="480"/>
          <w:marRight w:val="0"/>
          <w:marTop w:val="0"/>
          <w:marBottom w:val="0"/>
          <w:divBdr>
            <w:top w:val="none" w:sz="0" w:space="0" w:color="auto"/>
            <w:left w:val="none" w:sz="0" w:space="0" w:color="auto"/>
            <w:bottom w:val="none" w:sz="0" w:space="0" w:color="auto"/>
            <w:right w:val="none" w:sz="0" w:space="0" w:color="auto"/>
          </w:divBdr>
        </w:div>
        <w:div w:id="1708943417">
          <w:marLeft w:val="480"/>
          <w:marRight w:val="0"/>
          <w:marTop w:val="0"/>
          <w:marBottom w:val="0"/>
          <w:divBdr>
            <w:top w:val="none" w:sz="0" w:space="0" w:color="auto"/>
            <w:left w:val="none" w:sz="0" w:space="0" w:color="auto"/>
            <w:bottom w:val="none" w:sz="0" w:space="0" w:color="auto"/>
            <w:right w:val="none" w:sz="0" w:space="0" w:color="auto"/>
          </w:divBdr>
        </w:div>
        <w:div w:id="1760443457">
          <w:marLeft w:val="480"/>
          <w:marRight w:val="0"/>
          <w:marTop w:val="0"/>
          <w:marBottom w:val="0"/>
          <w:divBdr>
            <w:top w:val="none" w:sz="0" w:space="0" w:color="auto"/>
            <w:left w:val="none" w:sz="0" w:space="0" w:color="auto"/>
            <w:bottom w:val="none" w:sz="0" w:space="0" w:color="auto"/>
            <w:right w:val="none" w:sz="0" w:space="0" w:color="auto"/>
          </w:divBdr>
        </w:div>
        <w:div w:id="351341901">
          <w:marLeft w:val="480"/>
          <w:marRight w:val="0"/>
          <w:marTop w:val="0"/>
          <w:marBottom w:val="0"/>
          <w:divBdr>
            <w:top w:val="none" w:sz="0" w:space="0" w:color="auto"/>
            <w:left w:val="none" w:sz="0" w:space="0" w:color="auto"/>
            <w:bottom w:val="none" w:sz="0" w:space="0" w:color="auto"/>
            <w:right w:val="none" w:sz="0" w:space="0" w:color="auto"/>
          </w:divBdr>
        </w:div>
        <w:div w:id="1250965270">
          <w:marLeft w:val="480"/>
          <w:marRight w:val="0"/>
          <w:marTop w:val="0"/>
          <w:marBottom w:val="0"/>
          <w:divBdr>
            <w:top w:val="none" w:sz="0" w:space="0" w:color="auto"/>
            <w:left w:val="none" w:sz="0" w:space="0" w:color="auto"/>
            <w:bottom w:val="none" w:sz="0" w:space="0" w:color="auto"/>
            <w:right w:val="none" w:sz="0" w:space="0" w:color="auto"/>
          </w:divBdr>
        </w:div>
        <w:div w:id="1692684406">
          <w:marLeft w:val="480"/>
          <w:marRight w:val="0"/>
          <w:marTop w:val="0"/>
          <w:marBottom w:val="0"/>
          <w:divBdr>
            <w:top w:val="none" w:sz="0" w:space="0" w:color="auto"/>
            <w:left w:val="none" w:sz="0" w:space="0" w:color="auto"/>
            <w:bottom w:val="none" w:sz="0" w:space="0" w:color="auto"/>
            <w:right w:val="none" w:sz="0" w:space="0" w:color="auto"/>
          </w:divBdr>
        </w:div>
      </w:divsChild>
    </w:div>
    <w:div w:id="1448625009">
      <w:bodyDiv w:val="1"/>
      <w:marLeft w:val="0"/>
      <w:marRight w:val="0"/>
      <w:marTop w:val="0"/>
      <w:marBottom w:val="0"/>
      <w:divBdr>
        <w:top w:val="none" w:sz="0" w:space="0" w:color="auto"/>
        <w:left w:val="none" w:sz="0" w:space="0" w:color="auto"/>
        <w:bottom w:val="none" w:sz="0" w:space="0" w:color="auto"/>
        <w:right w:val="none" w:sz="0" w:space="0" w:color="auto"/>
      </w:divBdr>
    </w:div>
    <w:div w:id="1449158391">
      <w:bodyDiv w:val="1"/>
      <w:marLeft w:val="0"/>
      <w:marRight w:val="0"/>
      <w:marTop w:val="0"/>
      <w:marBottom w:val="0"/>
      <w:divBdr>
        <w:top w:val="none" w:sz="0" w:space="0" w:color="auto"/>
        <w:left w:val="none" w:sz="0" w:space="0" w:color="auto"/>
        <w:bottom w:val="none" w:sz="0" w:space="0" w:color="auto"/>
        <w:right w:val="none" w:sz="0" w:space="0" w:color="auto"/>
      </w:divBdr>
    </w:div>
    <w:div w:id="1450781766">
      <w:bodyDiv w:val="1"/>
      <w:marLeft w:val="0"/>
      <w:marRight w:val="0"/>
      <w:marTop w:val="0"/>
      <w:marBottom w:val="0"/>
      <w:divBdr>
        <w:top w:val="none" w:sz="0" w:space="0" w:color="auto"/>
        <w:left w:val="none" w:sz="0" w:space="0" w:color="auto"/>
        <w:bottom w:val="none" w:sz="0" w:space="0" w:color="auto"/>
        <w:right w:val="none" w:sz="0" w:space="0" w:color="auto"/>
      </w:divBdr>
    </w:div>
    <w:div w:id="1450931844">
      <w:bodyDiv w:val="1"/>
      <w:marLeft w:val="0"/>
      <w:marRight w:val="0"/>
      <w:marTop w:val="0"/>
      <w:marBottom w:val="0"/>
      <w:divBdr>
        <w:top w:val="none" w:sz="0" w:space="0" w:color="auto"/>
        <w:left w:val="none" w:sz="0" w:space="0" w:color="auto"/>
        <w:bottom w:val="none" w:sz="0" w:space="0" w:color="auto"/>
        <w:right w:val="none" w:sz="0" w:space="0" w:color="auto"/>
      </w:divBdr>
    </w:div>
    <w:div w:id="1452281784">
      <w:bodyDiv w:val="1"/>
      <w:marLeft w:val="0"/>
      <w:marRight w:val="0"/>
      <w:marTop w:val="0"/>
      <w:marBottom w:val="0"/>
      <w:divBdr>
        <w:top w:val="none" w:sz="0" w:space="0" w:color="auto"/>
        <w:left w:val="none" w:sz="0" w:space="0" w:color="auto"/>
        <w:bottom w:val="none" w:sz="0" w:space="0" w:color="auto"/>
        <w:right w:val="none" w:sz="0" w:space="0" w:color="auto"/>
      </w:divBdr>
    </w:div>
    <w:div w:id="1454327562">
      <w:bodyDiv w:val="1"/>
      <w:marLeft w:val="0"/>
      <w:marRight w:val="0"/>
      <w:marTop w:val="0"/>
      <w:marBottom w:val="0"/>
      <w:divBdr>
        <w:top w:val="none" w:sz="0" w:space="0" w:color="auto"/>
        <w:left w:val="none" w:sz="0" w:space="0" w:color="auto"/>
        <w:bottom w:val="none" w:sz="0" w:space="0" w:color="auto"/>
        <w:right w:val="none" w:sz="0" w:space="0" w:color="auto"/>
      </w:divBdr>
    </w:div>
    <w:div w:id="1461454347">
      <w:bodyDiv w:val="1"/>
      <w:marLeft w:val="0"/>
      <w:marRight w:val="0"/>
      <w:marTop w:val="0"/>
      <w:marBottom w:val="0"/>
      <w:divBdr>
        <w:top w:val="none" w:sz="0" w:space="0" w:color="auto"/>
        <w:left w:val="none" w:sz="0" w:space="0" w:color="auto"/>
        <w:bottom w:val="none" w:sz="0" w:space="0" w:color="auto"/>
        <w:right w:val="none" w:sz="0" w:space="0" w:color="auto"/>
      </w:divBdr>
    </w:div>
    <w:div w:id="1462840046">
      <w:bodyDiv w:val="1"/>
      <w:marLeft w:val="0"/>
      <w:marRight w:val="0"/>
      <w:marTop w:val="0"/>
      <w:marBottom w:val="0"/>
      <w:divBdr>
        <w:top w:val="none" w:sz="0" w:space="0" w:color="auto"/>
        <w:left w:val="none" w:sz="0" w:space="0" w:color="auto"/>
        <w:bottom w:val="none" w:sz="0" w:space="0" w:color="auto"/>
        <w:right w:val="none" w:sz="0" w:space="0" w:color="auto"/>
      </w:divBdr>
    </w:div>
    <w:div w:id="1466191793">
      <w:bodyDiv w:val="1"/>
      <w:marLeft w:val="0"/>
      <w:marRight w:val="0"/>
      <w:marTop w:val="0"/>
      <w:marBottom w:val="0"/>
      <w:divBdr>
        <w:top w:val="none" w:sz="0" w:space="0" w:color="auto"/>
        <w:left w:val="none" w:sz="0" w:space="0" w:color="auto"/>
        <w:bottom w:val="none" w:sz="0" w:space="0" w:color="auto"/>
        <w:right w:val="none" w:sz="0" w:space="0" w:color="auto"/>
      </w:divBdr>
    </w:div>
    <w:div w:id="1467696911">
      <w:bodyDiv w:val="1"/>
      <w:marLeft w:val="0"/>
      <w:marRight w:val="0"/>
      <w:marTop w:val="0"/>
      <w:marBottom w:val="0"/>
      <w:divBdr>
        <w:top w:val="none" w:sz="0" w:space="0" w:color="auto"/>
        <w:left w:val="none" w:sz="0" w:space="0" w:color="auto"/>
        <w:bottom w:val="none" w:sz="0" w:space="0" w:color="auto"/>
        <w:right w:val="none" w:sz="0" w:space="0" w:color="auto"/>
      </w:divBdr>
    </w:div>
    <w:div w:id="1471051798">
      <w:bodyDiv w:val="1"/>
      <w:marLeft w:val="0"/>
      <w:marRight w:val="0"/>
      <w:marTop w:val="0"/>
      <w:marBottom w:val="0"/>
      <w:divBdr>
        <w:top w:val="none" w:sz="0" w:space="0" w:color="auto"/>
        <w:left w:val="none" w:sz="0" w:space="0" w:color="auto"/>
        <w:bottom w:val="none" w:sz="0" w:space="0" w:color="auto"/>
        <w:right w:val="none" w:sz="0" w:space="0" w:color="auto"/>
      </w:divBdr>
    </w:div>
    <w:div w:id="1471093623">
      <w:bodyDiv w:val="1"/>
      <w:marLeft w:val="0"/>
      <w:marRight w:val="0"/>
      <w:marTop w:val="0"/>
      <w:marBottom w:val="0"/>
      <w:divBdr>
        <w:top w:val="none" w:sz="0" w:space="0" w:color="auto"/>
        <w:left w:val="none" w:sz="0" w:space="0" w:color="auto"/>
        <w:bottom w:val="none" w:sz="0" w:space="0" w:color="auto"/>
        <w:right w:val="none" w:sz="0" w:space="0" w:color="auto"/>
      </w:divBdr>
      <w:divsChild>
        <w:div w:id="835849719">
          <w:marLeft w:val="480"/>
          <w:marRight w:val="0"/>
          <w:marTop w:val="0"/>
          <w:marBottom w:val="0"/>
          <w:divBdr>
            <w:top w:val="none" w:sz="0" w:space="0" w:color="auto"/>
            <w:left w:val="none" w:sz="0" w:space="0" w:color="auto"/>
            <w:bottom w:val="none" w:sz="0" w:space="0" w:color="auto"/>
            <w:right w:val="none" w:sz="0" w:space="0" w:color="auto"/>
          </w:divBdr>
        </w:div>
        <w:div w:id="1510606501">
          <w:marLeft w:val="480"/>
          <w:marRight w:val="0"/>
          <w:marTop w:val="0"/>
          <w:marBottom w:val="0"/>
          <w:divBdr>
            <w:top w:val="none" w:sz="0" w:space="0" w:color="auto"/>
            <w:left w:val="none" w:sz="0" w:space="0" w:color="auto"/>
            <w:bottom w:val="none" w:sz="0" w:space="0" w:color="auto"/>
            <w:right w:val="none" w:sz="0" w:space="0" w:color="auto"/>
          </w:divBdr>
        </w:div>
        <w:div w:id="1637682178">
          <w:marLeft w:val="480"/>
          <w:marRight w:val="0"/>
          <w:marTop w:val="0"/>
          <w:marBottom w:val="0"/>
          <w:divBdr>
            <w:top w:val="none" w:sz="0" w:space="0" w:color="auto"/>
            <w:left w:val="none" w:sz="0" w:space="0" w:color="auto"/>
            <w:bottom w:val="none" w:sz="0" w:space="0" w:color="auto"/>
            <w:right w:val="none" w:sz="0" w:space="0" w:color="auto"/>
          </w:divBdr>
        </w:div>
        <w:div w:id="958031434">
          <w:marLeft w:val="480"/>
          <w:marRight w:val="0"/>
          <w:marTop w:val="0"/>
          <w:marBottom w:val="0"/>
          <w:divBdr>
            <w:top w:val="none" w:sz="0" w:space="0" w:color="auto"/>
            <w:left w:val="none" w:sz="0" w:space="0" w:color="auto"/>
            <w:bottom w:val="none" w:sz="0" w:space="0" w:color="auto"/>
            <w:right w:val="none" w:sz="0" w:space="0" w:color="auto"/>
          </w:divBdr>
        </w:div>
        <w:div w:id="952135331">
          <w:marLeft w:val="480"/>
          <w:marRight w:val="0"/>
          <w:marTop w:val="0"/>
          <w:marBottom w:val="0"/>
          <w:divBdr>
            <w:top w:val="none" w:sz="0" w:space="0" w:color="auto"/>
            <w:left w:val="none" w:sz="0" w:space="0" w:color="auto"/>
            <w:bottom w:val="none" w:sz="0" w:space="0" w:color="auto"/>
            <w:right w:val="none" w:sz="0" w:space="0" w:color="auto"/>
          </w:divBdr>
        </w:div>
        <w:div w:id="161438836">
          <w:marLeft w:val="480"/>
          <w:marRight w:val="0"/>
          <w:marTop w:val="0"/>
          <w:marBottom w:val="0"/>
          <w:divBdr>
            <w:top w:val="none" w:sz="0" w:space="0" w:color="auto"/>
            <w:left w:val="none" w:sz="0" w:space="0" w:color="auto"/>
            <w:bottom w:val="none" w:sz="0" w:space="0" w:color="auto"/>
            <w:right w:val="none" w:sz="0" w:space="0" w:color="auto"/>
          </w:divBdr>
        </w:div>
        <w:div w:id="1807432004">
          <w:marLeft w:val="480"/>
          <w:marRight w:val="0"/>
          <w:marTop w:val="0"/>
          <w:marBottom w:val="0"/>
          <w:divBdr>
            <w:top w:val="none" w:sz="0" w:space="0" w:color="auto"/>
            <w:left w:val="none" w:sz="0" w:space="0" w:color="auto"/>
            <w:bottom w:val="none" w:sz="0" w:space="0" w:color="auto"/>
            <w:right w:val="none" w:sz="0" w:space="0" w:color="auto"/>
          </w:divBdr>
        </w:div>
        <w:div w:id="21518591">
          <w:marLeft w:val="480"/>
          <w:marRight w:val="0"/>
          <w:marTop w:val="0"/>
          <w:marBottom w:val="0"/>
          <w:divBdr>
            <w:top w:val="none" w:sz="0" w:space="0" w:color="auto"/>
            <w:left w:val="none" w:sz="0" w:space="0" w:color="auto"/>
            <w:bottom w:val="none" w:sz="0" w:space="0" w:color="auto"/>
            <w:right w:val="none" w:sz="0" w:space="0" w:color="auto"/>
          </w:divBdr>
        </w:div>
        <w:div w:id="1286544537">
          <w:marLeft w:val="480"/>
          <w:marRight w:val="0"/>
          <w:marTop w:val="0"/>
          <w:marBottom w:val="0"/>
          <w:divBdr>
            <w:top w:val="none" w:sz="0" w:space="0" w:color="auto"/>
            <w:left w:val="none" w:sz="0" w:space="0" w:color="auto"/>
            <w:bottom w:val="none" w:sz="0" w:space="0" w:color="auto"/>
            <w:right w:val="none" w:sz="0" w:space="0" w:color="auto"/>
          </w:divBdr>
        </w:div>
        <w:div w:id="941493226">
          <w:marLeft w:val="480"/>
          <w:marRight w:val="0"/>
          <w:marTop w:val="0"/>
          <w:marBottom w:val="0"/>
          <w:divBdr>
            <w:top w:val="none" w:sz="0" w:space="0" w:color="auto"/>
            <w:left w:val="none" w:sz="0" w:space="0" w:color="auto"/>
            <w:bottom w:val="none" w:sz="0" w:space="0" w:color="auto"/>
            <w:right w:val="none" w:sz="0" w:space="0" w:color="auto"/>
          </w:divBdr>
        </w:div>
        <w:div w:id="228079603">
          <w:marLeft w:val="480"/>
          <w:marRight w:val="0"/>
          <w:marTop w:val="0"/>
          <w:marBottom w:val="0"/>
          <w:divBdr>
            <w:top w:val="none" w:sz="0" w:space="0" w:color="auto"/>
            <w:left w:val="none" w:sz="0" w:space="0" w:color="auto"/>
            <w:bottom w:val="none" w:sz="0" w:space="0" w:color="auto"/>
            <w:right w:val="none" w:sz="0" w:space="0" w:color="auto"/>
          </w:divBdr>
        </w:div>
        <w:div w:id="1914968532">
          <w:marLeft w:val="480"/>
          <w:marRight w:val="0"/>
          <w:marTop w:val="0"/>
          <w:marBottom w:val="0"/>
          <w:divBdr>
            <w:top w:val="none" w:sz="0" w:space="0" w:color="auto"/>
            <w:left w:val="none" w:sz="0" w:space="0" w:color="auto"/>
            <w:bottom w:val="none" w:sz="0" w:space="0" w:color="auto"/>
            <w:right w:val="none" w:sz="0" w:space="0" w:color="auto"/>
          </w:divBdr>
        </w:div>
        <w:div w:id="2064938976">
          <w:marLeft w:val="480"/>
          <w:marRight w:val="0"/>
          <w:marTop w:val="0"/>
          <w:marBottom w:val="0"/>
          <w:divBdr>
            <w:top w:val="none" w:sz="0" w:space="0" w:color="auto"/>
            <w:left w:val="none" w:sz="0" w:space="0" w:color="auto"/>
            <w:bottom w:val="none" w:sz="0" w:space="0" w:color="auto"/>
            <w:right w:val="none" w:sz="0" w:space="0" w:color="auto"/>
          </w:divBdr>
        </w:div>
        <w:div w:id="45492599">
          <w:marLeft w:val="480"/>
          <w:marRight w:val="0"/>
          <w:marTop w:val="0"/>
          <w:marBottom w:val="0"/>
          <w:divBdr>
            <w:top w:val="none" w:sz="0" w:space="0" w:color="auto"/>
            <w:left w:val="none" w:sz="0" w:space="0" w:color="auto"/>
            <w:bottom w:val="none" w:sz="0" w:space="0" w:color="auto"/>
            <w:right w:val="none" w:sz="0" w:space="0" w:color="auto"/>
          </w:divBdr>
        </w:div>
        <w:div w:id="1361664324">
          <w:marLeft w:val="480"/>
          <w:marRight w:val="0"/>
          <w:marTop w:val="0"/>
          <w:marBottom w:val="0"/>
          <w:divBdr>
            <w:top w:val="none" w:sz="0" w:space="0" w:color="auto"/>
            <w:left w:val="none" w:sz="0" w:space="0" w:color="auto"/>
            <w:bottom w:val="none" w:sz="0" w:space="0" w:color="auto"/>
            <w:right w:val="none" w:sz="0" w:space="0" w:color="auto"/>
          </w:divBdr>
        </w:div>
        <w:div w:id="394281409">
          <w:marLeft w:val="480"/>
          <w:marRight w:val="0"/>
          <w:marTop w:val="0"/>
          <w:marBottom w:val="0"/>
          <w:divBdr>
            <w:top w:val="none" w:sz="0" w:space="0" w:color="auto"/>
            <w:left w:val="none" w:sz="0" w:space="0" w:color="auto"/>
            <w:bottom w:val="none" w:sz="0" w:space="0" w:color="auto"/>
            <w:right w:val="none" w:sz="0" w:space="0" w:color="auto"/>
          </w:divBdr>
        </w:div>
        <w:div w:id="723791314">
          <w:marLeft w:val="480"/>
          <w:marRight w:val="0"/>
          <w:marTop w:val="0"/>
          <w:marBottom w:val="0"/>
          <w:divBdr>
            <w:top w:val="none" w:sz="0" w:space="0" w:color="auto"/>
            <w:left w:val="none" w:sz="0" w:space="0" w:color="auto"/>
            <w:bottom w:val="none" w:sz="0" w:space="0" w:color="auto"/>
            <w:right w:val="none" w:sz="0" w:space="0" w:color="auto"/>
          </w:divBdr>
        </w:div>
        <w:div w:id="1865363072">
          <w:marLeft w:val="480"/>
          <w:marRight w:val="0"/>
          <w:marTop w:val="0"/>
          <w:marBottom w:val="0"/>
          <w:divBdr>
            <w:top w:val="none" w:sz="0" w:space="0" w:color="auto"/>
            <w:left w:val="none" w:sz="0" w:space="0" w:color="auto"/>
            <w:bottom w:val="none" w:sz="0" w:space="0" w:color="auto"/>
            <w:right w:val="none" w:sz="0" w:space="0" w:color="auto"/>
          </w:divBdr>
        </w:div>
        <w:div w:id="112749529">
          <w:marLeft w:val="480"/>
          <w:marRight w:val="0"/>
          <w:marTop w:val="0"/>
          <w:marBottom w:val="0"/>
          <w:divBdr>
            <w:top w:val="none" w:sz="0" w:space="0" w:color="auto"/>
            <w:left w:val="none" w:sz="0" w:space="0" w:color="auto"/>
            <w:bottom w:val="none" w:sz="0" w:space="0" w:color="auto"/>
            <w:right w:val="none" w:sz="0" w:space="0" w:color="auto"/>
          </w:divBdr>
        </w:div>
        <w:div w:id="427627708">
          <w:marLeft w:val="480"/>
          <w:marRight w:val="0"/>
          <w:marTop w:val="0"/>
          <w:marBottom w:val="0"/>
          <w:divBdr>
            <w:top w:val="none" w:sz="0" w:space="0" w:color="auto"/>
            <w:left w:val="none" w:sz="0" w:space="0" w:color="auto"/>
            <w:bottom w:val="none" w:sz="0" w:space="0" w:color="auto"/>
            <w:right w:val="none" w:sz="0" w:space="0" w:color="auto"/>
          </w:divBdr>
        </w:div>
        <w:div w:id="30883949">
          <w:marLeft w:val="480"/>
          <w:marRight w:val="0"/>
          <w:marTop w:val="0"/>
          <w:marBottom w:val="0"/>
          <w:divBdr>
            <w:top w:val="none" w:sz="0" w:space="0" w:color="auto"/>
            <w:left w:val="none" w:sz="0" w:space="0" w:color="auto"/>
            <w:bottom w:val="none" w:sz="0" w:space="0" w:color="auto"/>
            <w:right w:val="none" w:sz="0" w:space="0" w:color="auto"/>
          </w:divBdr>
        </w:div>
        <w:div w:id="705762534">
          <w:marLeft w:val="480"/>
          <w:marRight w:val="0"/>
          <w:marTop w:val="0"/>
          <w:marBottom w:val="0"/>
          <w:divBdr>
            <w:top w:val="none" w:sz="0" w:space="0" w:color="auto"/>
            <w:left w:val="none" w:sz="0" w:space="0" w:color="auto"/>
            <w:bottom w:val="none" w:sz="0" w:space="0" w:color="auto"/>
            <w:right w:val="none" w:sz="0" w:space="0" w:color="auto"/>
          </w:divBdr>
        </w:div>
        <w:div w:id="1237397545">
          <w:marLeft w:val="480"/>
          <w:marRight w:val="0"/>
          <w:marTop w:val="0"/>
          <w:marBottom w:val="0"/>
          <w:divBdr>
            <w:top w:val="none" w:sz="0" w:space="0" w:color="auto"/>
            <w:left w:val="none" w:sz="0" w:space="0" w:color="auto"/>
            <w:bottom w:val="none" w:sz="0" w:space="0" w:color="auto"/>
            <w:right w:val="none" w:sz="0" w:space="0" w:color="auto"/>
          </w:divBdr>
        </w:div>
        <w:div w:id="815950649">
          <w:marLeft w:val="480"/>
          <w:marRight w:val="0"/>
          <w:marTop w:val="0"/>
          <w:marBottom w:val="0"/>
          <w:divBdr>
            <w:top w:val="none" w:sz="0" w:space="0" w:color="auto"/>
            <w:left w:val="none" w:sz="0" w:space="0" w:color="auto"/>
            <w:bottom w:val="none" w:sz="0" w:space="0" w:color="auto"/>
            <w:right w:val="none" w:sz="0" w:space="0" w:color="auto"/>
          </w:divBdr>
        </w:div>
        <w:div w:id="46688154">
          <w:marLeft w:val="480"/>
          <w:marRight w:val="0"/>
          <w:marTop w:val="0"/>
          <w:marBottom w:val="0"/>
          <w:divBdr>
            <w:top w:val="none" w:sz="0" w:space="0" w:color="auto"/>
            <w:left w:val="none" w:sz="0" w:space="0" w:color="auto"/>
            <w:bottom w:val="none" w:sz="0" w:space="0" w:color="auto"/>
            <w:right w:val="none" w:sz="0" w:space="0" w:color="auto"/>
          </w:divBdr>
        </w:div>
        <w:div w:id="952057057">
          <w:marLeft w:val="480"/>
          <w:marRight w:val="0"/>
          <w:marTop w:val="0"/>
          <w:marBottom w:val="0"/>
          <w:divBdr>
            <w:top w:val="none" w:sz="0" w:space="0" w:color="auto"/>
            <w:left w:val="none" w:sz="0" w:space="0" w:color="auto"/>
            <w:bottom w:val="none" w:sz="0" w:space="0" w:color="auto"/>
            <w:right w:val="none" w:sz="0" w:space="0" w:color="auto"/>
          </w:divBdr>
        </w:div>
        <w:div w:id="441342509">
          <w:marLeft w:val="480"/>
          <w:marRight w:val="0"/>
          <w:marTop w:val="0"/>
          <w:marBottom w:val="0"/>
          <w:divBdr>
            <w:top w:val="none" w:sz="0" w:space="0" w:color="auto"/>
            <w:left w:val="none" w:sz="0" w:space="0" w:color="auto"/>
            <w:bottom w:val="none" w:sz="0" w:space="0" w:color="auto"/>
            <w:right w:val="none" w:sz="0" w:space="0" w:color="auto"/>
          </w:divBdr>
        </w:div>
        <w:div w:id="36971130">
          <w:marLeft w:val="480"/>
          <w:marRight w:val="0"/>
          <w:marTop w:val="0"/>
          <w:marBottom w:val="0"/>
          <w:divBdr>
            <w:top w:val="none" w:sz="0" w:space="0" w:color="auto"/>
            <w:left w:val="none" w:sz="0" w:space="0" w:color="auto"/>
            <w:bottom w:val="none" w:sz="0" w:space="0" w:color="auto"/>
            <w:right w:val="none" w:sz="0" w:space="0" w:color="auto"/>
          </w:divBdr>
        </w:div>
        <w:div w:id="1185174099">
          <w:marLeft w:val="480"/>
          <w:marRight w:val="0"/>
          <w:marTop w:val="0"/>
          <w:marBottom w:val="0"/>
          <w:divBdr>
            <w:top w:val="none" w:sz="0" w:space="0" w:color="auto"/>
            <w:left w:val="none" w:sz="0" w:space="0" w:color="auto"/>
            <w:bottom w:val="none" w:sz="0" w:space="0" w:color="auto"/>
            <w:right w:val="none" w:sz="0" w:space="0" w:color="auto"/>
          </w:divBdr>
        </w:div>
        <w:div w:id="1429497555">
          <w:marLeft w:val="480"/>
          <w:marRight w:val="0"/>
          <w:marTop w:val="0"/>
          <w:marBottom w:val="0"/>
          <w:divBdr>
            <w:top w:val="none" w:sz="0" w:space="0" w:color="auto"/>
            <w:left w:val="none" w:sz="0" w:space="0" w:color="auto"/>
            <w:bottom w:val="none" w:sz="0" w:space="0" w:color="auto"/>
            <w:right w:val="none" w:sz="0" w:space="0" w:color="auto"/>
          </w:divBdr>
        </w:div>
        <w:div w:id="1559054315">
          <w:marLeft w:val="480"/>
          <w:marRight w:val="0"/>
          <w:marTop w:val="0"/>
          <w:marBottom w:val="0"/>
          <w:divBdr>
            <w:top w:val="none" w:sz="0" w:space="0" w:color="auto"/>
            <w:left w:val="none" w:sz="0" w:space="0" w:color="auto"/>
            <w:bottom w:val="none" w:sz="0" w:space="0" w:color="auto"/>
            <w:right w:val="none" w:sz="0" w:space="0" w:color="auto"/>
          </w:divBdr>
        </w:div>
        <w:div w:id="282008386">
          <w:marLeft w:val="480"/>
          <w:marRight w:val="0"/>
          <w:marTop w:val="0"/>
          <w:marBottom w:val="0"/>
          <w:divBdr>
            <w:top w:val="none" w:sz="0" w:space="0" w:color="auto"/>
            <w:left w:val="none" w:sz="0" w:space="0" w:color="auto"/>
            <w:bottom w:val="none" w:sz="0" w:space="0" w:color="auto"/>
            <w:right w:val="none" w:sz="0" w:space="0" w:color="auto"/>
          </w:divBdr>
        </w:div>
        <w:div w:id="1175070204">
          <w:marLeft w:val="480"/>
          <w:marRight w:val="0"/>
          <w:marTop w:val="0"/>
          <w:marBottom w:val="0"/>
          <w:divBdr>
            <w:top w:val="none" w:sz="0" w:space="0" w:color="auto"/>
            <w:left w:val="none" w:sz="0" w:space="0" w:color="auto"/>
            <w:bottom w:val="none" w:sz="0" w:space="0" w:color="auto"/>
            <w:right w:val="none" w:sz="0" w:space="0" w:color="auto"/>
          </w:divBdr>
        </w:div>
        <w:div w:id="1065109678">
          <w:marLeft w:val="480"/>
          <w:marRight w:val="0"/>
          <w:marTop w:val="0"/>
          <w:marBottom w:val="0"/>
          <w:divBdr>
            <w:top w:val="none" w:sz="0" w:space="0" w:color="auto"/>
            <w:left w:val="none" w:sz="0" w:space="0" w:color="auto"/>
            <w:bottom w:val="none" w:sz="0" w:space="0" w:color="auto"/>
            <w:right w:val="none" w:sz="0" w:space="0" w:color="auto"/>
          </w:divBdr>
        </w:div>
        <w:div w:id="1645308819">
          <w:marLeft w:val="480"/>
          <w:marRight w:val="0"/>
          <w:marTop w:val="0"/>
          <w:marBottom w:val="0"/>
          <w:divBdr>
            <w:top w:val="none" w:sz="0" w:space="0" w:color="auto"/>
            <w:left w:val="none" w:sz="0" w:space="0" w:color="auto"/>
            <w:bottom w:val="none" w:sz="0" w:space="0" w:color="auto"/>
            <w:right w:val="none" w:sz="0" w:space="0" w:color="auto"/>
          </w:divBdr>
        </w:div>
        <w:div w:id="2091195644">
          <w:marLeft w:val="480"/>
          <w:marRight w:val="0"/>
          <w:marTop w:val="0"/>
          <w:marBottom w:val="0"/>
          <w:divBdr>
            <w:top w:val="none" w:sz="0" w:space="0" w:color="auto"/>
            <w:left w:val="none" w:sz="0" w:space="0" w:color="auto"/>
            <w:bottom w:val="none" w:sz="0" w:space="0" w:color="auto"/>
            <w:right w:val="none" w:sz="0" w:space="0" w:color="auto"/>
          </w:divBdr>
        </w:div>
        <w:div w:id="1996376311">
          <w:marLeft w:val="480"/>
          <w:marRight w:val="0"/>
          <w:marTop w:val="0"/>
          <w:marBottom w:val="0"/>
          <w:divBdr>
            <w:top w:val="none" w:sz="0" w:space="0" w:color="auto"/>
            <w:left w:val="none" w:sz="0" w:space="0" w:color="auto"/>
            <w:bottom w:val="none" w:sz="0" w:space="0" w:color="auto"/>
            <w:right w:val="none" w:sz="0" w:space="0" w:color="auto"/>
          </w:divBdr>
        </w:div>
        <w:div w:id="1200432513">
          <w:marLeft w:val="480"/>
          <w:marRight w:val="0"/>
          <w:marTop w:val="0"/>
          <w:marBottom w:val="0"/>
          <w:divBdr>
            <w:top w:val="none" w:sz="0" w:space="0" w:color="auto"/>
            <w:left w:val="none" w:sz="0" w:space="0" w:color="auto"/>
            <w:bottom w:val="none" w:sz="0" w:space="0" w:color="auto"/>
            <w:right w:val="none" w:sz="0" w:space="0" w:color="auto"/>
          </w:divBdr>
        </w:div>
        <w:div w:id="1774978649">
          <w:marLeft w:val="480"/>
          <w:marRight w:val="0"/>
          <w:marTop w:val="0"/>
          <w:marBottom w:val="0"/>
          <w:divBdr>
            <w:top w:val="none" w:sz="0" w:space="0" w:color="auto"/>
            <w:left w:val="none" w:sz="0" w:space="0" w:color="auto"/>
            <w:bottom w:val="none" w:sz="0" w:space="0" w:color="auto"/>
            <w:right w:val="none" w:sz="0" w:space="0" w:color="auto"/>
          </w:divBdr>
        </w:div>
        <w:div w:id="2095779335">
          <w:marLeft w:val="480"/>
          <w:marRight w:val="0"/>
          <w:marTop w:val="0"/>
          <w:marBottom w:val="0"/>
          <w:divBdr>
            <w:top w:val="none" w:sz="0" w:space="0" w:color="auto"/>
            <w:left w:val="none" w:sz="0" w:space="0" w:color="auto"/>
            <w:bottom w:val="none" w:sz="0" w:space="0" w:color="auto"/>
            <w:right w:val="none" w:sz="0" w:space="0" w:color="auto"/>
          </w:divBdr>
        </w:div>
        <w:div w:id="665059533">
          <w:marLeft w:val="480"/>
          <w:marRight w:val="0"/>
          <w:marTop w:val="0"/>
          <w:marBottom w:val="0"/>
          <w:divBdr>
            <w:top w:val="none" w:sz="0" w:space="0" w:color="auto"/>
            <w:left w:val="none" w:sz="0" w:space="0" w:color="auto"/>
            <w:bottom w:val="none" w:sz="0" w:space="0" w:color="auto"/>
            <w:right w:val="none" w:sz="0" w:space="0" w:color="auto"/>
          </w:divBdr>
        </w:div>
        <w:div w:id="1365326257">
          <w:marLeft w:val="480"/>
          <w:marRight w:val="0"/>
          <w:marTop w:val="0"/>
          <w:marBottom w:val="0"/>
          <w:divBdr>
            <w:top w:val="none" w:sz="0" w:space="0" w:color="auto"/>
            <w:left w:val="none" w:sz="0" w:space="0" w:color="auto"/>
            <w:bottom w:val="none" w:sz="0" w:space="0" w:color="auto"/>
            <w:right w:val="none" w:sz="0" w:space="0" w:color="auto"/>
          </w:divBdr>
        </w:div>
        <w:div w:id="1523738216">
          <w:marLeft w:val="480"/>
          <w:marRight w:val="0"/>
          <w:marTop w:val="0"/>
          <w:marBottom w:val="0"/>
          <w:divBdr>
            <w:top w:val="none" w:sz="0" w:space="0" w:color="auto"/>
            <w:left w:val="none" w:sz="0" w:space="0" w:color="auto"/>
            <w:bottom w:val="none" w:sz="0" w:space="0" w:color="auto"/>
            <w:right w:val="none" w:sz="0" w:space="0" w:color="auto"/>
          </w:divBdr>
        </w:div>
        <w:div w:id="1029406524">
          <w:marLeft w:val="480"/>
          <w:marRight w:val="0"/>
          <w:marTop w:val="0"/>
          <w:marBottom w:val="0"/>
          <w:divBdr>
            <w:top w:val="none" w:sz="0" w:space="0" w:color="auto"/>
            <w:left w:val="none" w:sz="0" w:space="0" w:color="auto"/>
            <w:bottom w:val="none" w:sz="0" w:space="0" w:color="auto"/>
            <w:right w:val="none" w:sz="0" w:space="0" w:color="auto"/>
          </w:divBdr>
        </w:div>
        <w:div w:id="1054696686">
          <w:marLeft w:val="480"/>
          <w:marRight w:val="0"/>
          <w:marTop w:val="0"/>
          <w:marBottom w:val="0"/>
          <w:divBdr>
            <w:top w:val="none" w:sz="0" w:space="0" w:color="auto"/>
            <w:left w:val="none" w:sz="0" w:space="0" w:color="auto"/>
            <w:bottom w:val="none" w:sz="0" w:space="0" w:color="auto"/>
            <w:right w:val="none" w:sz="0" w:space="0" w:color="auto"/>
          </w:divBdr>
        </w:div>
        <w:div w:id="639118011">
          <w:marLeft w:val="480"/>
          <w:marRight w:val="0"/>
          <w:marTop w:val="0"/>
          <w:marBottom w:val="0"/>
          <w:divBdr>
            <w:top w:val="none" w:sz="0" w:space="0" w:color="auto"/>
            <w:left w:val="none" w:sz="0" w:space="0" w:color="auto"/>
            <w:bottom w:val="none" w:sz="0" w:space="0" w:color="auto"/>
            <w:right w:val="none" w:sz="0" w:space="0" w:color="auto"/>
          </w:divBdr>
        </w:div>
        <w:div w:id="1637493461">
          <w:marLeft w:val="480"/>
          <w:marRight w:val="0"/>
          <w:marTop w:val="0"/>
          <w:marBottom w:val="0"/>
          <w:divBdr>
            <w:top w:val="none" w:sz="0" w:space="0" w:color="auto"/>
            <w:left w:val="none" w:sz="0" w:space="0" w:color="auto"/>
            <w:bottom w:val="none" w:sz="0" w:space="0" w:color="auto"/>
            <w:right w:val="none" w:sz="0" w:space="0" w:color="auto"/>
          </w:divBdr>
        </w:div>
        <w:div w:id="1320117003">
          <w:marLeft w:val="480"/>
          <w:marRight w:val="0"/>
          <w:marTop w:val="0"/>
          <w:marBottom w:val="0"/>
          <w:divBdr>
            <w:top w:val="none" w:sz="0" w:space="0" w:color="auto"/>
            <w:left w:val="none" w:sz="0" w:space="0" w:color="auto"/>
            <w:bottom w:val="none" w:sz="0" w:space="0" w:color="auto"/>
            <w:right w:val="none" w:sz="0" w:space="0" w:color="auto"/>
          </w:divBdr>
        </w:div>
        <w:div w:id="863783669">
          <w:marLeft w:val="480"/>
          <w:marRight w:val="0"/>
          <w:marTop w:val="0"/>
          <w:marBottom w:val="0"/>
          <w:divBdr>
            <w:top w:val="none" w:sz="0" w:space="0" w:color="auto"/>
            <w:left w:val="none" w:sz="0" w:space="0" w:color="auto"/>
            <w:bottom w:val="none" w:sz="0" w:space="0" w:color="auto"/>
            <w:right w:val="none" w:sz="0" w:space="0" w:color="auto"/>
          </w:divBdr>
        </w:div>
        <w:div w:id="1231691032">
          <w:marLeft w:val="480"/>
          <w:marRight w:val="0"/>
          <w:marTop w:val="0"/>
          <w:marBottom w:val="0"/>
          <w:divBdr>
            <w:top w:val="none" w:sz="0" w:space="0" w:color="auto"/>
            <w:left w:val="none" w:sz="0" w:space="0" w:color="auto"/>
            <w:bottom w:val="none" w:sz="0" w:space="0" w:color="auto"/>
            <w:right w:val="none" w:sz="0" w:space="0" w:color="auto"/>
          </w:divBdr>
        </w:div>
        <w:div w:id="570119952">
          <w:marLeft w:val="480"/>
          <w:marRight w:val="0"/>
          <w:marTop w:val="0"/>
          <w:marBottom w:val="0"/>
          <w:divBdr>
            <w:top w:val="none" w:sz="0" w:space="0" w:color="auto"/>
            <w:left w:val="none" w:sz="0" w:space="0" w:color="auto"/>
            <w:bottom w:val="none" w:sz="0" w:space="0" w:color="auto"/>
            <w:right w:val="none" w:sz="0" w:space="0" w:color="auto"/>
          </w:divBdr>
        </w:div>
        <w:div w:id="687407870">
          <w:marLeft w:val="480"/>
          <w:marRight w:val="0"/>
          <w:marTop w:val="0"/>
          <w:marBottom w:val="0"/>
          <w:divBdr>
            <w:top w:val="none" w:sz="0" w:space="0" w:color="auto"/>
            <w:left w:val="none" w:sz="0" w:space="0" w:color="auto"/>
            <w:bottom w:val="none" w:sz="0" w:space="0" w:color="auto"/>
            <w:right w:val="none" w:sz="0" w:space="0" w:color="auto"/>
          </w:divBdr>
        </w:div>
        <w:div w:id="1443106200">
          <w:marLeft w:val="480"/>
          <w:marRight w:val="0"/>
          <w:marTop w:val="0"/>
          <w:marBottom w:val="0"/>
          <w:divBdr>
            <w:top w:val="none" w:sz="0" w:space="0" w:color="auto"/>
            <w:left w:val="none" w:sz="0" w:space="0" w:color="auto"/>
            <w:bottom w:val="none" w:sz="0" w:space="0" w:color="auto"/>
            <w:right w:val="none" w:sz="0" w:space="0" w:color="auto"/>
          </w:divBdr>
        </w:div>
        <w:div w:id="100153353">
          <w:marLeft w:val="480"/>
          <w:marRight w:val="0"/>
          <w:marTop w:val="0"/>
          <w:marBottom w:val="0"/>
          <w:divBdr>
            <w:top w:val="none" w:sz="0" w:space="0" w:color="auto"/>
            <w:left w:val="none" w:sz="0" w:space="0" w:color="auto"/>
            <w:bottom w:val="none" w:sz="0" w:space="0" w:color="auto"/>
            <w:right w:val="none" w:sz="0" w:space="0" w:color="auto"/>
          </w:divBdr>
        </w:div>
        <w:div w:id="1403024074">
          <w:marLeft w:val="480"/>
          <w:marRight w:val="0"/>
          <w:marTop w:val="0"/>
          <w:marBottom w:val="0"/>
          <w:divBdr>
            <w:top w:val="none" w:sz="0" w:space="0" w:color="auto"/>
            <w:left w:val="none" w:sz="0" w:space="0" w:color="auto"/>
            <w:bottom w:val="none" w:sz="0" w:space="0" w:color="auto"/>
            <w:right w:val="none" w:sz="0" w:space="0" w:color="auto"/>
          </w:divBdr>
        </w:div>
        <w:div w:id="1599172067">
          <w:marLeft w:val="480"/>
          <w:marRight w:val="0"/>
          <w:marTop w:val="0"/>
          <w:marBottom w:val="0"/>
          <w:divBdr>
            <w:top w:val="none" w:sz="0" w:space="0" w:color="auto"/>
            <w:left w:val="none" w:sz="0" w:space="0" w:color="auto"/>
            <w:bottom w:val="none" w:sz="0" w:space="0" w:color="auto"/>
            <w:right w:val="none" w:sz="0" w:space="0" w:color="auto"/>
          </w:divBdr>
        </w:div>
        <w:div w:id="1073116614">
          <w:marLeft w:val="480"/>
          <w:marRight w:val="0"/>
          <w:marTop w:val="0"/>
          <w:marBottom w:val="0"/>
          <w:divBdr>
            <w:top w:val="none" w:sz="0" w:space="0" w:color="auto"/>
            <w:left w:val="none" w:sz="0" w:space="0" w:color="auto"/>
            <w:bottom w:val="none" w:sz="0" w:space="0" w:color="auto"/>
            <w:right w:val="none" w:sz="0" w:space="0" w:color="auto"/>
          </w:divBdr>
        </w:div>
        <w:div w:id="1564756251">
          <w:marLeft w:val="480"/>
          <w:marRight w:val="0"/>
          <w:marTop w:val="0"/>
          <w:marBottom w:val="0"/>
          <w:divBdr>
            <w:top w:val="none" w:sz="0" w:space="0" w:color="auto"/>
            <w:left w:val="none" w:sz="0" w:space="0" w:color="auto"/>
            <w:bottom w:val="none" w:sz="0" w:space="0" w:color="auto"/>
            <w:right w:val="none" w:sz="0" w:space="0" w:color="auto"/>
          </w:divBdr>
        </w:div>
        <w:div w:id="693767549">
          <w:marLeft w:val="480"/>
          <w:marRight w:val="0"/>
          <w:marTop w:val="0"/>
          <w:marBottom w:val="0"/>
          <w:divBdr>
            <w:top w:val="none" w:sz="0" w:space="0" w:color="auto"/>
            <w:left w:val="none" w:sz="0" w:space="0" w:color="auto"/>
            <w:bottom w:val="none" w:sz="0" w:space="0" w:color="auto"/>
            <w:right w:val="none" w:sz="0" w:space="0" w:color="auto"/>
          </w:divBdr>
        </w:div>
        <w:div w:id="306715180">
          <w:marLeft w:val="480"/>
          <w:marRight w:val="0"/>
          <w:marTop w:val="0"/>
          <w:marBottom w:val="0"/>
          <w:divBdr>
            <w:top w:val="none" w:sz="0" w:space="0" w:color="auto"/>
            <w:left w:val="none" w:sz="0" w:space="0" w:color="auto"/>
            <w:bottom w:val="none" w:sz="0" w:space="0" w:color="auto"/>
            <w:right w:val="none" w:sz="0" w:space="0" w:color="auto"/>
          </w:divBdr>
        </w:div>
        <w:div w:id="226379538">
          <w:marLeft w:val="480"/>
          <w:marRight w:val="0"/>
          <w:marTop w:val="0"/>
          <w:marBottom w:val="0"/>
          <w:divBdr>
            <w:top w:val="none" w:sz="0" w:space="0" w:color="auto"/>
            <w:left w:val="none" w:sz="0" w:space="0" w:color="auto"/>
            <w:bottom w:val="none" w:sz="0" w:space="0" w:color="auto"/>
            <w:right w:val="none" w:sz="0" w:space="0" w:color="auto"/>
          </w:divBdr>
        </w:div>
        <w:div w:id="435490468">
          <w:marLeft w:val="480"/>
          <w:marRight w:val="0"/>
          <w:marTop w:val="0"/>
          <w:marBottom w:val="0"/>
          <w:divBdr>
            <w:top w:val="none" w:sz="0" w:space="0" w:color="auto"/>
            <w:left w:val="none" w:sz="0" w:space="0" w:color="auto"/>
            <w:bottom w:val="none" w:sz="0" w:space="0" w:color="auto"/>
            <w:right w:val="none" w:sz="0" w:space="0" w:color="auto"/>
          </w:divBdr>
        </w:div>
        <w:div w:id="1221206751">
          <w:marLeft w:val="480"/>
          <w:marRight w:val="0"/>
          <w:marTop w:val="0"/>
          <w:marBottom w:val="0"/>
          <w:divBdr>
            <w:top w:val="none" w:sz="0" w:space="0" w:color="auto"/>
            <w:left w:val="none" w:sz="0" w:space="0" w:color="auto"/>
            <w:bottom w:val="none" w:sz="0" w:space="0" w:color="auto"/>
            <w:right w:val="none" w:sz="0" w:space="0" w:color="auto"/>
          </w:divBdr>
        </w:div>
        <w:div w:id="1201942605">
          <w:marLeft w:val="480"/>
          <w:marRight w:val="0"/>
          <w:marTop w:val="0"/>
          <w:marBottom w:val="0"/>
          <w:divBdr>
            <w:top w:val="none" w:sz="0" w:space="0" w:color="auto"/>
            <w:left w:val="none" w:sz="0" w:space="0" w:color="auto"/>
            <w:bottom w:val="none" w:sz="0" w:space="0" w:color="auto"/>
            <w:right w:val="none" w:sz="0" w:space="0" w:color="auto"/>
          </w:divBdr>
        </w:div>
        <w:div w:id="321083997">
          <w:marLeft w:val="480"/>
          <w:marRight w:val="0"/>
          <w:marTop w:val="0"/>
          <w:marBottom w:val="0"/>
          <w:divBdr>
            <w:top w:val="none" w:sz="0" w:space="0" w:color="auto"/>
            <w:left w:val="none" w:sz="0" w:space="0" w:color="auto"/>
            <w:bottom w:val="none" w:sz="0" w:space="0" w:color="auto"/>
            <w:right w:val="none" w:sz="0" w:space="0" w:color="auto"/>
          </w:divBdr>
        </w:div>
        <w:div w:id="854542869">
          <w:marLeft w:val="480"/>
          <w:marRight w:val="0"/>
          <w:marTop w:val="0"/>
          <w:marBottom w:val="0"/>
          <w:divBdr>
            <w:top w:val="none" w:sz="0" w:space="0" w:color="auto"/>
            <w:left w:val="none" w:sz="0" w:space="0" w:color="auto"/>
            <w:bottom w:val="none" w:sz="0" w:space="0" w:color="auto"/>
            <w:right w:val="none" w:sz="0" w:space="0" w:color="auto"/>
          </w:divBdr>
        </w:div>
        <w:div w:id="605699972">
          <w:marLeft w:val="480"/>
          <w:marRight w:val="0"/>
          <w:marTop w:val="0"/>
          <w:marBottom w:val="0"/>
          <w:divBdr>
            <w:top w:val="none" w:sz="0" w:space="0" w:color="auto"/>
            <w:left w:val="none" w:sz="0" w:space="0" w:color="auto"/>
            <w:bottom w:val="none" w:sz="0" w:space="0" w:color="auto"/>
            <w:right w:val="none" w:sz="0" w:space="0" w:color="auto"/>
          </w:divBdr>
        </w:div>
        <w:div w:id="878475570">
          <w:marLeft w:val="480"/>
          <w:marRight w:val="0"/>
          <w:marTop w:val="0"/>
          <w:marBottom w:val="0"/>
          <w:divBdr>
            <w:top w:val="none" w:sz="0" w:space="0" w:color="auto"/>
            <w:left w:val="none" w:sz="0" w:space="0" w:color="auto"/>
            <w:bottom w:val="none" w:sz="0" w:space="0" w:color="auto"/>
            <w:right w:val="none" w:sz="0" w:space="0" w:color="auto"/>
          </w:divBdr>
        </w:div>
        <w:div w:id="635263161">
          <w:marLeft w:val="480"/>
          <w:marRight w:val="0"/>
          <w:marTop w:val="0"/>
          <w:marBottom w:val="0"/>
          <w:divBdr>
            <w:top w:val="none" w:sz="0" w:space="0" w:color="auto"/>
            <w:left w:val="none" w:sz="0" w:space="0" w:color="auto"/>
            <w:bottom w:val="none" w:sz="0" w:space="0" w:color="auto"/>
            <w:right w:val="none" w:sz="0" w:space="0" w:color="auto"/>
          </w:divBdr>
        </w:div>
        <w:div w:id="1263801703">
          <w:marLeft w:val="480"/>
          <w:marRight w:val="0"/>
          <w:marTop w:val="0"/>
          <w:marBottom w:val="0"/>
          <w:divBdr>
            <w:top w:val="none" w:sz="0" w:space="0" w:color="auto"/>
            <w:left w:val="none" w:sz="0" w:space="0" w:color="auto"/>
            <w:bottom w:val="none" w:sz="0" w:space="0" w:color="auto"/>
            <w:right w:val="none" w:sz="0" w:space="0" w:color="auto"/>
          </w:divBdr>
        </w:div>
        <w:div w:id="643972433">
          <w:marLeft w:val="480"/>
          <w:marRight w:val="0"/>
          <w:marTop w:val="0"/>
          <w:marBottom w:val="0"/>
          <w:divBdr>
            <w:top w:val="none" w:sz="0" w:space="0" w:color="auto"/>
            <w:left w:val="none" w:sz="0" w:space="0" w:color="auto"/>
            <w:bottom w:val="none" w:sz="0" w:space="0" w:color="auto"/>
            <w:right w:val="none" w:sz="0" w:space="0" w:color="auto"/>
          </w:divBdr>
        </w:div>
        <w:div w:id="1790199647">
          <w:marLeft w:val="480"/>
          <w:marRight w:val="0"/>
          <w:marTop w:val="0"/>
          <w:marBottom w:val="0"/>
          <w:divBdr>
            <w:top w:val="none" w:sz="0" w:space="0" w:color="auto"/>
            <w:left w:val="none" w:sz="0" w:space="0" w:color="auto"/>
            <w:bottom w:val="none" w:sz="0" w:space="0" w:color="auto"/>
            <w:right w:val="none" w:sz="0" w:space="0" w:color="auto"/>
          </w:divBdr>
        </w:div>
        <w:div w:id="814298622">
          <w:marLeft w:val="480"/>
          <w:marRight w:val="0"/>
          <w:marTop w:val="0"/>
          <w:marBottom w:val="0"/>
          <w:divBdr>
            <w:top w:val="none" w:sz="0" w:space="0" w:color="auto"/>
            <w:left w:val="none" w:sz="0" w:space="0" w:color="auto"/>
            <w:bottom w:val="none" w:sz="0" w:space="0" w:color="auto"/>
            <w:right w:val="none" w:sz="0" w:space="0" w:color="auto"/>
          </w:divBdr>
        </w:div>
        <w:div w:id="1508593873">
          <w:marLeft w:val="480"/>
          <w:marRight w:val="0"/>
          <w:marTop w:val="0"/>
          <w:marBottom w:val="0"/>
          <w:divBdr>
            <w:top w:val="none" w:sz="0" w:space="0" w:color="auto"/>
            <w:left w:val="none" w:sz="0" w:space="0" w:color="auto"/>
            <w:bottom w:val="none" w:sz="0" w:space="0" w:color="auto"/>
            <w:right w:val="none" w:sz="0" w:space="0" w:color="auto"/>
          </w:divBdr>
        </w:div>
        <w:div w:id="1945729847">
          <w:marLeft w:val="480"/>
          <w:marRight w:val="0"/>
          <w:marTop w:val="0"/>
          <w:marBottom w:val="0"/>
          <w:divBdr>
            <w:top w:val="none" w:sz="0" w:space="0" w:color="auto"/>
            <w:left w:val="none" w:sz="0" w:space="0" w:color="auto"/>
            <w:bottom w:val="none" w:sz="0" w:space="0" w:color="auto"/>
            <w:right w:val="none" w:sz="0" w:space="0" w:color="auto"/>
          </w:divBdr>
        </w:div>
        <w:div w:id="543981557">
          <w:marLeft w:val="480"/>
          <w:marRight w:val="0"/>
          <w:marTop w:val="0"/>
          <w:marBottom w:val="0"/>
          <w:divBdr>
            <w:top w:val="none" w:sz="0" w:space="0" w:color="auto"/>
            <w:left w:val="none" w:sz="0" w:space="0" w:color="auto"/>
            <w:bottom w:val="none" w:sz="0" w:space="0" w:color="auto"/>
            <w:right w:val="none" w:sz="0" w:space="0" w:color="auto"/>
          </w:divBdr>
        </w:div>
        <w:div w:id="1978802975">
          <w:marLeft w:val="480"/>
          <w:marRight w:val="0"/>
          <w:marTop w:val="0"/>
          <w:marBottom w:val="0"/>
          <w:divBdr>
            <w:top w:val="none" w:sz="0" w:space="0" w:color="auto"/>
            <w:left w:val="none" w:sz="0" w:space="0" w:color="auto"/>
            <w:bottom w:val="none" w:sz="0" w:space="0" w:color="auto"/>
            <w:right w:val="none" w:sz="0" w:space="0" w:color="auto"/>
          </w:divBdr>
        </w:div>
        <w:div w:id="1802263694">
          <w:marLeft w:val="480"/>
          <w:marRight w:val="0"/>
          <w:marTop w:val="0"/>
          <w:marBottom w:val="0"/>
          <w:divBdr>
            <w:top w:val="none" w:sz="0" w:space="0" w:color="auto"/>
            <w:left w:val="none" w:sz="0" w:space="0" w:color="auto"/>
            <w:bottom w:val="none" w:sz="0" w:space="0" w:color="auto"/>
            <w:right w:val="none" w:sz="0" w:space="0" w:color="auto"/>
          </w:divBdr>
        </w:div>
      </w:divsChild>
    </w:div>
    <w:div w:id="1471166472">
      <w:bodyDiv w:val="1"/>
      <w:marLeft w:val="0"/>
      <w:marRight w:val="0"/>
      <w:marTop w:val="0"/>
      <w:marBottom w:val="0"/>
      <w:divBdr>
        <w:top w:val="none" w:sz="0" w:space="0" w:color="auto"/>
        <w:left w:val="none" w:sz="0" w:space="0" w:color="auto"/>
        <w:bottom w:val="none" w:sz="0" w:space="0" w:color="auto"/>
        <w:right w:val="none" w:sz="0" w:space="0" w:color="auto"/>
      </w:divBdr>
    </w:div>
    <w:div w:id="1471284362">
      <w:bodyDiv w:val="1"/>
      <w:marLeft w:val="0"/>
      <w:marRight w:val="0"/>
      <w:marTop w:val="0"/>
      <w:marBottom w:val="0"/>
      <w:divBdr>
        <w:top w:val="none" w:sz="0" w:space="0" w:color="auto"/>
        <w:left w:val="none" w:sz="0" w:space="0" w:color="auto"/>
        <w:bottom w:val="none" w:sz="0" w:space="0" w:color="auto"/>
        <w:right w:val="none" w:sz="0" w:space="0" w:color="auto"/>
      </w:divBdr>
    </w:div>
    <w:div w:id="1473402801">
      <w:bodyDiv w:val="1"/>
      <w:marLeft w:val="0"/>
      <w:marRight w:val="0"/>
      <w:marTop w:val="0"/>
      <w:marBottom w:val="0"/>
      <w:divBdr>
        <w:top w:val="none" w:sz="0" w:space="0" w:color="auto"/>
        <w:left w:val="none" w:sz="0" w:space="0" w:color="auto"/>
        <w:bottom w:val="none" w:sz="0" w:space="0" w:color="auto"/>
        <w:right w:val="none" w:sz="0" w:space="0" w:color="auto"/>
      </w:divBdr>
    </w:div>
    <w:div w:id="1477527432">
      <w:bodyDiv w:val="1"/>
      <w:marLeft w:val="0"/>
      <w:marRight w:val="0"/>
      <w:marTop w:val="0"/>
      <w:marBottom w:val="0"/>
      <w:divBdr>
        <w:top w:val="none" w:sz="0" w:space="0" w:color="auto"/>
        <w:left w:val="none" w:sz="0" w:space="0" w:color="auto"/>
        <w:bottom w:val="none" w:sz="0" w:space="0" w:color="auto"/>
        <w:right w:val="none" w:sz="0" w:space="0" w:color="auto"/>
      </w:divBdr>
    </w:div>
    <w:div w:id="1478961870">
      <w:bodyDiv w:val="1"/>
      <w:marLeft w:val="0"/>
      <w:marRight w:val="0"/>
      <w:marTop w:val="0"/>
      <w:marBottom w:val="0"/>
      <w:divBdr>
        <w:top w:val="none" w:sz="0" w:space="0" w:color="auto"/>
        <w:left w:val="none" w:sz="0" w:space="0" w:color="auto"/>
        <w:bottom w:val="none" w:sz="0" w:space="0" w:color="auto"/>
        <w:right w:val="none" w:sz="0" w:space="0" w:color="auto"/>
      </w:divBdr>
    </w:div>
    <w:div w:id="1481069603">
      <w:bodyDiv w:val="1"/>
      <w:marLeft w:val="0"/>
      <w:marRight w:val="0"/>
      <w:marTop w:val="0"/>
      <w:marBottom w:val="0"/>
      <w:divBdr>
        <w:top w:val="none" w:sz="0" w:space="0" w:color="auto"/>
        <w:left w:val="none" w:sz="0" w:space="0" w:color="auto"/>
        <w:bottom w:val="none" w:sz="0" w:space="0" w:color="auto"/>
        <w:right w:val="none" w:sz="0" w:space="0" w:color="auto"/>
      </w:divBdr>
    </w:div>
    <w:div w:id="1484392498">
      <w:bodyDiv w:val="1"/>
      <w:marLeft w:val="0"/>
      <w:marRight w:val="0"/>
      <w:marTop w:val="0"/>
      <w:marBottom w:val="0"/>
      <w:divBdr>
        <w:top w:val="none" w:sz="0" w:space="0" w:color="auto"/>
        <w:left w:val="none" w:sz="0" w:space="0" w:color="auto"/>
        <w:bottom w:val="none" w:sz="0" w:space="0" w:color="auto"/>
        <w:right w:val="none" w:sz="0" w:space="0" w:color="auto"/>
      </w:divBdr>
    </w:div>
    <w:div w:id="1487085904">
      <w:bodyDiv w:val="1"/>
      <w:marLeft w:val="0"/>
      <w:marRight w:val="0"/>
      <w:marTop w:val="0"/>
      <w:marBottom w:val="0"/>
      <w:divBdr>
        <w:top w:val="none" w:sz="0" w:space="0" w:color="auto"/>
        <w:left w:val="none" w:sz="0" w:space="0" w:color="auto"/>
        <w:bottom w:val="none" w:sz="0" w:space="0" w:color="auto"/>
        <w:right w:val="none" w:sz="0" w:space="0" w:color="auto"/>
      </w:divBdr>
    </w:div>
    <w:div w:id="1488355109">
      <w:bodyDiv w:val="1"/>
      <w:marLeft w:val="0"/>
      <w:marRight w:val="0"/>
      <w:marTop w:val="0"/>
      <w:marBottom w:val="0"/>
      <w:divBdr>
        <w:top w:val="none" w:sz="0" w:space="0" w:color="auto"/>
        <w:left w:val="none" w:sz="0" w:space="0" w:color="auto"/>
        <w:bottom w:val="none" w:sz="0" w:space="0" w:color="auto"/>
        <w:right w:val="none" w:sz="0" w:space="0" w:color="auto"/>
      </w:divBdr>
    </w:div>
    <w:div w:id="1490826530">
      <w:bodyDiv w:val="1"/>
      <w:marLeft w:val="0"/>
      <w:marRight w:val="0"/>
      <w:marTop w:val="0"/>
      <w:marBottom w:val="0"/>
      <w:divBdr>
        <w:top w:val="none" w:sz="0" w:space="0" w:color="auto"/>
        <w:left w:val="none" w:sz="0" w:space="0" w:color="auto"/>
        <w:bottom w:val="none" w:sz="0" w:space="0" w:color="auto"/>
        <w:right w:val="none" w:sz="0" w:space="0" w:color="auto"/>
      </w:divBdr>
    </w:div>
    <w:div w:id="1491873607">
      <w:marLeft w:val="0"/>
      <w:marRight w:val="0"/>
      <w:marTop w:val="0"/>
      <w:marBottom w:val="0"/>
      <w:divBdr>
        <w:top w:val="none" w:sz="0" w:space="0" w:color="auto"/>
        <w:left w:val="none" w:sz="0" w:space="0" w:color="auto"/>
        <w:bottom w:val="none" w:sz="0" w:space="0" w:color="auto"/>
        <w:right w:val="none" w:sz="0" w:space="0" w:color="auto"/>
      </w:divBdr>
    </w:div>
    <w:div w:id="1494755096">
      <w:bodyDiv w:val="1"/>
      <w:marLeft w:val="0"/>
      <w:marRight w:val="0"/>
      <w:marTop w:val="0"/>
      <w:marBottom w:val="0"/>
      <w:divBdr>
        <w:top w:val="none" w:sz="0" w:space="0" w:color="auto"/>
        <w:left w:val="none" w:sz="0" w:space="0" w:color="auto"/>
        <w:bottom w:val="none" w:sz="0" w:space="0" w:color="auto"/>
        <w:right w:val="none" w:sz="0" w:space="0" w:color="auto"/>
      </w:divBdr>
    </w:div>
    <w:div w:id="1495879938">
      <w:bodyDiv w:val="1"/>
      <w:marLeft w:val="0"/>
      <w:marRight w:val="0"/>
      <w:marTop w:val="0"/>
      <w:marBottom w:val="0"/>
      <w:divBdr>
        <w:top w:val="none" w:sz="0" w:space="0" w:color="auto"/>
        <w:left w:val="none" w:sz="0" w:space="0" w:color="auto"/>
        <w:bottom w:val="none" w:sz="0" w:space="0" w:color="auto"/>
        <w:right w:val="none" w:sz="0" w:space="0" w:color="auto"/>
      </w:divBdr>
    </w:div>
    <w:div w:id="1499347543">
      <w:bodyDiv w:val="1"/>
      <w:marLeft w:val="0"/>
      <w:marRight w:val="0"/>
      <w:marTop w:val="0"/>
      <w:marBottom w:val="0"/>
      <w:divBdr>
        <w:top w:val="none" w:sz="0" w:space="0" w:color="auto"/>
        <w:left w:val="none" w:sz="0" w:space="0" w:color="auto"/>
        <w:bottom w:val="none" w:sz="0" w:space="0" w:color="auto"/>
        <w:right w:val="none" w:sz="0" w:space="0" w:color="auto"/>
      </w:divBdr>
    </w:div>
    <w:div w:id="1499998664">
      <w:bodyDiv w:val="1"/>
      <w:marLeft w:val="0"/>
      <w:marRight w:val="0"/>
      <w:marTop w:val="0"/>
      <w:marBottom w:val="0"/>
      <w:divBdr>
        <w:top w:val="none" w:sz="0" w:space="0" w:color="auto"/>
        <w:left w:val="none" w:sz="0" w:space="0" w:color="auto"/>
        <w:bottom w:val="none" w:sz="0" w:space="0" w:color="auto"/>
        <w:right w:val="none" w:sz="0" w:space="0" w:color="auto"/>
      </w:divBdr>
    </w:div>
    <w:div w:id="1502117464">
      <w:bodyDiv w:val="1"/>
      <w:marLeft w:val="0"/>
      <w:marRight w:val="0"/>
      <w:marTop w:val="0"/>
      <w:marBottom w:val="0"/>
      <w:divBdr>
        <w:top w:val="none" w:sz="0" w:space="0" w:color="auto"/>
        <w:left w:val="none" w:sz="0" w:space="0" w:color="auto"/>
        <w:bottom w:val="none" w:sz="0" w:space="0" w:color="auto"/>
        <w:right w:val="none" w:sz="0" w:space="0" w:color="auto"/>
      </w:divBdr>
    </w:div>
    <w:div w:id="1504197844">
      <w:bodyDiv w:val="1"/>
      <w:marLeft w:val="0"/>
      <w:marRight w:val="0"/>
      <w:marTop w:val="0"/>
      <w:marBottom w:val="0"/>
      <w:divBdr>
        <w:top w:val="none" w:sz="0" w:space="0" w:color="auto"/>
        <w:left w:val="none" w:sz="0" w:space="0" w:color="auto"/>
        <w:bottom w:val="none" w:sz="0" w:space="0" w:color="auto"/>
        <w:right w:val="none" w:sz="0" w:space="0" w:color="auto"/>
      </w:divBdr>
    </w:div>
    <w:div w:id="1504667009">
      <w:bodyDiv w:val="1"/>
      <w:marLeft w:val="0"/>
      <w:marRight w:val="0"/>
      <w:marTop w:val="0"/>
      <w:marBottom w:val="0"/>
      <w:divBdr>
        <w:top w:val="none" w:sz="0" w:space="0" w:color="auto"/>
        <w:left w:val="none" w:sz="0" w:space="0" w:color="auto"/>
        <w:bottom w:val="none" w:sz="0" w:space="0" w:color="auto"/>
        <w:right w:val="none" w:sz="0" w:space="0" w:color="auto"/>
      </w:divBdr>
    </w:div>
    <w:div w:id="1505125602">
      <w:bodyDiv w:val="1"/>
      <w:marLeft w:val="0"/>
      <w:marRight w:val="0"/>
      <w:marTop w:val="0"/>
      <w:marBottom w:val="0"/>
      <w:divBdr>
        <w:top w:val="none" w:sz="0" w:space="0" w:color="auto"/>
        <w:left w:val="none" w:sz="0" w:space="0" w:color="auto"/>
        <w:bottom w:val="none" w:sz="0" w:space="0" w:color="auto"/>
        <w:right w:val="none" w:sz="0" w:space="0" w:color="auto"/>
      </w:divBdr>
    </w:div>
    <w:div w:id="1505703100">
      <w:bodyDiv w:val="1"/>
      <w:marLeft w:val="0"/>
      <w:marRight w:val="0"/>
      <w:marTop w:val="0"/>
      <w:marBottom w:val="0"/>
      <w:divBdr>
        <w:top w:val="none" w:sz="0" w:space="0" w:color="auto"/>
        <w:left w:val="none" w:sz="0" w:space="0" w:color="auto"/>
        <w:bottom w:val="none" w:sz="0" w:space="0" w:color="auto"/>
        <w:right w:val="none" w:sz="0" w:space="0" w:color="auto"/>
      </w:divBdr>
    </w:div>
    <w:div w:id="1507478314">
      <w:bodyDiv w:val="1"/>
      <w:marLeft w:val="0"/>
      <w:marRight w:val="0"/>
      <w:marTop w:val="0"/>
      <w:marBottom w:val="0"/>
      <w:divBdr>
        <w:top w:val="none" w:sz="0" w:space="0" w:color="auto"/>
        <w:left w:val="none" w:sz="0" w:space="0" w:color="auto"/>
        <w:bottom w:val="none" w:sz="0" w:space="0" w:color="auto"/>
        <w:right w:val="none" w:sz="0" w:space="0" w:color="auto"/>
      </w:divBdr>
    </w:div>
    <w:div w:id="1507672371">
      <w:bodyDiv w:val="1"/>
      <w:marLeft w:val="0"/>
      <w:marRight w:val="0"/>
      <w:marTop w:val="0"/>
      <w:marBottom w:val="0"/>
      <w:divBdr>
        <w:top w:val="none" w:sz="0" w:space="0" w:color="auto"/>
        <w:left w:val="none" w:sz="0" w:space="0" w:color="auto"/>
        <w:bottom w:val="none" w:sz="0" w:space="0" w:color="auto"/>
        <w:right w:val="none" w:sz="0" w:space="0" w:color="auto"/>
      </w:divBdr>
    </w:div>
    <w:div w:id="1513302233">
      <w:bodyDiv w:val="1"/>
      <w:marLeft w:val="0"/>
      <w:marRight w:val="0"/>
      <w:marTop w:val="0"/>
      <w:marBottom w:val="0"/>
      <w:divBdr>
        <w:top w:val="none" w:sz="0" w:space="0" w:color="auto"/>
        <w:left w:val="none" w:sz="0" w:space="0" w:color="auto"/>
        <w:bottom w:val="none" w:sz="0" w:space="0" w:color="auto"/>
        <w:right w:val="none" w:sz="0" w:space="0" w:color="auto"/>
      </w:divBdr>
    </w:div>
    <w:div w:id="1513958464">
      <w:bodyDiv w:val="1"/>
      <w:marLeft w:val="0"/>
      <w:marRight w:val="0"/>
      <w:marTop w:val="0"/>
      <w:marBottom w:val="0"/>
      <w:divBdr>
        <w:top w:val="none" w:sz="0" w:space="0" w:color="auto"/>
        <w:left w:val="none" w:sz="0" w:space="0" w:color="auto"/>
        <w:bottom w:val="none" w:sz="0" w:space="0" w:color="auto"/>
        <w:right w:val="none" w:sz="0" w:space="0" w:color="auto"/>
      </w:divBdr>
    </w:div>
    <w:div w:id="1515876718">
      <w:bodyDiv w:val="1"/>
      <w:marLeft w:val="0"/>
      <w:marRight w:val="0"/>
      <w:marTop w:val="0"/>
      <w:marBottom w:val="0"/>
      <w:divBdr>
        <w:top w:val="none" w:sz="0" w:space="0" w:color="auto"/>
        <w:left w:val="none" w:sz="0" w:space="0" w:color="auto"/>
        <w:bottom w:val="none" w:sz="0" w:space="0" w:color="auto"/>
        <w:right w:val="none" w:sz="0" w:space="0" w:color="auto"/>
      </w:divBdr>
    </w:div>
    <w:div w:id="1515996432">
      <w:bodyDiv w:val="1"/>
      <w:marLeft w:val="0"/>
      <w:marRight w:val="0"/>
      <w:marTop w:val="0"/>
      <w:marBottom w:val="0"/>
      <w:divBdr>
        <w:top w:val="none" w:sz="0" w:space="0" w:color="auto"/>
        <w:left w:val="none" w:sz="0" w:space="0" w:color="auto"/>
        <w:bottom w:val="none" w:sz="0" w:space="0" w:color="auto"/>
        <w:right w:val="none" w:sz="0" w:space="0" w:color="auto"/>
      </w:divBdr>
    </w:div>
    <w:div w:id="1516110432">
      <w:bodyDiv w:val="1"/>
      <w:marLeft w:val="0"/>
      <w:marRight w:val="0"/>
      <w:marTop w:val="0"/>
      <w:marBottom w:val="0"/>
      <w:divBdr>
        <w:top w:val="none" w:sz="0" w:space="0" w:color="auto"/>
        <w:left w:val="none" w:sz="0" w:space="0" w:color="auto"/>
        <w:bottom w:val="none" w:sz="0" w:space="0" w:color="auto"/>
        <w:right w:val="none" w:sz="0" w:space="0" w:color="auto"/>
      </w:divBdr>
    </w:div>
    <w:div w:id="1517039752">
      <w:bodyDiv w:val="1"/>
      <w:marLeft w:val="0"/>
      <w:marRight w:val="0"/>
      <w:marTop w:val="0"/>
      <w:marBottom w:val="0"/>
      <w:divBdr>
        <w:top w:val="none" w:sz="0" w:space="0" w:color="auto"/>
        <w:left w:val="none" w:sz="0" w:space="0" w:color="auto"/>
        <w:bottom w:val="none" w:sz="0" w:space="0" w:color="auto"/>
        <w:right w:val="none" w:sz="0" w:space="0" w:color="auto"/>
      </w:divBdr>
    </w:div>
    <w:div w:id="1518928802">
      <w:bodyDiv w:val="1"/>
      <w:marLeft w:val="0"/>
      <w:marRight w:val="0"/>
      <w:marTop w:val="0"/>
      <w:marBottom w:val="0"/>
      <w:divBdr>
        <w:top w:val="none" w:sz="0" w:space="0" w:color="auto"/>
        <w:left w:val="none" w:sz="0" w:space="0" w:color="auto"/>
        <w:bottom w:val="none" w:sz="0" w:space="0" w:color="auto"/>
        <w:right w:val="none" w:sz="0" w:space="0" w:color="auto"/>
      </w:divBdr>
    </w:div>
    <w:div w:id="1523281690">
      <w:bodyDiv w:val="1"/>
      <w:marLeft w:val="0"/>
      <w:marRight w:val="0"/>
      <w:marTop w:val="0"/>
      <w:marBottom w:val="0"/>
      <w:divBdr>
        <w:top w:val="none" w:sz="0" w:space="0" w:color="auto"/>
        <w:left w:val="none" w:sz="0" w:space="0" w:color="auto"/>
        <w:bottom w:val="none" w:sz="0" w:space="0" w:color="auto"/>
        <w:right w:val="none" w:sz="0" w:space="0" w:color="auto"/>
      </w:divBdr>
    </w:div>
    <w:div w:id="1524247982">
      <w:bodyDiv w:val="1"/>
      <w:marLeft w:val="0"/>
      <w:marRight w:val="0"/>
      <w:marTop w:val="0"/>
      <w:marBottom w:val="0"/>
      <w:divBdr>
        <w:top w:val="none" w:sz="0" w:space="0" w:color="auto"/>
        <w:left w:val="none" w:sz="0" w:space="0" w:color="auto"/>
        <w:bottom w:val="none" w:sz="0" w:space="0" w:color="auto"/>
        <w:right w:val="none" w:sz="0" w:space="0" w:color="auto"/>
      </w:divBdr>
    </w:div>
    <w:div w:id="1524368300">
      <w:marLeft w:val="0"/>
      <w:marRight w:val="150"/>
      <w:marTop w:val="0"/>
      <w:marBottom w:val="0"/>
      <w:divBdr>
        <w:top w:val="none" w:sz="0" w:space="0" w:color="auto"/>
        <w:left w:val="none" w:sz="0" w:space="0" w:color="auto"/>
        <w:bottom w:val="none" w:sz="0" w:space="0" w:color="auto"/>
        <w:right w:val="none" w:sz="0" w:space="0" w:color="auto"/>
      </w:divBdr>
      <w:divsChild>
        <w:div w:id="1074355976">
          <w:marLeft w:val="0"/>
          <w:marRight w:val="150"/>
          <w:marTop w:val="0"/>
          <w:marBottom w:val="0"/>
          <w:divBdr>
            <w:top w:val="none" w:sz="0" w:space="0" w:color="auto"/>
            <w:left w:val="none" w:sz="0" w:space="0" w:color="auto"/>
            <w:bottom w:val="none" w:sz="0" w:space="0" w:color="auto"/>
            <w:right w:val="none" w:sz="0" w:space="0" w:color="auto"/>
          </w:divBdr>
        </w:div>
      </w:divsChild>
    </w:div>
    <w:div w:id="1525510103">
      <w:bodyDiv w:val="1"/>
      <w:marLeft w:val="0"/>
      <w:marRight w:val="0"/>
      <w:marTop w:val="0"/>
      <w:marBottom w:val="0"/>
      <w:divBdr>
        <w:top w:val="none" w:sz="0" w:space="0" w:color="auto"/>
        <w:left w:val="none" w:sz="0" w:space="0" w:color="auto"/>
        <w:bottom w:val="none" w:sz="0" w:space="0" w:color="auto"/>
        <w:right w:val="none" w:sz="0" w:space="0" w:color="auto"/>
      </w:divBdr>
    </w:div>
    <w:div w:id="1525707763">
      <w:bodyDiv w:val="1"/>
      <w:marLeft w:val="0"/>
      <w:marRight w:val="0"/>
      <w:marTop w:val="0"/>
      <w:marBottom w:val="0"/>
      <w:divBdr>
        <w:top w:val="none" w:sz="0" w:space="0" w:color="auto"/>
        <w:left w:val="none" w:sz="0" w:space="0" w:color="auto"/>
        <w:bottom w:val="none" w:sz="0" w:space="0" w:color="auto"/>
        <w:right w:val="none" w:sz="0" w:space="0" w:color="auto"/>
      </w:divBdr>
    </w:div>
    <w:div w:id="1525749212">
      <w:bodyDiv w:val="1"/>
      <w:marLeft w:val="0"/>
      <w:marRight w:val="0"/>
      <w:marTop w:val="0"/>
      <w:marBottom w:val="0"/>
      <w:divBdr>
        <w:top w:val="none" w:sz="0" w:space="0" w:color="auto"/>
        <w:left w:val="none" w:sz="0" w:space="0" w:color="auto"/>
        <w:bottom w:val="none" w:sz="0" w:space="0" w:color="auto"/>
        <w:right w:val="none" w:sz="0" w:space="0" w:color="auto"/>
      </w:divBdr>
    </w:div>
    <w:div w:id="1525753852">
      <w:bodyDiv w:val="1"/>
      <w:marLeft w:val="0"/>
      <w:marRight w:val="0"/>
      <w:marTop w:val="0"/>
      <w:marBottom w:val="0"/>
      <w:divBdr>
        <w:top w:val="none" w:sz="0" w:space="0" w:color="auto"/>
        <w:left w:val="none" w:sz="0" w:space="0" w:color="auto"/>
        <w:bottom w:val="none" w:sz="0" w:space="0" w:color="auto"/>
        <w:right w:val="none" w:sz="0" w:space="0" w:color="auto"/>
      </w:divBdr>
      <w:divsChild>
        <w:div w:id="1401712906">
          <w:marLeft w:val="480"/>
          <w:marRight w:val="0"/>
          <w:marTop w:val="0"/>
          <w:marBottom w:val="0"/>
          <w:divBdr>
            <w:top w:val="none" w:sz="0" w:space="0" w:color="auto"/>
            <w:left w:val="none" w:sz="0" w:space="0" w:color="auto"/>
            <w:bottom w:val="none" w:sz="0" w:space="0" w:color="auto"/>
            <w:right w:val="none" w:sz="0" w:space="0" w:color="auto"/>
          </w:divBdr>
        </w:div>
        <w:div w:id="858659933">
          <w:marLeft w:val="480"/>
          <w:marRight w:val="0"/>
          <w:marTop w:val="0"/>
          <w:marBottom w:val="0"/>
          <w:divBdr>
            <w:top w:val="none" w:sz="0" w:space="0" w:color="auto"/>
            <w:left w:val="none" w:sz="0" w:space="0" w:color="auto"/>
            <w:bottom w:val="none" w:sz="0" w:space="0" w:color="auto"/>
            <w:right w:val="none" w:sz="0" w:space="0" w:color="auto"/>
          </w:divBdr>
        </w:div>
        <w:div w:id="943809110">
          <w:marLeft w:val="480"/>
          <w:marRight w:val="0"/>
          <w:marTop w:val="0"/>
          <w:marBottom w:val="0"/>
          <w:divBdr>
            <w:top w:val="none" w:sz="0" w:space="0" w:color="auto"/>
            <w:left w:val="none" w:sz="0" w:space="0" w:color="auto"/>
            <w:bottom w:val="none" w:sz="0" w:space="0" w:color="auto"/>
            <w:right w:val="none" w:sz="0" w:space="0" w:color="auto"/>
          </w:divBdr>
        </w:div>
        <w:div w:id="386153510">
          <w:marLeft w:val="480"/>
          <w:marRight w:val="0"/>
          <w:marTop w:val="0"/>
          <w:marBottom w:val="0"/>
          <w:divBdr>
            <w:top w:val="none" w:sz="0" w:space="0" w:color="auto"/>
            <w:left w:val="none" w:sz="0" w:space="0" w:color="auto"/>
            <w:bottom w:val="none" w:sz="0" w:space="0" w:color="auto"/>
            <w:right w:val="none" w:sz="0" w:space="0" w:color="auto"/>
          </w:divBdr>
        </w:div>
        <w:div w:id="339622319">
          <w:marLeft w:val="480"/>
          <w:marRight w:val="0"/>
          <w:marTop w:val="0"/>
          <w:marBottom w:val="0"/>
          <w:divBdr>
            <w:top w:val="none" w:sz="0" w:space="0" w:color="auto"/>
            <w:left w:val="none" w:sz="0" w:space="0" w:color="auto"/>
            <w:bottom w:val="none" w:sz="0" w:space="0" w:color="auto"/>
            <w:right w:val="none" w:sz="0" w:space="0" w:color="auto"/>
          </w:divBdr>
        </w:div>
        <w:div w:id="105853751">
          <w:marLeft w:val="480"/>
          <w:marRight w:val="0"/>
          <w:marTop w:val="0"/>
          <w:marBottom w:val="0"/>
          <w:divBdr>
            <w:top w:val="none" w:sz="0" w:space="0" w:color="auto"/>
            <w:left w:val="none" w:sz="0" w:space="0" w:color="auto"/>
            <w:bottom w:val="none" w:sz="0" w:space="0" w:color="auto"/>
            <w:right w:val="none" w:sz="0" w:space="0" w:color="auto"/>
          </w:divBdr>
        </w:div>
        <w:div w:id="1277834992">
          <w:marLeft w:val="480"/>
          <w:marRight w:val="0"/>
          <w:marTop w:val="0"/>
          <w:marBottom w:val="0"/>
          <w:divBdr>
            <w:top w:val="none" w:sz="0" w:space="0" w:color="auto"/>
            <w:left w:val="none" w:sz="0" w:space="0" w:color="auto"/>
            <w:bottom w:val="none" w:sz="0" w:space="0" w:color="auto"/>
            <w:right w:val="none" w:sz="0" w:space="0" w:color="auto"/>
          </w:divBdr>
        </w:div>
        <w:div w:id="669140691">
          <w:marLeft w:val="480"/>
          <w:marRight w:val="0"/>
          <w:marTop w:val="0"/>
          <w:marBottom w:val="0"/>
          <w:divBdr>
            <w:top w:val="none" w:sz="0" w:space="0" w:color="auto"/>
            <w:left w:val="none" w:sz="0" w:space="0" w:color="auto"/>
            <w:bottom w:val="none" w:sz="0" w:space="0" w:color="auto"/>
            <w:right w:val="none" w:sz="0" w:space="0" w:color="auto"/>
          </w:divBdr>
        </w:div>
        <w:div w:id="557939409">
          <w:marLeft w:val="480"/>
          <w:marRight w:val="0"/>
          <w:marTop w:val="0"/>
          <w:marBottom w:val="0"/>
          <w:divBdr>
            <w:top w:val="none" w:sz="0" w:space="0" w:color="auto"/>
            <w:left w:val="none" w:sz="0" w:space="0" w:color="auto"/>
            <w:bottom w:val="none" w:sz="0" w:space="0" w:color="auto"/>
            <w:right w:val="none" w:sz="0" w:space="0" w:color="auto"/>
          </w:divBdr>
        </w:div>
        <w:div w:id="1175342193">
          <w:marLeft w:val="480"/>
          <w:marRight w:val="0"/>
          <w:marTop w:val="0"/>
          <w:marBottom w:val="0"/>
          <w:divBdr>
            <w:top w:val="none" w:sz="0" w:space="0" w:color="auto"/>
            <w:left w:val="none" w:sz="0" w:space="0" w:color="auto"/>
            <w:bottom w:val="none" w:sz="0" w:space="0" w:color="auto"/>
            <w:right w:val="none" w:sz="0" w:space="0" w:color="auto"/>
          </w:divBdr>
        </w:div>
        <w:div w:id="1013142349">
          <w:marLeft w:val="480"/>
          <w:marRight w:val="0"/>
          <w:marTop w:val="0"/>
          <w:marBottom w:val="0"/>
          <w:divBdr>
            <w:top w:val="none" w:sz="0" w:space="0" w:color="auto"/>
            <w:left w:val="none" w:sz="0" w:space="0" w:color="auto"/>
            <w:bottom w:val="none" w:sz="0" w:space="0" w:color="auto"/>
            <w:right w:val="none" w:sz="0" w:space="0" w:color="auto"/>
          </w:divBdr>
        </w:div>
        <w:div w:id="1231620442">
          <w:marLeft w:val="480"/>
          <w:marRight w:val="0"/>
          <w:marTop w:val="0"/>
          <w:marBottom w:val="0"/>
          <w:divBdr>
            <w:top w:val="none" w:sz="0" w:space="0" w:color="auto"/>
            <w:left w:val="none" w:sz="0" w:space="0" w:color="auto"/>
            <w:bottom w:val="none" w:sz="0" w:space="0" w:color="auto"/>
            <w:right w:val="none" w:sz="0" w:space="0" w:color="auto"/>
          </w:divBdr>
        </w:div>
        <w:div w:id="1007169578">
          <w:marLeft w:val="480"/>
          <w:marRight w:val="0"/>
          <w:marTop w:val="0"/>
          <w:marBottom w:val="0"/>
          <w:divBdr>
            <w:top w:val="none" w:sz="0" w:space="0" w:color="auto"/>
            <w:left w:val="none" w:sz="0" w:space="0" w:color="auto"/>
            <w:bottom w:val="none" w:sz="0" w:space="0" w:color="auto"/>
            <w:right w:val="none" w:sz="0" w:space="0" w:color="auto"/>
          </w:divBdr>
        </w:div>
        <w:div w:id="1093744472">
          <w:marLeft w:val="480"/>
          <w:marRight w:val="0"/>
          <w:marTop w:val="0"/>
          <w:marBottom w:val="0"/>
          <w:divBdr>
            <w:top w:val="none" w:sz="0" w:space="0" w:color="auto"/>
            <w:left w:val="none" w:sz="0" w:space="0" w:color="auto"/>
            <w:bottom w:val="none" w:sz="0" w:space="0" w:color="auto"/>
            <w:right w:val="none" w:sz="0" w:space="0" w:color="auto"/>
          </w:divBdr>
        </w:div>
        <w:div w:id="1137188978">
          <w:marLeft w:val="480"/>
          <w:marRight w:val="0"/>
          <w:marTop w:val="0"/>
          <w:marBottom w:val="0"/>
          <w:divBdr>
            <w:top w:val="none" w:sz="0" w:space="0" w:color="auto"/>
            <w:left w:val="none" w:sz="0" w:space="0" w:color="auto"/>
            <w:bottom w:val="none" w:sz="0" w:space="0" w:color="auto"/>
            <w:right w:val="none" w:sz="0" w:space="0" w:color="auto"/>
          </w:divBdr>
        </w:div>
        <w:div w:id="909459074">
          <w:marLeft w:val="480"/>
          <w:marRight w:val="0"/>
          <w:marTop w:val="0"/>
          <w:marBottom w:val="0"/>
          <w:divBdr>
            <w:top w:val="none" w:sz="0" w:space="0" w:color="auto"/>
            <w:left w:val="none" w:sz="0" w:space="0" w:color="auto"/>
            <w:bottom w:val="none" w:sz="0" w:space="0" w:color="auto"/>
            <w:right w:val="none" w:sz="0" w:space="0" w:color="auto"/>
          </w:divBdr>
        </w:div>
        <w:div w:id="293869969">
          <w:marLeft w:val="480"/>
          <w:marRight w:val="0"/>
          <w:marTop w:val="0"/>
          <w:marBottom w:val="0"/>
          <w:divBdr>
            <w:top w:val="none" w:sz="0" w:space="0" w:color="auto"/>
            <w:left w:val="none" w:sz="0" w:space="0" w:color="auto"/>
            <w:bottom w:val="none" w:sz="0" w:space="0" w:color="auto"/>
            <w:right w:val="none" w:sz="0" w:space="0" w:color="auto"/>
          </w:divBdr>
        </w:div>
        <w:div w:id="1742096380">
          <w:marLeft w:val="480"/>
          <w:marRight w:val="0"/>
          <w:marTop w:val="0"/>
          <w:marBottom w:val="0"/>
          <w:divBdr>
            <w:top w:val="none" w:sz="0" w:space="0" w:color="auto"/>
            <w:left w:val="none" w:sz="0" w:space="0" w:color="auto"/>
            <w:bottom w:val="none" w:sz="0" w:space="0" w:color="auto"/>
            <w:right w:val="none" w:sz="0" w:space="0" w:color="auto"/>
          </w:divBdr>
        </w:div>
        <w:div w:id="734082548">
          <w:marLeft w:val="480"/>
          <w:marRight w:val="0"/>
          <w:marTop w:val="0"/>
          <w:marBottom w:val="0"/>
          <w:divBdr>
            <w:top w:val="none" w:sz="0" w:space="0" w:color="auto"/>
            <w:left w:val="none" w:sz="0" w:space="0" w:color="auto"/>
            <w:bottom w:val="none" w:sz="0" w:space="0" w:color="auto"/>
            <w:right w:val="none" w:sz="0" w:space="0" w:color="auto"/>
          </w:divBdr>
        </w:div>
        <w:div w:id="2002394116">
          <w:marLeft w:val="480"/>
          <w:marRight w:val="0"/>
          <w:marTop w:val="0"/>
          <w:marBottom w:val="0"/>
          <w:divBdr>
            <w:top w:val="none" w:sz="0" w:space="0" w:color="auto"/>
            <w:left w:val="none" w:sz="0" w:space="0" w:color="auto"/>
            <w:bottom w:val="none" w:sz="0" w:space="0" w:color="auto"/>
            <w:right w:val="none" w:sz="0" w:space="0" w:color="auto"/>
          </w:divBdr>
        </w:div>
        <w:div w:id="1586958370">
          <w:marLeft w:val="480"/>
          <w:marRight w:val="0"/>
          <w:marTop w:val="0"/>
          <w:marBottom w:val="0"/>
          <w:divBdr>
            <w:top w:val="none" w:sz="0" w:space="0" w:color="auto"/>
            <w:left w:val="none" w:sz="0" w:space="0" w:color="auto"/>
            <w:bottom w:val="none" w:sz="0" w:space="0" w:color="auto"/>
            <w:right w:val="none" w:sz="0" w:space="0" w:color="auto"/>
          </w:divBdr>
        </w:div>
        <w:div w:id="2057005251">
          <w:marLeft w:val="480"/>
          <w:marRight w:val="0"/>
          <w:marTop w:val="0"/>
          <w:marBottom w:val="0"/>
          <w:divBdr>
            <w:top w:val="none" w:sz="0" w:space="0" w:color="auto"/>
            <w:left w:val="none" w:sz="0" w:space="0" w:color="auto"/>
            <w:bottom w:val="none" w:sz="0" w:space="0" w:color="auto"/>
            <w:right w:val="none" w:sz="0" w:space="0" w:color="auto"/>
          </w:divBdr>
        </w:div>
        <w:div w:id="379013310">
          <w:marLeft w:val="480"/>
          <w:marRight w:val="0"/>
          <w:marTop w:val="0"/>
          <w:marBottom w:val="0"/>
          <w:divBdr>
            <w:top w:val="none" w:sz="0" w:space="0" w:color="auto"/>
            <w:left w:val="none" w:sz="0" w:space="0" w:color="auto"/>
            <w:bottom w:val="none" w:sz="0" w:space="0" w:color="auto"/>
            <w:right w:val="none" w:sz="0" w:space="0" w:color="auto"/>
          </w:divBdr>
        </w:div>
        <w:div w:id="1085760086">
          <w:marLeft w:val="480"/>
          <w:marRight w:val="0"/>
          <w:marTop w:val="0"/>
          <w:marBottom w:val="0"/>
          <w:divBdr>
            <w:top w:val="none" w:sz="0" w:space="0" w:color="auto"/>
            <w:left w:val="none" w:sz="0" w:space="0" w:color="auto"/>
            <w:bottom w:val="none" w:sz="0" w:space="0" w:color="auto"/>
            <w:right w:val="none" w:sz="0" w:space="0" w:color="auto"/>
          </w:divBdr>
        </w:div>
        <w:div w:id="841552384">
          <w:marLeft w:val="480"/>
          <w:marRight w:val="0"/>
          <w:marTop w:val="0"/>
          <w:marBottom w:val="0"/>
          <w:divBdr>
            <w:top w:val="none" w:sz="0" w:space="0" w:color="auto"/>
            <w:left w:val="none" w:sz="0" w:space="0" w:color="auto"/>
            <w:bottom w:val="none" w:sz="0" w:space="0" w:color="auto"/>
            <w:right w:val="none" w:sz="0" w:space="0" w:color="auto"/>
          </w:divBdr>
        </w:div>
        <w:div w:id="473450825">
          <w:marLeft w:val="480"/>
          <w:marRight w:val="0"/>
          <w:marTop w:val="0"/>
          <w:marBottom w:val="0"/>
          <w:divBdr>
            <w:top w:val="none" w:sz="0" w:space="0" w:color="auto"/>
            <w:left w:val="none" w:sz="0" w:space="0" w:color="auto"/>
            <w:bottom w:val="none" w:sz="0" w:space="0" w:color="auto"/>
            <w:right w:val="none" w:sz="0" w:space="0" w:color="auto"/>
          </w:divBdr>
        </w:div>
        <w:div w:id="273824732">
          <w:marLeft w:val="480"/>
          <w:marRight w:val="0"/>
          <w:marTop w:val="0"/>
          <w:marBottom w:val="0"/>
          <w:divBdr>
            <w:top w:val="none" w:sz="0" w:space="0" w:color="auto"/>
            <w:left w:val="none" w:sz="0" w:space="0" w:color="auto"/>
            <w:bottom w:val="none" w:sz="0" w:space="0" w:color="auto"/>
            <w:right w:val="none" w:sz="0" w:space="0" w:color="auto"/>
          </w:divBdr>
        </w:div>
        <w:div w:id="2026587798">
          <w:marLeft w:val="480"/>
          <w:marRight w:val="0"/>
          <w:marTop w:val="0"/>
          <w:marBottom w:val="0"/>
          <w:divBdr>
            <w:top w:val="none" w:sz="0" w:space="0" w:color="auto"/>
            <w:left w:val="none" w:sz="0" w:space="0" w:color="auto"/>
            <w:bottom w:val="none" w:sz="0" w:space="0" w:color="auto"/>
            <w:right w:val="none" w:sz="0" w:space="0" w:color="auto"/>
          </w:divBdr>
        </w:div>
        <w:div w:id="1989167643">
          <w:marLeft w:val="480"/>
          <w:marRight w:val="0"/>
          <w:marTop w:val="0"/>
          <w:marBottom w:val="0"/>
          <w:divBdr>
            <w:top w:val="none" w:sz="0" w:space="0" w:color="auto"/>
            <w:left w:val="none" w:sz="0" w:space="0" w:color="auto"/>
            <w:bottom w:val="none" w:sz="0" w:space="0" w:color="auto"/>
            <w:right w:val="none" w:sz="0" w:space="0" w:color="auto"/>
          </w:divBdr>
        </w:div>
        <w:div w:id="60105446">
          <w:marLeft w:val="480"/>
          <w:marRight w:val="0"/>
          <w:marTop w:val="0"/>
          <w:marBottom w:val="0"/>
          <w:divBdr>
            <w:top w:val="none" w:sz="0" w:space="0" w:color="auto"/>
            <w:left w:val="none" w:sz="0" w:space="0" w:color="auto"/>
            <w:bottom w:val="none" w:sz="0" w:space="0" w:color="auto"/>
            <w:right w:val="none" w:sz="0" w:space="0" w:color="auto"/>
          </w:divBdr>
        </w:div>
        <w:div w:id="1912425128">
          <w:marLeft w:val="480"/>
          <w:marRight w:val="0"/>
          <w:marTop w:val="0"/>
          <w:marBottom w:val="0"/>
          <w:divBdr>
            <w:top w:val="none" w:sz="0" w:space="0" w:color="auto"/>
            <w:left w:val="none" w:sz="0" w:space="0" w:color="auto"/>
            <w:bottom w:val="none" w:sz="0" w:space="0" w:color="auto"/>
            <w:right w:val="none" w:sz="0" w:space="0" w:color="auto"/>
          </w:divBdr>
        </w:div>
        <w:div w:id="957300281">
          <w:marLeft w:val="480"/>
          <w:marRight w:val="0"/>
          <w:marTop w:val="0"/>
          <w:marBottom w:val="0"/>
          <w:divBdr>
            <w:top w:val="none" w:sz="0" w:space="0" w:color="auto"/>
            <w:left w:val="none" w:sz="0" w:space="0" w:color="auto"/>
            <w:bottom w:val="none" w:sz="0" w:space="0" w:color="auto"/>
            <w:right w:val="none" w:sz="0" w:space="0" w:color="auto"/>
          </w:divBdr>
        </w:div>
        <w:div w:id="441150611">
          <w:marLeft w:val="480"/>
          <w:marRight w:val="0"/>
          <w:marTop w:val="0"/>
          <w:marBottom w:val="0"/>
          <w:divBdr>
            <w:top w:val="none" w:sz="0" w:space="0" w:color="auto"/>
            <w:left w:val="none" w:sz="0" w:space="0" w:color="auto"/>
            <w:bottom w:val="none" w:sz="0" w:space="0" w:color="auto"/>
            <w:right w:val="none" w:sz="0" w:space="0" w:color="auto"/>
          </w:divBdr>
        </w:div>
        <w:div w:id="1742753597">
          <w:marLeft w:val="480"/>
          <w:marRight w:val="0"/>
          <w:marTop w:val="0"/>
          <w:marBottom w:val="0"/>
          <w:divBdr>
            <w:top w:val="none" w:sz="0" w:space="0" w:color="auto"/>
            <w:left w:val="none" w:sz="0" w:space="0" w:color="auto"/>
            <w:bottom w:val="none" w:sz="0" w:space="0" w:color="auto"/>
            <w:right w:val="none" w:sz="0" w:space="0" w:color="auto"/>
          </w:divBdr>
        </w:div>
        <w:div w:id="1917008174">
          <w:marLeft w:val="480"/>
          <w:marRight w:val="0"/>
          <w:marTop w:val="0"/>
          <w:marBottom w:val="0"/>
          <w:divBdr>
            <w:top w:val="none" w:sz="0" w:space="0" w:color="auto"/>
            <w:left w:val="none" w:sz="0" w:space="0" w:color="auto"/>
            <w:bottom w:val="none" w:sz="0" w:space="0" w:color="auto"/>
            <w:right w:val="none" w:sz="0" w:space="0" w:color="auto"/>
          </w:divBdr>
        </w:div>
        <w:div w:id="1155300927">
          <w:marLeft w:val="480"/>
          <w:marRight w:val="0"/>
          <w:marTop w:val="0"/>
          <w:marBottom w:val="0"/>
          <w:divBdr>
            <w:top w:val="none" w:sz="0" w:space="0" w:color="auto"/>
            <w:left w:val="none" w:sz="0" w:space="0" w:color="auto"/>
            <w:bottom w:val="none" w:sz="0" w:space="0" w:color="auto"/>
            <w:right w:val="none" w:sz="0" w:space="0" w:color="auto"/>
          </w:divBdr>
        </w:div>
        <w:div w:id="1406414867">
          <w:marLeft w:val="480"/>
          <w:marRight w:val="0"/>
          <w:marTop w:val="0"/>
          <w:marBottom w:val="0"/>
          <w:divBdr>
            <w:top w:val="none" w:sz="0" w:space="0" w:color="auto"/>
            <w:left w:val="none" w:sz="0" w:space="0" w:color="auto"/>
            <w:bottom w:val="none" w:sz="0" w:space="0" w:color="auto"/>
            <w:right w:val="none" w:sz="0" w:space="0" w:color="auto"/>
          </w:divBdr>
        </w:div>
        <w:div w:id="1603803015">
          <w:marLeft w:val="480"/>
          <w:marRight w:val="0"/>
          <w:marTop w:val="0"/>
          <w:marBottom w:val="0"/>
          <w:divBdr>
            <w:top w:val="none" w:sz="0" w:space="0" w:color="auto"/>
            <w:left w:val="none" w:sz="0" w:space="0" w:color="auto"/>
            <w:bottom w:val="none" w:sz="0" w:space="0" w:color="auto"/>
            <w:right w:val="none" w:sz="0" w:space="0" w:color="auto"/>
          </w:divBdr>
        </w:div>
        <w:div w:id="300775091">
          <w:marLeft w:val="480"/>
          <w:marRight w:val="0"/>
          <w:marTop w:val="0"/>
          <w:marBottom w:val="0"/>
          <w:divBdr>
            <w:top w:val="none" w:sz="0" w:space="0" w:color="auto"/>
            <w:left w:val="none" w:sz="0" w:space="0" w:color="auto"/>
            <w:bottom w:val="none" w:sz="0" w:space="0" w:color="auto"/>
            <w:right w:val="none" w:sz="0" w:space="0" w:color="auto"/>
          </w:divBdr>
        </w:div>
        <w:div w:id="1784766248">
          <w:marLeft w:val="480"/>
          <w:marRight w:val="0"/>
          <w:marTop w:val="0"/>
          <w:marBottom w:val="0"/>
          <w:divBdr>
            <w:top w:val="none" w:sz="0" w:space="0" w:color="auto"/>
            <w:left w:val="none" w:sz="0" w:space="0" w:color="auto"/>
            <w:bottom w:val="none" w:sz="0" w:space="0" w:color="auto"/>
            <w:right w:val="none" w:sz="0" w:space="0" w:color="auto"/>
          </w:divBdr>
        </w:div>
        <w:div w:id="887716876">
          <w:marLeft w:val="480"/>
          <w:marRight w:val="0"/>
          <w:marTop w:val="0"/>
          <w:marBottom w:val="0"/>
          <w:divBdr>
            <w:top w:val="none" w:sz="0" w:space="0" w:color="auto"/>
            <w:left w:val="none" w:sz="0" w:space="0" w:color="auto"/>
            <w:bottom w:val="none" w:sz="0" w:space="0" w:color="auto"/>
            <w:right w:val="none" w:sz="0" w:space="0" w:color="auto"/>
          </w:divBdr>
        </w:div>
        <w:div w:id="376516811">
          <w:marLeft w:val="480"/>
          <w:marRight w:val="0"/>
          <w:marTop w:val="0"/>
          <w:marBottom w:val="0"/>
          <w:divBdr>
            <w:top w:val="none" w:sz="0" w:space="0" w:color="auto"/>
            <w:left w:val="none" w:sz="0" w:space="0" w:color="auto"/>
            <w:bottom w:val="none" w:sz="0" w:space="0" w:color="auto"/>
            <w:right w:val="none" w:sz="0" w:space="0" w:color="auto"/>
          </w:divBdr>
        </w:div>
        <w:div w:id="1626931525">
          <w:marLeft w:val="480"/>
          <w:marRight w:val="0"/>
          <w:marTop w:val="0"/>
          <w:marBottom w:val="0"/>
          <w:divBdr>
            <w:top w:val="none" w:sz="0" w:space="0" w:color="auto"/>
            <w:left w:val="none" w:sz="0" w:space="0" w:color="auto"/>
            <w:bottom w:val="none" w:sz="0" w:space="0" w:color="auto"/>
            <w:right w:val="none" w:sz="0" w:space="0" w:color="auto"/>
          </w:divBdr>
        </w:div>
        <w:div w:id="976568827">
          <w:marLeft w:val="480"/>
          <w:marRight w:val="0"/>
          <w:marTop w:val="0"/>
          <w:marBottom w:val="0"/>
          <w:divBdr>
            <w:top w:val="none" w:sz="0" w:space="0" w:color="auto"/>
            <w:left w:val="none" w:sz="0" w:space="0" w:color="auto"/>
            <w:bottom w:val="none" w:sz="0" w:space="0" w:color="auto"/>
            <w:right w:val="none" w:sz="0" w:space="0" w:color="auto"/>
          </w:divBdr>
        </w:div>
        <w:div w:id="1517303957">
          <w:marLeft w:val="480"/>
          <w:marRight w:val="0"/>
          <w:marTop w:val="0"/>
          <w:marBottom w:val="0"/>
          <w:divBdr>
            <w:top w:val="none" w:sz="0" w:space="0" w:color="auto"/>
            <w:left w:val="none" w:sz="0" w:space="0" w:color="auto"/>
            <w:bottom w:val="none" w:sz="0" w:space="0" w:color="auto"/>
            <w:right w:val="none" w:sz="0" w:space="0" w:color="auto"/>
          </w:divBdr>
        </w:div>
        <w:div w:id="884947166">
          <w:marLeft w:val="480"/>
          <w:marRight w:val="0"/>
          <w:marTop w:val="0"/>
          <w:marBottom w:val="0"/>
          <w:divBdr>
            <w:top w:val="none" w:sz="0" w:space="0" w:color="auto"/>
            <w:left w:val="none" w:sz="0" w:space="0" w:color="auto"/>
            <w:bottom w:val="none" w:sz="0" w:space="0" w:color="auto"/>
            <w:right w:val="none" w:sz="0" w:space="0" w:color="auto"/>
          </w:divBdr>
        </w:div>
        <w:div w:id="706416589">
          <w:marLeft w:val="480"/>
          <w:marRight w:val="0"/>
          <w:marTop w:val="0"/>
          <w:marBottom w:val="0"/>
          <w:divBdr>
            <w:top w:val="none" w:sz="0" w:space="0" w:color="auto"/>
            <w:left w:val="none" w:sz="0" w:space="0" w:color="auto"/>
            <w:bottom w:val="none" w:sz="0" w:space="0" w:color="auto"/>
            <w:right w:val="none" w:sz="0" w:space="0" w:color="auto"/>
          </w:divBdr>
        </w:div>
        <w:div w:id="748503748">
          <w:marLeft w:val="480"/>
          <w:marRight w:val="0"/>
          <w:marTop w:val="0"/>
          <w:marBottom w:val="0"/>
          <w:divBdr>
            <w:top w:val="none" w:sz="0" w:space="0" w:color="auto"/>
            <w:left w:val="none" w:sz="0" w:space="0" w:color="auto"/>
            <w:bottom w:val="none" w:sz="0" w:space="0" w:color="auto"/>
            <w:right w:val="none" w:sz="0" w:space="0" w:color="auto"/>
          </w:divBdr>
        </w:div>
        <w:div w:id="2104493429">
          <w:marLeft w:val="480"/>
          <w:marRight w:val="0"/>
          <w:marTop w:val="0"/>
          <w:marBottom w:val="0"/>
          <w:divBdr>
            <w:top w:val="none" w:sz="0" w:space="0" w:color="auto"/>
            <w:left w:val="none" w:sz="0" w:space="0" w:color="auto"/>
            <w:bottom w:val="none" w:sz="0" w:space="0" w:color="auto"/>
            <w:right w:val="none" w:sz="0" w:space="0" w:color="auto"/>
          </w:divBdr>
        </w:div>
        <w:div w:id="1791976554">
          <w:marLeft w:val="480"/>
          <w:marRight w:val="0"/>
          <w:marTop w:val="0"/>
          <w:marBottom w:val="0"/>
          <w:divBdr>
            <w:top w:val="none" w:sz="0" w:space="0" w:color="auto"/>
            <w:left w:val="none" w:sz="0" w:space="0" w:color="auto"/>
            <w:bottom w:val="none" w:sz="0" w:space="0" w:color="auto"/>
            <w:right w:val="none" w:sz="0" w:space="0" w:color="auto"/>
          </w:divBdr>
        </w:div>
        <w:div w:id="1364673802">
          <w:marLeft w:val="480"/>
          <w:marRight w:val="0"/>
          <w:marTop w:val="0"/>
          <w:marBottom w:val="0"/>
          <w:divBdr>
            <w:top w:val="none" w:sz="0" w:space="0" w:color="auto"/>
            <w:left w:val="none" w:sz="0" w:space="0" w:color="auto"/>
            <w:bottom w:val="none" w:sz="0" w:space="0" w:color="auto"/>
            <w:right w:val="none" w:sz="0" w:space="0" w:color="auto"/>
          </w:divBdr>
        </w:div>
        <w:div w:id="1026833728">
          <w:marLeft w:val="480"/>
          <w:marRight w:val="0"/>
          <w:marTop w:val="0"/>
          <w:marBottom w:val="0"/>
          <w:divBdr>
            <w:top w:val="none" w:sz="0" w:space="0" w:color="auto"/>
            <w:left w:val="none" w:sz="0" w:space="0" w:color="auto"/>
            <w:bottom w:val="none" w:sz="0" w:space="0" w:color="auto"/>
            <w:right w:val="none" w:sz="0" w:space="0" w:color="auto"/>
          </w:divBdr>
        </w:div>
        <w:div w:id="1332490492">
          <w:marLeft w:val="480"/>
          <w:marRight w:val="0"/>
          <w:marTop w:val="0"/>
          <w:marBottom w:val="0"/>
          <w:divBdr>
            <w:top w:val="none" w:sz="0" w:space="0" w:color="auto"/>
            <w:left w:val="none" w:sz="0" w:space="0" w:color="auto"/>
            <w:bottom w:val="none" w:sz="0" w:space="0" w:color="auto"/>
            <w:right w:val="none" w:sz="0" w:space="0" w:color="auto"/>
          </w:divBdr>
        </w:div>
        <w:div w:id="1343439417">
          <w:marLeft w:val="480"/>
          <w:marRight w:val="0"/>
          <w:marTop w:val="0"/>
          <w:marBottom w:val="0"/>
          <w:divBdr>
            <w:top w:val="none" w:sz="0" w:space="0" w:color="auto"/>
            <w:left w:val="none" w:sz="0" w:space="0" w:color="auto"/>
            <w:bottom w:val="none" w:sz="0" w:space="0" w:color="auto"/>
            <w:right w:val="none" w:sz="0" w:space="0" w:color="auto"/>
          </w:divBdr>
        </w:div>
        <w:div w:id="619724720">
          <w:marLeft w:val="480"/>
          <w:marRight w:val="0"/>
          <w:marTop w:val="0"/>
          <w:marBottom w:val="0"/>
          <w:divBdr>
            <w:top w:val="none" w:sz="0" w:space="0" w:color="auto"/>
            <w:left w:val="none" w:sz="0" w:space="0" w:color="auto"/>
            <w:bottom w:val="none" w:sz="0" w:space="0" w:color="auto"/>
            <w:right w:val="none" w:sz="0" w:space="0" w:color="auto"/>
          </w:divBdr>
        </w:div>
        <w:div w:id="1768652095">
          <w:marLeft w:val="480"/>
          <w:marRight w:val="0"/>
          <w:marTop w:val="0"/>
          <w:marBottom w:val="0"/>
          <w:divBdr>
            <w:top w:val="none" w:sz="0" w:space="0" w:color="auto"/>
            <w:left w:val="none" w:sz="0" w:space="0" w:color="auto"/>
            <w:bottom w:val="none" w:sz="0" w:space="0" w:color="auto"/>
            <w:right w:val="none" w:sz="0" w:space="0" w:color="auto"/>
          </w:divBdr>
        </w:div>
        <w:div w:id="2120444674">
          <w:marLeft w:val="480"/>
          <w:marRight w:val="0"/>
          <w:marTop w:val="0"/>
          <w:marBottom w:val="0"/>
          <w:divBdr>
            <w:top w:val="none" w:sz="0" w:space="0" w:color="auto"/>
            <w:left w:val="none" w:sz="0" w:space="0" w:color="auto"/>
            <w:bottom w:val="none" w:sz="0" w:space="0" w:color="auto"/>
            <w:right w:val="none" w:sz="0" w:space="0" w:color="auto"/>
          </w:divBdr>
        </w:div>
        <w:div w:id="1246184855">
          <w:marLeft w:val="480"/>
          <w:marRight w:val="0"/>
          <w:marTop w:val="0"/>
          <w:marBottom w:val="0"/>
          <w:divBdr>
            <w:top w:val="none" w:sz="0" w:space="0" w:color="auto"/>
            <w:left w:val="none" w:sz="0" w:space="0" w:color="auto"/>
            <w:bottom w:val="none" w:sz="0" w:space="0" w:color="auto"/>
            <w:right w:val="none" w:sz="0" w:space="0" w:color="auto"/>
          </w:divBdr>
        </w:div>
        <w:div w:id="1591499324">
          <w:marLeft w:val="480"/>
          <w:marRight w:val="0"/>
          <w:marTop w:val="0"/>
          <w:marBottom w:val="0"/>
          <w:divBdr>
            <w:top w:val="none" w:sz="0" w:space="0" w:color="auto"/>
            <w:left w:val="none" w:sz="0" w:space="0" w:color="auto"/>
            <w:bottom w:val="none" w:sz="0" w:space="0" w:color="auto"/>
            <w:right w:val="none" w:sz="0" w:space="0" w:color="auto"/>
          </w:divBdr>
        </w:div>
        <w:div w:id="1620525975">
          <w:marLeft w:val="480"/>
          <w:marRight w:val="0"/>
          <w:marTop w:val="0"/>
          <w:marBottom w:val="0"/>
          <w:divBdr>
            <w:top w:val="none" w:sz="0" w:space="0" w:color="auto"/>
            <w:left w:val="none" w:sz="0" w:space="0" w:color="auto"/>
            <w:bottom w:val="none" w:sz="0" w:space="0" w:color="auto"/>
            <w:right w:val="none" w:sz="0" w:space="0" w:color="auto"/>
          </w:divBdr>
        </w:div>
        <w:div w:id="196549537">
          <w:marLeft w:val="480"/>
          <w:marRight w:val="0"/>
          <w:marTop w:val="0"/>
          <w:marBottom w:val="0"/>
          <w:divBdr>
            <w:top w:val="none" w:sz="0" w:space="0" w:color="auto"/>
            <w:left w:val="none" w:sz="0" w:space="0" w:color="auto"/>
            <w:bottom w:val="none" w:sz="0" w:space="0" w:color="auto"/>
            <w:right w:val="none" w:sz="0" w:space="0" w:color="auto"/>
          </w:divBdr>
        </w:div>
        <w:div w:id="77752870">
          <w:marLeft w:val="480"/>
          <w:marRight w:val="0"/>
          <w:marTop w:val="0"/>
          <w:marBottom w:val="0"/>
          <w:divBdr>
            <w:top w:val="none" w:sz="0" w:space="0" w:color="auto"/>
            <w:left w:val="none" w:sz="0" w:space="0" w:color="auto"/>
            <w:bottom w:val="none" w:sz="0" w:space="0" w:color="auto"/>
            <w:right w:val="none" w:sz="0" w:space="0" w:color="auto"/>
          </w:divBdr>
        </w:div>
        <w:div w:id="1826117936">
          <w:marLeft w:val="480"/>
          <w:marRight w:val="0"/>
          <w:marTop w:val="0"/>
          <w:marBottom w:val="0"/>
          <w:divBdr>
            <w:top w:val="none" w:sz="0" w:space="0" w:color="auto"/>
            <w:left w:val="none" w:sz="0" w:space="0" w:color="auto"/>
            <w:bottom w:val="none" w:sz="0" w:space="0" w:color="auto"/>
            <w:right w:val="none" w:sz="0" w:space="0" w:color="auto"/>
          </w:divBdr>
        </w:div>
        <w:div w:id="991132631">
          <w:marLeft w:val="480"/>
          <w:marRight w:val="0"/>
          <w:marTop w:val="0"/>
          <w:marBottom w:val="0"/>
          <w:divBdr>
            <w:top w:val="none" w:sz="0" w:space="0" w:color="auto"/>
            <w:left w:val="none" w:sz="0" w:space="0" w:color="auto"/>
            <w:bottom w:val="none" w:sz="0" w:space="0" w:color="auto"/>
            <w:right w:val="none" w:sz="0" w:space="0" w:color="auto"/>
          </w:divBdr>
        </w:div>
        <w:div w:id="19360695">
          <w:marLeft w:val="480"/>
          <w:marRight w:val="0"/>
          <w:marTop w:val="0"/>
          <w:marBottom w:val="0"/>
          <w:divBdr>
            <w:top w:val="none" w:sz="0" w:space="0" w:color="auto"/>
            <w:left w:val="none" w:sz="0" w:space="0" w:color="auto"/>
            <w:bottom w:val="none" w:sz="0" w:space="0" w:color="auto"/>
            <w:right w:val="none" w:sz="0" w:space="0" w:color="auto"/>
          </w:divBdr>
        </w:div>
        <w:div w:id="2014142715">
          <w:marLeft w:val="480"/>
          <w:marRight w:val="0"/>
          <w:marTop w:val="0"/>
          <w:marBottom w:val="0"/>
          <w:divBdr>
            <w:top w:val="none" w:sz="0" w:space="0" w:color="auto"/>
            <w:left w:val="none" w:sz="0" w:space="0" w:color="auto"/>
            <w:bottom w:val="none" w:sz="0" w:space="0" w:color="auto"/>
            <w:right w:val="none" w:sz="0" w:space="0" w:color="auto"/>
          </w:divBdr>
        </w:div>
        <w:div w:id="747701020">
          <w:marLeft w:val="480"/>
          <w:marRight w:val="0"/>
          <w:marTop w:val="0"/>
          <w:marBottom w:val="0"/>
          <w:divBdr>
            <w:top w:val="none" w:sz="0" w:space="0" w:color="auto"/>
            <w:left w:val="none" w:sz="0" w:space="0" w:color="auto"/>
            <w:bottom w:val="none" w:sz="0" w:space="0" w:color="auto"/>
            <w:right w:val="none" w:sz="0" w:space="0" w:color="auto"/>
          </w:divBdr>
        </w:div>
        <w:div w:id="1414663207">
          <w:marLeft w:val="480"/>
          <w:marRight w:val="0"/>
          <w:marTop w:val="0"/>
          <w:marBottom w:val="0"/>
          <w:divBdr>
            <w:top w:val="none" w:sz="0" w:space="0" w:color="auto"/>
            <w:left w:val="none" w:sz="0" w:space="0" w:color="auto"/>
            <w:bottom w:val="none" w:sz="0" w:space="0" w:color="auto"/>
            <w:right w:val="none" w:sz="0" w:space="0" w:color="auto"/>
          </w:divBdr>
        </w:div>
        <w:div w:id="879248941">
          <w:marLeft w:val="480"/>
          <w:marRight w:val="0"/>
          <w:marTop w:val="0"/>
          <w:marBottom w:val="0"/>
          <w:divBdr>
            <w:top w:val="none" w:sz="0" w:space="0" w:color="auto"/>
            <w:left w:val="none" w:sz="0" w:space="0" w:color="auto"/>
            <w:bottom w:val="none" w:sz="0" w:space="0" w:color="auto"/>
            <w:right w:val="none" w:sz="0" w:space="0" w:color="auto"/>
          </w:divBdr>
        </w:div>
        <w:div w:id="1036806703">
          <w:marLeft w:val="480"/>
          <w:marRight w:val="0"/>
          <w:marTop w:val="0"/>
          <w:marBottom w:val="0"/>
          <w:divBdr>
            <w:top w:val="none" w:sz="0" w:space="0" w:color="auto"/>
            <w:left w:val="none" w:sz="0" w:space="0" w:color="auto"/>
            <w:bottom w:val="none" w:sz="0" w:space="0" w:color="auto"/>
            <w:right w:val="none" w:sz="0" w:space="0" w:color="auto"/>
          </w:divBdr>
        </w:div>
        <w:div w:id="726880566">
          <w:marLeft w:val="480"/>
          <w:marRight w:val="0"/>
          <w:marTop w:val="0"/>
          <w:marBottom w:val="0"/>
          <w:divBdr>
            <w:top w:val="none" w:sz="0" w:space="0" w:color="auto"/>
            <w:left w:val="none" w:sz="0" w:space="0" w:color="auto"/>
            <w:bottom w:val="none" w:sz="0" w:space="0" w:color="auto"/>
            <w:right w:val="none" w:sz="0" w:space="0" w:color="auto"/>
          </w:divBdr>
        </w:div>
        <w:div w:id="462235746">
          <w:marLeft w:val="480"/>
          <w:marRight w:val="0"/>
          <w:marTop w:val="0"/>
          <w:marBottom w:val="0"/>
          <w:divBdr>
            <w:top w:val="none" w:sz="0" w:space="0" w:color="auto"/>
            <w:left w:val="none" w:sz="0" w:space="0" w:color="auto"/>
            <w:bottom w:val="none" w:sz="0" w:space="0" w:color="auto"/>
            <w:right w:val="none" w:sz="0" w:space="0" w:color="auto"/>
          </w:divBdr>
        </w:div>
        <w:div w:id="1307664365">
          <w:marLeft w:val="480"/>
          <w:marRight w:val="0"/>
          <w:marTop w:val="0"/>
          <w:marBottom w:val="0"/>
          <w:divBdr>
            <w:top w:val="none" w:sz="0" w:space="0" w:color="auto"/>
            <w:left w:val="none" w:sz="0" w:space="0" w:color="auto"/>
            <w:bottom w:val="none" w:sz="0" w:space="0" w:color="auto"/>
            <w:right w:val="none" w:sz="0" w:space="0" w:color="auto"/>
          </w:divBdr>
        </w:div>
        <w:div w:id="704214085">
          <w:marLeft w:val="480"/>
          <w:marRight w:val="0"/>
          <w:marTop w:val="0"/>
          <w:marBottom w:val="0"/>
          <w:divBdr>
            <w:top w:val="none" w:sz="0" w:space="0" w:color="auto"/>
            <w:left w:val="none" w:sz="0" w:space="0" w:color="auto"/>
            <w:bottom w:val="none" w:sz="0" w:space="0" w:color="auto"/>
            <w:right w:val="none" w:sz="0" w:space="0" w:color="auto"/>
          </w:divBdr>
        </w:div>
        <w:div w:id="828134399">
          <w:marLeft w:val="480"/>
          <w:marRight w:val="0"/>
          <w:marTop w:val="0"/>
          <w:marBottom w:val="0"/>
          <w:divBdr>
            <w:top w:val="none" w:sz="0" w:space="0" w:color="auto"/>
            <w:left w:val="none" w:sz="0" w:space="0" w:color="auto"/>
            <w:bottom w:val="none" w:sz="0" w:space="0" w:color="auto"/>
            <w:right w:val="none" w:sz="0" w:space="0" w:color="auto"/>
          </w:divBdr>
        </w:div>
        <w:div w:id="259489721">
          <w:marLeft w:val="480"/>
          <w:marRight w:val="0"/>
          <w:marTop w:val="0"/>
          <w:marBottom w:val="0"/>
          <w:divBdr>
            <w:top w:val="none" w:sz="0" w:space="0" w:color="auto"/>
            <w:left w:val="none" w:sz="0" w:space="0" w:color="auto"/>
            <w:bottom w:val="none" w:sz="0" w:space="0" w:color="auto"/>
            <w:right w:val="none" w:sz="0" w:space="0" w:color="auto"/>
          </w:divBdr>
        </w:div>
        <w:div w:id="2116289225">
          <w:marLeft w:val="480"/>
          <w:marRight w:val="0"/>
          <w:marTop w:val="0"/>
          <w:marBottom w:val="0"/>
          <w:divBdr>
            <w:top w:val="none" w:sz="0" w:space="0" w:color="auto"/>
            <w:left w:val="none" w:sz="0" w:space="0" w:color="auto"/>
            <w:bottom w:val="none" w:sz="0" w:space="0" w:color="auto"/>
            <w:right w:val="none" w:sz="0" w:space="0" w:color="auto"/>
          </w:divBdr>
        </w:div>
        <w:div w:id="1661035416">
          <w:marLeft w:val="480"/>
          <w:marRight w:val="0"/>
          <w:marTop w:val="0"/>
          <w:marBottom w:val="0"/>
          <w:divBdr>
            <w:top w:val="none" w:sz="0" w:space="0" w:color="auto"/>
            <w:left w:val="none" w:sz="0" w:space="0" w:color="auto"/>
            <w:bottom w:val="none" w:sz="0" w:space="0" w:color="auto"/>
            <w:right w:val="none" w:sz="0" w:space="0" w:color="auto"/>
          </w:divBdr>
        </w:div>
      </w:divsChild>
    </w:div>
    <w:div w:id="1526627584">
      <w:bodyDiv w:val="1"/>
      <w:marLeft w:val="0"/>
      <w:marRight w:val="0"/>
      <w:marTop w:val="0"/>
      <w:marBottom w:val="0"/>
      <w:divBdr>
        <w:top w:val="none" w:sz="0" w:space="0" w:color="auto"/>
        <w:left w:val="none" w:sz="0" w:space="0" w:color="auto"/>
        <w:bottom w:val="none" w:sz="0" w:space="0" w:color="auto"/>
        <w:right w:val="none" w:sz="0" w:space="0" w:color="auto"/>
      </w:divBdr>
    </w:div>
    <w:div w:id="1526744503">
      <w:bodyDiv w:val="1"/>
      <w:marLeft w:val="0"/>
      <w:marRight w:val="0"/>
      <w:marTop w:val="0"/>
      <w:marBottom w:val="0"/>
      <w:divBdr>
        <w:top w:val="none" w:sz="0" w:space="0" w:color="auto"/>
        <w:left w:val="none" w:sz="0" w:space="0" w:color="auto"/>
        <w:bottom w:val="none" w:sz="0" w:space="0" w:color="auto"/>
        <w:right w:val="none" w:sz="0" w:space="0" w:color="auto"/>
      </w:divBdr>
    </w:div>
    <w:div w:id="1527060542">
      <w:bodyDiv w:val="1"/>
      <w:marLeft w:val="0"/>
      <w:marRight w:val="0"/>
      <w:marTop w:val="0"/>
      <w:marBottom w:val="0"/>
      <w:divBdr>
        <w:top w:val="none" w:sz="0" w:space="0" w:color="auto"/>
        <w:left w:val="none" w:sz="0" w:space="0" w:color="auto"/>
        <w:bottom w:val="none" w:sz="0" w:space="0" w:color="auto"/>
        <w:right w:val="none" w:sz="0" w:space="0" w:color="auto"/>
      </w:divBdr>
    </w:div>
    <w:div w:id="1527404481">
      <w:bodyDiv w:val="1"/>
      <w:marLeft w:val="0"/>
      <w:marRight w:val="0"/>
      <w:marTop w:val="0"/>
      <w:marBottom w:val="0"/>
      <w:divBdr>
        <w:top w:val="none" w:sz="0" w:space="0" w:color="auto"/>
        <w:left w:val="none" w:sz="0" w:space="0" w:color="auto"/>
        <w:bottom w:val="none" w:sz="0" w:space="0" w:color="auto"/>
        <w:right w:val="none" w:sz="0" w:space="0" w:color="auto"/>
      </w:divBdr>
    </w:div>
    <w:div w:id="1529561721">
      <w:bodyDiv w:val="1"/>
      <w:marLeft w:val="0"/>
      <w:marRight w:val="0"/>
      <w:marTop w:val="0"/>
      <w:marBottom w:val="0"/>
      <w:divBdr>
        <w:top w:val="none" w:sz="0" w:space="0" w:color="auto"/>
        <w:left w:val="none" w:sz="0" w:space="0" w:color="auto"/>
        <w:bottom w:val="none" w:sz="0" w:space="0" w:color="auto"/>
        <w:right w:val="none" w:sz="0" w:space="0" w:color="auto"/>
      </w:divBdr>
    </w:div>
    <w:div w:id="1531839207">
      <w:bodyDiv w:val="1"/>
      <w:marLeft w:val="0"/>
      <w:marRight w:val="0"/>
      <w:marTop w:val="0"/>
      <w:marBottom w:val="0"/>
      <w:divBdr>
        <w:top w:val="none" w:sz="0" w:space="0" w:color="auto"/>
        <w:left w:val="none" w:sz="0" w:space="0" w:color="auto"/>
        <w:bottom w:val="none" w:sz="0" w:space="0" w:color="auto"/>
        <w:right w:val="none" w:sz="0" w:space="0" w:color="auto"/>
      </w:divBdr>
    </w:div>
    <w:div w:id="1534658029">
      <w:bodyDiv w:val="1"/>
      <w:marLeft w:val="0"/>
      <w:marRight w:val="0"/>
      <w:marTop w:val="0"/>
      <w:marBottom w:val="0"/>
      <w:divBdr>
        <w:top w:val="none" w:sz="0" w:space="0" w:color="auto"/>
        <w:left w:val="none" w:sz="0" w:space="0" w:color="auto"/>
        <w:bottom w:val="none" w:sz="0" w:space="0" w:color="auto"/>
        <w:right w:val="none" w:sz="0" w:space="0" w:color="auto"/>
      </w:divBdr>
    </w:div>
    <w:div w:id="1536381388">
      <w:bodyDiv w:val="1"/>
      <w:marLeft w:val="0"/>
      <w:marRight w:val="0"/>
      <w:marTop w:val="0"/>
      <w:marBottom w:val="0"/>
      <w:divBdr>
        <w:top w:val="none" w:sz="0" w:space="0" w:color="auto"/>
        <w:left w:val="none" w:sz="0" w:space="0" w:color="auto"/>
        <w:bottom w:val="none" w:sz="0" w:space="0" w:color="auto"/>
        <w:right w:val="none" w:sz="0" w:space="0" w:color="auto"/>
      </w:divBdr>
    </w:div>
    <w:div w:id="1538663992">
      <w:bodyDiv w:val="1"/>
      <w:marLeft w:val="0"/>
      <w:marRight w:val="0"/>
      <w:marTop w:val="0"/>
      <w:marBottom w:val="0"/>
      <w:divBdr>
        <w:top w:val="none" w:sz="0" w:space="0" w:color="auto"/>
        <w:left w:val="none" w:sz="0" w:space="0" w:color="auto"/>
        <w:bottom w:val="none" w:sz="0" w:space="0" w:color="auto"/>
        <w:right w:val="none" w:sz="0" w:space="0" w:color="auto"/>
      </w:divBdr>
    </w:div>
    <w:div w:id="1540387753">
      <w:bodyDiv w:val="1"/>
      <w:marLeft w:val="0"/>
      <w:marRight w:val="0"/>
      <w:marTop w:val="0"/>
      <w:marBottom w:val="0"/>
      <w:divBdr>
        <w:top w:val="none" w:sz="0" w:space="0" w:color="auto"/>
        <w:left w:val="none" w:sz="0" w:space="0" w:color="auto"/>
        <w:bottom w:val="none" w:sz="0" w:space="0" w:color="auto"/>
        <w:right w:val="none" w:sz="0" w:space="0" w:color="auto"/>
      </w:divBdr>
    </w:div>
    <w:div w:id="1541700194">
      <w:bodyDiv w:val="1"/>
      <w:marLeft w:val="0"/>
      <w:marRight w:val="0"/>
      <w:marTop w:val="0"/>
      <w:marBottom w:val="0"/>
      <w:divBdr>
        <w:top w:val="none" w:sz="0" w:space="0" w:color="auto"/>
        <w:left w:val="none" w:sz="0" w:space="0" w:color="auto"/>
        <w:bottom w:val="none" w:sz="0" w:space="0" w:color="auto"/>
        <w:right w:val="none" w:sz="0" w:space="0" w:color="auto"/>
      </w:divBdr>
    </w:div>
    <w:div w:id="1541747653">
      <w:bodyDiv w:val="1"/>
      <w:marLeft w:val="0"/>
      <w:marRight w:val="0"/>
      <w:marTop w:val="0"/>
      <w:marBottom w:val="0"/>
      <w:divBdr>
        <w:top w:val="none" w:sz="0" w:space="0" w:color="auto"/>
        <w:left w:val="none" w:sz="0" w:space="0" w:color="auto"/>
        <w:bottom w:val="none" w:sz="0" w:space="0" w:color="auto"/>
        <w:right w:val="none" w:sz="0" w:space="0" w:color="auto"/>
      </w:divBdr>
    </w:div>
    <w:div w:id="1542598186">
      <w:bodyDiv w:val="1"/>
      <w:marLeft w:val="0"/>
      <w:marRight w:val="0"/>
      <w:marTop w:val="0"/>
      <w:marBottom w:val="0"/>
      <w:divBdr>
        <w:top w:val="none" w:sz="0" w:space="0" w:color="auto"/>
        <w:left w:val="none" w:sz="0" w:space="0" w:color="auto"/>
        <w:bottom w:val="none" w:sz="0" w:space="0" w:color="auto"/>
        <w:right w:val="none" w:sz="0" w:space="0" w:color="auto"/>
      </w:divBdr>
    </w:div>
    <w:div w:id="1543516280">
      <w:bodyDiv w:val="1"/>
      <w:marLeft w:val="0"/>
      <w:marRight w:val="0"/>
      <w:marTop w:val="0"/>
      <w:marBottom w:val="0"/>
      <w:divBdr>
        <w:top w:val="none" w:sz="0" w:space="0" w:color="auto"/>
        <w:left w:val="none" w:sz="0" w:space="0" w:color="auto"/>
        <w:bottom w:val="none" w:sz="0" w:space="0" w:color="auto"/>
        <w:right w:val="none" w:sz="0" w:space="0" w:color="auto"/>
      </w:divBdr>
    </w:div>
    <w:div w:id="1543667043">
      <w:bodyDiv w:val="1"/>
      <w:marLeft w:val="0"/>
      <w:marRight w:val="0"/>
      <w:marTop w:val="0"/>
      <w:marBottom w:val="0"/>
      <w:divBdr>
        <w:top w:val="none" w:sz="0" w:space="0" w:color="auto"/>
        <w:left w:val="none" w:sz="0" w:space="0" w:color="auto"/>
        <w:bottom w:val="none" w:sz="0" w:space="0" w:color="auto"/>
        <w:right w:val="none" w:sz="0" w:space="0" w:color="auto"/>
      </w:divBdr>
    </w:div>
    <w:div w:id="1548564779">
      <w:marLeft w:val="0"/>
      <w:marRight w:val="0"/>
      <w:marTop w:val="0"/>
      <w:marBottom w:val="0"/>
      <w:divBdr>
        <w:top w:val="none" w:sz="0" w:space="0" w:color="auto"/>
        <w:left w:val="none" w:sz="0" w:space="0" w:color="auto"/>
        <w:bottom w:val="none" w:sz="0" w:space="0" w:color="auto"/>
        <w:right w:val="none" w:sz="0" w:space="0" w:color="auto"/>
      </w:divBdr>
    </w:div>
    <w:div w:id="1549032973">
      <w:bodyDiv w:val="1"/>
      <w:marLeft w:val="0"/>
      <w:marRight w:val="0"/>
      <w:marTop w:val="0"/>
      <w:marBottom w:val="0"/>
      <w:divBdr>
        <w:top w:val="none" w:sz="0" w:space="0" w:color="auto"/>
        <w:left w:val="none" w:sz="0" w:space="0" w:color="auto"/>
        <w:bottom w:val="none" w:sz="0" w:space="0" w:color="auto"/>
        <w:right w:val="none" w:sz="0" w:space="0" w:color="auto"/>
      </w:divBdr>
    </w:div>
    <w:div w:id="1549684827">
      <w:bodyDiv w:val="1"/>
      <w:marLeft w:val="0"/>
      <w:marRight w:val="0"/>
      <w:marTop w:val="0"/>
      <w:marBottom w:val="0"/>
      <w:divBdr>
        <w:top w:val="none" w:sz="0" w:space="0" w:color="auto"/>
        <w:left w:val="none" w:sz="0" w:space="0" w:color="auto"/>
        <w:bottom w:val="none" w:sz="0" w:space="0" w:color="auto"/>
        <w:right w:val="none" w:sz="0" w:space="0" w:color="auto"/>
      </w:divBdr>
    </w:div>
    <w:div w:id="1550799745">
      <w:bodyDiv w:val="1"/>
      <w:marLeft w:val="0"/>
      <w:marRight w:val="0"/>
      <w:marTop w:val="0"/>
      <w:marBottom w:val="0"/>
      <w:divBdr>
        <w:top w:val="none" w:sz="0" w:space="0" w:color="auto"/>
        <w:left w:val="none" w:sz="0" w:space="0" w:color="auto"/>
        <w:bottom w:val="none" w:sz="0" w:space="0" w:color="auto"/>
        <w:right w:val="none" w:sz="0" w:space="0" w:color="auto"/>
      </w:divBdr>
    </w:div>
    <w:div w:id="1551915652">
      <w:bodyDiv w:val="1"/>
      <w:marLeft w:val="0"/>
      <w:marRight w:val="0"/>
      <w:marTop w:val="0"/>
      <w:marBottom w:val="0"/>
      <w:divBdr>
        <w:top w:val="none" w:sz="0" w:space="0" w:color="auto"/>
        <w:left w:val="none" w:sz="0" w:space="0" w:color="auto"/>
        <w:bottom w:val="none" w:sz="0" w:space="0" w:color="auto"/>
        <w:right w:val="none" w:sz="0" w:space="0" w:color="auto"/>
      </w:divBdr>
    </w:div>
    <w:div w:id="1553270651">
      <w:bodyDiv w:val="1"/>
      <w:marLeft w:val="0"/>
      <w:marRight w:val="0"/>
      <w:marTop w:val="0"/>
      <w:marBottom w:val="0"/>
      <w:divBdr>
        <w:top w:val="none" w:sz="0" w:space="0" w:color="auto"/>
        <w:left w:val="none" w:sz="0" w:space="0" w:color="auto"/>
        <w:bottom w:val="none" w:sz="0" w:space="0" w:color="auto"/>
        <w:right w:val="none" w:sz="0" w:space="0" w:color="auto"/>
      </w:divBdr>
    </w:div>
    <w:div w:id="1553613996">
      <w:bodyDiv w:val="1"/>
      <w:marLeft w:val="0"/>
      <w:marRight w:val="0"/>
      <w:marTop w:val="0"/>
      <w:marBottom w:val="0"/>
      <w:divBdr>
        <w:top w:val="none" w:sz="0" w:space="0" w:color="auto"/>
        <w:left w:val="none" w:sz="0" w:space="0" w:color="auto"/>
        <w:bottom w:val="none" w:sz="0" w:space="0" w:color="auto"/>
        <w:right w:val="none" w:sz="0" w:space="0" w:color="auto"/>
      </w:divBdr>
    </w:div>
    <w:div w:id="1555582999">
      <w:bodyDiv w:val="1"/>
      <w:marLeft w:val="0"/>
      <w:marRight w:val="0"/>
      <w:marTop w:val="0"/>
      <w:marBottom w:val="0"/>
      <w:divBdr>
        <w:top w:val="none" w:sz="0" w:space="0" w:color="auto"/>
        <w:left w:val="none" w:sz="0" w:space="0" w:color="auto"/>
        <w:bottom w:val="none" w:sz="0" w:space="0" w:color="auto"/>
        <w:right w:val="none" w:sz="0" w:space="0" w:color="auto"/>
      </w:divBdr>
    </w:div>
    <w:div w:id="1556429326">
      <w:bodyDiv w:val="1"/>
      <w:marLeft w:val="0"/>
      <w:marRight w:val="0"/>
      <w:marTop w:val="0"/>
      <w:marBottom w:val="0"/>
      <w:divBdr>
        <w:top w:val="none" w:sz="0" w:space="0" w:color="auto"/>
        <w:left w:val="none" w:sz="0" w:space="0" w:color="auto"/>
        <w:bottom w:val="none" w:sz="0" w:space="0" w:color="auto"/>
        <w:right w:val="none" w:sz="0" w:space="0" w:color="auto"/>
      </w:divBdr>
    </w:div>
    <w:div w:id="1557618491">
      <w:bodyDiv w:val="1"/>
      <w:marLeft w:val="0"/>
      <w:marRight w:val="0"/>
      <w:marTop w:val="0"/>
      <w:marBottom w:val="0"/>
      <w:divBdr>
        <w:top w:val="none" w:sz="0" w:space="0" w:color="auto"/>
        <w:left w:val="none" w:sz="0" w:space="0" w:color="auto"/>
        <w:bottom w:val="none" w:sz="0" w:space="0" w:color="auto"/>
        <w:right w:val="none" w:sz="0" w:space="0" w:color="auto"/>
      </w:divBdr>
    </w:div>
    <w:div w:id="1557818138">
      <w:bodyDiv w:val="1"/>
      <w:marLeft w:val="0"/>
      <w:marRight w:val="0"/>
      <w:marTop w:val="0"/>
      <w:marBottom w:val="0"/>
      <w:divBdr>
        <w:top w:val="none" w:sz="0" w:space="0" w:color="auto"/>
        <w:left w:val="none" w:sz="0" w:space="0" w:color="auto"/>
        <w:bottom w:val="none" w:sz="0" w:space="0" w:color="auto"/>
        <w:right w:val="none" w:sz="0" w:space="0" w:color="auto"/>
      </w:divBdr>
    </w:div>
    <w:div w:id="1559782767">
      <w:bodyDiv w:val="1"/>
      <w:marLeft w:val="0"/>
      <w:marRight w:val="0"/>
      <w:marTop w:val="0"/>
      <w:marBottom w:val="0"/>
      <w:divBdr>
        <w:top w:val="none" w:sz="0" w:space="0" w:color="auto"/>
        <w:left w:val="none" w:sz="0" w:space="0" w:color="auto"/>
        <w:bottom w:val="none" w:sz="0" w:space="0" w:color="auto"/>
        <w:right w:val="none" w:sz="0" w:space="0" w:color="auto"/>
      </w:divBdr>
    </w:div>
    <w:div w:id="1562248538">
      <w:bodyDiv w:val="1"/>
      <w:marLeft w:val="0"/>
      <w:marRight w:val="0"/>
      <w:marTop w:val="0"/>
      <w:marBottom w:val="0"/>
      <w:divBdr>
        <w:top w:val="none" w:sz="0" w:space="0" w:color="auto"/>
        <w:left w:val="none" w:sz="0" w:space="0" w:color="auto"/>
        <w:bottom w:val="none" w:sz="0" w:space="0" w:color="auto"/>
        <w:right w:val="none" w:sz="0" w:space="0" w:color="auto"/>
      </w:divBdr>
      <w:divsChild>
        <w:div w:id="1721435558">
          <w:marLeft w:val="480"/>
          <w:marRight w:val="0"/>
          <w:marTop w:val="0"/>
          <w:marBottom w:val="0"/>
          <w:divBdr>
            <w:top w:val="none" w:sz="0" w:space="0" w:color="auto"/>
            <w:left w:val="none" w:sz="0" w:space="0" w:color="auto"/>
            <w:bottom w:val="none" w:sz="0" w:space="0" w:color="auto"/>
            <w:right w:val="none" w:sz="0" w:space="0" w:color="auto"/>
          </w:divBdr>
        </w:div>
        <w:div w:id="1092551168">
          <w:marLeft w:val="480"/>
          <w:marRight w:val="0"/>
          <w:marTop w:val="0"/>
          <w:marBottom w:val="0"/>
          <w:divBdr>
            <w:top w:val="none" w:sz="0" w:space="0" w:color="auto"/>
            <w:left w:val="none" w:sz="0" w:space="0" w:color="auto"/>
            <w:bottom w:val="none" w:sz="0" w:space="0" w:color="auto"/>
            <w:right w:val="none" w:sz="0" w:space="0" w:color="auto"/>
          </w:divBdr>
        </w:div>
        <w:div w:id="1217622235">
          <w:marLeft w:val="480"/>
          <w:marRight w:val="0"/>
          <w:marTop w:val="0"/>
          <w:marBottom w:val="0"/>
          <w:divBdr>
            <w:top w:val="none" w:sz="0" w:space="0" w:color="auto"/>
            <w:left w:val="none" w:sz="0" w:space="0" w:color="auto"/>
            <w:bottom w:val="none" w:sz="0" w:space="0" w:color="auto"/>
            <w:right w:val="none" w:sz="0" w:space="0" w:color="auto"/>
          </w:divBdr>
        </w:div>
        <w:div w:id="617764174">
          <w:marLeft w:val="480"/>
          <w:marRight w:val="0"/>
          <w:marTop w:val="0"/>
          <w:marBottom w:val="0"/>
          <w:divBdr>
            <w:top w:val="none" w:sz="0" w:space="0" w:color="auto"/>
            <w:left w:val="none" w:sz="0" w:space="0" w:color="auto"/>
            <w:bottom w:val="none" w:sz="0" w:space="0" w:color="auto"/>
            <w:right w:val="none" w:sz="0" w:space="0" w:color="auto"/>
          </w:divBdr>
        </w:div>
        <w:div w:id="987710747">
          <w:marLeft w:val="480"/>
          <w:marRight w:val="0"/>
          <w:marTop w:val="0"/>
          <w:marBottom w:val="0"/>
          <w:divBdr>
            <w:top w:val="none" w:sz="0" w:space="0" w:color="auto"/>
            <w:left w:val="none" w:sz="0" w:space="0" w:color="auto"/>
            <w:bottom w:val="none" w:sz="0" w:space="0" w:color="auto"/>
            <w:right w:val="none" w:sz="0" w:space="0" w:color="auto"/>
          </w:divBdr>
        </w:div>
        <w:div w:id="1079205769">
          <w:marLeft w:val="480"/>
          <w:marRight w:val="0"/>
          <w:marTop w:val="0"/>
          <w:marBottom w:val="0"/>
          <w:divBdr>
            <w:top w:val="none" w:sz="0" w:space="0" w:color="auto"/>
            <w:left w:val="none" w:sz="0" w:space="0" w:color="auto"/>
            <w:bottom w:val="none" w:sz="0" w:space="0" w:color="auto"/>
            <w:right w:val="none" w:sz="0" w:space="0" w:color="auto"/>
          </w:divBdr>
        </w:div>
        <w:div w:id="532380231">
          <w:marLeft w:val="480"/>
          <w:marRight w:val="0"/>
          <w:marTop w:val="0"/>
          <w:marBottom w:val="0"/>
          <w:divBdr>
            <w:top w:val="none" w:sz="0" w:space="0" w:color="auto"/>
            <w:left w:val="none" w:sz="0" w:space="0" w:color="auto"/>
            <w:bottom w:val="none" w:sz="0" w:space="0" w:color="auto"/>
            <w:right w:val="none" w:sz="0" w:space="0" w:color="auto"/>
          </w:divBdr>
        </w:div>
        <w:div w:id="643969317">
          <w:marLeft w:val="480"/>
          <w:marRight w:val="0"/>
          <w:marTop w:val="0"/>
          <w:marBottom w:val="0"/>
          <w:divBdr>
            <w:top w:val="none" w:sz="0" w:space="0" w:color="auto"/>
            <w:left w:val="none" w:sz="0" w:space="0" w:color="auto"/>
            <w:bottom w:val="none" w:sz="0" w:space="0" w:color="auto"/>
            <w:right w:val="none" w:sz="0" w:space="0" w:color="auto"/>
          </w:divBdr>
        </w:div>
        <w:div w:id="2097046823">
          <w:marLeft w:val="480"/>
          <w:marRight w:val="0"/>
          <w:marTop w:val="0"/>
          <w:marBottom w:val="0"/>
          <w:divBdr>
            <w:top w:val="none" w:sz="0" w:space="0" w:color="auto"/>
            <w:left w:val="none" w:sz="0" w:space="0" w:color="auto"/>
            <w:bottom w:val="none" w:sz="0" w:space="0" w:color="auto"/>
            <w:right w:val="none" w:sz="0" w:space="0" w:color="auto"/>
          </w:divBdr>
        </w:div>
        <w:div w:id="965043658">
          <w:marLeft w:val="480"/>
          <w:marRight w:val="0"/>
          <w:marTop w:val="0"/>
          <w:marBottom w:val="0"/>
          <w:divBdr>
            <w:top w:val="none" w:sz="0" w:space="0" w:color="auto"/>
            <w:left w:val="none" w:sz="0" w:space="0" w:color="auto"/>
            <w:bottom w:val="none" w:sz="0" w:space="0" w:color="auto"/>
            <w:right w:val="none" w:sz="0" w:space="0" w:color="auto"/>
          </w:divBdr>
        </w:div>
        <w:div w:id="444883414">
          <w:marLeft w:val="480"/>
          <w:marRight w:val="0"/>
          <w:marTop w:val="0"/>
          <w:marBottom w:val="0"/>
          <w:divBdr>
            <w:top w:val="none" w:sz="0" w:space="0" w:color="auto"/>
            <w:left w:val="none" w:sz="0" w:space="0" w:color="auto"/>
            <w:bottom w:val="none" w:sz="0" w:space="0" w:color="auto"/>
            <w:right w:val="none" w:sz="0" w:space="0" w:color="auto"/>
          </w:divBdr>
        </w:div>
        <w:div w:id="1836915868">
          <w:marLeft w:val="480"/>
          <w:marRight w:val="0"/>
          <w:marTop w:val="0"/>
          <w:marBottom w:val="0"/>
          <w:divBdr>
            <w:top w:val="none" w:sz="0" w:space="0" w:color="auto"/>
            <w:left w:val="none" w:sz="0" w:space="0" w:color="auto"/>
            <w:bottom w:val="none" w:sz="0" w:space="0" w:color="auto"/>
            <w:right w:val="none" w:sz="0" w:space="0" w:color="auto"/>
          </w:divBdr>
        </w:div>
        <w:div w:id="370422844">
          <w:marLeft w:val="480"/>
          <w:marRight w:val="0"/>
          <w:marTop w:val="0"/>
          <w:marBottom w:val="0"/>
          <w:divBdr>
            <w:top w:val="none" w:sz="0" w:space="0" w:color="auto"/>
            <w:left w:val="none" w:sz="0" w:space="0" w:color="auto"/>
            <w:bottom w:val="none" w:sz="0" w:space="0" w:color="auto"/>
            <w:right w:val="none" w:sz="0" w:space="0" w:color="auto"/>
          </w:divBdr>
        </w:div>
        <w:div w:id="61415921">
          <w:marLeft w:val="480"/>
          <w:marRight w:val="0"/>
          <w:marTop w:val="0"/>
          <w:marBottom w:val="0"/>
          <w:divBdr>
            <w:top w:val="none" w:sz="0" w:space="0" w:color="auto"/>
            <w:left w:val="none" w:sz="0" w:space="0" w:color="auto"/>
            <w:bottom w:val="none" w:sz="0" w:space="0" w:color="auto"/>
            <w:right w:val="none" w:sz="0" w:space="0" w:color="auto"/>
          </w:divBdr>
        </w:div>
        <w:div w:id="542131200">
          <w:marLeft w:val="480"/>
          <w:marRight w:val="0"/>
          <w:marTop w:val="0"/>
          <w:marBottom w:val="0"/>
          <w:divBdr>
            <w:top w:val="none" w:sz="0" w:space="0" w:color="auto"/>
            <w:left w:val="none" w:sz="0" w:space="0" w:color="auto"/>
            <w:bottom w:val="none" w:sz="0" w:space="0" w:color="auto"/>
            <w:right w:val="none" w:sz="0" w:space="0" w:color="auto"/>
          </w:divBdr>
        </w:div>
        <w:div w:id="1166945201">
          <w:marLeft w:val="480"/>
          <w:marRight w:val="0"/>
          <w:marTop w:val="0"/>
          <w:marBottom w:val="0"/>
          <w:divBdr>
            <w:top w:val="none" w:sz="0" w:space="0" w:color="auto"/>
            <w:left w:val="none" w:sz="0" w:space="0" w:color="auto"/>
            <w:bottom w:val="none" w:sz="0" w:space="0" w:color="auto"/>
            <w:right w:val="none" w:sz="0" w:space="0" w:color="auto"/>
          </w:divBdr>
        </w:div>
        <w:div w:id="909392407">
          <w:marLeft w:val="480"/>
          <w:marRight w:val="0"/>
          <w:marTop w:val="0"/>
          <w:marBottom w:val="0"/>
          <w:divBdr>
            <w:top w:val="none" w:sz="0" w:space="0" w:color="auto"/>
            <w:left w:val="none" w:sz="0" w:space="0" w:color="auto"/>
            <w:bottom w:val="none" w:sz="0" w:space="0" w:color="auto"/>
            <w:right w:val="none" w:sz="0" w:space="0" w:color="auto"/>
          </w:divBdr>
        </w:div>
        <w:div w:id="406265111">
          <w:marLeft w:val="480"/>
          <w:marRight w:val="0"/>
          <w:marTop w:val="0"/>
          <w:marBottom w:val="0"/>
          <w:divBdr>
            <w:top w:val="none" w:sz="0" w:space="0" w:color="auto"/>
            <w:left w:val="none" w:sz="0" w:space="0" w:color="auto"/>
            <w:bottom w:val="none" w:sz="0" w:space="0" w:color="auto"/>
            <w:right w:val="none" w:sz="0" w:space="0" w:color="auto"/>
          </w:divBdr>
        </w:div>
        <w:div w:id="297224623">
          <w:marLeft w:val="480"/>
          <w:marRight w:val="0"/>
          <w:marTop w:val="0"/>
          <w:marBottom w:val="0"/>
          <w:divBdr>
            <w:top w:val="none" w:sz="0" w:space="0" w:color="auto"/>
            <w:left w:val="none" w:sz="0" w:space="0" w:color="auto"/>
            <w:bottom w:val="none" w:sz="0" w:space="0" w:color="auto"/>
            <w:right w:val="none" w:sz="0" w:space="0" w:color="auto"/>
          </w:divBdr>
        </w:div>
        <w:div w:id="1234387488">
          <w:marLeft w:val="480"/>
          <w:marRight w:val="0"/>
          <w:marTop w:val="0"/>
          <w:marBottom w:val="0"/>
          <w:divBdr>
            <w:top w:val="none" w:sz="0" w:space="0" w:color="auto"/>
            <w:left w:val="none" w:sz="0" w:space="0" w:color="auto"/>
            <w:bottom w:val="none" w:sz="0" w:space="0" w:color="auto"/>
            <w:right w:val="none" w:sz="0" w:space="0" w:color="auto"/>
          </w:divBdr>
        </w:div>
        <w:div w:id="1800567305">
          <w:marLeft w:val="480"/>
          <w:marRight w:val="0"/>
          <w:marTop w:val="0"/>
          <w:marBottom w:val="0"/>
          <w:divBdr>
            <w:top w:val="none" w:sz="0" w:space="0" w:color="auto"/>
            <w:left w:val="none" w:sz="0" w:space="0" w:color="auto"/>
            <w:bottom w:val="none" w:sz="0" w:space="0" w:color="auto"/>
            <w:right w:val="none" w:sz="0" w:space="0" w:color="auto"/>
          </w:divBdr>
        </w:div>
        <w:div w:id="1396850887">
          <w:marLeft w:val="480"/>
          <w:marRight w:val="0"/>
          <w:marTop w:val="0"/>
          <w:marBottom w:val="0"/>
          <w:divBdr>
            <w:top w:val="none" w:sz="0" w:space="0" w:color="auto"/>
            <w:left w:val="none" w:sz="0" w:space="0" w:color="auto"/>
            <w:bottom w:val="none" w:sz="0" w:space="0" w:color="auto"/>
            <w:right w:val="none" w:sz="0" w:space="0" w:color="auto"/>
          </w:divBdr>
        </w:div>
        <w:div w:id="704866548">
          <w:marLeft w:val="480"/>
          <w:marRight w:val="0"/>
          <w:marTop w:val="0"/>
          <w:marBottom w:val="0"/>
          <w:divBdr>
            <w:top w:val="none" w:sz="0" w:space="0" w:color="auto"/>
            <w:left w:val="none" w:sz="0" w:space="0" w:color="auto"/>
            <w:bottom w:val="none" w:sz="0" w:space="0" w:color="auto"/>
            <w:right w:val="none" w:sz="0" w:space="0" w:color="auto"/>
          </w:divBdr>
        </w:div>
        <w:div w:id="1873689499">
          <w:marLeft w:val="480"/>
          <w:marRight w:val="0"/>
          <w:marTop w:val="0"/>
          <w:marBottom w:val="0"/>
          <w:divBdr>
            <w:top w:val="none" w:sz="0" w:space="0" w:color="auto"/>
            <w:left w:val="none" w:sz="0" w:space="0" w:color="auto"/>
            <w:bottom w:val="none" w:sz="0" w:space="0" w:color="auto"/>
            <w:right w:val="none" w:sz="0" w:space="0" w:color="auto"/>
          </w:divBdr>
        </w:div>
        <w:div w:id="1442919251">
          <w:marLeft w:val="480"/>
          <w:marRight w:val="0"/>
          <w:marTop w:val="0"/>
          <w:marBottom w:val="0"/>
          <w:divBdr>
            <w:top w:val="none" w:sz="0" w:space="0" w:color="auto"/>
            <w:left w:val="none" w:sz="0" w:space="0" w:color="auto"/>
            <w:bottom w:val="none" w:sz="0" w:space="0" w:color="auto"/>
            <w:right w:val="none" w:sz="0" w:space="0" w:color="auto"/>
          </w:divBdr>
        </w:div>
        <w:div w:id="2103069326">
          <w:marLeft w:val="480"/>
          <w:marRight w:val="0"/>
          <w:marTop w:val="0"/>
          <w:marBottom w:val="0"/>
          <w:divBdr>
            <w:top w:val="none" w:sz="0" w:space="0" w:color="auto"/>
            <w:left w:val="none" w:sz="0" w:space="0" w:color="auto"/>
            <w:bottom w:val="none" w:sz="0" w:space="0" w:color="auto"/>
            <w:right w:val="none" w:sz="0" w:space="0" w:color="auto"/>
          </w:divBdr>
        </w:div>
        <w:div w:id="1090467559">
          <w:marLeft w:val="480"/>
          <w:marRight w:val="0"/>
          <w:marTop w:val="0"/>
          <w:marBottom w:val="0"/>
          <w:divBdr>
            <w:top w:val="none" w:sz="0" w:space="0" w:color="auto"/>
            <w:left w:val="none" w:sz="0" w:space="0" w:color="auto"/>
            <w:bottom w:val="none" w:sz="0" w:space="0" w:color="auto"/>
            <w:right w:val="none" w:sz="0" w:space="0" w:color="auto"/>
          </w:divBdr>
        </w:div>
        <w:div w:id="1179856903">
          <w:marLeft w:val="480"/>
          <w:marRight w:val="0"/>
          <w:marTop w:val="0"/>
          <w:marBottom w:val="0"/>
          <w:divBdr>
            <w:top w:val="none" w:sz="0" w:space="0" w:color="auto"/>
            <w:left w:val="none" w:sz="0" w:space="0" w:color="auto"/>
            <w:bottom w:val="none" w:sz="0" w:space="0" w:color="auto"/>
            <w:right w:val="none" w:sz="0" w:space="0" w:color="auto"/>
          </w:divBdr>
        </w:div>
        <w:div w:id="628977287">
          <w:marLeft w:val="480"/>
          <w:marRight w:val="0"/>
          <w:marTop w:val="0"/>
          <w:marBottom w:val="0"/>
          <w:divBdr>
            <w:top w:val="none" w:sz="0" w:space="0" w:color="auto"/>
            <w:left w:val="none" w:sz="0" w:space="0" w:color="auto"/>
            <w:bottom w:val="none" w:sz="0" w:space="0" w:color="auto"/>
            <w:right w:val="none" w:sz="0" w:space="0" w:color="auto"/>
          </w:divBdr>
        </w:div>
        <w:div w:id="1270119609">
          <w:marLeft w:val="480"/>
          <w:marRight w:val="0"/>
          <w:marTop w:val="0"/>
          <w:marBottom w:val="0"/>
          <w:divBdr>
            <w:top w:val="none" w:sz="0" w:space="0" w:color="auto"/>
            <w:left w:val="none" w:sz="0" w:space="0" w:color="auto"/>
            <w:bottom w:val="none" w:sz="0" w:space="0" w:color="auto"/>
            <w:right w:val="none" w:sz="0" w:space="0" w:color="auto"/>
          </w:divBdr>
        </w:div>
        <w:div w:id="2004501688">
          <w:marLeft w:val="480"/>
          <w:marRight w:val="0"/>
          <w:marTop w:val="0"/>
          <w:marBottom w:val="0"/>
          <w:divBdr>
            <w:top w:val="none" w:sz="0" w:space="0" w:color="auto"/>
            <w:left w:val="none" w:sz="0" w:space="0" w:color="auto"/>
            <w:bottom w:val="none" w:sz="0" w:space="0" w:color="auto"/>
            <w:right w:val="none" w:sz="0" w:space="0" w:color="auto"/>
          </w:divBdr>
        </w:div>
        <w:div w:id="1607883356">
          <w:marLeft w:val="480"/>
          <w:marRight w:val="0"/>
          <w:marTop w:val="0"/>
          <w:marBottom w:val="0"/>
          <w:divBdr>
            <w:top w:val="none" w:sz="0" w:space="0" w:color="auto"/>
            <w:left w:val="none" w:sz="0" w:space="0" w:color="auto"/>
            <w:bottom w:val="none" w:sz="0" w:space="0" w:color="auto"/>
            <w:right w:val="none" w:sz="0" w:space="0" w:color="auto"/>
          </w:divBdr>
        </w:div>
        <w:div w:id="568344236">
          <w:marLeft w:val="480"/>
          <w:marRight w:val="0"/>
          <w:marTop w:val="0"/>
          <w:marBottom w:val="0"/>
          <w:divBdr>
            <w:top w:val="none" w:sz="0" w:space="0" w:color="auto"/>
            <w:left w:val="none" w:sz="0" w:space="0" w:color="auto"/>
            <w:bottom w:val="none" w:sz="0" w:space="0" w:color="auto"/>
            <w:right w:val="none" w:sz="0" w:space="0" w:color="auto"/>
          </w:divBdr>
        </w:div>
        <w:div w:id="1882857206">
          <w:marLeft w:val="480"/>
          <w:marRight w:val="0"/>
          <w:marTop w:val="0"/>
          <w:marBottom w:val="0"/>
          <w:divBdr>
            <w:top w:val="none" w:sz="0" w:space="0" w:color="auto"/>
            <w:left w:val="none" w:sz="0" w:space="0" w:color="auto"/>
            <w:bottom w:val="none" w:sz="0" w:space="0" w:color="auto"/>
            <w:right w:val="none" w:sz="0" w:space="0" w:color="auto"/>
          </w:divBdr>
        </w:div>
        <w:div w:id="1716465402">
          <w:marLeft w:val="480"/>
          <w:marRight w:val="0"/>
          <w:marTop w:val="0"/>
          <w:marBottom w:val="0"/>
          <w:divBdr>
            <w:top w:val="none" w:sz="0" w:space="0" w:color="auto"/>
            <w:left w:val="none" w:sz="0" w:space="0" w:color="auto"/>
            <w:bottom w:val="none" w:sz="0" w:space="0" w:color="auto"/>
            <w:right w:val="none" w:sz="0" w:space="0" w:color="auto"/>
          </w:divBdr>
        </w:div>
        <w:div w:id="1191336161">
          <w:marLeft w:val="480"/>
          <w:marRight w:val="0"/>
          <w:marTop w:val="0"/>
          <w:marBottom w:val="0"/>
          <w:divBdr>
            <w:top w:val="none" w:sz="0" w:space="0" w:color="auto"/>
            <w:left w:val="none" w:sz="0" w:space="0" w:color="auto"/>
            <w:bottom w:val="none" w:sz="0" w:space="0" w:color="auto"/>
            <w:right w:val="none" w:sz="0" w:space="0" w:color="auto"/>
          </w:divBdr>
        </w:div>
        <w:div w:id="1314917439">
          <w:marLeft w:val="480"/>
          <w:marRight w:val="0"/>
          <w:marTop w:val="0"/>
          <w:marBottom w:val="0"/>
          <w:divBdr>
            <w:top w:val="none" w:sz="0" w:space="0" w:color="auto"/>
            <w:left w:val="none" w:sz="0" w:space="0" w:color="auto"/>
            <w:bottom w:val="none" w:sz="0" w:space="0" w:color="auto"/>
            <w:right w:val="none" w:sz="0" w:space="0" w:color="auto"/>
          </w:divBdr>
        </w:div>
        <w:div w:id="1174415924">
          <w:marLeft w:val="480"/>
          <w:marRight w:val="0"/>
          <w:marTop w:val="0"/>
          <w:marBottom w:val="0"/>
          <w:divBdr>
            <w:top w:val="none" w:sz="0" w:space="0" w:color="auto"/>
            <w:left w:val="none" w:sz="0" w:space="0" w:color="auto"/>
            <w:bottom w:val="none" w:sz="0" w:space="0" w:color="auto"/>
            <w:right w:val="none" w:sz="0" w:space="0" w:color="auto"/>
          </w:divBdr>
        </w:div>
        <w:div w:id="553388362">
          <w:marLeft w:val="480"/>
          <w:marRight w:val="0"/>
          <w:marTop w:val="0"/>
          <w:marBottom w:val="0"/>
          <w:divBdr>
            <w:top w:val="none" w:sz="0" w:space="0" w:color="auto"/>
            <w:left w:val="none" w:sz="0" w:space="0" w:color="auto"/>
            <w:bottom w:val="none" w:sz="0" w:space="0" w:color="auto"/>
            <w:right w:val="none" w:sz="0" w:space="0" w:color="auto"/>
          </w:divBdr>
        </w:div>
        <w:div w:id="1435200269">
          <w:marLeft w:val="480"/>
          <w:marRight w:val="0"/>
          <w:marTop w:val="0"/>
          <w:marBottom w:val="0"/>
          <w:divBdr>
            <w:top w:val="none" w:sz="0" w:space="0" w:color="auto"/>
            <w:left w:val="none" w:sz="0" w:space="0" w:color="auto"/>
            <w:bottom w:val="none" w:sz="0" w:space="0" w:color="auto"/>
            <w:right w:val="none" w:sz="0" w:space="0" w:color="auto"/>
          </w:divBdr>
        </w:div>
        <w:div w:id="1810973594">
          <w:marLeft w:val="480"/>
          <w:marRight w:val="0"/>
          <w:marTop w:val="0"/>
          <w:marBottom w:val="0"/>
          <w:divBdr>
            <w:top w:val="none" w:sz="0" w:space="0" w:color="auto"/>
            <w:left w:val="none" w:sz="0" w:space="0" w:color="auto"/>
            <w:bottom w:val="none" w:sz="0" w:space="0" w:color="auto"/>
            <w:right w:val="none" w:sz="0" w:space="0" w:color="auto"/>
          </w:divBdr>
        </w:div>
        <w:div w:id="2100367738">
          <w:marLeft w:val="480"/>
          <w:marRight w:val="0"/>
          <w:marTop w:val="0"/>
          <w:marBottom w:val="0"/>
          <w:divBdr>
            <w:top w:val="none" w:sz="0" w:space="0" w:color="auto"/>
            <w:left w:val="none" w:sz="0" w:space="0" w:color="auto"/>
            <w:bottom w:val="none" w:sz="0" w:space="0" w:color="auto"/>
            <w:right w:val="none" w:sz="0" w:space="0" w:color="auto"/>
          </w:divBdr>
        </w:div>
        <w:div w:id="334891551">
          <w:marLeft w:val="480"/>
          <w:marRight w:val="0"/>
          <w:marTop w:val="0"/>
          <w:marBottom w:val="0"/>
          <w:divBdr>
            <w:top w:val="none" w:sz="0" w:space="0" w:color="auto"/>
            <w:left w:val="none" w:sz="0" w:space="0" w:color="auto"/>
            <w:bottom w:val="none" w:sz="0" w:space="0" w:color="auto"/>
            <w:right w:val="none" w:sz="0" w:space="0" w:color="auto"/>
          </w:divBdr>
        </w:div>
        <w:div w:id="1328829215">
          <w:marLeft w:val="480"/>
          <w:marRight w:val="0"/>
          <w:marTop w:val="0"/>
          <w:marBottom w:val="0"/>
          <w:divBdr>
            <w:top w:val="none" w:sz="0" w:space="0" w:color="auto"/>
            <w:left w:val="none" w:sz="0" w:space="0" w:color="auto"/>
            <w:bottom w:val="none" w:sz="0" w:space="0" w:color="auto"/>
            <w:right w:val="none" w:sz="0" w:space="0" w:color="auto"/>
          </w:divBdr>
        </w:div>
        <w:div w:id="1935552674">
          <w:marLeft w:val="480"/>
          <w:marRight w:val="0"/>
          <w:marTop w:val="0"/>
          <w:marBottom w:val="0"/>
          <w:divBdr>
            <w:top w:val="none" w:sz="0" w:space="0" w:color="auto"/>
            <w:left w:val="none" w:sz="0" w:space="0" w:color="auto"/>
            <w:bottom w:val="none" w:sz="0" w:space="0" w:color="auto"/>
            <w:right w:val="none" w:sz="0" w:space="0" w:color="auto"/>
          </w:divBdr>
        </w:div>
        <w:div w:id="1472091712">
          <w:marLeft w:val="480"/>
          <w:marRight w:val="0"/>
          <w:marTop w:val="0"/>
          <w:marBottom w:val="0"/>
          <w:divBdr>
            <w:top w:val="none" w:sz="0" w:space="0" w:color="auto"/>
            <w:left w:val="none" w:sz="0" w:space="0" w:color="auto"/>
            <w:bottom w:val="none" w:sz="0" w:space="0" w:color="auto"/>
            <w:right w:val="none" w:sz="0" w:space="0" w:color="auto"/>
          </w:divBdr>
        </w:div>
        <w:div w:id="50230343">
          <w:marLeft w:val="480"/>
          <w:marRight w:val="0"/>
          <w:marTop w:val="0"/>
          <w:marBottom w:val="0"/>
          <w:divBdr>
            <w:top w:val="none" w:sz="0" w:space="0" w:color="auto"/>
            <w:left w:val="none" w:sz="0" w:space="0" w:color="auto"/>
            <w:bottom w:val="none" w:sz="0" w:space="0" w:color="auto"/>
            <w:right w:val="none" w:sz="0" w:space="0" w:color="auto"/>
          </w:divBdr>
        </w:div>
        <w:div w:id="27264278">
          <w:marLeft w:val="480"/>
          <w:marRight w:val="0"/>
          <w:marTop w:val="0"/>
          <w:marBottom w:val="0"/>
          <w:divBdr>
            <w:top w:val="none" w:sz="0" w:space="0" w:color="auto"/>
            <w:left w:val="none" w:sz="0" w:space="0" w:color="auto"/>
            <w:bottom w:val="none" w:sz="0" w:space="0" w:color="auto"/>
            <w:right w:val="none" w:sz="0" w:space="0" w:color="auto"/>
          </w:divBdr>
        </w:div>
        <w:div w:id="624193672">
          <w:marLeft w:val="480"/>
          <w:marRight w:val="0"/>
          <w:marTop w:val="0"/>
          <w:marBottom w:val="0"/>
          <w:divBdr>
            <w:top w:val="none" w:sz="0" w:space="0" w:color="auto"/>
            <w:left w:val="none" w:sz="0" w:space="0" w:color="auto"/>
            <w:bottom w:val="none" w:sz="0" w:space="0" w:color="auto"/>
            <w:right w:val="none" w:sz="0" w:space="0" w:color="auto"/>
          </w:divBdr>
        </w:div>
        <w:div w:id="975524052">
          <w:marLeft w:val="480"/>
          <w:marRight w:val="0"/>
          <w:marTop w:val="0"/>
          <w:marBottom w:val="0"/>
          <w:divBdr>
            <w:top w:val="none" w:sz="0" w:space="0" w:color="auto"/>
            <w:left w:val="none" w:sz="0" w:space="0" w:color="auto"/>
            <w:bottom w:val="none" w:sz="0" w:space="0" w:color="auto"/>
            <w:right w:val="none" w:sz="0" w:space="0" w:color="auto"/>
          </w:divBdr>
        </w:div>
        <w:div w:id="98188030">
          <w:marLeft w:val="480"/>
          <w:marRight w:val="0"/>
          <w:marTop w:val="0"/>
          <w:marBottom w:val="0"/>
          <w:divBdr>
            <w:top w:val="none" w:sz="0" w:space="0" w:color="auto"/>
            <w:left w:val="none" w:sz="0" w:space="0" w:color="auto"/>
            <w:bottom w:val="none" w:sz="0" w:space="0" w:color="auto"/>
            <w:right w:val="none" w:sz="0" w:space="0" w:color="auto"/>
          </w:divBdr>
        </w:div>
        <w:div w:id="1031225481">
          <w:marLeft w:val="480"/>
          <w:marRight w:val="0"/>
          <w:marTop w:val="0"/>
          <w:marBottom w:val="0"/>
          <w:divBdr>
            <w:top w:val="none" w:sz="0" w:space="0" w:color="auto"/>
            <w:left w:val="none" w:sz="0" w:space="0" w:color="auto"/>
            <w:bottom w:val="none" w:sz="0" w:space="0" w:color="auto"/>
            <w:right w:val="none" w:sz="0" w:space="0" w:color="auto"/>
          </w:divBdr>
        </w:div>
        <w:div w:id="1874073506">
          <w:marLeft w:val="480"/>
          <w:marRight w:val="0"/>
          <w:marTop w:val="0"/>
          <w:marBottom w:val="0"/>
          <w:divBdr>
            <w:top w:val="none" w:sz="0" w:space="0" w:color="auto"/>
            <w:left w:val="none" w:sz="0" w:space="0" w:color="auto"/>
            <w:bottom w:val="none" w:sz="0" w:space="0" w:color="auto"/>
            <w:right w:val="none" w:sz="0" w:space="0" w:color="auto"/>
          </w:divBdr>
        </w:div>
        <w:div w:id="691758745">
          <w:marLeft w:val="480"/>
          <w:marRight w:val="0"/>
          <w:marTop w:val="0"/>
          <w:marBottom w:val="0"/>
          <w:divBdr>
            <w:top w:val="none" w:sz="0" w:space="0" w:color="auto"/>
            <w:left w:val="none" w:sz="0" w:space="0" w:color="auto"/>
            <w:bottom w:val="none" w:sz="0" w:space="0" w:color="auto"/>
            <w:right w:val="none" w:sz="0" w:space="0" w:color="auto"/>
          </w:divBdr>
        </w:div>
        <w:div w:id="408885875">
          <w:marLeft w:val="480"/>
          <w:marRight w:val="0"/>
          <w:marTop w:val="0"/>
          <w:marBottom w:val="0"/>
          <w:divBdr>
            <w:top w:val="none" w:sz="0" w:space="0" w:color="auto"/>
            <w:left w:val="none" w:sz="0" w:space="0" w:color="auto"/>
            <w:bottom w:val="none" w:sz="0" w:space="0" w:color="auto"/>
            <w:right w:val="none" w:sz="0" w:space="0" w:color="auto"/>
          </w:divBdr>
        </w:div>
        <w:div w:id="1096440360">
          <w:marLeft w:val="480"/>
          <w:marRight w:val="0"/>
          <w:marTop w:val="0"/>
          <w:marBottom w:val="0"/>
          <w:divBdr>
            <w:top w:val="none" w:sz="0" w:space="0" w:color="auto"/>
            <w:left w:val="none" w:sz="0" w:space="0" w:color="auto"/>
            <w:bottom w:val="none" w:sz="0" w:space="0" w:color="auto"/>
            <w:right w:val="none" w:sz="0" w:space="0" w:color="auto"/>
          </w:divBdr>
        </w:div>
        <w:div w:id="1258247803">
          <w:marLeft w:val="480"/>
          <w:marRight w:val="0"/>
          <w:marTop w:val="0"/>
          <w:marBottom w:val="0"/>
          <w:divBdr>
            <w:top w:val="none" w:sz="0" w:space="0" w:color="auto"/>
            <w:left w:val="none" w:sz="0" w:space="0" w:color="auto"/>
            <w:bottom w:val="none" w:sz="0" w:space="0" w:color="auto"/>
            <w:right w:val="none" w:sz="0" w:space="0" w:color="auto"/>
          </w:divBdr>
        </w:div>
        <w:div w:id="1330131806">
          <w:marLeft w:val="480"/>
          <w:marRight w:val="0"/>
          <w:marTop w:val="0"/>
          <w:marBottom w:val="0"/>
          <w:divBdr>
            <w:top w:val="none" w:sz="0" w:space="0" w:color="auto"/>
            <w:left w:val="none" w:sz="0" w:space="0" w:color="auto"/>
            <w:bottom w:val="none" w:sz="0" w:space="0" w:color="auto"/>
            <w:right w:val="none" w:sz="0" w:space="0" w:color="auto"/>
          </w:divBdr>
        </w:div>
        <w:div w:id="793522196">
          <w:marLeft w:val="480"/>
          <w:marRight w:val="0"/>
          <w:marTop w:val="0"/>
          <w:marBottom w:val="0"/>
          <w:divBdr>
            <w:top w:val="none" w:sz="0" w:space="0" w:color="auto"/>
            <w:left w:val="none" w:sz="0" w:space="0" w:color="auto"/>
            <w:bottom w:val="none" w:sz="0" w:space="0" w:color="auto"/>
            <w:right w:val="none" w:sz="0" w:space="0" w:color="auto"/>
          </w:divBdr>
        </w:div>
        <w:div w:id="2022971606">
          <w:marLeft w:val="480"/>
          <w:marRight w:val="0"/>
          <w:marTop w:val="0"/>
          <w:marBottom w:val="0"/>
          <w:divBdr>
            <w:top w:val="none" w:sz="0" w:space="0" w:color="auto"/>
            <w:left w:val="none" w:sz="0" w:space="0" w:color="auto"/>
            <w:bottom w:val="none" w:sz="0" w:space="0" w:color="auto"/>
            <w:right w:val="none" w:sz="0" w:space="0" w:color="auto"/>
          </w:divBdr>
        </w:div>
        <w:div w:id="1264461125">
          <w:marLeft w:val="480"/>
          <w:marRight w:val="0"/>
          <w:marTop w:val="0"/>
          <w:marBottom w:val="0"/>
          <w:divBdr>
            <w:top w:val="none" w:sz="0" w:space="0" w:color="auto"/>
            <w:left w:val="none" w:sz="0" w:space="0" w:color="auto"/>
            <w:bottom w:val="none" w:sz="0" w:space="0" w:color="auto"/>
            <w:right w:val="none" w:sz="0" w:space="0" w:color="auto"/>
          </w:divBdr>
        </w:div>
        <w:div w:id="1488283128">
          <w:marLeft w:val="480"/>
          <w:marRight w:val="0"/>
          <w:marTop w:val="0"/>
          <w:marBottom w:val="0"/>
          <w:divBdr>
            <w:top w:val="none" w:sz="0" w:space="0" w:color="auto"/>
            <w:left w:val="none" w:sz="0" w:space="0" w:color="auto"/>
            <w:bottom w:val="none" w:sz="0" w:space="0" w:color="auto"/>
            <w:right w:val="none" w:sz="0" w:space="0" w:color="auto"/>
          </w:divBdr>
        </w:div>
        <w:div w:id="1878155067">
          <w:marLeft w:val="480"/>
          <w:marRight w:val="0"/>
          <w:marTop w:val="0"/>
          <w:marBottom w:val="0"/>
          <w:divBdr>
            <w:top w:val="none" w:sz="0" w:space="0" w:color="auto"/>
            <w:left w:val="none" w:sz="0" w:space="0" w:color="auto"/>
            <w:bottom w:val="none" w:sz="0" w:space="0" w:color="auto"/>
            <w:right w:val="none" w:sz="0" w:space="0" w:color="auto"/>
          </w:divBdr>
        </w:div>
        <w:div w:id="2119597587">
          <w:marLeft w:val="480"/>
          <w:marRight w:val="0"/>
          <w:marTop w:val="0"/>
          <w:marBottom w:val="0"/>
          <w:divBdr>
            <w:top w:val="none" w:sz="0" w:space="0" w:color="auto"/>
            <w:left w:val="none" w:sz="0" w:space="0" w:color="auto"/>
            <w:bottom w:val="none" w:sz="0" w:space="0" w:color="auto"/>
            <w:right w:val="none" w:sz="0" w:space="0" w:color="auto"/>
          </w:divBdr>
        </w:div>
        <w:div w:id="1556500407">
          <w:marLeft w:val="480"/>
          <w:marRight w:val="0"/>
          <w:marTop w:val="0"/>
          <w:marBottom w:val="0"/>
          <w:divBdr>
            <w:top w:val="none" w:sz="0" w:space="0" w:color="auto"/>
            <w:left w:val="none" w:sz="0" w:space="0" w:color="auto"/>
            <w:bottom w:val="none" w:sz="0" w:space="0" w:color="auto"/>
            <w:right w:val="none" w:sz="0" w:space="0" w:color="auto"/>
          </w:divBdr>
        </w:div>
        <w:div w:id="1173834175">
          <w:marLeft w:val="480"/>
          <w:marRight w:val="0"/>
          <w:marTop w:val="0"/>
          <w:marBottom w:val="0"/>
          <w:divBdr>
            <w:top w:val="none" w:sz="0" w:space="0" w:color="auto"/>
            <w:left w:val="none" w:sz="0" w:space="0" w:color="auto"/>
            <w:bottom w:val="none" w:sz="0" w:space="0" w:color="auto"/>
            <w:right w:val="none" w:sz="0" w:space="0" w:color="auto"/>
          </w:divBdr>
        </w:div>
        <w:div w:id="1116673892">
          <w:marLeft w:val="480"/>
          <w:marRight w:val="0"/>
          <w:marTop w:val="0"/>
          <w:marBottom w:val="0"/>
          <w:divBdr>
            <w:top w:val="none" w:sz="0" w:space="0" w:color="auto"/>
            <w:left w:val="none" w:sz="0" w:space="0" w:color="auto"/>
            <w:bottom w:val="none" w:sz="0" w:space="0" w:color="auto"/>
            <w:right w:val="none" w:sz="0" w:space="0" w:color="auto"/>
          </w:divBdr>
        </w:div>
        <w:div w:id="1919052546">
          <w:marLeft w:val="480"/>
          <w:marRight w:val="0"/>
          <w:marTop w:val="0"/>
          <w:marBottom w:val="0"/>
          <w:divBdr>
            <w:top w:val="none" w:sz="0" w:space="0" w:color="auto"/>
            <w:left w:val="none" w:sz="0" w:space="0" w:color="auto"/>
            <w:bottom w:val="none" w:sz="0" w:space="0" w:color="auto"/>
            <w:right w:val="none" w:sz="0" w:space="0" w:color="auto"/>
          </w:divBdr>
        </w:div>
        <w:div w:id="1551847144">
          <w:marLeft w:val="480"/>
          <w:marRight w:val="0"/>
          <w:marTop w:val="0"/>
          <w:marBottom w:val="0"/>
          <w:divBdr>
            <w:top w:val="none" w:sz="0" w:space="0" w:color="auto"/>
            <w:left w:val="none" w:sz="0" w:space="0" w:color="auto"/>
            <w:bottom w:val="none" w:sz="0" w:space="0" w:color="auto"/>
            <w:right w:val="none" w:sz="0" w:space="0" w:color="auto"/>
          </w:divBdr>
        </w:div>
        <w:div w:id="870604737">
          <w:marLeft w:val="480"/>
          <w:marRight w:val="0"/>
          <w:marTop w:val="0"/>
          <w:marBottom w:val="0"/>
          <w:divBdr>
            <w:top w:val="none" w:sz="0" w:space="0" w:color="auto"/>
            <w:left w:val="none" w:sz="0" w:space="0" w:color="auto"/>
            <w:bottom w:val="none" w:sz="0" w:space="0" w:color="auto"/>
            <w:right w:val="none" w:sz="0" w:space="0" w:color="auto"/>
          </w:divBdr>
        </w:div>
        <w:div w:id="512185973">
          <w:marLeft w:val="480"/>
          <w:marRight w:val="0"/>
          <w:marTop w:val="0"/>
          <w:marBottom w:val="0"/>
          <w:divBdr>
            <w:top w:val="none" w:sz="0" w:space="0" w:color="auto"/>
            <w:left w:val="none" w:sz="0" w:space="0" w:color="auto"/>
            <w:bottom w:val="none" w:sz="0" w:space="0" w:color="auto"/>
            <w:right w:val="none" w:sz="0" w:space="0" w:color="auto"/>
          </w:divBdr>
        </w:div>
        <w:div w:id="1918594977">
          <w:marLeft w:val="480"/>
          <w:marRight w:val="0"/>
          <w:marTop w:val="0"/>
          <w:marBottom w:val="0"/>
          <w:divBdr>
            <w:top w:val="none" w:sz="0" w:space="0" w:color="auto"/>
            <w:left w:val="none" w:sz="0" w:space="0" w:color="auto"/>
            <w:bottom w:val="none" w:sz="0" w:space="0" w:color="auto"/>
            <w:right w:val="none" w:sz="0" w:space="0" w:color="auto"/>
          </w:divBdr>
        </w:div>
        <w:div w:id="414011285">
          <w:marLeft w:val="480"/>
          <w:marRight w:val="0"/>
          <w:marTop w:val="0"/>
          <w:marBottom w:val="0"/>
          <w:divBdr>
            <w:top w:val="none" w:sz="0" w:space="0" w:color="auto"/>
            <w:left w:val="none" w:sz="0" w:space="0" w:color="auto"/>
            <w:bottom w:val="none" w:sz="0" w:space="0" w:color="auto"/>
            <w:right w:val="none" w:sz="0" w:space="0" w:color="auto"/>
          </w:divBdr>
        </w:div>
        <w:div w:id="541089511">
          <w:marLeft w:val="480"/>
          <w:marRight w:val="0"/>
          <w:marTop w:val="0"/>
          <w:marBottom w:val="0"/>
          <w:divBdr>
            <w:top w:val="none" w:sz="0" w:space="0" w:color="auto"/>
            <w:left w:val="none" w:sz="0" w:space="0" w:color="auto"/>
            <w:bottom w:val="none" w:sz="0" w:space="0" w:color="auto"/>
            <w:right w:val="none" w:sz="0" w:space="0" w:color="auto"/>
          </w:divBdr>
        </w:div>
        <w:div w:id="1472672644">
          <w:marLeft w:val="480"/>
          <w:marRight w:val="0"/>
          <w:marTop w:val="0"/>
          <w:marBottom w:val="0"/>
          <w:divBdr>
            <w:top w:val="none" w:sz="0" w:space="0" w:color="auto"/>
            <w:left w:val="none" w:sz="0" w:space="0" w:color="auto"/>
            <w:bottom w:val="none" w:sz="0" w:space="0" w:color="auto"/>
            <w:right w:val="none" w:sz="0" w:space="0" w:color="auto"/>
          </w:divBdr>
        </w:div>
        <w:div w:id="1844591239">
          <w:marLeft w:val="480"/>
          <w:marRight w:val="0"/>
          <w:marTop w:val="0"/>
          <w:marBottom w:val="0"/>
          <w:divBdr>
            <w:top w:val="none" w:sz="0" w:space="0" w:color="auto"/>
            <w:left w:val="none" w:sz="0" w:space="0" w:color="auto"/>
            <w:bottom w:val="none" w:sz="0" w:space="0" w:color="auto"/>
            <w:right w:val="none" w:sz="0" w:space="0" w:color="auto"/>
          </w:divBdr>
        </w:div>
      </w:divsChild>
    </w:div>
    <w:div w:id="1562597015">
      <w:bodyDiv w:val="1"/>
      <w:marLeft w:val="0"/>
      <w:marRight w:val="0"/>
      <w:marTop w:val="0"/>
      <w:marBottom w:val="0"/>
      <w:divBdr>
        <w:top w:val="none" w:sz="0" w:space="0" w:color="auto"/>
        <w:left w:val="none" w:sz="0" w:space="0" w:color="auto"/>
        <w:bottom w:val="none" w:sz="0" w:space="0" w:color="auto"/>
        <w:right w:val="none" w:sz="0" w:space="0" w:color="auto"/>
      </w:divBdr>
    </w:div>
    <w:div w:id="1563714633">
      <w:bodyDiv w:val="1"/>
      <w:marLeft w:val="0"/>
      <w:marRight w:val="0"/>
      <w:marTop w:val="0"/>
      <w:marBottom w:val="0"/>
      <w:divBdr>
        <w:top w:val="none" w:sz="0" w:space="0" w:color="auto"/>
        <w:left w:val="none" w:sz="0" w:space="0" w:color="auto"/>
        <w:bottom w:val="none" w:sz="0" w:space="0" w:color="auto"/>
        <w:right w:val="none" w:sz="0" w:space="0" w:color="auto"/>
      </w:divBdr>
    </w:div>
    <w:div w:id="1564217093">
      <w:bodyDiv w:val="1"/>
      <w:marLeft w:val="0"/>
      <w:marRight w:val="0"/>
      <w:marTop w:val="0"/>
      <w:marBottom w:val="0"/>
      <w:divBdr>
        <w:top w:val="none" w:sz="0" w:space="0" w:color="auto"/>
        <w:left w:val="none" w:sz="0" w:space="0" w:color="auto"/>
        <w:bottom w:val="none" w:sz="0" w:space="0" w:color="auto"/>
        <w:right w:val="none" w:sz="0" w:space="0" w:color="auto"/>
      </w:divBdr>
    </w:div>
    <w:div w:id="1567522046">
      <w:bodyDiv w:val="1"/>
      <w:marLeft w:val="0"/>
      <w:marRight w:val="0"/>
      <w:marTop w:val="0"/>
      <w:marBottom w:val="0"/>
      <w:divBdr>
        <w:top w:val="none" w:sz="0" w:space="0" w:color="auto"/>
        <w:left w:val="none" w:sz="0" w:space="0" w:color="auto"/>
        <w:bottom w:val="none" w:sz="0" w:space="0" w:color="auto"/>
        <w:right w:val="none" w:sz="0" w:space="0" w:color="auto"/>
      </w:divBdr>
    </w:div>
    <w:div w:id="1568146223">
      <w:bodyDiv w:val="1"/>
      <w:marLeft w:val="0"/>
      <w:marRight w:val="0"/>
      <w:marTop w:val="0"/>
      <w:marBottom w:val="0"/>
      <w:divBdr>
        <w:top w:val="none" w:sz="0" w:space="0" w:color="auto"/>
        <w:left w:val="none" w:sz="0" w:space="0" w:color="auto"/>
        <w:bottom w:val="none" w:sz="0" w:space="0" w:color="auto"/>
        <w:right w:val="none" w:sz="0" w:space="0" w:color="auto"/>
      </w:divBdr>
    </w:div>
    <w:div w:id="1569917237">
      <w:bodyDiv w:val="1"/>
      <w:marLeft w:val="0"/>
      <w:marRight w:val="0"/>
      <w:marTop w:val="0"/>
      <w:marBottom w:val="0"/>
      <w:divBdr>
        <w:top w:val="none" w:sz="0" w:space="0" w:color="auto"/>
        <w:left w:val="none" w:sz="0" w:space="0" w:color="auto"/>
        <w:bottom w:val="none" w:sz="0" w:space="0" w:color="auto"/>
        <w:right w:val="none" w:sz="0" w:space="0" w:color="auto"/>
      </w:divBdr>
      <w:divsChild>
        <w:div w:id="1910965469">
          <w:marLeft w:val="480"/>
          <w:marRight w:val="0"/>
          <w:marTop w:val="0"/>
          <w:marBottom w:val="0"/>
          <w:divBdr>
            <w:top w:val="none" w:sz="0" w:space="0" w:color="auto"/>
            <w:left w:val="none" w:sz="0" w:space="0" w:color="auto"/>
            <w:bottom w:val="none" w:sz="0" w:space="0" w:color="auto"/>
            <w:right w:val="none" w:sz="0" w:space="0" w:color="auto"/>
          </w:divBdr>
        </w:div>
        <w:div w:id="216821623">
          <w:marLeft w:val="480"/>
          <w:marRight w:val="0"/>
          <w:marTop w:val="0"/>
          <w:marBottom w:val="0"/>
          <w:divBdr>
            <w:top w:val="none" w:sz="0" w:space="0" w:color="auto"/>
            <w:left w:val="none" w:sz="0" w:space="0" w:color="auto"/>
            <w:bottom w:val="none" w:sz="0" w:space="0" w:color="auto"/>
            <w:right w:val="none" w:sz="0" w:space="0" w:color="auto"/>
          </w:divBdr>
        </w:div>
        <w:div w:id="1593126776">
          <w:marLeft w:val="480"/>
          <w:marRight w:val="0"/>
          <w:marTop w:val="0"/>
          <w:marBottom w:val="0"/>
          <w:divBdr>
            <w:top w:val="none" w:sz="0" w:space="0" w:color="auto"/>
            <w:left w:val="none" w:sz="0" w:space="0" w:color="auto"/>
            <w:bottom w:val="none" w:sz="0" w:space="0" w:color="auto"/>
            <w:right w:val="none" w:sz="0" w:space="0" w:color="auto"/>
          </w:divBdr>
        </w:div>
        <w:div w:id="823006878">
          <w:marLeft w:val="480"/>
          <w:marRight w:val="0"/>
          <w:marTop w:val="0"/>
          <w:marBottom w:val="0"/>
          <w:divBdr>
            <w:top w:val="none" w:sz="0" w:space="0" w:color="auto"/>
            <w:left w:val="none" w:sz="0" w:space="0" w:color="auto"/>
            <w:bottom w:val="none" w:sz="0" w:space="0" w:color="auto"/>
            <w:right w:val="none" w:sz="0" w:space="0" w:color="auto"/>
          </w:divBdr>
        </w:div>
        <w:div w:id="736822999">
          <w:marLeft w:val="480"/>
          <w:marRight w:val="0"/>
          <w:marTop w:val="0"/>
          <w:marBottom w:val="0"/>
          <w:divBdr>
            <w:top w:val="none" w:sz="0" w:space="0" w:color="auto"/>
            <w:left w:val="none" w:sz="0" w:space="0" w:color="auto"/>
            <w:bottom w:val="none" w:sz="0" w:space="0" w:color="auto"/>
            <w:right w:val="none" w:sz="0" w:space="0" w:color="auto"/>
          </w:divBdr>
        </w:div>
        <w:div w:id="1674215367">
          <w:marLeft w:val="480"/>
          <w:marRight w:val="0"/>
          <w:marTop w:val="0"/>
          <w:marBottom w:val="0"/>
          <w:divBdr>
            <w:top w:val="none" w:sz="0" w:space="0" w:color="auto"/>
            <w:left w:val="none" w:sz="0" w:space="0" w:color="auto"/>
            <w:bottom w:val="none" w:sz="0" w:space="0" w:color="auto"/>
            <w:right w:val="none" w:sz="0" w:space="0" w:color="auto"/>
          </w:divBdr>
        </w:div>
        <w:div w:id="406461991">
          <w:marLeft w:val="480"/>
          <w:marRight w:val="0"/>
          <w:marTop w:val="0"/>
          <w:marBottom w:val="0"/>
          <w:divBdr>
            <w:top w:val="none" w:sz="0" w:space="0" w:color="auto"/>
            <w:left w:val="none" w:sz="0" w:space="0" w:color="auto"/>
            <w:bottom w:val="none" w:sz="0" w:space="0" w:color="auto"/>
            <w:right w:val="none" w:sz="0" w:space="0" w:color="auto"/>
          </w:divBdr>
        </w:div>
        <w:div w:id="1180662870">
          <w:marLeft w:val="480"/>
          <w:marRight w:val="0"/>
          <w:marTop w:val="0"/>
          <w:marBottom w:val="0"/>
          <w:divBdr>
            <w:top w:val="none" w:sz="0" w:space="0" w:color="auto"/>
            <w:left w:val="none" w:sz="0" w:space="0" w:color="auto"/>
            <w:bottom w:val="none" w:sz="0" w:space="0" w:color="auto"/>
            <w:right w:val="none" w:sz="0" w:space="0" w:color="auto"/>
          </w:divBdr>
        </w:div>
        <w:div w:id="623737403">
          <w:marLeft w:val="480"/>
          <w:marRight w:val="0"/>
          <w:marTop w:val="0"/>
          <w:marBottom w:val="0"/>
          <w:divBdr>
            <w:top w:val="none" w:sz="0" w:space="0" w:color="auto"/>
            <w:left w:val="none" w:sz="0" w:space="0" w:color="auto"/>
            <w:bottom w:val="none" w:sz="0" w:space="0" w:color="auto"/>
            <w:right w:val="none" w:sz="0" w:space="0" w:color="auto"/>
          </w:divBdr>
        </w:div>
        <w:div w:id="1493912268">
          <w:marLeft w:val="480"/>
          <w:marRight w:val="0"/>
          <w:marTop w:val="0"/>
          <w:marBottom w:val="0"/>
          <w:divBdr>
            <w:top w:val="none" w:sz="0" w:space="0" w:color="auto"/>
            <w:left w:val="none" w:sz="0" w:space="0" w:color="auto"/>
            <w:bottom w:val="none" w:sz="0" w:space="0" w:color="auto"/>
            <w:right w:val="none" w:sz="0" w:space="0" w:color="auto"/>
          </w:divBdr>
        </w:div>
        <w:div w:id="545070216">
          <w:marLeft w:val="480"/>
          <w:marRight w:val="0"/>
          <w:marTop w:val="0"/>
          <w:marBottom w:val="0"/>
          <w:divBdr>
            <w:top w:val="none" w:sz="0" w:space="0" w:color="auto"/>
            <w:left w:val="none" w:sz="0" w:space="0" w:color="auto"/>
            <w:bottom w:val="none" w:sz="0" w:space="0" w:color="auto"/>
            <w:right w:val="none" w:sz="0" w:space="0" w:color="auto"/>
          </w:divBdr>
        </w:div>
        <w:div w:id="685059315">
          <w:marLeft w:val="480"/>
          <w:marRight w:val="0"/>
          <w:marTop w:val="0"/>
          <w:marBottom w:val="0"/>
          <w:divBdr>
            <w:top w:val="none" w:sz="0" w:space="0" w:color="auto"/>
            <w:left w:val="none" w:sz="0" w:space="0" w:color="auto"/>
            <w:bottom w:val="none" w:sz="0" w:space="0" w:color="auto"/>
            <w:right w:val="none" w:sz="0" w:space="0" w:color="auto"/>
          </w:divBdr>
        </w:div>
        <w:div w:id="2117745263">
          <w:marLeft w:val="480"/>
          <w:marRight w:val="0"/>
          <w:marTop w:val="0"/>
          <w:marBottom w:val="0"/>
          <w:divBdr>
            <w:top w:val="none" w:sz="0" w:space="0" w:color="auto"/>
            <w:left w:val="none" w:sz="0" w:space="0" w:color="auto"/>
            <w:bottom w:val="none" w:sz="0" w:space="0" w:color="auto"/>
            <w:right w:val="none" w:sz="0" w:space="0" w:color="auto"/>
          </w:divBdr>
        </w:div>
        <w:div w:id="1566180781">
          <w:marLeft w:val="480"/>
          <w:marRight w:val="0"/>
          <w:marTop w:val="0"/>
          <w:marBottom w:val="0"/>
          <w:divBdr>
            <w:top w:val="none" w:sz="0" w:space="0" w:color="auto"/>
            <w:left w:val="none" w:sz="0" w:space="0" w:color="auto"/>
            <w:bottom w:val="none" w:sz="0" w:space="0" w:color="auto"/>
            <w:right w:val="none" w:sz="0" w:space="0" w:color="auto"/>
          </w:divBdr>
        </w:div>
        <w:div w:id="905918716">
          <w:marLeft w:val="480"/>
          <w:marRight w:val="0"/>
          <w:marTop w:val="0"/>
          <w:marBottom w:val="0"/>
          <w:divBdr>
            <w:top w:val="none" w:sz="0" w:space="0" w:color="auto"/>
            <w:left w:val="none" w:sz="0" w:space="0" w:color="auto"/>
            <w:bottom w:val="none" w:sz="0" w:space="0" w:color="auto"/>
            <w:right w:val="none" w:sz="0" w:space="0" w:color="auto"/>
          </w:divBdr>
        </w:div>
        <w:div w:id="1017656076">
          <w:marLeft w:val="480"/>
          <w:marRight w:val="0"/>
          <w:marTop w:val="0"/>
          <w:marBottom w:val="0"/>
          <w:divBdr>
            <w:top w:val="none" w:sz="0" w:space="0" w:color="auto"/>
            <w:left w:val="none" w:sz="0" w:space="0" w:color="auto"/>
            <w:bottom w:val="none" w:sz="0" w:space="0" w:color="auto"/>
            <w:right w:val="none" w:sz="0" w:space="0" w:color="auto"/>
          </w:divBdr>
        </w:div>
        <w:div w:id="1499037386">
          <w:marLeft w:val="480"/>
          <w:marRight w:val="0"/>
          <w:marTop w:val="0"/>
          <w:marBottom w:val="0"/>
          <w:divBdr>
            <w:top w:val="none" w:sz="0" w:space="0" w:color="auto"/>
            <w:left w:val="none" w:sz="0" w:space="0" w:color="auto"/>
            <w:bottom w:val="none" w:sz="0" w:space="0" w:color="auto"/>
            <w:right w:val="none" w:sz="0" w:space="0" w:color="auto"/>
          </w:divBdr>
        </w:div>
        <w:div w:id="1057820121">
          <w:marLeft w:val="480"/>
          <w:marRight w:val="0"/>
          <w:marTop w:val="0"/>
          <w:marBottom w:val="0"/>
          <w:divBdr>
            <w:top w:val="none" w:sz="0" w:space="0" w:color="auto"/>
            <w:left w:val="none" w:sz="0" w:space="0" w:color="auto"/>
            <w:bottom w:val="none" w:sz="0" w:space="0" w:color="auto"/>
            <w:right w:val="none" w:sz="0" w:space="0" w:color="auto"/>
          </w:divBdr>
        </w:div>
        <w:div w:id="1383410107">
          <w:marLeft w:val="480"/>
          <w:marRight w:val="0"/>
          <w:marTop w:val="0"/>
          <w:marBottom w:val="0"/>
          <w:divBdr>
            <w:top w:val="none" w:sz="0" w:space="0" w:color="auto"/>
            <w:left w:val="none" w:sz="0" w:space="0" w:color="auto"/>
            <w:bottom w:val="none" w:sz="0" w:space="0" w:color="auto"/>
            <w:right w:val="none" w:sz="0" w:space="0" w:color="auto"/>
          </w:divBdr>
        </w:div>
        <w:div w:id="127940216">
          <w:marLeft w:val="480"/>
          <w:marRight w:val="0"/>
          <w:marTop w:val="0"/>
          <w:marBottom w:val="0"/>
          <w:divBdr>
            <w:top w:val="none" w:sz="0" w:space="0" w:color="auto"/>
            <w:left w:val="none" w:sz="0" w:space="0" w:color="auto"/>
            <w:bottom w:val="none" w:sz="0" w:space="0" w:color="auto"/>
            <w:right w:val="none" w:sz="0" w:space="0" w:color="auto"/>
          </w:divBdr>
        </w:div>
        <w:div w:id="1087111853">
          <w:marLeft w:val="480"/>
          <w:marRight w:val="0"/>
          <w:marTop w:val="0"/>
          <w:marBottom w:val="0"/>
          <w:divBdr>
            <w:top w:val="none" w:sz="0" w:space="0" w:color="auto"/>
            <w:left w:val="none" w:sz="0" w:space="0" w:color="auto"/>
            <w:bottom w:val="none" w:sz="0" w:space="0" w:color="auto"/>
            <w:right w:val="none" w:sz="0" w:space="0" w:color="auto"/>
          </w:divBdr>
        </w:div>
        <w:div w:id="750590698">
          <w:marLeft w:val="480"/>
          <w:marRight w:val="0"/>
          <w:marTop w:val="0"/>
          <w:marBottom w:val="0"/>
          <w:divBdr>
            <w:top w:val="none" w:sz="0" w:space="0" w:color="auto"/>
            <w:left w:val="none" w:sz="0" w:space="0" w:color="auto"/>
            <w:bottom w:val="none" w:sz="0" w:space="0" w:color="auto"/>
            <w:right w:val="none" w:sz="0" w:space="0" w:color="auto"/>
          </w:divBdr>
        </w:div>
        <w:div w:id="15739455">
          <w:marLeft w:val="480"/>
          <w:marRight w:val="0"/>
          <w:marTop w:val="0"/>
          <w:marBottom w:val="0"/>
          <w:divBdr>
            <w:top w:val="none" w:sz="0" w:space="0" w:color="auto"/>
            <w:left w:val="none" w:sz="0" w:space="0" w:color="auto"/>
            <w:bottom w:val="none" w:sz="0" w:space="0" w:color="auto"/>
            <w:right w:val="none" w:sz="0" w:space="0" w:color="auto"/>
          </w:divBdr>
        </w:div>
        <w:div w:id="1518499456">
          <w:marLeft w:val="480"/>
          <w:marRight w:val="0"/>
          <w:marTop w:val="0"/>
          <w:marBottom w:val="0"/>
          <w:divBdr>
            <w:top w:val="none" w:sz="0" w:space="0" w:color="auto"/>
            <w:left w:val="none" w:sz="0" w:space="0" w:color="auto"/>
            <w:bottom w:val="none" w:sz="0" w:space="0" w:color="auto"/>
            <w:right w:val="none" w:sz="0" w:space="0" w:color="auto"/>
          </w:divBdr>
        </w:div>
        <w:div w:id="1033729400">
          <w:marLeft w:val="480"/>
          <w:marRight w:val="0"/>
          <w:marTop w:val="0"/>
          <w:marBottom w:val="0"/>
          <w:divBdr>
            <w:top w:val="none" w:sz="0" w:space="0" w:color="auto"/>
            <w:left w:val="none" w:sz="0" w:space="0" w:color="auto"/>
            <w:bottom w:val="none" w:sz="0" w:space="0" w:color="auto"/>
            <w:right w:val="none" w:sz="0" w:space="0" w:color="auto"/>
          </w:divBdr>
        </w:div>
        <w:div w:id="982343985">
          <w:marLeft w:val="480"/>
          <w:marRight w:val="0"/>
          <w:marTop w:val="0"/>
          <w:marBottom w:val="0"/>
          <w:divBdr>
            <w:top w:val="none" w:sz="0" w:space="0" w:color="auto"/>
            <w:left w:val="none" w:sz="0" w:space="0" w:color="auto"/>
            <w:bottom w:val="none" w:sz="0" w:space="0" w:color="auto"/>
            <w:right w:val="none" w:sz="0" w:space="0" w:color="auto"/>
          </w:divBdr>
        </w:div>
        <w:div w:id="1055813513">
          <w:marLeft w:val="480"/>
          <w:marRight w:val="0"/>
          <w:marTop w:val="0"/>
          <w:marBottom w:val="0"/>
          <w:divBdr>
            <w:top w:val="none" w:sz="0" w:space="0" w:color="auto"/>
            <w:left w:val="none" w:sz="0" w:space="0" w:color="auto"/>
            <w:bottom w:val="none" w:sz="0" w:space="0" w:color="auto"/>
            <w:right w:val="none" w:sz="0" w:space="0" w:color="auto"/>
          </w:divBdr>
        </w:div>
        <w:div w:id="6298380">
          <w:marLeft w:val="480"/>
          <w:marRight w:val="0"/>
          <w:marTop w:val="0"/>
          <w:marBottom w:val="0"/>
          <w:divBdr>
            <w:top w:val="none" w:sz="0" w:space="0" w:color="auto"/>
            <w:left w:val="none" w:sz="0" w:space="0" w:color="auto"/>
            <w:bottom w:val="none" w:sz="0" w:space="0" w:color="auto"/>
            <w:right w:val="none" w:sz="0" w:space="0" w:color="auto"/>
          </w:divBdr>
        </w:div>
        <w:div w:id="937519775">
          <w:marLeft w:val="480"/>
          <w:marRight w:val="0"/>
          <w:marTop w:val="0"/>
          <w:marBottom w:val="0"/>
          <w:divBdr>
            <w:top w:val="none" w:sz="0" w:space="0" w:color="auto"/>
            <w:left w:val="none" w:sz="0" w:space="0" w:color="auto"/>
            <w:bottom w:val="none" w:sz="0" w:space="0" w:color="auto"/>
            <w:right w:val="none" w:sz="0" w:space="0" w:color="auto"/>
          </w:divBdr>
        </w:div>
        <w:div w:id="81532394">
          <w:marLeft w:val="480"/>
          <w:marRight w:val="0"/>
          <w:marTop w:val="0"/>
          <w:marBottom w:val="0"/>
          <w:divBdr>
            <w:top w:val="none" w:sz="0" w:space="0" w:color="auto"/>
            <w:left w:val="none" w:sz="0" w:space="0" w:color="auto"/>
            <w:bottom w:val="none" w:sz="0" w:space="0" w:color="auto"/>
            <w:right w:val="none" w:sz="0" w:space="0" w:color="auto"/>
          </w:divBdr>
        </w:div>
        <w:div w:id="1297754715">
          <w:marLeft w:val="480"/>
          <w:marRight w:val="0"/>
          <w:marTop w:val="0"/>
          <w:marBottom w:val="0"/>
          <w:divBdr>
            <w:top w:val="none" w:sz="0" w:space="0" w:color="auto"/>
            <w:left w:val="none" w:sz="0" w:space="0" w:color="auto"/>
            <w:bottom w:val="none" w:sz="0" w:space="0" w:color="auto"/>
            <w:right w:val="none" w:sz="0" w:space="0" w:color="auto"/>
          </w:divBdr>
        </w:div>
        <w:div w:id="1915045090">
          <w:marLeft w:val="480"/>
          <w:marRight w:val="0"/>
          <w:marTop w:val="0"/>
          <w:marBottom w:val="0"/>
          <w:divBdr>
            <w:top w:val="none" w:sz="0" w:space="0" w:color="auto"/>
            <w:left w:val="none" w:sz="0" w:space="0" w:color="auto"/>
            <w:bottom w:val="none" w:sz="0" w:space="0" w:color="auto"/>
            <w:right w:val="none" w:sz="0" w:space="0" w:color="auto"/>
          </w:divBdr>
        </w:div>
        <w:div w:id="798690544">
          <w:marLeft w:val="480"/>
          <w:marRight w:val="0"/>
          <w:marTop w:val="0"/>
          <w:marBottom w:val="0"/>
          <w:divBdr>
            <w:top w:val="none" w:sz="0" w:space="0" w:color="auto"/>
            <w:left w:val="none" w:sz="0" w:space="0" w:color="auto"/>
            <w:bottom w:val="none" w:sz="0" w:space="0" w:color="auto"/>
            <w:right w:val="none" w:sz="0" w:space="0" w:color="auto"/>
          </w:divBdr>
        </w:div>
        <w:div w:id="1876573568">
          <w:marLeft w:val="480"/>
          <w:marRight w:val="0"/>
          <w:marTop w:val="0"/>
          <w:marBottom w:val="0"/>
          <w:divBdr>
            <w:top w:val="none" w:sz="0" w:space="0" w:color="auto"/>
            <w:left w:val="none" w:sz="0" w:space="0" w:color="auto"/>
            <w:bottom w:val="none" w:sz="0" w:space="0" w:color="auto"/>
            <w:right w:val="none" w:sz="0" w:space="0" w:color="auto"/>
          </w:divBdr>
        </w:div>
        <w:div w:id="1854683686">
          <w:marLeft w:val="480"/>
          <w:marRight w:val="0"/>
          <w:marTop w:val="0"/>
          <w:marBottom w:val="0"/>
          <w:divBdr>
            <w:top w:val="none" w:sz="0" w:space="0" w:color="auto"/>
            <w:left w:val="none" w:sz="0" w:space="0" w:color="auto"/>
            <w:bottom w:val="none" w:sz="0" w:space="0" w:color="auto"/>
            <w:right w:val="none" w:sz="0" w:space="0" w:color="auto"/>
          </w:divBdr>
        </w:div>
        <w:div w:id="1705783856">
          <w:marLeft w:val="480"/>
          <w:marRight w:val="0"/>
          <w:marTop w:val="0"/>
          <w:marBottom w:val="0"/>
          <w:divBdr>
            <w:top w:val="none" w:sz="0" w:space="0" w:color="auto"/>
            <w:left w:val="none" w:sz="0" w:space="0" w:color="auto"/>
            <w:bottom w:val="none" w:sz="0" w:space="0" w:color="auto"/>
            <w:right w:val="none" w:sz="0" w:space="0" w:color="auto"/>
          </w:divBdr>
        </w:div>
        <w:div w:id="50815592">
          <w:marLeft w:val="480"/>
          <w:marRight w:val="0"/>
          <w:marTop w:val="0"/>
          <w:marBottom w:val="0"/>
          <w:divBdr>
            <w:top w:val="none" w:sz="0" w:space="0" w:color="auto"/>
            <w:left w:val="none" w:sz="0" w:space="0" w:color="auto"/>
            <w:bottom w:val="none" w:sz="0" w:space="0" w:color="auto"/>
            <w:right w:val="none" w:sz="0" w:space="0" w:color="auto"/>
          </w:divBdr>
        </w:div>
        <w:div w:id="1452750013">
          <w:marLeft w:val="480"/>
          <w:marRight w:val="0"/>
          <w:marTop w:val="0"/>
          <w:marBottom w:val="0"/>
          <w:divBdr>
            <w:top w:val="none" w:sz="0" w:space="0" w:color="auto"/>
            <w:left w:val="none" w:sz="0" w:space="0" w:color="auto"/>
            <w:bottom w:val="none" w:sz="0" w:space="0" w:color="auto"/>
            <w:right w:val="none" w:sz="0" w:space="0" w:color="auto"/>
          </w:divBdr>
        </w:div>
        <w:div w:id="1570269473">
          <w:marLeft w:val="480"/>
          <w:marRight w:val="0"/>
          <w:marTop w:val="0"/>
          <w:marBottom w:val="0"/>
          <w:divBdr>
            <w:top w:val="none" w:sz="0" w:space="0" w:color="auto"/>
            <w:left w:val="none" w:sz="0" w:space="0" w:color="auto"/>
            <w:bottom w:val="none" w:sz="0" w:space="0" w:color="auto"/>
            <w:right w:val="none" w:sz="0" w:space="0" w:color="auto"/>
          </w:divBdr>
        </w:div>
        <w:div w:id="1307318275">
          <w:marLeft w:val="480"/>
          <w:marRight w:val="0"/>
          <w:marTop w:val="0"/>
          <w:marBottom w:val="0"/>
          <w:divBdr>
            <w:top w:val="none" w:sz="0" w:space="0" w:color="auto"/>
            <w:left w:val="none" w:sz="0" w:space="0" w:color="auto"/>
            <w:bottom w:val="none" w:sz="0" w:space="0" w:color="auto"/>
            <w:right w:val="none" w:sz="0" w:space="0" w:color="auto"/>
          </w:divBdr>
        </w:div>
        <w:div w:id="1088883833">
          <w:marLeft w:val="480"/>
          <w:marRight w:val="0"/>
          <w:marTop w:val="0"/>
          <w:marBottom w:val="0"/>
          <w:divBdr>
            <w:top w:val="none" w:sz="0" w:space="0" w:color="auto"/>
            <w:left w:val="none" w:sz="0" w:space="0" w:color="auto"/>
            <w:bottom w:val="none" w:sz="0" w:space="0" w:color="auto"/>
            <w:right w:val="none" w:sz="0" w:space="0" w:color="auto"/>
          </w:divBdr>
        </w:div>
        <w:div w:id="2032948267">
          <w:marLeft w:val="480"/>
          <w:marRight w:val="0"/>
          <w:marTop w:val="0"/>
          <w:marBottom w:val="0"/>
          <w:divBdr>
            <w:top w:val="none" w:sz="0" w:space="0" w:color="auto"/>
            <w:left w:val="none" w:sz="0" w:space="0" w:color="auto"/>
            <w:bottom w:val="none" w:sz="0" w:space="0" w:color="auto"/>
            <w:right w:val="none" w:sz="0" w:space="0" w:color="auto"/>
          </w:divBdr>
        </w:div>
        <w:div w:id="353118676">
          <w:marLeft w:val="480"/>
          <w:marRight w:val="0"/>
          <w:marTop w:val="0"/>
          <w:marBottom w:val="0"/>
          <w:divBdr>
            <w:top w:val="none" w:sz="0" w:space="0" w:color="auto"/>
            <w:left w:val="none" w:sz="0" w:space="0" w:color="auto"/>
            <w:bottom w:val="none" w:sz="0" w:space="0" w:color="auto"/>
            <w:right w:val="none" w:sz="0" w:space="0" w:color="auto"/>
          </w:divBdr>
        </w:div>
        <w:div w:id="1316107155">
          <w:marLeft w:val="480"/>
          <w:marRight w:val="0"/>
          <w:marTop w:val="0"/>
          <w:marBottom w:val="0"/>
          <w:divBdr>
            <w:top w:val="none" w:sz="0" w:space="0" w:color="auto"/>
            <w:left w:val="none" w:sz="0" w:space="0" w:color="auto"/>
            <w:bottom w:val="none" w:sz="0" w:space="0" w:color="auto"/>
            <w:right w:val="none" w:sz="0" w:space="0" w:color="auto"/>
          </w:divBdr>
        </w:div>
        <w:div w:id="353533040">
          <w:marLeft w:val="480"/>
          <w:marRight w:val="0"/>
          <w:marTop w:val="0"/>
          <w:marBottom w:val="0"/>
          <w:divBdr>
            <w:top w:val="none" w:sz="0" w:space="0" w:color="auto"/>
            <w:left w:val="none" w:sz="0" w:space="0" w:color="auto"/>
            <w:bottom w:val="none" w:sz="0" w:space="0" w:color="auto"/>
            <w:right w:val="none" w:sz="0" w:space="0" w:color="auto"/>
          </w:divBdr>
        </w:div>
        <w:div w:id="1863934317">
          <w:marLeft w:val="480"/>
          <w:marRight w:val="0"/>
          <w:marTop w:val="0"/>
          <w:marBottom w:val="0"/>
          <w:divBdr>
            <w:top w:val="none" w:sz="0" w:space="0" w:color="auto"/>
            <w:left w:val="none" w:sz="0" w:space="0" w:color="auto"/>
            <w:bottom w:val="none" w:sz="0" w:space="0" w:color="auto"/>
            <w:right w:val="none" w:sz="0" w:space="0" w:color="auto"/>
          </w:divBdr>
        </w:div>
        <w:div w:id="652373557">
          <w:marLeft w:val="480"/>
          <w:marRight w:val="0"/>
          <w:marTop w:val="0"/>
          <w:marBottom w:val="0"/>
          <w:divBdr>
            <w:top w:val="none" w:sz="0" w:space="0" w:color="auto"/>
            <w:left w:val="none" w:sz="0" w:space="0" w:color="auto"/>
            <w:bottom w:val="none" w:sz="0" w:space="0" w:color="auto"/>
            <w:right w:val="none" w:sz="0" w:space="0" w:color="auto"/>
          </w:divBdr>
        </w:div>
        <w:div w:id="540364415">
          <w:marLeft w:val="480"/>
          <w:marRight w:val="0"/>
          <w:marTop w:val="0"/>
          <w:marBottom w:val="0"/>
          <w:divBdr>
            <w:top w:val="none" w:sz="0" w:space="0" w:color="auto"/>
            <w:left w:val="none" w:sz="0" w:space="0" w:color="auto"/>
            <w:bottom w:val="none" w:sz="0" w:space="0" w:color="auto"/>
            <w:right w:val="none" w:sz="0" w:space="0" w:color="auto"/>
          </w:divBdr>
        </w:div>
        <w:div w:id="1924215400">
          <w:marLeft w:val="480"/>
          <w:marRight w:val="0"/>
          <w:marTop w:val="0"/>
          <w:marBottom w:val="0"/>
          <w:divBdr>
            <w:top w:val="none" w:sz="0" w:space="0" w:color="auto"/>
            <w:left w:val="none" w:sz="0" w:space="0" w:color="auto"/>
            <w:bottom w:val="none" w:sz="0" w:space="0" w:color="auto"/>
            <w:right w:val="none" w:sz="0" w:space="0" w:color="auto"/>
          </w:divBdr>
        </w:div>
        <w:div w:id="1241333377">
          <w:marLeft w:val="480"/>
          <w:marRight w:val="0"/>
          <w:marTop w:val="0"/>
          <w:marBottom w:val="0"/>
          <w:divBdr>
            <w:top w:val="none" w:sz="0" w:space="0" w:color="auto"/>
            <w:left w:val="none" w:sz="0" w:space="0" w:color="auto"/>
            <w:bottom w:val="none" w:sz="0" w:space="0" w:color="auto"/>
            <w:right w:val="none" w:sz="0" w:space="0" w:color="auto"/>
          </w:divBdr>
        </w:div>
        <w:div w:id="1811361922">
          <w:marLeft w:val="480"/>
          <w:marRight w:val="0"/>
          <w:marTop w:val="0"/>
          <w:marBottom w:val="0"/>
          <w:divBdr>
            <w:top w:val="none" w:sz="0" w:space="0" w:color="auto"/>
            <w:left w:val="none" w:sz="0" w:space="0" w:color="auto"/>
            <w:bottom w:val="none" w:sz="0" w:space="0" w:color="auto"/>
            <w:right w:val="none" w:sz="0" w:space="0" w:color="auto"/>
          </w:divBdr>
        </w:div>
        <w:div w:id="228005582">
          <w:marLeft w:val="480"/>
          <w:marRight w:val="0"/>
          <w:marTop w:val="0"/>
          <w:marBottom w:val="0"/>
          <w:divBdr>
            <w:top w:val="none" w:sz="0" w:space="0" w:color="auto"/>
            <w:left w:val="none" w:sz="0" w:space="0" w:color="auto"/>
            <w:bottom w:val="none" w:sz="0" w:space="0" w:color="auto"/>
            <w:right w:val="none" w:sz="0" w:space="0" w:color="auto"/>
          </w:divBdr>
        </w:div>
        <w:div w:id="1705327255">
          <w:marLeft w:val="480"/>
          <w:marRight w:val="0"/>
          <w:marTop w:val="0"/>
          <w:marBottom w:val="0"/>
          <w:divBdr>
            <w:top w:val="none" w:sz="0" w:space="0" w:color="auto"/>
            <w:left w:val="none" w:sz="0" w:space="0" w:color="auto"/>
            <w:bottom w:val="none" w:sz="0" w:space="0" w:color="auto"/>
            <w:right w:val="none" w:sz="0" w:space="0" w:color="auto"/>
          </w:divBdr>
        </w:div>
        <w:div w:id="1239172049">
          <w:marLeft w:val="480"/>
          <w:marRight w:val="0"/>
          <w:marTop w:val="0"/>
          <w:marBottom w:val="0"/>
          <w:divBdr>
            <w:top w:val="none" w:sz="0" w:space="0" w:color="auto"/>
            <w:left w:val="none" w:sz="0" w:space="0" w:color="auto"/>
            <w:bottom w:val="none" w:sz="0" w:space="0" w:color="auto"/>
            <w:right w:val="none" w:sz="0" w:space="0" w:color="auto"/>
          </w:divBdr>
        </w:div>
        <w:div w:id="993338369">
          <w:marLeft w:val="480"/>
          <w:marRight w:val="0"/>
          <w:marTop w:val="0"/>
          <w:marBottom w:val="0"/>
          <w:divBdr>
            <w:top w:val="none" w:sz="0" w:space="0" w:color="auto"/>
            <w:left w:val="none" w:sz="0" w:space="0" w:color="auto"/>
            <w:bottom w:val="none" w:sz="0" w:space="0" w:color="auto"/>
            <w:right w:val="none" w:sz="0" w:space="0" w:color="auto"/>
          </w:divBdr>
        </w:div>
        <w:div w:id="1041246497">
          <w:marLeft w:val="480"/>
          <w:marRight w:val="0"/>
          <w:marTop w:val="0"/>
          <w:marBottom w:val="0"/>
          <w:divBdr>
            <w:top w:val="none" w:sz="0" w:space="0" w:color="auto"/>
            <w:left w:val="none" w:sz="0" w:space="0" w:color="auto"/>
            <w:bottom w:val="none" w:sz="0" w:space="0" w:color="auto"/>
            <w:right w:val="none" w:sz="0" w:space="0" w:color="auto"/>
          </w:divBdr>
        </w:div>
        <w:div w:id="1637294353">
          <w:marLeft w:val="480"/>
          <w:marRight w:val="0"/>
          <w:marTop w:val="0"/>
          <w:marBottom w:val="0"/>
          <w:divBdr>
            <w:top w:val="none" w:sz="0" w:space="0" w:color="auto"/>
            <w:left w:val="none" w:sz="0" w:space="0" w:color="auto"/>
            <w:bottom w:val="none" w:sz="0" w:space="0" w:color="auto"/>
            <w:right w:val="none" w:sz="0" w:space="0" w:color="auto"/>
          </w:divBdr>
        </w:div>
        <w:div w:id="750782664">
          <w:marLeft w:val="480"/>
          <w:marRight w:val="0"/>
          <w:marTop w:val="0"/>
          <w:marBottom w:val="0"/>
          <w:divBdr>
            <w:top w:val="none" w:sz="0" w:space="0" w:color="auto"/>
            <w:left w:val="none" w:sz="0" w:space="0" w:color="auto"/>
            <w:bottom w:val="none" w:sz="0" w:space="0" w:color="auto"/>
            <w:right w:val="none" w:sz="0" w:space="0" w:color="auto"/>
          </w:divBdr>
        </w:div>
        <w:div w:id="1761634861">
          <w:marLeft w:val="480"/>
          <w:marRight w:val="0"/>
          <w:marTop w:val="0"/>
          <w:marBottom w:val="0"/>
          <w:divBdr>
            <w:top w:val="none" w:sz="0" w:space="0" w:color="auto"/>
            <w:left w:val="none" w:sz="0" w:space="0" w:color="auto"/>
            <w:bottom w:val="none" w:sz="0" w:space="0" w:color="auto"/>
            <w:right w:val="none" w:sz="0" w:space="0" w:color="auto"/>
          </w:divBdr>
        </w:div>
        <w:div w:id="1700160837">
          <w:marLeft w:val="480"/>
          <w:marRight w:val="0"/>
          <w:marTop w:val="0"/>
          <w:marBottom w:val="0"/>
          <w:divBdr>
            <w:top w:val="none" w:sz="0" w:space="0" w:color="auto"/>
            <w:left w:val="none" w:sz="0" w:space="0" w:color="auto"/>
            <w:bottom w:val="none" w:sz="0" w:space="0" w:color="auto"/>
            <w:right w:val="none" w:sz="0" w:space="0" w:color="auto"/>
          </w:divBdr>
        </w:div>
        <w:div w:id="1073309419">
          <w:marLeft w:val="480"/>
          <w:marRight w:val="0"/>
          <w:marTop w:val="0"/>
          <w:marBottom w:val="0"/>
          <w:divBdr>
            <w:top w:val="none" w:sz="0" w:space="0" w:color="auto"/>
            <w:left w:val="none" w:sz="0" w:space="0" w:color="auto"/>
            <w:bottom w:val="none" w:sz="0" w:space="0" w:color="auto"/>
            <w:right w:val="none" w:sz="0" w:space="0" w:color="auto"/>
          </w:divBdr>
        </w:div>
        <w:div w:id="1512911535">
          <w:marLeft w:val="480"/>
          <w:marRight w:val="0"/>
          <w:marTop w:val="0"/>
          <w:marBottom w:val="0"/>
          <w:divBdr>
            <w:top w:val="none" w:sz="0" w:space="0" w:color="auto"/>
            <w:left w:val="none" w:sz="0" w:space="0" w:color="auto"/>
            <w:bottom w:val="none" w:sz="0" w:space="0" w:color="auto"/>
            <w:right w:val="none" w:sz="0" w:space="0" w:color="auto"/>
          </w:divBdr>
        </w:div>
        <w:div w:id="1938979021">
          <w:marLeft w:val="480"/>
          <w:marRight w:val="0"/>
          <w:marTop w:val="0"/>
          <w:marBottom w:val="0"/>
          <w:divBdr>
            <w:top w:val="none" w:sz="0" w:space="0" w:color="auto"/>
            <w:left w:val="none" w:sz="0" w:space="0" w:color="auto"/>
            <w:bottom w:val="none" w:sz="0" w:space="0" w:color="auto"/>
            <w:right w:val="none" w:sz="0" w:space="0" w:color="auto"/>
          </w:divBdr>
        </w:div>
        <w:div w:id="2134057606">
          <w:marLeft w:val="480"/>
          <w:marRight w:val="0"/>
          <w:marTop w:val="0"/>
          <w:marBottom w:val="0"/>
          <w:divBdr>
            <w:top w:val="none" w:sz="0" w:space="0" w:color="auto"/>
            <w:left w:val="none" w:sz="0" w:space="0" w:color="auto"/>
            <w:bottom w:val="none" w:sz="0" w:space="0" w:color="auto"/>
            <w:right w:val="none" w:sz="0" w:space="0" w:color="auto"/>
          </w:divBdr>
        </w:div>
        <w:div w:id="1923174422">
          <w:marLeft w:val="480"/>
          <w:marRight w:val="0"/>
          <w:marTop w:val="0"/>
          <w:marBottom w:val="0"/>
          <w:divBdr>
            <w:top w:val="none" w:sz="0" w:space="0" w:color="auto"/>
            <w:left w:val="none" w:sz="0" w:space="0" w:color="auto"/>
            <w:bottom w:val="none" w:sz="0" w:space="0" w:color="auto"/>
            <w:right w:val="none" w:sz="0" w:space="0" w:color="auto"/>
          </w:divBdr>
        </w:div>
        <w:div w:id="1826554253">
          <w:marLeft w:val="480"/>
          <w:marRight w:val="0"/>
          <w:marTop w:val="0"/>
          <w:marBottom w:val="0"/>
          <w:divBdr>
            <w:top w:val="none" w:sz="0" w:space="0" w:color="auto"/>
            <w:left w:val="none" w:sz="0" w:space="0" w:color="auto"/>
            <w:bottom w:val="none" w:sz="0" w:space="0" w:color="auto"/>
            <w:right w:val="none" w:sz="0" w:space="0" w:color="auto"/>
          </w:divBdr>
        </w:div>
        <w:div w:id="2087654288">
          <w:marLeft w:val="480"/>
          <w:marRight w:val="0"/>
          <w:marTop w:val="0"/>
          <w:marBottom w:val="0"/>
          <w:divBdr>
            <w:top w:val="none" w:sz="0" w:space="0" w:color="auto"/>
            <w:left w:val="none" w:sz="0" w:space="0" w:color="auto"/>
            <w:bottom w:val="none" w:sz="0" w:space="0" w:color="auto"/>
            <w:right w:val="none" w:sz="0" w:space="0" w:color="auto"/>
          </w:divBdr>
        </w:div>
        <w:div w:id="245505875">
          <w:marLeft w:val="480"/>
          <w:marRight w:val="0"/>
          <w:marTop w:val="0"/>
          <w:marBottom w:val="0"/>
          <w:divBdr>
            <w:top w:val="none" w:sz="0" w:space="0" w:color="auto"/>
            <w:left w:val="none" w:sz="0" w:space="0" w:color="auto"/>
            <w:bottom w:val="none" w:sz="0" w:space="0" w:color="auto"/>
            <w:right w:val="none" w:sz="0" w:space="0" w:color="auto"/>
          </w:divBdr>
        </w:div>
        <w:div w:id="1044257289">
          <w:marLeft w:val="480"/>
          <w:marRight w:val="0"/>
          <w:marTop w:val="0"/>
          <w:marBottom w:val="0"/>
          <w:divBdr>
            <w:top w:val="none" w:sz="0" w:space="0" w:color="auto"/>
            <w:left w:val="none" w:sz="0" w:space="0" w:color="auto"/>
            <w:bottom w:val="none" w:sz="0" w:space="0" w:color="auto"/>
            <w:right w:val="none" w:sz="0" w:space="0" w:color="auto"/>
          </w:divBdr>
        </w:div>
        <w:div w:id="1516730208">
          <w:marLeft w:val="480"/>
          <w:marRight w:val="0"/>
          <w:marTop w:val="0"/>
          <w:marBottom w:val="0"/>
          <w:divBdr>
            <w:top w:val="none" w:sz="0" w:space="0" w:color="auto"/>
            <w:left w:val="none" w:sz="0" w:space="0" w:color="auto"/>
            <w:bottom w:val="none" w:sz="0" w:space="0" w:color="auto"/>
            <w:right w:val="none" w:sz="0" w:space="0" w:color="auto"/>
          </w:divBdr>
        </w:div>
        <w:div w:id="1260288987">
          <w:marLeft w:val="480"/>
          <w:marRight w:val="0"/>
          <w:marTop w:val="0"/>
          <w:marBottom w:val="0"/>
          <w:divBdr>
            <w:top w:val="none" w:sz="0" w:space="0" w:color="auto"/>
            <w:left w:val="none" w:sz="0" w:space="0" w:color="auto"/>
            <w:bottom w:val="none" w:sz="0" w:space="0" w:color="auto"/>
            <w:right w:val="none" w:sz="0" w:space="0" w:color="auto"/>
          </w:divBdr>
        </w:div>
        <w:div w:id="677125670">
          <w:marLeft w:val="480"/>
          <w:marRight w:val="0"/>
          <w:marTop w:val="0"/>
          <w:marBottom w:val="0"/>
          <w:divBdr>
            <w:top w:val="none" w:sz="0" w:space="0" w:color="auto"/>
            <w:left w:val="none" w:sz="0" w:space="0" w:color="auto"/>
            <w:bottom w:val="none" w:sz="0" w:space="0" w:color="auto"/>
            <w:right w:val="none" w:sz="0" w:space="0" w:color="auto"/>
          </w:divBdr>
        </w:div>
        <w:div w:id="920286600">
          <w:marLeft w:val="480"/>
          <w:marRight w:val="0"/>
          <w:marTop w:val="0"/>
          <w:marBottom w:val="0"/>
          <w:divBdr>
            <w:top w:val="none" w:sz="0" w:space="0" w:color="auto"/>
            <w:left w:val="none" w:sz="0" w:space="0" w:color="auto"/>
            <w:bottom w:val="none" w:sz="0" w:space="0" w:color="auto"/>
            <w:right w:val="none" w:sz="0" w:space="0" w:color="auto"/>
          </w:divBdr>
        </w:div>
        <w:div w:id="129135667">
          <w:marLeft w:val="480"/>
          <w:marRight w:val="0"/>
          <w:marTop w:val="0"/>
          <w:marBottom w:val="0"/>
          <w:divBdr>
            <w:top w:val="none" w:sz="0" w:space="0" w:color="auto"/>
            <w:left w:val="none" w:sz="0" w:space="0" w:color="auto"/>
            <w:bottom w:val="none" w:sz="0" w:space="0" w:color="auto"/>
            <w:right w:val="none" w:sz="0" w:space="0" w:color="auto"/>
          </w:divBdr>
        </w:div>
        <w:div w:id="1765609323">
          <w:marLeft w:val="480"/>
          <w:marRight w:val="0"/>
          <w:marTop w:val="0"/>
          <w:marBottom w:val="0"/>
          <w:divBdr>
            <w:top w:val="none" w:sz="0" w:space="0" w:color="auto"/>
            <w:left w:val="none" w:sz="0" w:space="0" w:color="auto"/>
            <w:bottom w:val="none" w:sz="0" w:space="0" w:color="auto"/>
            <w:right w:val="none" w:sz="0" w:space="0" w:color="auto"/>
          </w:divBdr>
        </w:div>
        <w:div w:id="2099129044">
          <w:marLeft w:val="480"/>
          <w:marRight w:val="0"/>
          <w:marTop w:val="0"/>
          <w:marBottom w:val="0"/>
          <w:divBdr>
            <w:top w:val="none" w:sz="0" w:space="0" w:color="auto"/>
            <w:left w:val="none" w:sz="0" w:space="0" w:color="auto"/>
            <w:bottom w:val="none" w:sz="0" w:space="0" w:color="auto"/>
            <w:right w:val="none" w:sz="0" w:space="0" w:color="auto"/>
          </w:divBdr>
        </w:div>
        <w:div w:id="487089775">
          <w:marLeft w:val="480"/>
          <w:marRight w:val="0"/>
          <w:marTop w:val="0"/>
          <w:marBottom w:val="0"/>
          <w:divBdr>
            <w:top w:val="none" w:sz="0" w:space="0" w:color="auto"/>
            <w:left w:val="none" w:sz="0" w:space="0" w:color="auto"/>
            <w:bottom w:val="none" w:sz="0" w:space="0" w:color="auto"/>
            <w:right w:val="none" w:sz="0" w:space="0" w:color="auto"/>
          </w:divBdr>
        </w:div>
      </w:divsChild>
    </w:div>
    <w:div w:id="1572882798">
      <w:bodyDiv w:val="1"/>
      <w:marLeft w:val="0"/>
      <w:marRight w:val="0"/>
      <w:marTop w:val="0"/>
      <w:marBottom w:val="0"/>
      <w:divBdr>
        <w:top w:val="none" w:sz="0" w:space="0" w:color="auto"/>
        <w:left w:val="none" w:sz="0" w:space="0" w:color="auto"/>
        <w:bottom w:val="none" w:sz="0" w:space="0" w:color="auto"/>
        <w:right w:val="none" w:sz="0" w:space="0" w:color="auto"/>
      </w:divBdr>
    </w:div>
    <w:div w:id="1573154940">
      <w:bodyDiv w:val="1"/>
      <w:marLeft w:val="0"/>
      <w:marRight w:val="0"/>
      <w:marTop w:val="0"/>
      <w:marBottom w:val="0"/>
      <w:divBdr>
        <w:top w:val="none" w:sz="0" w:space="0" w:color="auto"/>
        <w:left w:val="none" w:sz="0" w:space="0" w:color="auto"/>
        <w:bottom w:val="none" w:sz="0" w:space="0" w:color="auto"/>
        <w:right w:val="none" w:sz="0" w:space="0" w:color="auto"/>
      </w:divBdr>
    </w:div>
    <w:div w:id="1574973966">
      <w:bodyDiv w:val="1"/>
      <w:marLeft w:val="0"/>
      <w:marRight w:val="0"/>
      <w:marTop w:val="0"/>
      <w:marBottom w:val="0"/>
      <w:divBdr>
        <w:top w:val="none" w:sz="0" w:space="0" w:color="auto"/>
        <w:left w:val="none" w:sz="0" w:space="0" w:color="auto"/>
        <w:bottom w:val="none" w:sz="0" w:space="0" w:color="auto"/>
        <w:right w:val="none" w:sz="0" w:space="0" w:color="auto"/>
      </w:divBdr>
    </w:div>
    <w:div w:id="1576549445">
      <w:bodyDiv w:val="1"/>
      <w:marLeft w:val="0"/>
      <w:marRight w:val="0"/>
      <w:marTop w:val="0"/>
      <w:marBottom w:val="0"/>
      <w:divBdr>
        <w:top w:val="none" w:sz="0" w:space="0" w:color="auto"/>
        <w:left w:val="none" w:sz="0" w:space="0" w:color="auto"/>
        <w:bottom w:val="none" w:sz="0" w:space="0" w:color="auto"/>
        <w:right w:val="none" w:sz="0" w:space="0" w:color="auto"/>
      </w:divBdr>
    </w:div>
    <w:div w:id="1579291178">
      <w:bodyDiv w:val="1"/>
      <w:marLeft w:val="0"/>
      <w:marRight w:val="0"/>
      <w:marTop w:val="0"/>
      <w:marBottom w:val="0"/>
      <w:divBdr>
        <w:top w:val="none" w:sz="0" w:space="0" w:color="auto"/>
        <w:left w:val="none" w:sz="0" w:space="0" w:color="auto"/>
        <w:bottom w:val="none" w:sz="0" w:space="0" w:color="auto"/>
        <w:right w:val="none" w:sz="0" w:space="0" w:color="auto"/>
      </w:divBdr>
    </w:div>
    <w:div w:id="1581523214">
      <w:bodyDiv w:val="1"/>
      <w:marLeft w:val="0"/>
      <w:marRight w:val="0"/>
      <w:marTop w:val="0"/>
      <w:marBottom w:val="0"/>
      <w:divBdr>
        <w:top w:val="none" w:sz="0" w:space="0" w:color="auto"/>
        <w:left w:val="none" w:sz="0" w:space="0" w:color="auto"/>
        <w:bottom w:val="none" w:sz="0" w:space="0" w:color="auto"/>
        <w:right w:val="none" w:sz="0" w:space="0" w:color="auto"/>
      </w:divBdr>
    </w:div>
    <w:div w:id="1582906158">
      <w:bodyDiv w:val="1"/>
      <w:marLeft w:val="0"/>
      <w:marRight w:val="0"/>
      <w:marTop w:val="0"/>
      <w:marBottom w:val="0"/>
      <w:divBdr>
        <w:top w:val="none" w:sz="0" w:space="0" w:color="auto"/>
        <w:left w:val="none" w:sz="0" w:space="0" w:color="auto"/>
        <w:bottom w:val="none" w:sz="0" w:space="0" w:color="auto"/>
        <w:right w:val="none" w:sz="0" w:space="0" w:color="auto"/>
      </w:divBdr>
    </w:div>
    <w:div w:id="1586723353">
      <w:bodyDiv w:val="1"/>
      <w:marLeft w:val="0"/>
      <w:marRight w:val="0"/>
      <w:marTop w:val="0"/>
      <w:marBottom w:val="0"/>
      <w:divBdr>
        <w:top w:val="none" w:sz="0" w:space="0" w:color="auto"/>
        <w:left w:val="none" w:sz="0" w:space="0" w:color="auto"/>
        <w:bottom w:val="none" w:sz="0" w:space="0" w:color="auto"/>
        <w:right w:val="none" w:sz="0" w:space="0" w:color="auto"/>
      </w:divBdr>
    </w:div>
    <w:div w:id="1593010162">
      <w:marLeft w:val="0"/>
      <w:marRight w:val="0"/>
      <w:marTop w:val="0"/>
      <w:marBottom w:val="0"/>
      <w:divBdr>
        <w:top w:val="none" w:sz="0" w:space="0" w:color="auto"/>
        <w:left w:val="none" w:sz="0" w:space="0" w:color="auto"/>
        <w:bottom w:val="none" w:sz="0" w:space="0" w:color="auto"/>
        <w:right w:val="none" w:sz="0" w:space="0" w:color="auto"/>
      </w:divBdr>
    </w:div>
    <w:div w:id="1594628954">
      <w:bodyDiv w:val="1"/>
      <w:marLeft w:val="0"/>
      <w:marRight w:val="0"/>
      <w:marTop w:val="0"/>
      <w:marBottom w:val="0"/>
      <w:divBdr>
        <w:top w:val="none" w:sz="0" w:space="0" w:color="auto"/>
        <w:left w:val="none" w:sz="0" w:space="0" w:color="auto"/>
        <w:bottom w:val="none" w:sz="0" w:space="0" w:color="auto"/>
        <w:right w:val="none" w:sz="0" w:space="0" w:color="auto"/>
      </w:divBdr>
    </w:div>
    <w:div w:id="1600870208">
      <w:bodyDiv w:val="1"/>
      <w:marLeft w:val="0"/>
      <w:marRight w:val="0"/>
      <w:marTop w:val="0"/>
      <w:marBottom w:val="0"/>
      <w:divBdr>
        <w:top w:val="none" w:sz="0" w:space="0" w:color="auto"/>
        <w:left w:val="none" w:sz="0" w:space="0" w:color="auto"/>
        <w:bottom w:val="none" w:sz="0" w:space="0" w:color="auto"/>
        <w:right w:val="none" w:sz="0" w:space="0" w:color="auto"/>
      </w:divBdr>
    </w:div>
    <w:div w:id="1603419395">
      <w:bodyDiv w:val="1"/>
      <w:marLeft w:val="0"/>
      <w:marRight w:val="0"/>
      <w:marTop w:val="0"/>
      <w:marBottom w:val="0"/>
      <w:divBdr>
        <w:top w:val="none" w:sz="0" w:space="0" w:color="auto"/>
        <w:left w:val="none" w:sz="0" w:space="0" w:color="auto"/>
        <w:bottom w:val="none" w:sz="0" w:space="0" w:color="auto"/>
        <w:right w:val="none" w:sz="0" w:space="0" w:color="auto"/>
      </w:divBdr>
    </w:div>
    <w:div w:id="1607691162">
      <w:bodyDiv w:val="1"/>
      <w:marLeft w:val="0"/>
      <w:marRight w:val="0"/>
      <w:marTop w:val="0"/>
      <w:marBottom w:val="0"/>
      <w:divBdr>
        <w:top w:val="none" w:sz="0" w:space="0" w:color="auto"/>
        <w:left w:val="none" w:sz="0" w:space="0" w:color="auto"/>
        <w:bottom w:val="none" w:sz="0" w:space="0" w:color="auto"/>
        <w:right w:val="none" w:sz="0" w:space="0" w:color="auto"/>
      </w:divBdr>
    </w:div>
    <w:div w:id="1608804079">
      <w:bodyDiv w:val="1"/>
      <w:marLeft w:val="0"/>
      <w:marRight w:val="0"/>
      <w:marTop w:val="0"/>
      <w:marBottom w:val="0"/>
      <w:divBdr>
        <w:top w:val="none" w:sz="0" w:space="0" w:color="auto"/>
        <w:left w:val="none" w:sz="0" w:space="0" w:color="auto"/>
        <w:bottom w:val="none" w:sz="0" w:space="0" w:color="auto"/>
        <w:right w:val="none" w:sz="0" w:space="0" w:color="auto"/>
      </w:divBdr>
    </w:div>
    <w:div w:id="1609002175">
      <w:bodyDiv w:val="1"/>
      <w:marLeft w:val="0"/>
      <w:marRight w:val="0"/>
      <w:marTop w:val="0"/>
      <w:marBottom w:val="0"/>
      <w:divBdr>
        <w:top w:val="none" w:sz="0" w:space="0" w:color="auto"/>
        <w:left w:val="none" w:sz="0" w:space="0" w:color="auto"/>
        <w:bottom w:val="none" w:sz="0" w:space="0" w:color="auto"/>
        <w:right w:val="none" w:sz="0" w:space="0" w:color="auto"/>
      </w:divBdr>
    </w:div>
    <w:div w:id="1609317661">
      <w:bodyDiv w:val="1"/>
      <w:marLeft w:val="0"/>
      <w:marRight w:val="0"/>
      <w:marTop w:val="0"/>
      <w:marBottom w:val="0"/>
      <w:divBdr>
        <w:top w:val="none" w:sz="0" w:space="0" w:color="auto"/>
        <w:left w:val="none" w:sz="0" w:space="0" w:color="auto"/>
        <w:bottom w:val="none" w:sz="0" w:space="0" w:color="auto"/>
        <w:right w:val="none" w:sz="0" w:space="0" w:color="auto"/>
      </w:divBdr>
      <w:divsChild>
        <w:div w:id="532114434">
          <w:marLeft w:val="480"/>
          <w:marRight w:val="0"/>
          <w:marTop w:val="0"/>
          <w:marBottom w:val="0"/>
          <w:divBdr>
            <w:top w:val="none" w:sz="0" w:space="0" w:color="auto"/>
            <w:left w:val="none" w:sz="0" w:space="0" w:color="auto"/>
            <w:bottom w:val="none" w:sz="0" w:space="0" w:color="auto"/>
            <w:right w:val="none" w:sz="0" w:space="0" w:color="auto"/>
          </w:divBdr>
        </w:div>
        <w:div w:id="828446346">
          <w:marLeft w:val="480"/>
          <w:marRight w:val="0"/>
          <w:marTop w:val="0"/>
          <w:marBottom w:val="0"/>
          <w:divBdr>
            <w:top w:val="none" w:sz="0" w:space="0" w:color="auto"/>
            <w:left w:val="none" w:sz="0" w:space="0" w:color="auto"/>
            <w:bottom w:val="none" w:sz="0" w:space="0" w:color="auto"/>
            <w:right w:val="none" w:sz="0" w:space="0" w:color="auto"/>
          </w:divBdr>
        </w:div>
        <w:div w:id="805706247">
          <w:marLeft w:val="480"/>
          <w:marRight w:val="0"/>
          <w:marTop w:val="0"/>
          <w:marBottom w:val="0"/>
          <w:divBdr>
            <w:top w:val="none" w:sz="0" w:space="0" w:color="auto"/>
            <w:left w:val="none" w:sz="0" w:space="0" w:color="auto"/>
            <w:bottom w:val="none" w:sz="0" w:space="0" w:color="auto"/>
            <w:right w:val="none" w:sz="0" w:space="0" w:color="auto"/>
          </w:divBdr>
        </w:div>
        <w:div w:id="2144735750">
          <w:marLeft w:val="480"/>
          <w:marRight w:val="0"/>
          <w:marTop w:val="0"/>
          <w:marBottom w:val="0"/>
          <w:divBdr>
            <w:top w:val="none" w:sz="0" w:space="0" w:color="auto"/>
            <w:left w:val="none" w:sz="0" w:space="0" w:color="auto"/>
            <w:bottom w:val="none" w:sz="0" w:space="0" w:color="auto"/>
            <w:right w:val="none" w:sz="0" w:space="0" w:color="auto"/>
          </w:divBdr>
        </w:div>
        <w:div w:id="8995631">
          <w:marLeft w:val="480"/>
          <w:marRight w:val="0"/>
          <w:marTop w:val="0"/>
          <w:marBottom w:val="0"/>
          <w:divBdr>
            <w:top w:val="none" w:sz="0" w:space="0" w:color="auto"/>
            <w:left w:val="none" w:sz="0" w:space="0" w:color="auto"/>
            <w:bottom w:val="none" w:sz="0" w:space="0" w:color="auto"/>
            <w:right w:val="none" w:sz="0" w:space="0" w:color="auto"/>
          </w:divBdr>
        </w:div>
        <w:div w:id="229770589">
          <w:marLeft w:val="480"/>
          <w:marRight w:val="0"/>
          <w:marTop w:val="0"/>
          <w:marBottom w:val="0"/>
          <w:divBdr>
            <w:top w:val="none" w:sz="0" w:space="0" w:color="auto"/>
            <w:left w:val="none" w:sz="0" w:space="0" w:color="auto"/>
            <w:bottom w:val="none" w:sz="0" w:space="0" w:color="auto"/>
            <w:right w:val="none" w:sz="0" w:space="0" w:color="auto"/>
          </w:divBdr>
        </w:div>
        <w:div w:id="1557666451">
          <w:marLeft w:val="480"/>
          <w:marRight w:val="0"/>
          <w:marTop w:val="0"/>
          <w:marBottom w:val="0"/>
          <w:divBdr>
            <w:top w:val="none" w:sz="0" w:space="0" w:color="auto"/>
            <w:left w:val="none" w:sz="0" w:space="0" w:color="auto"/>
            <w:bottom w:val="none" w:sz="0" w:space="0" w:color="auto"/>
            <w:right w:val="none" w:sz="0" w:space="0" w:color="auto"/>
          </w:divBdr>
        </w:div>
        <w:div w:id="2036274181">
          <w:marLeft w:val="480"/>
          <w:marRight w:val="0"/>
          <w:marTop w:val="0"/>
          <w:marBottom w:val="0"/>
          <w:divBdr>
            <w:top w:val="none" w:sz="0" w:space="0" w:color="auto"/>
            <w:left w:val="none" w:sz="0" w:space="0" w:color="auto"/>
            <w:bottom w:val="none" w:sz="0" w:space="0" w:color="auto"/>
            <w:right w:val="none" w:sz="0" w:space="0" w:color="auto"/>
          </w:divBdr>
        </w:div>
        <w:div w:id="420371462">
          <w:marLeft w:val="480"/>
          <w:marRight w:val="0"/>
          <w:marTop w:val="0"/>
          <w:marBottom w:val="0"/>
          <w:divBdr>
            <w:top w:val="none" w:sz="0" w:space="0" w:color="auto"/>
            <w:left w:val="none" w:sz="0" w:space="0" w:color="auto"/>
            <w:bottom w:val="none" w:sz="0" w:space="0" w:color="auto"/>
            <w:right w:val="none" w:sz="0" w:space="0" w:color="auto"/>
          </w:divBdr>
        </w:div>
        <w:div w:id="1700083012">
          <w:marLeft w:val="480"/>
          <w:marRight w:val="0"/>
          <w:marTop w:val="0"/>
          <w:marBottom w:val="0"/>
          <w:divBdr>
            <w:top w:val="none" w:sz="0" w:space="0" w:color="auto"/>
            <w:left w:val="none" w:sz="0" w:space="0" w:color="auto"/>
            <w:bottom w:val="none" w:sz="0" w:space="0" w:color="auto"/>
            <w:right w:val="none" w:sz="0" w:space="0" w:color="auto"/>
          </w:divBdr>
        </w:div>
        <w:div w:id="265889805">
          <w:marLeft w:val="480"/>
          <w:marRight w:val="0"/>
          <w:marTop w:val="0"/>
          <w:marBottom w:val="0"/>
          <w:divBdr>
            <w:top w:val="none" w:sz="0" w:space="0" w:color="auto"/>
            <w:left w:val="none" w:sz="0" w:space="0" w:color="auto"/>
            <w:bottom w:val="none" w:sz="0" w:space="0" w:color="auto"/>
            <w:right w:val="none" w:sz="0" w:space="0" w:color="auto"/>
          </w:divBdr>
        </w:div>
        <w:div w:id="315259860">
          <w:marLeft w:val="480"/>
          <w:marRight w:val="0"/>
          <w:marTop w:val="0"/>
          <w:marBottom w:val="0"/>
          <w:divBdr>
            <w:top w:val="none" w:sz="0" w:space="0" w:color="auto"/>
            <w:left w:val="none" w:sz="0" w:space="0" w:color="auto"/>
            <w:bottom w:val="none" w:sz="0" w:space="0" w:color="auto"/>
            <w:right w:val="none" w:sz="0" w:space="0" w:color="auto"/>
          </w:divBdr>
        </w:div>
        <w:div w:id="568537344">
          <w:marLeft w:val="480"/>
          <w:marRight w:val="0"/>
          <w:marTop w:val="0"/>
          <w:marBottom w:val="0"/>
          <w:divBdr>
            <w:top w:val="none" w:sz="0" w:space="0" w:color="auto"/>
            <w:left w:val="none" w:sz="0" w:space="0" w:color="auto"/>
            <w:bottom w:val="none" w:sz="0" w:space="0" w:color="auto"/>
            <w:right w:val="none" w:sz="0" w:space="0" w:color="auto"/>
          </w:divBdr>
        </w:div>
        <w:div w:id="1485705701">
          <w:marLeft w:val="480"/>
          <w:marRight w:val="0"/>
          <w:marTop w:val="0"/>
          <w:marBottom w:val="0"/>
          <w:divBdr>
            <w:top w:val="none" w:sz="0" w:space="0" w:color="auto"/>
            <w:left w:val="none" w:sz="0" w:space="0" w:color="auto"/>
            <w:bottom w:val="none" w:sz="0" w:space="0" w:color="auto"/>
            <w:right w:val="none" w:sz="0" w:space="0" w:color="auto"/>
          </w:divBdr>
        </w:div>
        <w:div w:id="439686872">
          <w:marLeft w:val="480"/>
          <w:marRight w:val="0"/>
          <w:marTop w:val="0"/>
          <w:marBottom w:val="0"/>
          <w:divBdr>
            <w:top w:val="none" w:sz="0" w:space="0" w:color="auto"/>
            <w:left w:val="none" w:sz="0" w:space="0" w:color="auto"/>
            <w:bottom w:val="none" w:sz="0" w:space="0" w:color="auto"/>
            <w:right w:val="none" w:sz="0" w:space="0" w:color="auto"/>
          </w:divBdr>
        </w:div>
        <w:div w:id="1884823739">
          <w:marLeft w:val="480"/>
          <w:marRight w:val="0"/>
          <w:marTop w:val="0"/>
          <w:marBottom w:val="0"/>
          <w:divBdr>
            <w:top w:val="none" w:sz="0" w:space="0" w:color="auto"/>
            <w:left w:val="none" w:sz="0" w:space="0" w:color="auto"/>
            <w:bottom w:val="none" w:sz="0" w:space="0" w:color="auto"/>
            <w:right w:val="none" w:sz="0" w:space="0" w:color="auto"/>
          </w:divBdr>
        </w:div>
        <w:div w:id="1054550588">
          <w:marLeft w:val="480"/>
          <w:marRight w:val="0"/>
          <w:marTop w:val="0"/>
          <w:marBottom w:val="0"/>
          <w:divBdr>
            <w:top w:val="none" w:sz="0" w:space="0" w:color="auto"/>
            <w:left w:val="none" w:sz="0" w:space="0" w:color="auto"/>
            <w:bottom w:val="none" w:sz="0" w:space="0" w:color="auto"/>
            <w:right w:val="none" w:sz="0" w:space="0" w:color="auto"/>
          </w:divBdr>
        </w:div>
        <w:div w:id="1381056520">
          <w:marLeft w:val="480"/>
          <w:marRight w:val="0"/>
          <w:marTop w:val="0"/>
          <w:marBottom w:val="0"/>
          <w:divBdr>
            <w:top w:val="none" w:sz="0" w:space="0" w:color="auto"/>
            <w:left w:val="none" w:sz="0" w:space="0" w:color="auto"/>
            <w:bottom w:val="none" w:sz="0" w:space="0" w:color="auto"/>
            <w:right w:val="none" w:sz="0" w:space="0" w:color="auto"/>
          </w:divBdr>
        </w:div>
        <w:div w:id="515466632">
          <w:marLeft w:val="480"/>
          <w:marRight w:val="0"/>
          <w:marTop w:val="0"/>
          <w:marBottom w:val="0"/>
          <w:divBdr>
            <w:top w:val="none" w:sz="0" w:space="0" w:color="auto"/>
            <w:left w:val="none" w:sz="0" w:space="0" w:color="auto"/>
            <w:bottom w:val="none" w:sz="0" w:space="0" w:color="auto"/>
            <w:right w:val="none" w:sz="0" w:space="0" w:color="auto"/>
          </w:divBdr>
        </w:div>
        <w:div w:id="887494228">
          <w:marLeft w:val="480"/>
          <w:marRight w:val="0"/>
          <w:marTop w:val="0"/>
          <w:marBottom w:val="0"/>
          <w:divBdr>
            <w:top w:val="none" w:sz="0" w:space="0" w:color="auto"/>
            <w:left w:val="none" w:sz="0" w:space="0" w:color="auto"/>
            <w:bottom w:val="none" w:sz="0" w:space="0" w:color="auto"/>
            <w:right w:val="none" w:sz="0" w:space="0" w:color="auto"/>
          </w:divBdr>
        </w:div>
        <w:div w:id="421297331">
          <w:marLeft w:val="480"/>
          <w:marRight w:val="0"/>
          <w:marTop w:val="0"/>
          <w:marBottom w:val="0"/>
          <w:divBdr>
            <w:top w:val="none" w:sz="0" w:space="0" w:color="auto"/>
            <w:left w:val="none" w:sz="0" w:space="0" w:color="auto"/>
            <w:bottom w:val="none" w:sz="0" w:space="0" w:color="auto"/>
            <w:right w:val="none" w:sz="0" w:space="0" w:color="auto"/>
          </w:divBdr>
        </w:div>
        <w:div w:id="9257483">
          <w:marLeft w:val="480"/>
          <w:marRight w:val="0"/>
          <w:marTop w:val="0"/>
          <w:marBottom w:val="0"/>
          <w:divBdr>
            <w:top w:val="none" w:sz="0" w:space="0" w:color="auto"/>
            <w:left w:val="none" w:sz="0" w:space="0" w:color="auto"/>
            <w:bottom w:val="none" w:sz="0" w:space="0" w:color="auto"/>
            <w:right w:val="none" w:sz="0" w:space="0" w:color="auto"/>
          </w:divBdr>
        </w:div>
        <w:div w:id="1073820927">
          <w:marLeft w:val="480"/>
          <w:marRight w:val="0"/>
          <w:marTop w:val="0"/>
          <w:marBottom w:val="0"/>
          <w:divBdr>
            <w:top w:val="none" w:sz="0" w:space="0" w:color="auto"/>
            <w:left w:val="none" w:sz="0" w:space="0" w:color="auto"/>
            <w:bottom w:val="none" w:sz="0" w:space="0" w:color="auto"/>
            <w:right w:val="none" w:sz="0" w:space="0" w:color="auto"/>
          </w:divBdr>
        </w:div>
        <w:div w:id="851723495">
          <w:marLeft w:val="480"/>
          <w:marRight w:val="0"/>
          <w:marTop w:val="0"/>
          <w:marBottom w:val="0"/>
          <w:divBdr>
            <w:top w:val="none" w:sz="0" w:space="0" w:color="auto"/>
            <w:left w:val="none" w:sz="0" w:space="0" w:color="auto"/>
            <w:bottom w:val="none" w:sz="0" w:space="0" w:color="auto"/>
            <w:right w:val="none" w:sz="0" w:space="0" w:color="auto"/>
          </w:divBdr>
        </w:div>
        <w:div w:id="1949459777">
          <w:marLeft w:val="480"/>
          <w:marRight w:val="0"/>
          <w:marTop w:val="0"/>
          <w:marBottom w:val="0"/>
          <w:divBdr>
            <w:top w:val="none" w:sz="0" w:space="0" w:color="auto"/>
            <w:left w:val="none" w:sz="0" w:space="0" w:color="auto"/>
            <w:bottom w:val="none" w:sz="0" w:space="0" w:color="auto"/>
            <w:right w:val="none" w:sz="0" w:space="0" w:color="auto"/>
          </w:divBdr>
        </w:div>
        <w:div w:id="464663171">
          <w:marLeft w:val="480"/>
          <w:marRight w:val="0"/>
          <w:marTop w:val="0"/>
          <w:marBottom w:val="0"/>
          <w:divBdr>
            <w:top w:val="none" w:sz="0" w:space="0" w:color="auto"/>
            <w:left w:val="none" w:sz="0" w:space="0" w:color="auto"/>
            <w:bottom w:val="none" w:sz="0" w:space="0" w:color="auto"/>
            <w:right w:val="none" w:sz="0" w:space="0" w:color="auto"/>
          </w:divBdr>
        </w:div>
        <w:div w:id="1508250340">
          <w:marLeft w:val="480"/>
          <w:marRight w:val="0"/>
          <w:marTop w:val="0"/>
          <w:marBottom w:val="0"/>
          <w:divBdr>
            <w:top w:val="none" w:sz="0" w:space="0" w:color="auto"/>
            <w:left w:val="none" w:sz="0" w:space="0" w:color="auto"/>
            <w:bottom w:val="none" w:sz="0" w:space="0" w:color="auto"/>
            <w:right w:val="none" w:sz="0" w:space="0" w:color="auto"/>
          </w:divBdr>
        </w:div>
        <w:div w:id="1412241533">
          <w:marLeft w:val="480"/>
          <w:marRight w:val="0"/>
          <w:marTop w:val="0"/>
          <w:marBottom w:val="0"/>
          <w:divBdr>
            <w:top w:val="none" w:sz="0" w:space="0" w:color="auto"/>
            <w:left w:val="none" w:sz="0" w:space="0" w:color="auto"/>
            <w:bottom w:val="none" w:sz="0" w:space="0" w:color="auto"/>
            <w:right w:val="none" w:sz="0" w:space="0" w:color="auto"/>
          </w:divBdr>
        </w:div>
        <w:div w:id="1977906527">
          <w:marLeft w:val="480"/>
          <w:marRight w:val="0"/>
          <w:marTop w:val="0"/>
          <w:marBottom w:val="0"/>
          <w:divBdr>
            <w:top w:val="none" w:sz="0" w:space="0" w:color="auto"/>
            <w:left w:val="none" w:sz="0" w:space="0" w:color="auto"/>
            <w:bottom w:val="none" w:sz="0" w:space="0" w:color="auto"/>
            <w:right w:val="none" w:sz="0" w:space="0" w:color="auto"/>
          </w:divBdr>
        </w:div>
        <w:div w:id="1988783583">
          <w:marLeft w:val="480"/>
          <w:marRight w:val="0"/>
          <w:marTop w:val="0"/>
          <w:marBottom w:val="0"/>
          <w:divBdr>
            <w:top w:val="none" w:sz="0" w:space="0" w:color="auto"/>
            <w:left w:val="none" w:sz="0" w:space="0" w:color="auto"/>
            <w:bottom w:val="none" w:sz="0" w:space="0" w:color="auto"/>
            <w:right w:val="none" w:sz="0" w:space="0" w:color="auto"/>
          </w:divBdr>
        </w:div>
        <w:div w:id="936059881">
          <w:marLeft w:val="480"/>
          <w:marRight w:val="0"/>
          <w:marTop w:val="0"/>
          <w:marBottom w:val="0"/>
          <w:divBdr>
            <w:top w:val="none" w:sz="0" w:space="0" w:color="auto"/>
            <w:left w:val="none" w:sz="0" w:space="0" w:color="auto"/>
            <w:bottom w:val="none" w:sz="0" w:space="0" w:color="auto"/>
            <w:right w:val="none" w:sz="0" w:space="0" w:color="auto"/>
          </w:divBdr>
        </w:div>
        <w:div w:id="569118886">
          <w:marLeft w:val="480"/>
          <w:marRight w:val="0"/>
          <w:marTop w:val="0"/>
          <w:marBottom w:val="0"/>
          <w:divBdr>
            <w:top w:val="none" w:sz="0" w:space="0" w:color="auto"/>
            <w:left w:val="none" w:sz="0" w:space="0" w:color="auto"/>
            <w:bottom w:val="none" w:sz="0" w:space="0" w:color="auto"/>
            <w:right w:val="none" w:sz="0" w:space="0" w:color="auto"/>
          </w:divBdr>
        </w:div>
        <w:div w:id="1264991646">
          <w:marLeft w:val="480"/>
          <w:marRight w:val="0"/>
          <w:marTop w:val="0"/>
          <w:marBottom w:val="0"/>
          <w:divBdr>
            <w:top w:val="none" w:sz="0" w:space="0" w:color="auto"/>
            <w:left w:val="none" w:sz="0" w:space="0" w:color="auto"/>
            <w:bottom w:val="none" w:sz="0" w:space="0" w:color="auto"/>
            <w:right w:val="none" w:sz="0" w:space="0" w:color="auto"/>
          </w:divBdr>
        </w:div>
        <w:div w:id="1780486998">
          <w:marLeft w:val="480"/>
          <w:marRight w:val="0"/>
          <w:marTop w:val="0"/>
          <w:marBottom w:val="0"/>
          <w:divBdr>
            <w:top w:val="none" w:sz="0" w:space="0" w:color="auto"/>
            <w:left w:val="none" w:sz="0" w:space="0" w:color="auto"/>
            <w:bottom w:val="none" w:sz="0" w:space="0" w:color="auto"/>
            <w:right w:val="none" w:sz="0" w:space="0" w:color="auto"/>
          </w:divBdr>
        </w:div>
        <w:div w:id="1737819870">
          <w:marLeft w:val="480"/>
          <w:marRight w:val="0"/>
          <w:marTop w:val="0"/>
          <w:marBottom w:val="0"/>
          <w:divBdr>
            <w:top w:val="none" w:sz="0" w:space="0" w:color="auto"/>
            <w:left w:val="none" w:sz="0" w:space="0" w:color="auto"/>
            <w:bottom w:val="none" w:sz="0" w:space="0" w:color="auto"/>
            <w:right w:val="none" w:sz="0" w:space="0" w:color="auto"/>
          </w:divBdr>
        </w:div>
        <w:div w:id="258215974">
          <w:marLeft w:val="480"/>
          <w:marRight w:val="0"/>
          <w:marTop w:val="0"/>
          <w:marBottom w:val="0"/>
          <w:divBdr>
            <w:top w:val="none" w:sz="0" w:space="0" w:color="auto"/>
            <w:left w:val="none" w:sz="0" w:space="0" w:color="auto"/>
            <w:bottom w:val="none" w:sz="0" w:space="0" w:color="auto"/>
            <w:right w:val="none" w:sz="0" w:space="0" w:color="auto"/>
          </w:divBdr>
        </w:div>
        <w:div w:id="241066701">
          <w:marLeft w:val="480"/>
          <w:marRight w:val="0"/>
          <w:marTop w:val="0"/>
          <w:marBottom w:val="0"/>
          <w:divBdr>
            <w:top w:val="none" w:sz="0" w:space="0" w:color="auto"/>
            <w:left w:val="none" w:sz="0" w:space="0" w:color="auto"/>
            <w:bottom w:val="none" w:sz="0" w:space="0" w:color="auto"/>
            <w:right w:val="none" w:sz="0" w:space="0" w:color="auto"/>
          </w:divBdr>
        </w:div>
        <w:div w:id="2135172524">
          <w:marLeft w:val="480"/>
          <w:marRight w:val="0"/>
          <w:marTop w:val="0"/>
          <w:marBottom w:val="0"/>
          <w:divBdr>
            <w:top w:val="none" w:sz="0" w:space="0" w:color="auto"/>
            <w:left w:val="none" w:sz="0" w:space="0" w:color="auto"/>
            <w:bottom w:val="none" w:sz="0" w:space="0" w:color="auto"/>
            <w:right w:val="none" w:sz="0" w:space="0" w:color="auto"/>
          </w:divBdr>
        </w:div>
        <w:div w:id="1253590883">
          <w:marLeft w:val="480"/>
          <w:marRight w:val="0"/>
          <w:marTop w:val="0"/>
          <w:marBottom w:val="0"/>
          <w:divBdr>
            <w:top w:val="none" w:sz="0" w:space="0" w:color="auto"/>
            <w:left w:val="none" w:sz="0" w:space="0" w:color="auto"/>
            <w:bottom w:val="none" w:sz="0" w:space="0" w:color="auto"/>
            <w:right w:val="none" w:sz="0" w:space="0" w:color="auto"/>
          </w:divBdr>
        </w:div>
        <w:div w:id="738408672">
          <w:marLeft w:val="480"/>
          <w:marRight w:val="0"/>
          <w:marTop w:val="0"/>
          <w:marBottom w:val="0"/>
          <w:divBdr>
            <w:top w:val="none" w:sz="0" w:space="0" w:color="auto"/>
            <w:left w:val="none" w:sz="0" w:space="0" w:color="auto"/>
            <w:bottom w:val="none" w:sz="0" w:space="0" w:color="auto"/>
            <w:right w:val="none" w:sz="0" w:space="0" w:color="auto"/>
          </w:divBdr>
        </w:div>
        <w:div w:id="340082290">
          <w:marLeft w:val="480"/>
          <w:marRight w:val="0"/>
          <w:marTop w:val="0"/>
          <w:marBottom w:val="0"/>
          <w:divBdr>
            <w:top w:val="none" w:sz="0" w:space="0" w:color="auto"/>
            <w:left w:val="none" w:sz="0" w:space="0" w:color="auto"/>
            <w:bottom w:val="none" w:sz="0" w:space="0" w:color="auto"/>
            <w:right w:val="none" w:sz="0" w:space="0" w:color="auto"/>
          </w:divBdr>
        </w:div>
        <w:div w:id="817961616">
          <w:marLeft w:val="480"/>
          <w:marRight w:val="0"/>
          <w:marTop w:val="0"/>
          <w:marBottom w:val="0"/>
          <w:divBdr>
            <w:top w:val="none" w:sz="0" w:space="0" w:color="auto"/>
            <w:left w:val="none" w:sz="0" w:space="0" w:color="auto"/>
            <w:bottom w:val="none" w:sz="0" w:space="0" w:color="auto"/>
            <w:right w:val="none" w:sz="0" w:space="0" w:color="auto"/>
          </w:divBdr>
        </w:div>
        <w:div w:id="189994028">
          <w:marLeft w:val="480"/>
          <w:marRight w:val="0"/>
          <w:marTop w:val="0"/>
          <w:marBottom w:val="0"/>
          <w:divBdr>
            <w:top w:val="none" w:sz="0" w:space="0" w:color="auto"/>
            <w:left w:val="none" w:sz="0" w:space="0" w:color="auto"/>
            <w:bottom w:val="none" w:sz="0" w:space="0" w:color="auto"/>
            <w:right w:val="none" w:sz="0" w:space="0" w:color="auto"/>
          </w:divBdr>
        </w:div>
        <w:div w:id="1984115863">
          <w:marLeft w:val="480"/>
          <w:marRight w:val="0"/>
          <w:marTop w:val="0"/>
          <w:marBottom w:val="0"/>
          <w:divBdr>
            <w:top w:val="none" w:sz="0" w:space="0" w:color="auto"/>
            <w:left w:val="none" w:sz="0" w:space="0" w:color="auto"/>
            <w:bottom w:val="none" w:sz="0" w:space="0" w:color="auto"/>
            <w:right w:val="none" w:sz="0" w:space="0" w:color="auto"/>
          </w:divBdr>
        </w:div>
        <w:div w:id="307783118">
          <w:marLeft w:val="480"/>
          <w:marRight w:val="0"/>
          <w:marTop w:val="0"/>
          <w:marBottom w:val="0"/>
          <w:divBdr>
            <w:top w:val="none" w:sz="0" w:space="0" w:color="auto"/>
            <w:left w:val="none" w:sz="0" w:space="0" w:color="auto"/>
            <w:bottom w:val="none" w:sz="0" w:space="0" w:color="auto"/>
            <w:right w:val="none" w:sz="0" w:space="0" w:color="auto"/>
          </w:divBdr>
        </w:div>
        <w:div w:id="1049914262">
          <w:marLeft w:val="480"/>
          <w:marRight w:val="0"/>
          <w:marTop w:val="0"/>
          <w:marBottom w:val="0"/>
          <w:divBdr>
            <w:top w:val="none" w:sz="0" w:space="0" w:color="auto"/>
            <w:left w:val="none" w:sz="0" w:space="0" w:color="auto"/>
            <w:bottom w:val="none" w:sz="0" w:space="0" w:color="auto"/>
            <w:right w:val="none" w:sz="0" w:space="0" w:color="auto"/>
          </w:divBdr>
        </w:div>
        <w:div w:id="17661129">
          <w:marLeft w:val="480"/>
          <w:marRight w:val="0"/>
          <w:marTop w:val="0"/>
          <w:marBottom w:val="0"/>
          <w:divBdr>
            <w:top w:val="none" w:sz="0" w:space="0" w:color="auto"/>
            <w:left w:val="none" w:sz="0" w:space="0" w:color="auto"/>
            <w:bottom w:val="none" w:sz="0" w:space="0" w:color="auto"/>
            <w:right w:val="none" w:sz="0" w:space="0" w:color="auto"/>
          </w:divBdr>
        </w:div>
        <w:div w:id="1604025053">
          <w:marLeft w:val="480"/>
          <w:marRight w:val="0"/>
          <w:marTop w:val="0"/>
          <w:marBottom w:val="0"/>
          <w:divBdr>
            <w:top w:val="none" w:sz="0" w:space="0" w:color="auto"/>
            <w:left w:val="none" w:sz="0" w:space="0" w:color="auto"/>
            <w:bottom w:val="none" w:sz="0" w:space="0" w:color="auto"/>
            <w:right w:val="none" w:sz="0" w:space="0" w:color="auto"/>
          </w:divBdr>
        </w:div>
        <w:div w:id="768815898">
          <w:marLeft w:val="480"/>
          <w:marRight w:val="0"/>
          <w:marTop w:val="0"/>
          <w:marBottom w:val="0"/>
          <w:divBdr>
            <w:top w:val="none" w:sz="0" w:space="0" w:color="auto"/>
            <w:left w:val="none" w:sz="0" w:space="0" w:color="auto"/>
            <w:bottom w:val="none" w:sz="0" w:space="0" w:color="auto"/>
            <w:right w:val="none" w:sz="0" w:space="0" w:color="auto"/>
          </w:divBdr>
        </w:div>
        <w:div w:id="1930962418">
          <w:marLeft w:val="480"/>
          <w:marRight w:val="0"/>
          <w:marTop w:val="0"/>
          <w:marBottom w:val="0"/>
          <w:divBdr>
            <w:top w:val="none" w:sz="0" w:space="0" w:color="auto"/>
            <w:left w:val="none" w:sz="0" w:space="0" w:color="auto"/>
            <w:bottom w:val="none" w:sz="0" w:space="0" w:color="auto"/>
            <w:right w:val="none" w:sz="0" w:space="0" w:color="auto"/>
          </w:divBdr>
        </w:div>
        <w:div w:id="1450205405">
          <w:marLeft w:val="480"/>
          <w:marRight w:val="0"/>
          <w:marTop w:val="0"/>
          <w:marBottom w:val="0"/>
          <w:divBdr>
            <w:top w:val="none" w:sz="0" w:space="0" w:color="auto"/>
            <w:left w:val="none" w:sz="0" w:space="0" w:color="auto"/>
            <w:bottom w:val="none" w:sz="0" w:space="0" w:color="auto"/>
            <w:right w:val="none" w:sz="0" w:space="0" w:color="auto"/>
          </w:divBdr>
        </w:div>
        <w:div w:id="456334040">
          <w:marLeft w:val="480"/>
          <w:marRight w:val="0"/>
          <w:marTop w:val="0"/>
          <w:marBottom w:val="0"/>
          <w:divBdr>
            <w:top w:val="none" w:sz="0" w:space="0" w:color="auto"/>
            <w:left w:val="none" w:sz="0" w:space="0" w:color="auto"/>
            <w:bottom w:val="none" w:sz="0" w:space="0" w:color="auto"/>
            <w:right w:val="none" w:sz="0" w:space="0" w:color="auto"/>
          </w:divBdr>
        </w:div>
        <w:div w:id="1650206151">
          <w:marLeft w:val="480"/>
          <w:marRight w:val="0"/>
          <w:marTop w:val="0"/>
          <w:marBottom w:val="0"/>
          <w:divBdr>
            <w:top w:val="none" w:sz="0" w:space="0" w:color="auto"/>
            <w:left w:val="none" w:sz="0" w:space="0" w:color="auto"/>
            <w:bottom w:val="none" w:sz="0" w:space="0" w:color="auto"/>
            <w:right w:val="none" w:sz="0" w:space="0" w:color="auto"/>
          </w:divBdr>
        </w:div>
        <w:div w:id="1617248625">
          <w:marLeft w:val="480"/>
          <w:marRight w:val="0"/>
          <w:marTop w:val="0"/>
          <w:marBottom w:val="0"/>
          <w:divBdr>
            <w:top w:val="none" w:sz="0" w:space="0" w:color="auto"/>
            <w:left w:val="none" w:sz="0" w:space="0" w:color="auto"/>
            <w:bottom w:val="none" w:sz="0" w:space="0" w:color="auto"/>
            <w:right w:val="none" w:sz="0" w:space="0" w:color="auto"/>
          </w:divBdr>
        </w:div>
        <w:div w:id="887111746">
          <w:marLeft w:val="480"/>
          <w:marRight w:val="0"/>
          <w:marTop w:val="0"/>
          <w:marBottom w:val="0"/>
          <w:divBdr>
            <w:top w:val="none" w:sz="0" w:space="0" w:color="auto"/>
            <w:left w:val="none" w:sz="0" w:space="0" w:color="auto"/>
            <w:bottom w:val="none" w:sz="0" w:space="0" w:color="auto"/>
            <w:right w:val="none" w:sz="0" w:space="0" w:color="auto"/>
          </w:divBdr>
        </w:div>
        <w:div w:id="961766386">
          <w:marLeft w:val="480"/>
          <w:marRight w:val="0"/>
          <w:marTop w:val="0"/>
          <w:marBottom w:val="0"/>
          <w:divBdr>
            <w:top w:val="none" w:sz="0" w:space="0" w:color="auto"/>
            <w:left w:val="none" w:sz="0" w:space="0" w:color="auto"/>
            <w:bottom w:val="none" w:sz="0" w:space="0" w:color="auto"/>
            <w:right w:val="none" w:sz="0" w:space="0" w:color="auto"/>
          </w:divBdr>
        </w:div>
        <w:div w:id="1415130403">
          <w:marLeft w:val="480"/>
          <w:marRight w:val="0"/>
          <w:marTop w:val="0"/>
          <w:marBottom w:val="0"/>
          <w:divBdr>
            <w:top w:val="none" w:sz="0" w:space="0" w:color="auto"/>
            <w:left w:val="none" w:sz="0" w:space="0" w:color="auto"/>
            <w:bottom w:val="none" w:sz="0" w:space="0" w:color="auto"/>
            <w:right w:val="none" w:sz="0" w:space="0" w:color="auto"/>
          </w:divBdr>
        </w:div>
        <w:div w:id="476190665">
          <w:marLeft w:val="480"/>
          <w:marRight w:val="0"/>
          <w:marTop w:val="0"/>
          <w:marBottom w:val="0"/>
          <w:divBdr>
            <w:top w:val="none" w:sz="0" w:space="0" w:color="auto"/>
            <w:left w:val="none" w:sz="0" w:space="0" w:color="auto"/>
            <w:bottom w:val="none" w:sz="0" w:space="0" w:color="auto"/>
            <w:right w:val="none" w:sz="0" w:space="0" w:color="auto"/>
          </w:divBdr>
        </w:div>
        <w:div w:id="80223718">
          <w:marLeft w:val="480"/>
          <w:marRight w:val="0"/>
          <w:marTop w:val="0"/>
          <w:marBottom w:val="0"/>
          <w:divBdr>
            <w:top w:val="none" w:sz="0" w:space="0" w:color="auto"/>
            <w:left w:val="none" w:sz="0" w:space="0" w:color="auto"/>
            <w:bottom w:val="none" w:sz="0" w:space="0" w:color="auto"/>
            <w:right w:val="none" w:sz="0" w:space="0" w:color="auto"/>
          </w:divBdr>
        </w:div>
        <w:div w:id="2137524393">
          <w:marLeft w:val="480"/>
          <w:marRight w:val="0"/>
          <w:marTop w:val="0"/>
          <w:marBottom w:val="0"/>
          <w:divBdr>
            <w:top w:val="none" w:sz="0" w:space="0" w:color="auto"/>
            <w:left w:val="none" w:sz="0" w:space="0" w:color="auto"/>
            <w:bottom w:val="none" w:sz="0" w:space="0" w:color="auto"/>
            <w:right w:val="none" w:sz="0" w:space="0" w:color="auto"/>
          </w:divBdr>
        </w:div>
        <w:div w:id="933055899">
          <w:marLeft w:val="480"/>
          <w:marRight w:val="0"/>
          <w:marTop w:val="0"/>
          <w:marBottom w:val="0"/>
          <w:divBdr>
            <w:top w:val="none" w:sz="0" w:space="0" w:color="auto"/>
            <w:left w:val="none" w:sz="0" w:space="0" w:color="auto"/>
            <w:bottom w:val="none" w:sz="0" w:space="0" w:color="auto"/>
            <w:right w:val="none" w:sz="0" w:space="0" w:color="auto"/>
          </w:divBdr>
        </w:div>
        <w:div w:id="1450390267">
          <w:marLeft w:val="480"/>
          <w:marRight w:val="0"/>
          <w:marTop w:val="0"/>
          <w:marBottom w:val="0"/>
          <w:divBdr>
            <w:top w:val="none" w:sz="0" w:space="0" w:color="auto"/>
            <w:left w:val="none" w:sz="0" w:space="0" w:color="auto"/>
            <w:bottom w:val="none" w:sz="0" w:space="0" w:color="auto"/>
            <w:right w:val="none" w:sz="0" w:space="0" w:color="auto"/>
          </w:divBdr>
        </w:div>
        <w:div w:id="1628705792">
          <w:marLeft w:val="480"/>
          <w:marRight w:val="0"/>
          <w:marTop w:val="0"/>
          <w:marBottom w:val="0"/>
          <w:divBdr>
            <w:top w:val="none" w:sz="0" w:space="0" w:color="auto"/>
            <w:left w:val="none" w:sz="0" w:space="0" w:color="auto"/>
            <w:bottom w:val="none" w:sz="0" w:space="0" w:color="auto"/>
            <w:right w:val="none" w:sz="0" w:space="0" w:color="auto"/>
          </w:divBdr>
        </w:div>
        <w:div w:id="1451319093">
          <w:marLeft w:val="480"/>
          <w:marRight w:val="0"/>
          <w:marTop w:val="0"/>
          <w:marBottom w:val="0"/>
          <w:divBdr>
            <w:top w:val="none" w:sz="0" w:space="0" w:color="auto"/>
            <w:left w:val="none" w:sz="0" w:space="0" w:color="auto"/>
            <w:bottom w:val="none" w:sz="0" w:space="0" w:color="auto"/>
            <w:right w:val="none" w:sz="0" w:space="0" w:color="auto"/>
          </w:divBdr>
        </w:div>
        <w:div w:id="657611364">
          <w:marLeft w:val="480"/>
          <w:marRight w:val="0"/>
          <w:marTop w:val="0"/>
          <w:marBottom w:val="0"/>
          <w:divBdr>
            <w:top w:val="none" w:sz="0" w:space="0" w:color="auto"/>
            <w:left w:val="none" w:sz="0" w:space="0" w:color="auto"/>
            <w:bottom w:val="none" w:sz="0" w:space="0" w:color="auto"/>
            <w:right w:val="none" w:sz="0" w:space="0" w:color="auto"/>
          </w:divBdr>
        </w:div>
        <w:div w:id="1184594065">
          <w:marLeft w:val="480"/>
          <w:marRight w:val="0"/>
          <w:marTop w:val="0"/>
          <w:marBottom w:val="0"/>
          <w:divBdr>
            <w:top w:val="none" w:sz="0" w:space="0" w:color="auto"/>
            <w:left w:val="none" w:sz="0" w:space="0" w:color="auto"/>
            <w:bottom w:val="none" w:sz="0" w:space="0" w:color="auto"/>
            <w:right w:val="none" w:sz="0" w:space="0" w:color="auto"/>
          </w:divBdr>
        </w:div>
        <w:div w:id="289098239">
          <w:marLeft w:val="480"/>
          <w:marRight w:val="0"/>
          <w:marTop w:val="0"/>
          <w:marBottom w:val="0"/>
          <w:divBdr>
            <w:top w:val="none" w:sz="0" w:space="0" w:color="auto"/>
            <w:left w:val="none" w:sz="0" w:space="0" w:color="auto"/>
            <w:bottom w:val="none" w:sz="0" w:space="0" w:color="auto"/>
            <w:right w:val="none" w:sz="0" w:space="0" w:color="auto"/>
          </w:divBdr>
        </w:div>
        <w:div w:id="1537423652">
          <w:marLeft w:val="480"/>
          <w:marRight w:val="0"/>
          <w:marTop w:val="0"/>
          <w:marBottom w:val="0"/>
          <w:divBdr>
            <w:top w:val="none" w:sz="0" w:space="0" w:color="auto"/>
            <w:left w:val="none" w:sz="0" w:space="0" w:color="auto"/>
            <w:bottom w:val="none" w:sz="0" w:space="0" w:color="auto"/>
            <w:right w:val="none" w:sz="0" w:space="0" w:color="auto"/>
          </w:divBdr>
        </w:div>
        <w:div w:id="1134374403">
          <w:marLeft w:val="480"/>
          <w:marRight w:val="0"/>
          <w:marTop w:val="0"/>
          <w:marBottom w:val="0"/>
          <w:divBdr>
            <w:top w:val="none" w:sz="0" w:space="0" w:color="auto"/>
            <w:left w:val="none" w:sz="0" w:space="0" w:color="auto"/>
            <w:bottom w:val="none" w:sz="0" w:space="0" w:color="auto"/>
            <w:right w:val="none" w:sz="0" w:space="0" w:color="auto"/>
          </w:divBdr>
        </w:div>
        <w:div w:id="1217857155">
          <w:marLeft w:val="480"/>
          <w:marRight w:val="0"/>
          <w:marTop w:val="0"/>
          <w:marBottom w:val="0"/>
          <w:divBdr>
            <w:top w:val="none" w:sz="0" w:space="0" w:color="auto"/>
            <w:left w:val="none" w:sz="0" w:space="0" w:color="auto"/>
            <w:bottom w:val="none" w:sz="0" w:space="0" w:color="auto"/>
            <w:right w:val="none" w:sz="0" w:space="0" w:color="auto"/>
          </w:divBdr>
        </w:div>
        <w:div w:id="1642537625">
          <w:marLeft w:val="480"/>
          <w:marRight w:val="0"/>
          <w:marTop w:val="0"/>
          <w:marBottom w:val="0"/>
          <w:divBdr>
            <w:top w:val="none" w:sz="0" w:space="0" w:color="auto"/>
            <w:left w:val="none" w:sz="0" w:space="0" w:color="auto"/>
            <w:bottom w:val="none" w:sz="0" w:space="0" w:color="auto"/>
            <w:right w:val="none" w:sz="0" w:space="0" w:color="auto"/>
          </w:divBdr>
        </w:div>
        <w:div w:id="1674993591">
          <w:marLeft w:val="480"/>
          <w:marRight w:val="0"/>
          <w:marTop w:val="0"/>
          <w:marBottom w:val="0"/>
          <w:divBdr>
            <w:top w:val="none" w:sz="0" w:space="0" w:color="auto"/>
            <w:left w:val="none" w:sz="0" w:space="0" w:color="auto"/>
            <w:bottom w:val="none" w:sz="0" w:space="0" w:color="auto"/>
            <w:right w:val="none" w:sz="0" w:space="0" w:color="auto"/>
          </w:divBdr>
        </w:div>
        <w:div w:id="456871592">
          <w:marLeft w:val="480"/>
          <w:marRight w:val="0"/>
          <w:marTop w:val="0"/>
          <w:marBottom w:val="0"/>
          <w:divBdr>
            <w:top w:val="none" w:sz="0" w:space="0" w:color="auto"/>
            <w:left w:val="none" w:sz="0" w:space="0" w:color="auto"/>
            <w:bottom w:val="none" w:sz="0" w:space="0" w:color="auto"/>
            <w:right w:val="none" w:sz="0" w:space="0" w:color="auto"/>
          </w:divBdr>
        </w:div>
        <w:div w:id="675351250">
          <w:marLeft w:val="480"/>
          <w:marRight w:val="0"/>
          <w:marTop w:val="0"/>
          <w:marBottom w:val="0"/>
          <w:divBdr>
            <w:top w:val="none" w:sz="0" w:space="0" w:color="auto"/>
            <w:left w:val="none" w:sz="0" w:space="0" w:color="auto"/>
            <w:bottom w:val="none" w:sz="0" w:space="0" w:color="auto"/>
            <w:right w:val="none" w:sz="0" w:space="0" w:color="auto"/>
          </w:divBdr>
        </w:div>
        <w:div w:id="797990015">
          <w:marLeft w:val="480"/>
          <w:marRight w:val="0"/>
          <w:marTop w:val="0"/>
          <w:marBottom w:val="0"/>
          <w:divBdr>
            <w:top w:val="none" w:sz="0" w:space="0" w:color="auto"/>
            <w:left w:val="none" w:sz="0" w:space="0" w:color="auto"/>
            <w:bottom w:val="none" w:sz="0" w:space="0" w:color="auto"/>
            <w:right w:val="none" w:sz="0" w:space="0" w:color="auto"/>
          </w:divBdr>
        </w:div>
        <w:div w:id="614606193">
          <w:marLeft w:val="480"/>
          <w:marRight w:val="0"/>
          <w:marTop w:val="0"/>
          <w:marBottom w:val="0"/>
          <w:divBdr>
            <w:top w:val="none" w:sz="0" w:space="0" w:color="auto"/>
            <w:left w:val="none" w:sz="0" w:space="0" w:color="auto"/>
            <w:bottom w:val="none" w:sz="0" w:space="0" w:color="auto"/>
            <w:right w:val="none" w:sz="0" w:space="0" w:color="auto"/>
          </w:divBdr>
        </w:div>
        <w:div w:id="1991059217">
          <w:marLeft w:val="480"/>
          <w:marRight w:val="0"/>
          <w:marTop w:val="0"/>
          <w:marBottom w:val="0"/>
          <w:divBdr>
            <w:top w:val="none" w:sz="0" w:space="0" w:color="auto"/>
            <w:left w:val="none" w:sz="0" w:space="0" w:color="auto"/>
            <w:bottom w:val="none" w:sz="0" w:space="0" w:color="auto"/>
            <w:right w:val="none" w:sz="0" w:space="0" w:color="auto"/>
          </w:divBdr>
        </w:div>
        <w:div w:id="1449356840">
          <w:marLeft w:val="480"/>
          <w:marRight w:val="0"/>
          <w:marTop w:val="0"/>
          <w:marBottom w:val="0"/>
          <w:divBdr>
            <w:top w:val="none" w:sz="0" w:space="0" w:color="auto"/>
            <w:left w:val="none" w:sz="0" w:space="0" w:color="auto"/>
            <w:bottom w:val="none" w:sz="0" w:space="0" w:color="auto"/>
            <w:right w:val="none" w:sz="0" w:space="0" w:color="auto"/>
          </w:divBdr>
        </w:div>
        <w:div w:id="317462982">
          <w:marLeft w:val="480"/>
          <w:marRight w:val="0"/>
          <w:marTop w:val="0"/>
          <w:marBottom w:val="0"/>
          <w:divBdr>
            <w:top w:val="none" w:sz="0" w:space="0" w:color="auto"/>
            <w:left w:val="none" w:sz="0" w:space="0" w:color="auto"/>
            <w:bottom w:val="none" w:sz="0" w:space="0" w:color="auto"/>
            <w:right w:val="none" w:sz="0" w:space="0" w:color="auto"/>
          </w:divBdr>
        </w:div>
      </w:divsChild>
    </w:div>
    <w:div w:id="1610504348">
      <w:bodyDiv w:val="1"/>
      <w:marLeft w:val="0"/>
      <w:marRight w:val="0"/>
      <w:marTop w:val="0"/>
      <w:marBottom w:val="0"/>
      <w:divBdr>
        <w:top w:val="none" w:sz="0" w:space="0" w:color="auto"/>
        <w:left w:val="none" w:sz="0" w:space="0" w:color="auto"/>
        <w:bottom w:val="none" w:sz="0" w:space="0" w:color="auto"/>
        <w:right w:val="none" w:sz="0" w:space="0" w:color="auto"/>
      </w:divBdr>
    </w:div>
    <w:div w:id="1612013021">
      <w:bodyDiv w:val="1"/>
      <w:marLeft w:val="0"/>
      <w:marRight w:val="0"/>
      <w:marTop w:val="0"/>
      <w:marBottom w:val="0"/>
      <w:divBdr>
        <w:top w:val="none" w:sz="0" w:space="0" w:color="auto"/>
        <w:left w:val="none" w:sz="0" w:space="0" w:color="auto"/>
        <w:bottom w:val="none" w:sz="0" w:space="0" w:color="auto"/>
        <w:right w:val="none" w:sz="0" w:space="0" w:color="auto"/>
      </w:divBdr>
      <w:divsChild>
        <w:div w:id="1925188708">
          <w:marLeft w:val="480"/>
          <w:marRight w:val="0"/>
          <w:marTop w:val="0"/>
          <w:marBottom w:val="0"/>
          <w:divBdr>
            <w:top w:val="none" w:sz="0" w:space="0" w:color="auto"/>
            <w:left w:val="none" w:sz="0" w:space="0" w:color="auto"/>
            <w:bottom w:val="none" w:sz="0" w:space="0" w:color="auto"/>
            <w:right w:val="none" w:sz="0" w:space="0" w:color="auto"/>
          </w:divBdr>
        </w:div>
        <w:div w:id="1866015601">
          <w:marLeft w:val="480"/>
          <w:marRight w:val="0"/>
          <w:marTop w:val="0"/>
          <w:marBottom w:val="0"/>
          <w:divBdr>
            <w:top w:val="none" w:sz="0" w:space="0" w:color="auto"/>
            <w:left w:val="none" w:sz="0" w:space="0" w:color="auto"/>
            <w:bottom w:val="none" w:sz="0" w:space="0" w:color="auto"/>
            <w:right w:val="none" w:sz="0" w:space="0" w:color="auto"/>
          </w:divBdr>
        </w:div>
        <w:div w:id="1189681936">
          <w:marLeft w:val="480"/>
          <w:marRight w:val="0"/>
          <w:marTop w:val="0"/>
          <w:marBottom w:val="0"/>
          <w:divBdr>
            <w:top w:val="none" w:sz="0" w:space="0" w:color="auto"/>
            <w:left w:val="none" w:sz="0" w:space="0" w:color="auto"/>
            <w:bottom w:val="none" w:sz="0" w:space="0" w:color="auto"/>
            <w:right w:val="none" w:sz="0" w:space="0" w:color="auto"/>
          </w:divBdr>
        </w:div>
        <w:div w:id="1202523497">
          <w:marLeft w:val="480"/>
          <w:marRight w:val="0"/>
          <w:marTop w:val="0"/>
          <w:marBottom w:val="0"/>
          <w:divBdr>
            <w:top w:val="none" w:sz="0" w:space="0" w:color="auto"/>
            <w:left w:val="none" w:sz="0" w:space="0" w:color="auto"/>
            <w:bottom w:val="none" w:sz="0" w:space="0" w:color="auto"/>
            <w:right w:val="none" w:sz="0" w:space="0" w:color="auto"/>
          </w:divBdr>
        </w:div>
        <w:div w:id="217983921">
          <w:marLeft w:val="480"/>
          <w:marRight w:val="0"/>
          <w:marTop w:val="0"/>
          <w:marBottom w:val="0"/>
          <w:divBdr>
            <w:top w:val="none" w:sz="0" w:space="0" w:color="auto"/>
            <w:left w:val="none" w:sz="0" w:space="0" w:color="auto"/>
            <w:bottom w:val="none" w:sz="0" w:space="0" w:color="auto"/>
            <w:right w:val="none" w:sz="0" w:space="0" w:color="auto"/>
          </w:divBdr>
        </w:div>
        <w:div w:id="1268074919">
          <w:marLeft w:val="480"/>
          <w:marRight w:val="0"/>
          <w:marTop w:val="0"/>
          <w:marBottom w:val="0"/>
          <w:divBdr>
            <w:top w:val="none" w:sz="0" w:space="0" w:color="auto"/>
            <w:left w:val="none" w:sz="0" w:space="0" w:color="auto"/>
            <w:bottom w:val="none" w:sz="0" w:space="0" w:color="auto"/>
            <w:right w:val="none" w:sz="0" w:space="0" w:color="auto"/>
          </w:divBdr>
        </w:div>
        <w:div w:id="578953296">
          <w:marLeft w:val="480"/>
          <w:marRight w:val="0"/>
          <w:marTop w:val="0"/>
          <w:marBottom w:val="0"/>
          <w:divBdr>
            <w:top w:val="none" w:sz="0" w:space="0" w:color="auto"/>
            <w:left w:val="none" w:sz="0" w:space="0" w:color="auto"/>
            <w:bottom w:val="none" w:sz="0" w:space="0" w:color="auto"/>
            <w:right w:val="none" w:sz="0" w:space="0" w:color="auto"/>
          </w:divBdr>
        </w:div>
        <w:div w:id="667712248">
          <w:marLeft w:val="480"/>
          <w:marRight w:val="0"/>
          <w:marTop w:val="0"/>
          <w:marBottom w:val="0"/>
          <w:divBdr>
            <w:top w:val="none" w:sz="0" w:space="0" w:color="auto"/>
            <w:left w:val="none" w:sz="0" w:space="0" w:color="auto"/>
            <w:bottom w:val="none" w:sz="0" w:space="0" w:color="auto"/>
            <w:right w:val="none" w:sz="0" w:space="0" w:color="auto"/>
          </w:divBdr>
        </w:div>
        <w:div w:id="889728411">
          <w:marLeft w:val="480"/>
          <w:marRight w:val="0"/>
          <w:marTop w:val="0"/>
          <w:marBottom w:val="0"/>
          <w:divBdr>
            <w:top w:val="none" w:sz="0" w:space="0" w:color="auto"/>
            <w:left w:val="none" w:sz="0" w:space="0" w:color="auto"/>
            <w:bottom w:val="none" w:sz="0" w:space="0" w:color="auto"/>
            <w:right w:val="none" w:sz="0" w:space="0" w:color="auto"/>
          </w:divBdr>
        </w:div>
        <w:div w:id="548761750">
          <w:marLeft w:val="480"/>
          <w:marRight w:val="0"/>
          <w:marTop w:val="0"/>
          <w:marBottom w:val="0"/>
          <w:divBdr>
            <w:top w:val="none" w:sz="0" w:space="0" w:color="auto"/>
            <w:left w:val="none" w:sz="0" w:space="0" w:color="auto"/>
            <w:bottom w:val="none" w:sz="0" w:space="0" w:color="auto"/>
            <w:right w:val="none" w:sz="0" w:space="0" w:color="auto"/>
          </w:divBdr>
        </w:div>
        <w:div w:id="1238445135">
          <w:marLeft w:val="480"/>
          <w:marRight w:val="0"/>
          <w:marTop w:val="0"/>
          <w:marBottom w:val="0"/>
          <w:divBdr>
            <w:top w:val="none" w:sz="0" w:space="0" w:color="auto"/>
            <w:left w:val="none" w:sz="0" w:space="0" w:color="auto"/>
            <w:bottom w:val="none" w:sz="0" w:space="0" w:color="auto"/>
            <w:right w:val="none" w:sz="0" w:space="0" w:color="auto"/>
          </w:divBdr>
        </w:div>
        <w:div w:id="1599674803">
          <w:marLeft w:val="480"/>
          <w:marRight w:val="0"/>
          <w:marTop w:val="0"/>
          <w:marBottom w:val="0"/>
          <w:divBdr>
            <w:top w:val="none" w:sz="0" w:space="0" w:color="auto"/>
            <w:left w:val="none" w:sz="0" w:space="0" w:color="auto"/>
            <w:bottom w:val="none" w:sz="0" w:space="0" w:color="auto"/>
            <w:right w:val="none" w:sz="0" w:space="0" w:color="auto"/>
          </w:divBdr>
        </w:div>
        <w:div w:id="1751000217">
          <w:marLeft w:val="480"/>
          <w:marRight w:val="0"/>
          <w:marTop w:val="0"/>
          <w:marBottom w:val="0"/>
          <w:divBdr>
            <w:top w:val="none" w:sz="0" w:space="0" w:color="auto"/>
            <w:left w:val="none" w:sz="0" w:space="0" w:color="auto"/>
            <w:bottom w:val="none" w:sz="0" w:space="0" w:color="auto"/>
            <w:right w:val="none" w:sz="0" w:space="0" w:color="auto"/>
          </w:divBdr>
        </w:div>
        <w:div w:id="88697395">
          <w:marLeft w:val="480"/>
          <w:marRight w:val="0"/>
          <w:marTop w:val="0"/>
          <w:marBottom w:val="0"/>
          <w:divBdr>
            <w:top w:val="none" w:sz="0" w:space="0" w:color="auto"/>
            <w:left w:val="none" w:sz="0" w:space="0" w:color="auto"/>
            <w:bottom w:val="none" w:sz="0" w:space="0" w:color="auto"/>
            <w:right w:val="none" w:sz="0" w:space="0" w:color="auto"/>
          </w:divBdr>
        </w:div>
        <w:div w:id="1356733660">
          <w:marLeft w:val="480"/>
          <w:marRight w:val="0"/>
          <w:marTop w:val="0"/>
          <w:marBottom w:val="0"/>
          <w:divBdr>
            <w:top w:val="none" w:sz="0" w:space="0" w:color="auto"/>
            <w:left w:val="none" w:sz="0" w:space="0" w:color="auto"/>
            <w:bottom w:val="none" w:sz="0" w:space="0" w:color="auto"/>
            <w:right w:val="none" w:sz="0" w:space="0" w:color="auto"/>
          </w:divBdr>
        </w:div>
        <w:div w:id="998843998">
          <w:marLeft w:val="480"/>
          <w:marRight w:val="0"/>
          <w:marTop w:val="0"/>
          <w:marBottom w:val="0"/>
          <w:divBdr>
            <w:top w:val="none" w:sz="0" w:space="0" w:color="auto"/>
            <w:left w:val="none" w:sz="0" w:space="0" w:color="auto"/>
            <w:bottom w:val="none" w:sz="0" w:space="0" w:color="auto"/>
            <w:right w:val="none" w:sz="0" w:space="0" w:color="auto"/>
          </w:divBdr>
        </w:div>
        <w:div w:id="108397429">
          <w:marLeft w:val="480"/>
          <w:marRight w:val="0"/>
          <w:marTop w:val="0"/>
          <w:marBottom w:val="0"/>
          <w:divBdr>
            <w:top w:val="none" w:sz="0" w:space="0" w:color="auto"/>
            <w:left w:val="none" w:sz="0" w:space="0" w:color="auto"/>
            <w:bottom w:val="none" w:sz="0" w:space="0" w:color="auto"/>
            <w:right w:val="none" w:sz="0" w:space="0" w:color="auto"/>
          </w:divBdr>
        </w:div>
        <w:div w:id="881596500">
          <w:marLeft w:val="480"/>
          <w:marRight w:val="0"/>
          <w:marTop w:val="0"/>
          <w:marBottom w:val="0"/>
          <w:divBdr>
            <w:top w:val="none" w:sz="0" w:space="0" w:color="auto"/>
            <w:left w:val="none" w:sz="0" w:space="0" w:color="auto"/>
            <w:bottom w:val="none" w:sz="0" w:space="0" w:color="auto"/>
            <w:right w:val="none" w:sz="0" w:space="0" w:color="auto"/>
          </w:divBdr>
        </w:div>
        <w:div w:id="1738941602">
          <w:marLeft w:val="480"/>
          <w:marRight w:val="0"/>
          <w:marTop w:val="0"/>
          <w:marBottom w:val="0"/>
          <w:divBdr>
            <w:top w:val="none" w:sz="0" w:space="0" w:color="auto"/>
            <w:left w:val="none" w:sz="0" w:space="0" w:color="auto"/>
            <w:bottom w:val="none" w:sz="0" w:space="0" w:color="auto"/>
            <w:right w:val="none" w:sz="0" w:space="0" w:color="auto"/>
          </w:divBdr>
        </w:div>
        <w:div w:id="2074311872">
          <w:marLeft w:val="480"/>
          <w:marRight w:val="0"/>
          <w:marTop w:val="0"/>
          <w:marBottom w:val="0"/>
          <w:divBdr>
            <w:top w:val="none" w:sz="0" w:space="0" w:color="auto"/>
            <w:left w:val="none" w:sz="0" w:space="0" w:color="auto"/>
            <w:bottom w:val="none" w:sz="0" w:space="0" w:color="auto"/>
            <w:right w:val="none" w:sz="0" w:space="0" w:color="auto"/>
          </w:divBdr>
        </w:div>
        <w:div w:id="2050915031">
          <w:marLeft w:val="480"/>
          <w:marRight w:val="0"/>
          <w:marTop w:val="0"/>
          <w:marBottom w:val="0"/>
          <w:divBdr>
            <w:top w:val="none" w:sz="0" w:space="0" w:color="auto"/>
            <w:left w:val="none" w:sz="0" w:space="0" w:color="auto"/>
            <w:bottom w:val="none" w:sz="0" w:space="0" w:color="auto"/>
            <w:right w:val="none" w:sz="0" w:space="0" w:color="auto"/>
          </w:divBdr>
        </w:div>
        <w:div w:id="1065445265">
          <w:marLeft w:val="480"/>
          <w:marRight w:val="0"/>
          <w:marTop w:val="0"/>
          <w:marBottom w:val="0"/>
          <w:divBdr>
            <w:top w:val="none" w:sz="0" w:space="0" w:color="auto"/>
            <w:left w:val="none" w:sz="0" w:space="0" w:color="auto"/>
            <w:bottom w:val="none" w:sz="0" w:space="0" w:color="auto"/>
            <w:right w:val="none" w:sz="0" w:space="0" w:color="auto"/>
          </w:divBdr>
        </w:div>
        <w:div w:id="1147432037">
          <w:marLeft w:val="480"/>
          <w:marRight w:val="0"/>
          <w:marTop w:val="0"/>
          <w:marBottom w:val="0"/>
          <w:divBdr>
            <w:top w:val="none" w:sz="0" w:space="0" w:color="auto"/>
            <w:left w:val="none" w:sz="0" w:space="0" w:color="auto"/>
            <w:bottom w:val="none" w:sz="0" w:space="0" w:color="auto"/>
            <w:right w:val="none" w:sz="0" w:space="0" w:color="auto"/>
          </w:divBdr>
        </w:div>
        <w:div w:id="228856326">
          <w:marLeft w:val="480"/>
          <w:marRight w:val="0"/>
          <w:marTop w:val="0"/>
          <w:marBottom w:val="0"/>
          <w:divBdr>
            <w:top w:val="none" w:sz="0" w:space="0" w:color="auto"/>
            <w:left w:val="none" w:sz="0" w:space="0" w:color="auto"/>
            <w:bottom w:val="none" w:sz="0" w:space="0" w:color="auto"/>
            <w:right w:val="none" w:sz="0" w:space="0" w:color="auto"/>
          </w:divBdr>
        </w:div>
        <w:div w:id="2085519344">
          <w:marLeft w:val="480"/>
          <w:marRight w:val="0"/>
          <w:marTop w:val="0"/>
          <w:marBottom w:val="0"/>
          <w:divBdr>
            <w:top w:val="none" w:sz="0" w:space="0" w:color="auto"/>
            <w:left w:val="none" w:sz="0" w:space="0" w:color="auto"/>
            <w:bottom w:val="none" w:sz="0" w:space="0" w:color="auto"/>
            <w:right w:val="none" w:sz="0" w:space="0" w:color="auto"/>
          </w:divBdr>
        </w:div>
        <w:div w:id="1177307412">
          <w:marLeft w:val="480"/>
          <w:marRight w:val="0"/>
          <w:marTop w:val="0"/>
          <w:marBottom w:val="0"/>
          <w:divBdr>
            <w:top w:val="none" w:sz="0" w:space="0" w:color="auto"/>
            <w:left w:val="none" w:sz="0" w:space="0" w:color="auto"/>
            <w:bottom w:val="none" w:sz="0" w:space="0" w:color="auto"/>
            <w:right w:val="none" w:sz="0" w:space="0" w:color="auto"/>
          </w:divBdr>
        </w:div>
        <w:div w:id="442960907">
          <w:marLeft w:val="480"/>
          <w:marRight w:val="0"/>
          <w:marTop w:val="0"/>
          <w:marBottom w:val="0"/>
          <w:divBdr>
            <w:top w:val="none" w:sz="0" w:space="0" w:color="auto"/>
            <w:left w:val="none" w:sz="0" w:space="0" w:color="auto"/>
            <w:bottom w:val="none" w:sz="0" w:space="0" w:color="auto"/>
            <w:right w:val="none" w:sz="0" w:space="0" w:color="auto"/>
          </w:divBdr>
        </w:div>
        <w:div w:id="223026169">
          <w:marLeft w:val="480"/>
          <w:marRight w:val="0"/>
          <w:marTop w:val="0"/>
          <w:marBottom w:val="0"/>
          <w:divBdr>
            <w:top w:val="none" w:sz="0" w:space="0" w:color="auto"/>
            <w:left w:val="none" w:sz="0" w:space="0" w:color="auto"/>
            <w:bottom w:val="none" w:sz="0" w:space="0" w:color="auto"/>
            <w:right w:val="none" w:sz="0" w:space="0" w:color="auto"/>
          </w:divBdr>
        </w:div>
        <w:div w:id="1108088393">
          <w:marLeft w:val="480"/>
          <w:marRight w:val="0"/>
          <w:marTop w:val="0"/>
          <w:marBottom w:val="0"/>
          <w:divBdr>
            <w:top w:val="none" w:sz="0" w:space="0" w:color="auto"/>
            <w:left w:val="none" w:sz="0" w:space="0" w:color="auto"/>
            <w:bottom w:val="none" w:sz="0" w:space="0" w:color="auto"/>
            <w:right w:val="none" w:sz="0" w:space="0" w:color="auto"/>
          </w:divBdr>
        </w:div>
        <w:div w:id="120657583">
          <w:marLeft w:val="480"/>
          <w:marRight w:val="0"/>
          <w:marTop w:val="0"/>
          <w:marBottom w:val="0"/>
          <w:divBdr>
            <w:top w:val="none" w:sz="0" w:space="0" w:color="auto"/>
            <w:left w:val="none" w:sz="0" w:space="0" w:color="auto"/>
            <w:bottom w:val="none" w:sz="0" w:space="0" w:color="auto"/>
            <w:right w:val="none" w:sz="0" w:space="0" w:color="auto"/>
          </w:divBdr>
        </w:div>
        <w:div w:id="904754022">
          <w:marLeft w:val="480"/>
          <w:marRight w:val="0"/>
          <w:marTop w:val="0"/>
          <w:marBottom w:val="0"/>
          <w:divBdr>
            <w:top w:val="none" w:sz="0" w:space="0" w:color="auto"/>
            <w:left w:val="none" w:sz="0" w:space="0" w:color="auto"/>
            <w:bottom w:val="none" w:sz="0" w:space="0" w:color="auto"/>
            <w:right w:val="none" w:sz="0" w:space="0" w:color="auto"/>
          </w:divBdr>
        </w:div>
        <w:div w:id="729226832">
          <w:marLeft w:val="480"/>
          <w:marRight w:val="0"/>
          <w:marTop w:val="0"/>
          <w:marBottom w:val="0"/>
          <w:divBdr>
            <w:top w:val="none" w:sz="0" w:space="0" w:color="auto"/>
            <w:left w:val="none" w:sz="0" w:space="0" w:color="auto"/>
            <w:bottom w:val="none" w:sz="0" w:space="0" w:color="auto"/>
            <w:right w:val="none" w:sz="0" w:space="0" w:color="auto"/>
          </w:divBdr>
        </w:div>
        <w:div w:id="1646427400">
          <w:marLeft w:val="480"/>
          <w:marRight w:val="0"/>
          <w:marTop w:val="0"/>
          <w:marBottom w:val="0"/>
          <w:divBdr>
            <w:top w:val="none" w:sz="0" w:space="0" w:color="auto"/>
            <w:left w:val="none" w:sz="0" w:space="0" w:color="auto"/>
            <w:bottom w:val="none" w:sz="0" w:space="0" w:color="auto"/>
            <w:right w:val="none" w:sz="0" w:space="0" w:color="auto"/>
          </w:divBdr>
        </w:div>
        <w:div w:id="1179075673">
          <w:marLeft w:val="480"/>
          <w:marRight w:val="0"/>
          <w:marTop w:val="0"/>
          <w:marBottom w:val="0"/>
          <w:divBdr>
            <w:top w:val="none" w:sz="0" w:space="0" w:color="auto"/>
            <w:left w:val="none" w:sz="0" w:space="0" w:color="auto"/>
            <w:bottom w:val="none" w:sz="0" w:space="0" w:color="auto"/>
            <w:right w:val="none" w:sz="0" w:space="0" w:color="auto"/>
          </w:divBdr>
        </w:div>
        <w:div w:id="354812459">
          <w:marLeft w:val="480"/>
          <w:marRight w:val="0"/>
          <w:marTop w:val="0"/>
          <w:marBottom w:val="0"/>
          <w:divBdr>
            <w:top w:val="none" w:sz="0" w:space="0" w:color="auto"/>
            <w:left w:val="none" w:sz="0" w:space="0" w:color="auto"/>
            <w:bottom w:val="none" w:sz="0" w:space="0" w:color="auto"/>
            <w:right w:val="none" w:sz="0" w:space="0" w:color="auto"/>
          </w:divBdr>
        </w:div>
        <w:div w:id="581135897">
          <w:marLeft w:val="480"/>
          <w:marRight w:val="0"/>
          <w:marTop w:val="0"/>
          <w:marBottom w:val="0"/>
          <w:divBdr>
            <w:top w:val="none" w:sz="0" w:space="0" w:color="auto"/>
            <w:left w:val="none" w:sz="0" w:space="0" w:color="auto"/>
            <w:bottom w:val="none" w:sz="0" w:space="0" w:color="auto"/>
            <w:right w:val="none" w:sz="0" w:space="0" w:color="auto"/>
          </w:divBdr>
        </w:div>
        <w:div w:id="1513182023">
          <w:marLeft w:val="480"/>
          <w:marRight w:val="0"/>
          <w:marTop w:val="0"/>
          <w:marBottom w:val="0"/>
          <w:divBdr>
            <w:top w:val="none" w:sz="0" w:space="0" w:color="auto"/>
            <w:left w:val="none" w:sz="0" w:space="0" w:color="auto"/>
            <w:bottom w:val="none" w:sz="0" w:space="0" w:color="auto"/>
            <w:right w:val="none" w:sz="0" w:space="0" w:color="auto"/>
          </w:divBdr>
        </w:div>
        <w:div w:id="1925142369">
          <w:marLeft w:val="480"/>
          <w:marRight w:val="0"/>
          <w:marTop w:val="0"/>
          <w:marBottom w:val="0"/>
          <w:divBdr>
            <w:top w:val="none" w:sz="0" w:space="0" w:color="auto"/>
            <w:left w:val="none" w:sz="0" w:space="0" w:color="auto"/>
            <w:bottom w:val="none" w:sz="0" w:space="0" w:color="auto"/>
            <w:right w:val="none" w:sz="0" w:space="0" w:color="auto"/>
          </w:divBdr>
        </w:div>
        <w:div w:id="890266411">
          <w:marLeft w:val="480"/>
          <w:marRight w:val="0"/>
          <w:marTop w:val="0"/>
          <w:marBottom w:val="0"/>
          <w:divBdr>
            <w:top w:val="none" w:sz="0" w:space="0" w:color="auto"/>
            <w:left w:val="none" w:sz="0" w:space="0" w:color="auto"/>
            <w:bottom w:val="none" w:sz="0" w:space="0" w:color="auto"/>
            <w:right w:val="none" w:sz="0" w:space="0" w:color="auto"/>
          </w:divBdr>
        </w:div>
        <w:div w:id="557209809">
          <w:marLeft w:val="480"/>
          <w:marRight w:val="0"/>
          <w:marTop w:val="0"/>
          <w:marBottom w:val="0"/>
          <w:divBdr>
            <w:top w:val="none" w:sz="0" w:space="0" w:color="auto"/>
            <w:left w:val="none" w:sz="0" w:space="0" w:color="auto"/>
            <w:bottom w:val="none" w:sz="0" w:space="0" w:color="auto"/>
            <w:right w:val="none" w:sz="0" w:space="0" w:color="auto"/>
          </w:divBdr>
        </w:div>
        <w:div w:id="2038311087">
          <w:marLeft w:val="480"/>
          <w:marRight w:val="0"/>
          <w:marTop w:val="0"/>
          <w:marBottom w:val="0"/>
          <w:divBdr>
            <w:top w:val="none" w:sz="0" w:space="0" w:color="auto"/>
            <w:left w:val="none" w:sz="0" w:space="0" w:color="auto"/>
            <w:bottom w:val="none" w:sz="0" w:space="0" w:color="auto"/>
            <w:right w:val="none" w:sz="0" w:space="0" w:color="auto"/>
          </w:divBdr>
        </w:div>
        <w:div w:id="1371999760">
          <w:marLeft w:val="480"/>
          <w:marRight w:val="0"/>
          <w:marTop w:val="0"/>
          <w:marBottom w:val="0"/>
          <w:divBdr>
            <w:top w:val="none" w:sz="0" w:space="0" w:color="auto"/>
            <w:left w:val="none" w:sz="0" w:space="0" w:color="auto"/>
            <w:bottom w:val="none" w:sz="0" w:space="0" w:color="auto"/>
            <w:right w:val="none" w:sz="0" w:space="0" w:color="auto"/>
          </w:divBdr>
        </w:div>
        <w:div w:id="2128810289">
          <w:marLeft w:val="480"/>
          <w:marRight w:val="0"/>
          <w:marTop w:val="0"/>
          <w:marBottom w:val="0"/>
          <w:divBdr>
            <w:top w:val="none" w:sz="0" w:space="0" w:color="auto"/>
            <w:left w:val="none" w:sz="0" w:space="0" w:color="auto"/>
            <w:bottom w:val="none" w:sz="0" w:space="0" w:color="auto"/>
            <w:right w:val="none" w:sz="0" w:space="0" w:color="auto"/>
          </w:divBdr>
        </w:div>
        <w:div w:id="249388704">
          <w:marLeft w:val="480"/>
          <w:marRight w:val="0"/>
          <w:marTop w:val="0"/>
          <w:marBottom w:val="0"/>
          <w:divBdr>
            <w:top w:val="none" w:sz="0" w:space="0" w:color="auto"/>
            <w:left w:val="none" w:sz="0" w:space="0" w:color="auto"/>
            <w:bottom w:val="none" w:sz="0" w:space="0" w:color="auto"/>
            <w:right w:val="none" w:sz="0" w:space="0" w:color="auto"/>
          </w:divBdr>
        </w:div>
        <w:div w:id="850334888">
          <w:marLeft w:val="480"/>
          <w:marRight w:val="0"/>
          <w:marTop w:val="0"/>
          <w:marBottom w:val="0"/>
          <w:divBdr>
            <w:top w:val="none" w:sz="0" w:space="0" w:color="auto"/>
            <w:left w:val="none" w:sz="0" w:space="0" w:color="auto"/>
            <w:bottom w:val="none" w:sz="0" w:space="0" w:color="auto"/>
            <w:right w:val="none" w:sz="0" w:space="0" w:color="auto"/>
          </w:divBdr>
        </w:div>
        <w:div w:id="1825970661">
          <w:marLeft w:val="480"/>
          <w:marRight w:val="0"/>
          <w:marTop w:val="0"/>
          <w:marBottom w:val="0"/>
          <w:divBdr>
            <w:top w:val="none" w:sz="0" w:space="0" w:color="auto"/>
            <w:left w:val="none" w:sz="0" w:space="0" w:color="auto"/>
            <w:bottom w:val="none" w:sz="0" w:space="0" w:color="auto"/>
            <w:right w:val="none" w:sz="0" w:space="0" w:color="auto"/>
          </w:divBdr>
        </w:div>
        <w:div w:id="1936816954">
          <w:marLeft w:val="480"/>
          <w:marRight w:val="0"/>
          <w:marTop w:val="0"/>
          <w:marBottom w:val="0"/>
          <w:divBdr>
            <w:top w:val="none" w:sz="0" w:space="0" w:color="auto"/>
            <w:left w:val="none" w:sz="0" w:space="0" w:color="auto"/>
            <w:bottom w:val="none" w:sz="0" w:space="0" w:color="auto"/>
            <w:right w:val="none" w:sz="0" w:space="0" w:color="auto"/>
          </w:divBdr>
        </w:div>
        <w:div w:id="20516719">
          <w:marLeft w:val="480"/>
          <w:marRight w:val="0"/>
          <w:marTop w:val="0"/>
          <w:marBottom w:val="0"/>
          <w:divBdr>
            <w:top w:val="none" w:sz="0" w:space="0" w:color="auto"/>
            <w:left w:val="none" w:sz="0" w:space="0" w:color="auto"/>
            <w:bottom w:val="none" w:sz="0" w:space="0" w:color="auto"/>
            <w:right w:val="none" w:sz="0" w:space="0" w:color="auto"/>
          </w:divBdr>
        </w:div>
        <w:div w:id="836118407">
          <w:marLeft w:val="480"/>
          <w:marRight w:val="0"/>
          <w:marTop w:val="0"/>
          <w:marBottom w:val="0"/>
          <w:divBdr>
            <w:top w:val="none" w:sz="0" w:space="0" w:color="auto"/>
            <w:left w:val="none" w:sz="0" w:space="0" w:color="auto"/>
            <w:bottom w:val="none" w:sz="0" w:space="0" w:color="auto"/>
            <w:right w:val="none" w:sz="0" w:space="0" w:color="auto"/>
          </w:divBdr>
        </w:div>
        <w:div w:id="148911585">
          <w:marLeft w:val="480"/>
          <w:marRight w:val="0"/>
          <w:marTop w:val="0"/>
          <w:marBottom w:val="0"/>
          <w:divBdr>
            <w:top w:val="none" w:sz="0" w:space="0" w:color="auto"/>
            <w:left w:val="none" w:sz="0" w:space="0" w:color="auto"/>
            <w:bottom w:val="none" w:sz="0" w:space="0" w:color="auto"/>
            <w:right w:val="none" w:sz="0" w:space="0" w:color="auto"/>
          </w:divBdr>
        </w:div>
        <w:div w:id="243607685">
          <w:marLeft w:val="480"/>
          <w:marRight w:val="0"/>
          <w:marTop w:val="0"/>
          <w:marBottom w:val="0"/>
          <w:divBdr>
            <w:top w:val="none" w:sz="0" w:space="0" w:color="auto"/>
            <w:left w:val="none" w:sz="0" w:space="0" w:color="auto"/>
            <w:bottom w:val="none" w:sz="0" w:space="0" w:color="auto"/>
            <w:right w:val="none" w:sz="0" w:space="0" w:color="auto"/>
          </w:divBdr>
        </w:div>
        <w:div w:id="134418212">
          <w:marLeft w:val="480"/>
          <w:marRight w:val="0"/>
          <w:marTop w:val="0"/>
          <w:marBottom w:val="0"/>
          <w:divBdr>
            <w:top w:val="none" w:sz="0" w:space="0" w:color="auto"/>
            <w:left w:val="none" w:sz="0" w:space="0" w:color="auto"/>
            <w:bottom w:val="none" w:sz="0" w:space="0" w:color="auto"/>
            <w:right w:val="none" w:sz="0" w:space="0" w:color="auto"/>
          </w:divBdr>
        </w:div>
        <w:div w:id="1929463471">
          <w:marLeft w:val="480"/>
          <w:marRight w:val="0"/>
          <w:marTop w:val="0"/>
          <w:marBottom w:val="0"/>
          <w:divBdr>
            <w:top w:val="none" w:sz="0" w:space="0" w:color="auto"/>
            <w:left w:val="none" w:sz="0" w:space="0" w:color="auto"/>
            <w:bottom w:val="none" w:sz="0" w:space="0" w:color="auto"/>
            <w:right w:val="none" w:sz="0" w:space="0" w:color="auto"/>
          </w:divBdr>
        </w:div>
        <w:div w:id="1467308488">
          <w:marLeft w:val="480"/>
          <w:marRight w:val="0"/>
          <w:marTop w:val="0"/>
          <w:marBottom w:val="0"/>
          <w:divBdr>
            <w:top w:val="none" w:sz="0" w:space="0" w:color="auto"/>
            <w:left w:val="none" w:sz="0" w:space="0" w:color="auto"/>
            <w:bottom w:val="none" w:sz="0" w:space="0" w:color="auto"/>
            <w:right w:val="none" w:sz="0" w:space="0" w:color="auto"/>
          </w:divBdr>
        </w:div>
        <w:div w:id="30620163">
          <w:marLeft w:val="480"/>
          <w:marRight w:val="0"/>
          <w:marTop w:val="0"/>
          <w:marBottom w:val="0"/>
          <w:divBdr>
            <w:top w:val="none" w:sz="0" w:space="0" w:color="auto"/>
            <w:left w:val="none" w:sz="0" w:space="0" w:color="auto"/>
            <w:bottom w:val="none" w:sz="0" w:space="0" w:color="auto"/>
            <w:right w:val="none" w:sz="0" w:space="0" w:color="auto"/>
          </w:divBdr>
        </w:div>
        <w:div w:id="297534036">
          <w:marLeft w:val="480"/>
          <w:marRight w:val="0"/>
          <w:marTop w:val="0"/>
          <w:marBottom w:val="0"/>
          <w:divBdr>
            <w:top w:val="none" w:sz="0" w:space="0" w:color="auto"/>
            <w:left w:val="none" w:sz="0" w:space="0" w:color="auto"/>
            <w:bottom w:val="none" w:sz="0" w:space="0" w:color="auto"/>
            <w:right w:val="none" w:sz="0" w:space="0" w:color="auto"/>
          </w:divBdr>
        </w:div>
        <w:div w:id="1189753840">
          <w:marLeft w:val="480"/>
          <w:marRight w:val="0"/>
          <w:marTop w:val="0"/>
          <w:marBottom w:val="0"/>
          <w:divBdr>
            <w:top w:val="none" w:sz="0" w:space="0" w:color="auto"/>
            <w:left w:val="none" w:sz="0" w:space="0" w:color="auto"/>
            <w:bottom w:val="none" w:sz="0" w:space="0" w:color="auto"/>
            <w:right w:val="none" w:sz="0" w:space="0" w:color="auto"/>
          </w:divBdr>
        </w:div>
        <w:div w:id="318925846">
          <w:marLeft w:val="480"/>
          <w:marRight w:val="0"/>
          <w:marTop w:val="0"/>
          <w:marBottom w:val="0"/>
          <w:divBdr>
            <w:top w:val="none" w:sz="0" w:space="0" w:color="auto"/>
            <w:left w:val="none" w:sz="0" w:space="0" w:color="auto"/>
            <w:bottom w:val="none" w:sz="0" w:space="0" w:color="auto"/>
            <w:right w:val="none" w:sz="0" w:space="0" w:color="auto"/>
          </w:divBdr>
        </w:div>
        <w:div w:id="592280573">
          <w:marLeft w:val="480"/>
          <w:marRight w:val="0"/>
          <w:marTop w:val="0"/>
          <w:marBottom w:val="0"/>
          <w:divBdr>
            <w:top w:val="none" w:sz="0" w:space="0" w:color="auto"/>
            <w:left w:val="none" w:sz="0" w:space="0" w:color="auto"/>
            <w:bottom w:val="none" w:sz="0" w:space="0" w:color="auto"/>
            <w:right w:val="none" w:sz="0" w:space="0" w:color="auto"/>
          </w:divBdr>
        </w:div>
        <w:div w:id="1360357008">
          <w:marLeft w:val="480"/>
          <w:marRight w:val="0"/>
          <w:marTop w:val="0"/>
          <w:marBottom w:val="0"/>
          <w:divBdr>
            <w:top w:val="none" w:sz="0" w:space="0" w:color="auto"/>
            <w:left w:val="none" w:sz="0" w:space="0" w:color="auto"/>
            <w:bottom w:val="none" w:sz="0" w:space="0" w:color="auto"/>
            <w:right w:val="none" w:sz="0" w:space="0" w:color="auto"/>
          </w:divBdr>
        </w:div>
        <w:div w:id="1276643725">
          <w:marLeft w:val="480"/>
          <w:marRight w:val="0"/>
          <w:marTop w:val="0"/>
          <w:marBottom w:val="0"/>
          <w:divBdr>
            <w:top w:val="none" w:sz="0" w:space="0" w:color="auto"/>
            <w:left w:val="none" w:sz="0" w:space="0" w:color="auto"/>
            <w:bottom w:val="none" w:sz="0" w:space="0" w:color="auto"/>
            <w:right w:val="none" w:sz="0" w:space="0" w:color="auto"/>
          </w:divBdr>
        </w:div>
        <w:div w:id="1789079305">
          <w:marLeft w:val="480"/>
          <w:marRight w:val="0"/>
          <w:marTop w:val="0"/>
          <w:marBottom w:val="0"/>
          <w:divBdr>
            <w:top w:val="none" w:sz="0" w:space="0" w:color="auto"/>
            <w:left w:val="none" w:sz="0" w:space="0" w:color="auto"/>
            <w:bottom w:val="none" w:sz="0" w:space="0" w:color="auto"/>
            <w:right w:val="none" w:sz="0" w:space="0" w:color="auto"/>
          </w:divBdr>
        </w:div>
        <w:div w:id="107629705">
          <w:marLeft w:val="480"/>
          <w:marRight w:val="0"/>
          <w:marTop w:val="0"/>
          <w:marBottom w:val="0"/>
          <w:divBdr>
            <w:top w:val="none" w:sz="0" w:space="0" w:color="auto"/>
            <w:left w:val="none" w:sz="0" w:space="0" w:color="auto"/>
            <w:bottom w:val="none" w:sz="0" w:space="0" w:color="auto"/>
            <w:right w:val="none" w:sz="0" w:space="0" w:color="auto"/>
          </w:divBdr>
        </w:div>
        <w:div w:id="1173033244">
          <w:marLeft w:val="480"/>
          <w:marRight w:val="0"/>
          <w:marTop w:val="0"/>
          <w:marBottom w:val="0"/>
          <w:divBdr>
            <w:top w:val="none" w:sz="0" w:space="0" w:color="auto"/>
            <w:left w:val="none" w:sz="0" w:space="0" w:color="auto"/>
            <w:bottom w:val="none" w:sz="0" w:space="0" w:color="auto"/>
            <w:right w:val="none" w:sz="0" w:space="0" w:color="auto"/>
          </w:divBdr>
        </w:div>
        <w:div w:id="1921058988">
          <w:marLeft w:val="480"/>
          <w:marRight w:val="0"/>
          <w:marTop w:val="0"/>
          <w:marBottom w:val="0"/>
          <w:divBdr>
            <w:top w:val="none" w:sz="0" w:space="0" w:color="auto"/>
            <w:left w:val="none" w:sz="0" w:space="0" w:color="auto"/>
            <w:bottom w:val="none" w:sz="0" w:space="0" w:color="auto"/>
            <w:right w:val="none" w:sz="0" w:space="0" w:color="auto"/>
          </w:divBdr>
        </w:div>
        <w:div w:id="719479939">
          <w:marLeft w:val="480"/>
          <w:marRight w:val="0"/>
          <w:marTop w:val="0"/>
          <w:marBottom w:val="0"/>
          <w:divBdr>
            <w:top w:val="none" w:sz="0" w:space="0" w:color="auto"/>
            <w:left w:val="none" w:sz="0" w:space="0" w:color="auto"/>
            <w:bottom w:val="none" w:sz="0" w:space="0" w:color="auto"/>
            <w:right w:val="none" w:sz="0" w:space="0" w:color="auto"/>
          </w:divBdr>
        </w:div>
        <w:div w:id="528447652">
          <w:marLeft w:val="480"/>
          <w:marRight w:val="0"/>
          <w:marTop w:val="0"/>
          <w:marBottom w:val="0"/>
          <w:divBdr>
            <w:top w:val="none" w:sz="0" w:space="0" w:color="auto"/>
            <w:left w:val="none" w:sz="0" w:space="0" w:color="auto"/>
            <w:bottom w:val="none" w:sz="0" w:space="0" w:color="auto"/>
            <w:right w:val="none" w:sz="0" w:space="0" w:color="auto"/>
          </w:divBdr>
        </w:div>
        <w:div w:id="1392390635">
          <w:marLeft w:val="480"/>
          <w:marRight w:val="0"/>
          <w:marTop w:val="0"/>
          <w:marBottom w:val="0"/>
          <w:divBdr>
            <w:top w:val="none" w:sz="0" w:space="0" w:color="auto"/>
            <w:left w:val="none" w:sz="0" w:space="0" w:color="auto"/>
            <w:bottom w:val="none" w:sz="0" w:space="0" w:color="auto"/>
            <w:right w:val="none" w:sz="0" w:space="0" w:color="auto"/>
          </w:divBdr>
        </w:div>
        <w:div w:id="759955924">
          <w:marLeft w:val="480"/>
          <w:marRight w:val="0"/>
          <w:marTop w:val="0"/>
          <w:marBottom w:val="0"/>
          <w:divBdr>
            <w:top w:val="none" w:sz="0" w:space="0" w:color="auto"/>
            <w:left w:val="none" w:sz="0" w:space="0" w:color="auto"/>
            <w:bottom w:val="none" w:sz="0" w:space="0" w:color="auto"/>
            <w:right w:val="none" w:sz="0" w:space="0" w:color="auto"/>
          </w:divBdr>
        </w:div>
        <w:div w:id="609631416">
          <w:marLeft w:val="480"/>
          <w:marRight w:val="0"/>
          <w:marTop w:val="0"/>
          <w:marBottom w:val="0"/>
          <w:divBdr>
            <w:top w:val="none" w:sz="0" w:space="0" w:color="auto"/>
            <w:left w:val="none" w:sz="0" w:space="0" w:color="auto"/>
            <w:bottom w:val="none" w:sz="0" w:space="0" w:color="auto"/>
            <w:right w:val="none" w:sz="0" w:space="0" w:color="auto"/>
          </w:divBdr>
        </w:div>
        <w:div w:id="2112821110">
          <w:marLeft w:val="480"/>
          <w:marRight w:val="0"/>
          <w:marTop w:val="0"/>
          <w:marBottom w:val="0"/>
          <w:divBdr>
            <w:top w:val="none" w:sz="0" w:space="0" w:color="auto"/>
            <w:left w:val="none" w:sz="0" w:space="0" w:color="auto"/>
            <w:bottom w:val="none" w:sz="0" w:space="0" w:color="auto"/>
            <w:right w:val="none" w:sz="0" w:space="0" w:color="auto"/>
          </w:divBdr>
        </w:div>
        <w:div w:id="257713796">
          <w:marLeft w:val="480"/>
          <w:marRight w:val="0"/>
          <w:marTop w:val="0"/>
          <w:marBottom w:val="0"/>
          <w:divBdr>
            <w:top w:val="none" w:sz="0" w:space="0" w:color="auto"/>
            <w:left w:val="none" w:sz="0" w:space="0" w:color="auto"/>
            <w:bottom w:val="none" w:sz="0" w:space="0" w:color="auto"/>
            <w:right w:val="none" w:sz="0" w:space="0" w:color="auto"/>
          </w:divBdr>
        </w:div>
        <w:div w:id="201595069">
          <w:marLeft w:val="480"/>
          <w:marRight w:val="0"/>
          <w:marTop w:val="0"/>
          <w:marBottom w:val="0"/>
          <w:divBdr>
            <w:top w:val="none" w:sz="0" w:space="0" w:color="auto"/>
            <w:left w:val="none" w:sz="0" w:space="0" w:color="auto"/>
            <w:bottom w:val="none" w:sz="0" w:space="0" w:color="auto"/>
            <w:right w:val="none" w:sz="0" w:space="0" w:color="auto"/>
          </w:divBdr>
        </w:div>
        <w:div w:id="461969921">
          <w:marLeft w:val="480"/>
          <w:marRight w:val="0"/>
          <w:marTop w:val="0"/>
          <w:marBottom w:val="0"/>
          <w:divBdr>
            <w:top w:val="none" w:sz="0" w:space="0" w:color="auto"/>
            <w:left w:val="none" w:sz="0" w:space="0" w:color="auto"/>
            <w:bottom w:val="none" w:sz="0" w:space="0" w:color="auto"/>
            <w:right w:val="none" w:sz="0" w:space="0" w:color="auto"/>
          </w:divBdr>
        </w:div>
        <w:div w:id="555439032">
          <w:marLeft w:val="480"/>
          <w:marRight w:val="0"/>
          <w:marTop w:val="0"/>
          <w:marBottom w:val="0"/>
          <w:divBdr>
            <w:top w:val="none" w:sz="0" w:space="0" w:color="auto"/>
            <w:left w:val="none" w:sz="0" w:space="0" w:color="auto"/>
            <w:bottom w:val="none" w:sz="0" w:space="0" w:color="auto"/>
            <w:right w:val="none" w:sz="0" w:space="0" w:color="auto"/>
          </w:divBdr>
        </w:div>
        <w:div w:id="1713646971">
          <w:marLeft w:val="480"/>
          <w:marRight w:val="0"/>
          <w:marTop w:val="0"/>
          <w:marBottom w:val="0"/>
          <w:divBdr>
            <w:top w:val="none" w:sz="0" w:space="0" w:color="auto"/>
            <w:left w:val="none" w:sz="0" w:space="0" w:color="auto"/>
            <w:bottom w:val="none" w:sz="0" w:space="0" w:color="auto"/>
            <w:right w:val="none" w:sz="0" w:space="0" w:color="auto"/>
          </w:divBdr>
        </w:div>
        <w:div w:id="1613322769">
          <w:marLeft w:val="480"/>
          <w:marRight w:val="0"/>
          <w:marTop w:val="0"/>
          <w:marBottom w:val="0"/>
          <w:divBdr>
            <w:top w:val="none" w:sz="0" w:space="0" w:color="auto"/>
            <w:left w:val="none" w:sz="0" w:space="0" w:color="auto"/>
            <w:bottom w:val="none" w:sz="0" w:space="0" w:color="auto"/>
            <w:right w:val="none" w:sz="0" w:space="0" w:color="auto"/>
          </w:divBdr>
        </w:div>
      </w:divsChild>
    </w:div>
    <w:div w:id="1614550881">
      <w:bodyDiv w:val="1"/>
      <w:marLeft w:val="0"/>
      <w:marRight w:val="0"/>
      <w:marTop w:val="0"/>
      <w:marBottom w:val="0"/>
      <w:divBdr>
        <w:top w:val="none" w:sz="0" w:space="0" w:color="auto"/>
        <w:left w:val="none" w:sz="0" w:space="0" w:color="auto"/>
        <w:bottom w:val="none" w:sz="0" w:space="0" w:color="auto"/>
        <w:right w:val="none" w:sz="0" w:space="0" w:color="auto"/>
      </w:divBdr>
    </w:div>
    <w:div w:id="1614744625">
      <w:bodyDiv w:val="1"/>
      <w:marLeft w:val="0"/>
      <w:marRight w:val="0"/>
      <w:marTop w:val="0"/>
      <w:marBottom w:val="0"/>
      <w:divBdr>
        <w:top w:val="none" w:sz="0" w:space="0" w:color="auto"/>
        <w:left w:val="none" w:sz="0" w:space="0" w:color="auto"/>
        <w:bottom w:val="none" w:sz="0" w:space="0" w:color="auto"/>
        <w:right w:val="none" w:sz="0" w:space="0" w:color="auto"/>
      </w:divBdr>
    </w:div>
    <w:div w:id="1617180574">
      <w:bodyDiv w:val="1"/>
      <w:marLeft w:val="0"/>
      <w:marRight w:val="0"/>
      <w:marTop w:val="0"/>
      <w:marBottom w:val="0"/>
      <w:divBdr>
        <w:top w:val="none" w:sz="0" w:space="0" w:color="auto"/>
        <w:left w:val="none" w:sz="0" w:space="0" w:color="auto"/>
        <w:bottom w:val="none" w:sz="0" w:space="0" w:color="auto"/>
        <w:right w:val="none" w:sz="0" w:space="0" w:color="auto"/>
      </w:divBdr>
      <w:divsChild>
        <w:div w:id="2063752404">
          <w:marLeft w:val="0"/>
          <w:marRight w:val="0"/>
          <w:marTop w:val="0"/>
          <w:marBottom w:val="0"/>
          <w:divBdr>
            <w:top w:val="none" w:sz="0" w:space="0" w:color="auto"/>
            <w:left w:val="none" w:sz="0" w:space="0" w:color="auto"/>
            <w:bottom w:val="none" w:sz="0" w:space="0" w:color="auto"/>
            <w:right w:val="none" w:sz="0" w:space="0" w:color="auto"/>
          </w:divBdr>
        </w:div>
      </w:divsChild>
    </w:div>
    <w:div w:id="1621377271">
      <w:bodyDiv w:val="1"/>
      <w:marLeft w:val="0"/>
      <w:marRight w:val="0"/>
      <w:marTop w:val="0"/>
      <w:marBottom w:val="0"/>
      <w:divBdr>
        <w:top w:val="none" w:sz="0" w:space="0" w:color="auto"/>
        <w:left w:val="none" w:sz="0" w:space="0" w:color="auto"/>
        <w:bottom w:val="none" w:sz="0" w:space="0" w:color="auto"/>
        <w:right w:val="none" w:sz="0" w:space="0" w:color="auto"/>
      </w:divBdr>
    </w:div>
    <w:div w:id="1622148199">
      <w:bodyDiv w:val="1"/>
      <w:marLeft w:val="0"/>
      <w:marRight w:val="0"/>
      <w:marTop w:val="0"/>
      <w:marBottom w:val="0"/>
      <w:divBdr>
        <w:top w:val="none" w:sz="0" w:space="0" w:color="auto"/>
        <w:left w:val="none" w:sz="0" w:space="0" w:color="auto"/>
        <w:bottom w:val="none" w:sz="0" w:space="0" w:color="auto"/>
        <w:right w:val="none" w:sz="0" w:space="0" w:color="auto"/>
      </w:divBdr>
    </w:div>
    <w:div w:id="1627931642">
      <w:bodyDiv w:val="1"/>
      <w:marLeft w:val="0"/>
      <w:marRight w:val="0"/>
      <w:marTop w:val="0"/>
      <w:marBottom w:val="0"/>
      <w:divBdr>
        <w:top w:val="none" w:sz="0" w:space="0" w:color="auto"/>
        <w:left w:val="none" w:sz="0" w:space="0" w:color="auto"/>
        <w:bottom w:val="none" w:sz="0" w:space="0" w:color="auto"/>
        <w:right w:val="none" w:sz="0" w:space="0" w:color="auto"/>
      </w:divBdr>
    </w:div>
    <w:div w:id="1632437150">
      <w:bodyDiv w:val="1"/>
      <w:marLeft w:val="0"/>
      <w:marRight w:val="0"/>
      <w:marTop w:val="0"/>
      <w:marBottom w:val="0"/>
      <w:divBdr>
        <w:top w:val="none" w:sz="0" w:space="0" w:color="auto"/>
        <w:left w:val="none" w:sz="0" w:space="0" w:color="auto"/>
        <w:bottom w:val="none" w:sz="0" w:space="0" w:color="auto"/>
        <w:right w:val="none" w:sz="0" w:space="0" w:color="auto"/>
      </w:divBdr>
    </w:div>
    <w:div w:id="1633829370">
      <w:bodyDiv w:val="1"/>
      <w:marLeft w:val="0"/>
      <w:marRight w:val="0"/>
      <w:marTop w:val="0"/>
      <w:marBottom w:val="0"/>
      <w:divBdr>
        <w:top w:val="none" w:sz="0" w:space="0" w:color="auto"/>
        <w:left w:val="none" w:sz="0" w:space="0" w:color="auto"/>
        <w:bottom w:val="none" w:sz="0" w:space="0" w:color="auto"/>
        <w:right w:val="none" w:sz="0" w:space="0" w:color="auto"/>
      </w:divBdr>
    </w:div>
    <w:div w:id="1638954079">
      <w:bodyDiv w:val="1"/>
      <w:marLeft w:val="0"/>
      <w:marRight w:val="0"/>
      <w:marTop w:val="0"/>
      <w:marBottom w:val="0"/>
      <w:divBdr>
        <w:top w:val="none" w:sz="0" w:space="0" w:color="auto"/>
        <w:left w:val="none" w:sz="0" w:space="0" w:color="auto"/>
        <w:bottom w:val="none" w:sz="0" w:space="0" w:color="auto"/>
        <w:right w:val="none" w:sz="0" w:space="0" w:color="auto"/>
      </w:divBdr>
    </w:div>
    <w:div w:id="1642147135">
      <w:bodyDiv w:val="1"/>
      <w:marLeft w:val="0"/>
      <w:marRight w:val="0"/>
      <w:marTop w:val="0"/>
      <w:marBottom w:val="0"/>
      <w:divBdr>
        <w:top w:val="none" w:sz="0" w:space="0" w:color="auto"/>
        <w:left w:val="none" w:sz="0" w:space="0" w:color="auto"/>
        <w:bottom w:val="none" w:sz="0" w:space="0" w:color="auto"/>
        <w:right w:val="none" w:sz="0" w:space="0" w:color="auto"/>
      </w:divBdr>
    </w:div>
    <w:div w:id="1642226743">
      <w:bodyDiv w:val="1"/>
      <w:marLeft w:val="0"/>
      <w:marRight w:val="0"/>
      <w:marTop w:val="0"/>
      <w:marBottom w:val="0"/>
      <w:divBdr>
        <w:top w:val="none" w:sz="0" w:space="0" w:color="auto"/>
        <w:left w:val="none" w:sz="0" w:space="0" w:color="auto"/>
        <w:bottom w:val="none" w:sz="0" w:space="0" w:color="auto"/>
        <w:right w:val="none" w:sz="0" w:space="0" w:color="auto"/>
      </w:divBdr>
    </w:div>
    <w:div w:id="1643272907">
      <w:bodyDiv w:val="1"/>
      <w:marLeft w:val="0"/>
      <w:marRight w:val="0"/>
      <w:marTop w:val="0"/>
      <w:marBottom w:val="0"/>
      <w:divBdr>
        <w:top w:val="none" w:sz="0" w:space="0" w:color="auto"/>
        <w:left w:val="none" w:sz="0" w:space="0" w:color="auto"/>
        <w:bottom w:val="none" w:sz="0" w:space="0" w:color="auto"/>
        <w:right w:val="none" w:sz="0" w:space="0" w:color="auto"/>
      </w:divBdr>
    </w:div>
    <w:div w:id="1645623891">
      <w:bodyDiv w:val="1"/>
      <w:marLeft w:val="0"/>
      <w:marRight w:val="0"/>
      <w:marTop w:val="0"/>
      <w:marBottom w:val="0"/>
      <w:divBdr>
        <w:top w:val="none" w:sz="0" w:space="0" w:color="auto"/>
        <w:left w:val="none" w:sz="0" w:space="0" w:color="auto"/>
        <w:bottom w:val="none" w:sz="0" w:space="0" w:color="auto"/>
        <w:right w:val="none" w:sz="0" w:space="0" w:color="auto"/>
      </w:divBdr>
    </w:div>
    <w:div w:id="1647391734">
      <w:bodyDiv w:val="1"/>
      <w:marLeft w:val="0"/>
      <w:marRight w:val="0"/>
      <w:marTop w:val="0"/>
      <w:marBottom w:val="0"/>
      <w:divBdr>
        <w:top w:val="none" w:sz="0" w:space="0" w:color="auto"/>
        <w:left w:val="none" w:sz="0" w:space="0" w:color="auto"/>
        <w:bottom w:val="none" w:sz="0" w:space="0" w:color="auto"/>
        <w:right w:val="none" w:sz="0" w:space="0" w:color="auto"/>
      </w:divBdr>
      <w:divsChild>
        <w:div w:id="487862041">
          <w:marLeft w:val="480"/>
          <w:marRight w:val="0"/>
          <w:marTop w:val="0"/>
          <w:marBottom w:val="0"/>
          <w:divBdr>
            <w:top w:val="none" w:sz="0" w:space="0" w:color="auto"/>
            <w:left w:val="none" w:sz="0" w:space="0" w:color="auto"/>
            <w:bottom w:val="none" w:sz="0" w:space="0" w:color="auto"/>
            <w:right w:val="none" w:sz="0" w:space="0" w:color="auto"/>
          </w:divBdr>
        </w:div>
        <w:div w:id="1697534486">
          <w:marLeft w:val="480"/>
          <w:marRight w:val="0"/>
          <w:marTop w:val="0"/>
          <w:marBottom w:val="0"/>
          <w:divBdr>
            <w:top w:val="none" w:sz="0" w:space="0" w:color="auto"/>
            <w:left w:val="none" w:sz="0" w:space="0" w:color="auto"/>
            <w:bottom w:val="none" w:sz="0" w:space="0" w:color="auto"/>
            <w:right w:val="none" w:sz="0" w:space="0" w:color="auto"/>
          </w:divBdr>
        </w:div>
        <w:div w:id="1057702263">
          <w:marLeft w:val="480"/>
          <w:marRight w:val="0"/>
          <w:marTop w:val="0"/>
          <w:marBottom w:val="0"/>
          <w:divBdr>
            <w:top w:val="none" w:sz="0" w:space="0" w:color="auto"/>
            <w:left w:val="none" w:sz="0" w:space="0" w:color="auto"/>
            <w:bottom w:val="none" w:sz="0" w:space="0" w:color="auto"/>
            <w:right w:val="none" w:sz="0" w:space="0" w:color="auto"/>
          </w:divBdr>
        </w:div>
        <w:div w:id="349648364">
          <w:marLeft w:val="480"/>
          <w:marRight w:val="0"/>
          <w:marTop w:val="0"/>
          <w:marBottom w:val="0"/>
          <w:divBdr>
            <w:top w:val="none" w:sz="0" w:space="0" w:color="auto"/>
            <w:left w:val="none" w:sz="0" w:space="0" w:color="auto"/>
            <w:bottom w:val="none" w:sz="0" w:space="0" w:color="auto"/>
            <w:right w:val="none" w:sz="0" w:space="0" w:color="auto"/>
          </w:divBdr>
        </w:div>
        <w:div w:id="1003363332">
          <w:marLeft w:val="480"/>
          <w:marRight w:val="0"/>
          <w:marTop w:val="0"/>
          <w:marBottom w:val="0"/>
          <w:divBdr>
            <w:top w:val="none" w:sz="0" w:space="0" w:color="auto"/>
            <w:left w:val="none" w:sz="0" w:space="0" w:color="auto"/>
            <w:bottom w:val="none" w:sz="0" w:space="0" w:color="auto"/>
            <w:right w:val="none" w:sz="0" w:space="0" w:color="auto"/>
          </w:divBdr>
        </w:div>
        <w:div w:id="1199464990">
          <w:marLeft w:val="480"/>
          <w:marRight w:val="0"/>
          <w:marTop w:val="0"/>
          <w:marBottom w:val="0"/>
          <w:divBdr>
            <w:top w:val="none" w:sz="0" w:space="0" w:color="auto"/>
            <w:left w:val="none" w:sz="0" w:space="0" w:color="auto"/>
            <w:bottom w:val="none" w:sz="0" w:space="0" w:color="auto"/>
            <w:right w:val="none" w:sz="0" w:space="0" w:color="auto"/>
          </w:divBdr>
        </w:div>
        <w:div w:id="937758213">
          <w:marLeft w:val="480"/>
          <w:marRight w:val="0"/>
          <w:marTop w:val="0"/>
          <w:marBottom w:val="0"/>
          <w:divBdr>
            <w:top w:val="none" w:sz="0" w:space="0" w:color="auto"/>
            <w:left w:val="none" w:sz="0" w:space="0" w:color="auto"/>
            <w:bottom w:val="none" w:sz="0" w:space="0" w:color="auto"/>
            <w:right w:val="none" w:sz="0" w:space="0" w:color="auto"/>
          </w:divBdr>
        </w:div>
        <w:div w:id="1564027360">
          <w:marLeft w:val="480"/>
          <w:marRight w:val="0"/>
          <w:marTop w:val="0"/>
          <w:marBottom w:val="0"/>
          <w:divBdr>
            <w:top w:val="none" w:sz="0" w:space="0" w:color="auto"/>
            <w:left w:val="none" w:sz="0" w:space="0" w:color="auto"/>
            <w:bottom w:val="none" w:sz="0" w:space="0" w:color="auto"/>
            <w:right w:val="none" w:sz="0" w:space="0" w:color="auto"/>
          </w:divBdr>
        </w:div>
        <w:div w:id="40448218">
          <w:marLeft w:val="480"/>
          <w:marRight w:val="0"/>
          <w:marTop w:val="0"/>
          <w:marBottom w:val="0"/>
          <w:divBdr>
            <w:top w:val="none" w:sz="0" w:space="0" w:color="auto"/>
            <w:left w:val="none" w:sz="0" w:space="0" w:color="auto"/>
            <w:bottom w:val="none" w:sz="0" w:space="0" w:color="auto"/>
            <w:right w:val="none" w:sz="0" w:space="0" w:color="auto"/>
          </w:divBdr>
        </w:div>
        <w:div w:id="1096442048">
          <w:marLeft w:val="480"/>
          <w:marRight w:val="0"/>
          <w:marTop w:val="0"/>
          <w:marBottom w:val="0"/>
          <w:divBdr>
            <w:top w:val="none" w:sz="0" w:space="0" w:color="auto"/>
            <w:left w:val="none" w:sz="0" w:space="0" w:color="auto"/>
            <w:bottom w:val="none" w:sz="0" w:space="0" w:color="auto"/>
            <w:right w:val="none" w:sz="0" w:space="0" w:color="auto"/>
          </w:divBdr>
        </w:div>
        <w:div w:id="986251927">
          <w:marLeft w:val="480"/>
          <w:marRight w:val="0"/>
          <w:marTop w:val="0"/>
          <w:marBottom w:val="0"/>
          <w:divBdr>
            <w:top w:val="none" w:sz="0" w:space="0" w:color="auto"/>
            <w:left w:val="none" w:sz="0" w:space="0" w:color="auto"/>
            <w:bottom w:val="none" w:sz="0" w:space="0" w:color="auto"/>
            <w:right w:val="none" w:sz="0" w:space="0" w:color="auto"/>
          </w:divBdr>
        </w:div>
        <w:div w:id="1458641325">
          <w:marLeft w:val="480"/>
          <w:marRight w:val="0"/>
          <w:marTop w:val="0"/>
          <w:marBottom w:val="0"/>
          <w:divBdr>
            <w:top w:val="none" w:sz="0" w:space="0" w:color="auto"/>
            <w:left w:val="none" w:sz="0" w:space="0" w:color="auto"/>
            <w:bottom w:val="none" w:sz="0" w:space="0" w:color="auto"/>
            <w:right w:val="none" w:sz="0" w:space="0" w:color="auto"/>
          </w:divBdr>
        </w:div>
        <w:div w:id="323748931">
          <w:marLeft w:val="480"/>
          <w:marRight w:val="0"/>
          <w:marTop w:val="0"/>
          <w:marBottom w:val="0"/>
          <w:divBdr>
            <w:top w:val="none" w:sz="0" w:space="0" w:color="auto"/>
            <w:left w:val="none" w:sz="0" w:space="0" w:color="auto"/>
            <w:bottom w:val="none" w:sz="0" w:space="0" w:color="auto"/>
            <w:right w:val="none" w:sz="0" w:space="0" w:color="auto"/>
          </w:divBdr>
        </w:div>
        <w:div w:id="334307205">
          <w:marLeft w:val="480"/>
          <w:marRight w:val="0"/>
          <w:marTop w:val="0"/>
          <w:marBottom w:val="0"/>
          <w:divBdr>
            <w:top w:val="none" w:sz="0" w:space="0" w:color="auto"/>
            <w:left w:val="none" w:sz="0" w:space="0" w:color="auto"/>
            <w:bottom w:val="none" w:sz="0" w:space="0" w:color="auto"/>
            <w:right w:val="none" w:sz="0" w:space="0" w:color="auto"/>
          </w:divBdr>
        </w:div>
        <w:div w:id="1290090540">
          <w:marLeft w:val="480"/>
          <w:marRight w:val="0"/>
          <w:marTop w:val="0"/>
          <w:marBottom w:val="0"/>
          <w:divBdr>
            <w:top w:val="none" w:sz="0" w:space="0" w:color="auto"/>
            <w:left w:val="none" w:sz="0" w:space="0" w:color="auto"/>
            <w:bottom w:val="none" w:sz="0" w:space="0" w:color="auto"/>
            <w:right w:val="none" w:sz="0" w:space="0" w:color="auto"/>
          </w:divBdr>
        </w:div>
        <w:div w:id="231544604">
          <w:marLeft w:val="480"/>
          <w:marRight w:val="0"/>
          <w:marTop w:val="0"/>
          <w:marBottom w:val="0"/>
          <w:divBdr>
            <w:top w:val="none" w:sz="0" w:space="0" w:color="auto"/>
            <w:left w:val="none" w:sz="0" w:space="0" w:color="auto"/>
            <w:bottom w:val="none" w:sz="0" w:space="0" w:color="auto"/>
            <w:right w:val="none" w:sz="0" w:space="0" w:color="auto"/>
          </w:divBdr>
        </w:div>
        <w:div w:id="357508752">
          <w:marLeft w:val="480"/>
          <w:marRight w:val="0"/>
          <w:marTop w:val="0"/>
          <w:marBottom w:val="0"/>
          <w:divBdr>
            <w:top w:val="none" w:sz="0" w:space="0" w:color="auto"/>
            <w:left w:val="none" w:sz="0" w:space="0" w:color="auto"/>
            <w:bottom w:val="none" w:sz="0" w:space="0" w:color="auto"/>
            <w:right w:val="none" w:sz="0" w:space="0" w:color="auto"/>
          </w:divBdr>
        </w:div>
        <w:div w:id="30303948">
          <w:marLeft w:val="480"/>
          <w:marRight w:val="0"/>
          <w:marTop w:val="0"/>
          <w:marBottom w:val="0"/>
          <w:divBdr>
            <w:top w:val="none" w:sz="0" w:space="0" w:color="auto"/>
            <w:left w:val="none" w:sz="0" w:space="0" w:color="auto"/>
            <w:bottom w:val="none" w:sz="0" w:space="0" w:color="auto"/>
            <w:right w:val="none" w:sz="0" w:space="0" w:color="auto"/>
          </w:divBdr>
        </w:div>
        <w:div w:id="1195462008">
          <w:marLeft w:val="480"/>
          <w:marRight w:val="0"/>
          <w:marTop w:val="0"/>
          <w:marBottom w:val="0"/>
          <w:divBdr>
            <w:top w:val="none" w:sz="0" w:space="0" w:color="auto"/>
            <w:left w:val="none" w:sz="0" w:space="0" w:color="auto"/>
            <w:bottom w:val="none" w:sz="0" w:space="0" w:color="auto"/>
            <w:right w:val="none" w:sz="0" w:space="0" w:color="auto"/>
          </w:divBdr>
        </w:div>
        <w:div w:id="111485269">
          <w:marLeft w:val="480"/>
          <w:marRight w:val="0"/>
          <w:marTop w:val="0"/>
          <w:marBottom w:val="0"/>
          <w:divBdr>
            <w:top w:val="none" w:sz="0" w:space="0" w:color="auto"/>
            <w:left w:val="none" w:sz="0" w:space="0" w:color="auto"/>
            <w:bottom w:val="none" w:sz="0" w:space="0" w:color="auto"/>
            <w:right w:val="none" w:sz="0" w:space="0" w:color="auto"/>
          </w:divBdr>
        </w:div>
        <w:div w:id="1065180125">
          <w:marLeft w:val="480"/>
          <w:marRight w:val="0"/>
          <w:marTop w:val="0"/>
          <w:marBottom w:val="0"/>
          <w:divBdr>
            <w:top w:val="none" w:sz="0" w:space="0" w:color="auto"/>
            <w:left w:val="none" w:sz="0" w:space="0" w:color="auto"/>
            <w:bottom w:val="none" w:sz="0" w:space="0" w:color="auto"/>
            <w:right w:val="none" w:sz="0" w:space="0" w:color="auto"/>
          </w:divBdr>
        </w:div>
        <w:div w:id="1408767808">
          <w:marLeft w:val="480"/>
          <w:marRight w:val="0"/>
          <w:marTop w:val="0"/>
          <w:marBottom w:val="0"/>
          <w:divBdr>
            <w:top w:val="none" w:sz="0" w:space="0" w:color="auto"/>
            <w:left w:val="none" w:sz="0" w:space="0" w:color="auto"/>
            <w:bottom w:val="none" w:sz="0" w:space="0" w:color="auto"/>
            <w:right w:val="none" w:sz="0" w:space="0" w:color="auto"/>
          </w:divBdr>
        </w:div>
        <w:div w:id="4018466">
          <w:marLeft w:val="480"/>
          <w:marRight w:val="0"/>
          <w:marTop w:val="0"/>
          <w:marBottom w:val="0"/>
          <w:divBdr>
            <w:top w:val="none" w:sz="0" w:space="0" w:color="auto"/>
            <w:left w:val="none" w:sz="0" w:space="0" w:color="auto"/>
            <w:bottom w:val="none" w:sz="0" w:space="0" w:color="auto"/>
            <w:right w:val="none" w:sz="0" w:space="0" w:color="auto"/>
          </w:divBdr>
        </w:div>
        <w:div w:id="726952121">
          <w:marLeft w:val="480"/>
          <w:marRight w:val="0"/>
          <w:marTop w:val="0"/>
          <w:marBottom w:val="0"/>
          <w:divBdr>
            <w:top w:val="none" w:sz="0" w:space="0" w:color="auto"/>
            <w:left w:val="none" w:sz="0" w:space="0" w:color="auto"/>
            <w:bottom w:val="none" w:sz="0" w:space="0" w:color="auto"/>
            <w:right w:val="none" w:sz="0" w:space="0" w:color="auto"/>
          </w:divBdr>
        </w:div>
        <w:div w:id="778715545">
          <w:marLeft w:val="480"/>
          <w:marRight w:val="0"/>
          <w:marTop w:val="0"/>
          <w:marBottom w:val="0"/>
          <w:divBdr>
            <w:top w:val="none" w:sz="0" w:space="0" w:color="auto"/>
            <w:left w:val="none" w:sz="0" w:space="0" w:color="auto"/>
            <w:bottom w:val="none" w:sz="0" w:space="0" w:color="auto"/>
            <w:right w:val="none" w:sz="0" w:space="0" w:color="auto"/>
          </w:divBdr>
        </w:div>
        <w:div w:id="505901088">
          <w:marLeft w:val="480"/>
          <w:marRight w:val="0"/>
          <w:marTop w:val="0"/>
          <w:marBottom w:val="0"/>
          <w:divBdr>
            <w:top w:val="none" w:sz="0" w:space="0" w:color="auto"/>
            <w:left w:val="none" w:sz="0" w:space="0" w:color="auto"/>
            <w:bottom w:val="none" w:sz="0" w:space="0" w:color="auto"/>
            <w:right w:val="none" w:sz="0" w:space="0" w:color="auto"/>
          </w:divBdr>
        </w:div>
        <w:div w:id="936013582">
          <w:marLeft w:val="480"/>
          <w:marRight w:val="0"/>
          <w:marTop w:val="0"/>
          <w:marBottom w:val="0"/>
          <w:divBdr>
            <w:top w:val="none" w:sz="0" w:space="0" w:color="auto"/>
            <w:left w:val="none" w:sz="0" w:space="0" w:color="auto"/>
            <w:bottom w:val="none" w:sz="0" w:space="0" w:color="auto"/>
            <w:right w:val="none" w:sz="0" w:space="0" w:color="auto"/>
          </w:divBdr>
        </w:div>
        <w:div w:id="260070324">
          <w:marLeft w:val="480"/>
          <w:marRight w:val="0"/>
          <w:marTop w:val="0"/>
          <w:marBottom w:val="0"/>
          <w:divBdr>
            <w:top w:val="none" w:sz="0" w:space="0" w:color="auto"/>
            <w:left w:val="none" w:sz="0" w:space="0" w:color="auto"/>
            <w:bottom w:val="none" w:sz="0" w:space="0" w:color="auto"/>
            <w:right w:val="none" w:sz="0" w:space="0" w:color="auto"/>
          </w:divBdr>
        </w:div>
        <w:div w:id="421099858">
          <w:marLeft w:val="480"/>
          <w:marRight w:val="0"/>
          <w:marTop w:val="0"/>
          <w:marBottom w:val="0"/>
          <w:divBdr>
            <w:top w:val="none" w:sz="0" w:space="0" w:color="auto"/>
            <w:left w:val="none" w:sz="0" w:space="0" w:color="auto"/>
            <w:bottom w:val="none" w:sz="0" w:space="0" w:color="auto"/>
            <w:right w:val="none" w:sz="0" w:space="0" w:color="auto"/>
          </w:divBdr>
        </w:div>
        <w:div w:id="1645624900">
          <w:marLeft w:val="480"/>
          <w:marRight w:val="0"/>
          <w:marTop w:val="0"/>
          <w:marBottom w:val="0"/>
          <w:divBdr>
            <w:top w:val="none" w:sz="0" w:space="0" w:color="auto"/>
            <w:left w:val="none" w:sz="0" w:space="0" w:color="auto"/>
            <w:bottom w:val="none" w:sz="0" w:space="0" w:color="auto"/>
            <w:right w:val="none" w:sz="0" w:space="0" w:color="auto"/>
          </w:divBdr>
        </w:div>
        <w:div w:id="1151022749">
          <w:marLeft w:val="480"/>
          <w:marRight w:val="0"/>
          <w:marTop w:val="0"/>
          <w:marBottom w:val="0"/>
          <w:divBdr>
            <w:top w:val="none" w:sz="0" w:space="0" w:color="auto"/>
            <w:left w:val="none" w:sz="0" w:space="0" w:color="auto"/>
            <w:bottom w:val="none" w:sz="0" w:space="0" w:color="auto"/>
            <w:right w:val="none" w:sz="0" w:space="0" w:color="auto"/>
          </w:divBdr>
        </w:div>
        <w:div w:id="1333878007">
          <w:marLeft w:val="480"/>
          <w:marRight w:val="0"/>
          <w:marTop w:val="0"/>
          <w:marBottom w:val="0"/>
          <w:divBdr>
            <w:top w:val="none" w:sz="0" w:space="0" w:color="auto"/>
            <w:left w:val="none" w:sz="0" w:space="0" w:color="auto"/>
            <w:bottom w:val="none" w:sz="0" w:space="0" w:color="auto"/>
            <w:right w:val="none" w:sz="0" w:space="0" w:color="auto"/>
          </w:divBdr>
        </w:div>
        <w:div w:id="420611883">
          <w:marLeft w:val="480"/>
          <w:marRight w:val="0"/>
          <w:marTop w:val="0"/>
          <w:marBottom w:val="0"/>
          <w:divBdr>
            <w:top w:val="none" w:sz="0" w:space="0" w:color="auto"/>
            <w:left w:val="none" w:sz="0" w:space="0" w:color="auto"/>
            <w:bottom w:val="none" w:sz="0" w:space="0" w:color="auto"/>
            <w:right w:val="none" w:sz="0" w:space="0" w:color="auto"/>
          </w:divBdr>
        </w:div>
        <w:div w:id="333648518">
          <w:marLeft w:val="480"/>
          <w:marRight w:val="0"/>
          <w:marTop w:val="0"/>
          <w:marBottom w:val="0"/>
          <w:divBdr>
            <w:top w:val="none" w:sz="0" w:space="0" w:color="auto"/>
            <w:left w:val="none" w:sz="0" w:space="0" w:color="auto"/>
            <w:bottom w:val="none" w:sz="0" w:space="0" w:color="auto"/>
            <w:right w:val="none" w:sz="0" w:space="0" w:color="auto"/>
          </w:divBdr>
        </w:div>
        <w:div w:id="928075036">
          <w:marLeft w:val="480"/>
          <w:marRight w:val="0"/>
          <w:marTop w:val="0"/>
          <w:marBottom w:val="0"/>
          <w:divBdr>
            <w:top w:val="none" w:sz="0" w:space="0" w:color="auto"/>
            <w:left w:val="none" w:sz="0" w:space="0" w:color="auto"/>
            <w:bottom w:val="none" w:sz="0" w:space="0" w:color="auto"/>
            <w:right w:val="none" w:sz="0" w:space="0" w:color="auto"/>
          </w:divBdr>
        </w:div>
        <w:div w:id="1512525808">
          <w:marLeft w:val="480"/>
          <w:marRight w:val="0"/>
          <w:marTop w:val="0"/>
          <w:marBottom w:val="0"/>
          <w:divBdr>
            <w:top w:val="none" w:sz="0" w:space="0" w:color="auto"/>
            <w:left w:val="none" w:sz="0" w:space="0" w:color="auto"/>
            <w:bottom w:val="none" w:sz="0" w:space="0" w:color="auto"/>
            <w:right w:val="none" w:sz="0" w:space="0" w:color="auto"/>
          </w:divBdr>
        </w:div>
        <w:div w:id="1507671135">
          <w:marLeft w:val="480"/>
          <w:marRight w:val="0"/>
          <w:marTop w:val="0"/>
          <w:marBottom w:val="0"/>
          <w:divBdr>
            <w:top w:val="none" w:sz="0" w:space="0" w:color="auto"/>
            <w:left w:val="none" w:sz="0" w:space="0" w:color="auto"/>
            <w:bottom w:val="none" w:sz="0" w:space="0" w:color="auto"/>
            <w:right w:val="none" w:sz="0" w:space="0" w:color="auto"/>
          </w:divBdr>
        </w:div>
        <w:div w:id="539631530">
          <w:marLeft w:val="480"/>
          <w:marRight w:val="0"/>
          <w:marTop w:val="0"/>
          <w:marBottom w:val="0"/>
          <w:divBdr>
            <w:top w:val="none" w:sz="0" w:space="0" w:color="auto"/>
            <w:left w:val="none" w:sz="0" w:space="0" w:color="auto"/>
            <w:bottom w:val="none" w:sz="0" w:space="0" w:color="auto"/>
            <w:right w:val="none" w:sz="0" w:space="0" w:color="auto"/>
          </w:divBdr>
        </w:div>
        <w:div w:id="1127620822">
          <w:marLeft w:val="480"/>
          <w:marRight w:val="0"/>
          <w:marTop w:val="0"/>
          <w:marBottom w:val="0"/>
          <w:divBdr>
            <w:top w:val="none" w:sz="0" w:space="0" w:color="auto"/>
            <w:left w:val="none" w:sz="0" w:space="0" w:color="auto"/>
            <w:bottom w:val="none" w:sz="0" w:space="0" w:color="auto"/>
            <w:right w:val="none" w:sz="0" w:space="0" w:color="auto"/>
          </w:divBdr>
        </w:div>
        <w:div w:id="1203906300">
          <w:marLeft w:val="480"/>
          <w:marRight w:val="0"/>
          <w:marTop w:val="0"/>
          <w:marBottom w:val="0"/>
          <w:divBdr>
            <w:top w:val="none" w:sz="0" w:space="0" w:color="auto"/>
            <w:left w:val="none" w:sz="0" w:space="0" w:color="auto"/>
            <w:bottom w:val="none" w:sz="0" w:space="0" w:color="auto"/>
            <w:right w:val="none" w:sz="0" w:space="0" w:color="auto"/>
          </w:divBdr>
        </w:div>
        <w:div w:id="880556619">
          <w:marLeft w:val="480"/>
          <w:marRight w:val="0"/>
          <w:marTop w:val="0"/>
          <w:marBottom w:val="0"/>
          <w:divBdr>
            <w:top w:val="none" w:sz="0" w:space="0" w:color="auto"/>
            <w:left w:val="none" w:sz="0" w:space="0" w:color="auto"/>
            <w:bottom w:val="none" w:sz="0" w:space="0" w:color="auto"/>
            <w:right w:val="none" w:sz="0" w:space="0" w:color="auto"/>
          </w:divBdr>
        </w:div>
        <w:div w:id="1612738176">
          <w:marLeft w:val="480"/>
          <w:marRight w:val="0"/>
          <w:marTop w:val="0"/>
          <w:marBottom w:val="0"/>
          <w:divBdr>
            <w:top w:val="none" w:sz="0" w:space="0" w:color="auto"/>
            <w:left w:val="none" w:sz="0" w:space="0" w:color="auto"/>
            <w:bottom w:val="none" w:sz="0" w:space="0" w:color="auto"/>
            <w:right w:val="none" w:sz="0" w:space="0" w:color="auto"/>
          </w:divBdr>
        </w:div>
        <w:div w:id="1508865719">
          <w:marLeft w:val="480"/>
          <w:marRight w:val="0"/>
          <w:marTop w:val="0"/>
          <w:marBottom w:val="0"/>
          <w:divBdr>
            <w:top w:val="none" w:sz="0" w:space="0" w:color="auto"/>
            <w:left w:val="none" w:sz="0" w:space="0" w:color="auto"/>
            <w:bottom w:val="none" w:sz="0" w:space="0" w:color="auto"/>
            <w:right w:val="none" w:sz="0" w:space="0" w:color="auto"/>
          </w:divBdr>
        </w:div>
        <w:div w:id="1667170577">
          <w:marLeft w:val="480"/>
          <w:marRight w:val="0"/>
          <w:marTop w:val="0"/>
          <w:marBottom w:val="0"/>
          <w:divBdr>
            <w:top w:val="none" w:sz="0" w:space="0" w:color="auto"/>
            <w:left w:val="none" w:sz="0" w:space="0" w:color="auto"/>
            <w:bottom w:val="none" w:sz="0" w:space="0" w:color="auto"/>
            <w:right w:val="none" w:sz="0" w:space="0" w:color="auto"/>
          </w:divBdr>
        </w:div>
        <w:div w:id="1859006579">
          <w:marLeft w:val="480"/>
          <w:marRight w:val="0"/>
          <w:marTop w:val="0"/>
          <w:marBottom w:val="0"/>
          <w:divBdr>
            <w:top w:val="none" w:sz="0" w:space="0" w:color="auto"/>
            <w:left w:val="none" w:sz="0" w:space="0" w:color="auto"/>
            <w:bottom w:val="none" w:sz="0" w:space="0" w:color="auto"/>
            <w:right w:val="none" w:sz="0" w:space="0" w:color="auto"/>
          </w:divBdr>
        </w:div>
        <w:div w:id="1311446423">
          <w:marLeft w:val="480"/>
          <w:marRight w:val="0"/>
          <w:marTop w:val="0"/>
          <w:marBottom w:val="0"/>
          <w:divBdr>
            <w:top w:val="none" w:sz="0" w:space="0" w:color="auto"/>
            <w:left w:val="none" w:sz="0" w:space="0" w:color="auto"/>
            <w:bottom w:val="none" w:sz="0" w:space="0" w:color="auto"/>
            <w:right w:val="none" w:sz="0" w:space="0" w:color="auto"/>
          </w:divBdr>
        </w:div>
        <w:div w:id="1350716055">
          <w:marLeft w:val="480"/>
          <w:marRight w:val="0"/>
          <w:marTop w:val="0"/>
          <w:marBottom w:val="0"/>
          <w:divBdr>
            <w:top w:val="none" w:sz="0" w:space="0" w:color="auto"/>
            <w:left w:val="none" w:sz="0" w:space="0" w:color="auto"/>
            <w:bottom w:val="none" w:sz="0" w:space="0" w:color="auto"/>
            <w:right w:val="none" w:sz="0" w:space="0" w:color="auto"/>
          </w:divBdr>
        </w:div>
        <w:div w:id="848101729">
          <w:marLeft w:val="480"/>
          <w:marRight w:val="0"/>
          <w:marTop w:val="0"/>
          <w:marBottom w:val="0"/>
          <w:divBdr>
            <w:top w:val="none" w:sz="0" w:space="0" w:color="auto"/>
            <w:left w:val="none" w:sz="0" w:space="0" w:color="auto"/>
            <w:bottom w:val="none" w:sz="0" w:space="0" w:color="auto"/>
            <w:right w:val="none" w:sz="0" w:space="0" w:color="auto"/>
          </w:divBdr>
        </w:div>
        <w:div w:id="1852526548">
          <w:marLeft w:val="480"/>
          <w:marRight w:val="0"/>
          <w:marTop w:val="0"/>
          <w:marBottom w:val="0"/>
          <w:divBdr>
            <w:top w:val="none" w:sz="0" w:space="0" w:color="auto"/>
            <w:left w:val="none" w:sz="0" w:space="0" w:color="auto"/>
            <w:bottom w:val="none" w:sz="0" w:space="0" w:color="auto"/>
            <w:right w:val="none" w:sz="0" w:space="0" w:color="auto"/>
          </w:divBdr>
        </w:div>
        <w:div w:id="462043990">
          <w:marLeft w:val="480"/>
          <w:marRight w:val="0"/>
          <w:marTop w:val="0"/>
          <w:marBottom w:val="0"/>
          <w:divBdr>
            <w:top w:val="none" w:sz="0" w:space="0" w:color="auto"/>
            <w:left w:val="none" w:sz="0" w:space="0" w:color="auto"/>
            <w:bottom w:val="none" w:sz="0" w:space="0" w:color="auto"/>
            <w:right w:val="none" w:sz="0" w:space="0" w:color="auto"/>
          </w:divBdr>
        </w:div>
        <w:div w:id="1574581175">
          <w:marLeft w:val="480"/>
          <w:marRight w:val="0"/>
          <w:marTop w:val="0"/>
          <w:marBottom w:val="0"/>
          <w:divBdr>
            <w:top w:val="none" w:sz="0" w:space="0" w:color="auto"/>
            <w:left w:val="none" w:sz="0" w:space="0" w:color="auto"/>
            <w:bottom w:val="none" w:sz="0" w:space="0" w:color="auto"/>
            <w:right w:val="none" w:sz="0" w:space="0" w:color="auto"/>
          </w:divBdr>
        </w:div>
        <w:div w:id="135417343">
          <w:marLeft w:val="480"/>
          <w:marRight w:val="0"/>
          <w:marTop w:val="0"/>
          <w:marBottom w:val="0"/>
          <w:divBdr>
            <w:top w:val="none" w:sz="0" w:space="0" w:color="auto"/>
            <w:left w:val="none" w:sz="0" w:space="0" w:color="auto"/>
            <w:bottom w:val="none" w:sz="0" w:space="0" w:color="auto"/>
            <w:right w:val="none" w:sz="0" w:space="0" w:color="auto"/>
          </w:divBdr>
        </w:div>
        <w:div w:id="1292321211">
          <w:marLeft w:val="480"/>
          <w:marRight w:val="0"/>
          <w:marTop w:val="0"/>
          <w:marBottom w:val="0"/>
          <w:divBdr>
            <w:top w:val="none" w:sz="0" w:space="0" w:color="auto"/>
            <w:left w:val="none" w:sz="0" w:space="0" w:color="auto"/>
            <w:bottom w:val="none" w:sz="0" w:space="0" w:color="auto"/>
            <w:right w:val="none" w:sz="0" w:space="0" w:color="auto"/>
          </w:divBdr>
        </w:div>
        <w:div w:id="879585723">
          <w:marLeft w:val="480"/>
          <w:marRight w:val="0"/>
          <w:marTop w:val="0"/>
          <w:marBottom w:val="0"/>
          <w:divBdr>
            <w:top w:val="none" w:sz="0" w:space="0" w:color="auto"/>
            <w:left w:val="none" w:sz="0" w:space="0" w:color="auto"/>
            <w:bottom w:val="none" w:sz="0" w:space="0" w:color="auto"/>
            <w:right w:val="none" w:sz="0" w:space="0" w:color="auto"/>
          </w:divBdr>
        </w:div>
        <w:div w:id="1447508124">
          <w:marLeft w:val="480"/>
          <w:marRight w:val="0"/>
          <w:marTop w:val="0"/>
          <w:marBottom w:val="0"/>
          <w:divBdr>
            <w:top w:val="none" w:sz="0" w:space="0" w:color="auto"/>
            <w:left w:val="none" w:sz="0" w:space="0" w:color="auto"/>
            <w:bottom w:val="none" w:sz="0" w:space="0" w:color="auto"/>
            <w:right w:val="none" w:sz="0" w:space="0" w:color="auto"/>
          </w:divBdr>
        </w:div>
        <w:div w:id="1274284965">
          <w:marLeft w:val="480"/>
          <w:marRight w:val="0"/>
          <w:marTop w:val="0"/>
          <w:marBottom w:val="0"/>
          <w:divBdr>
            <w:top w:val="none" w:sz="0" w:space="0" w:color="auto"/>
            <w:left w:val="none" w:sz="0" w:space="0" w:color="auto"/>
            <w:bottom w:val="none" w:sz="0" w:space="0" w:color="auto"/>
            <w:right w:val="none" w:sz="0" w:space="0" w:color="auto"/>
          </w:divBdr>
        </w:div>
        <w:div w:id="1335105097">
          <w:marLeft w:val="480"/>
          <w:marRight w:val="0"/>
          <w:marTop w:val="0"/>
          <w:marBottom w:val="0"/>
          <w:divBdr>
            <w:top w:val="none" w:sz="0" w:space="0" w:color="auto"/>
            <w:left w:val="none" w:sz="0" w:space="0" w:color="auto"/>
            <w:bottom w:val="none" w:sz="0" w:space="0" w:color="auto"/>
            <w:right w:val="none" w:sz="0" w:space="0" w:color="auto"/>
          </w:divBdr>
        </w:div>
        <w:div w:id="1855418256">
          <w:marLeft w:val="480"/>
          <w:marRight w:val="0"/>
          <w:marTop w:val="0"/>
          <w:marBottom w:val="0"/>
          <w:divBdr>
            <w:top w:val="none" w:sz="0" w:space="0" w:color="auto"/>
            <w:left w:val="none" w:sz="0" w:space="0" w:color="auto"/>
            <w:bottom w:val="none" w:sz="0" w:space="0" w:color="auto"/>
            <w:right w:val="none" w:sz="0" w:space="0" w:color="auto"/>
          </w:divBdr>
        </w:div>
        <w:div w:id="386221842">
          <w:marLeft w:val="480"/>
          <w:marRight w:val="0"/>
          <w:marTop w:val="0"/>
          <w:marBottom w:val="0"/>
          <w:divBdr>
            <w:top w:val="none" w:sz="0" w:space="0" w:color="auto"/>
            <w:left w:val="none" w:sz="0" w:space="0" w:color="auto"/>
            <w:bottom w:val="none" w:sz="0" w:space="0" w:color="auto"/>
            <w:right w:val="none" w:sz="0" w:space="0" w:color="auto"/>
          </w:divBdr>
        </w:div>
        <w:div w:id="268389626">
          <w:marLeft w:val="480"/>
          <w:marRight w:val="0"/>
          <w:marTop w:val="0"/>
          <w:marBottom w:val="0"/>
          <w:divBdr>
            <w:top w:val="none" w:sz="0" w:space="0" w:color="auto"/>
            <w:left w:val="none" w:sz="0" w:space="0" w:color="auto"/>
            <w:bottom w:val="none" w:sz="0" w:space="0" w:color="auto"/>
            <w:right w:val="none" w:sz="0" w:space="0" w:color="auto"/>
          </w:divBdr>
        </w:div>
        <w:div w:id="1126435502">
          <w:marLeft w:val="480"/>
          <w:marRight w:val="0"/>
          <w:marTop w:val="0"/>
          <w:marBottom w:val="0"/>
          <w:divBdr>
            <w:top w:val="none" w:sz="0" w:space="0" w:color="auto"/>
            <w:left w:val="none" w:sz="0" w:space="0" w:color="auto"/>
            <w:bottom w:val="none" w:sz="0" w:space="0" w:color="auto"/>
            <w:right w:val="none" w:sz="0" w:space="0" w:color="auto"/>
          </w:divBdr>
        </w:div>
        <w:div w:id="782848284">
          <w:marLeft w:val="480"/>
          <w:marRight w:val="0"/>
          <w:marTop w:val="0"/>
          <w:marBottom w:val="0"/>
          <w:divBdr>
            <w:top w:val="none" w:sz="0" w:space="0" w:color="auto"/>
            <w:left w:val="none" w:sz="0" w:space="0" w:color="auto"/>
            <w:bottom w:val="none" w:sz="0" w:space="0" w:color="auto"/>
            <w:right w:val="none" w:sz="0" w:space="0" w:color="auto"/>
          </w:divBdr>
        </w:div>
        <w:div w:id="1131286844">
          <w:marLeft w:val="480"/>
          <w:marRight w:val="0"/>
          <w:marTop w:val="0"/>
          <w:marBottom w:val="0"/>
          <w:divBdr>
            <w:top w:val="none" w:sz="0" w:space="0" w:color="auto"/>
            <w:left w:val="none" w:sz="0" w:space="0" w:color="auto"/>
            <w:bottom w:val="none" w:sz="0" w:space="0" w:color="auto"/>
            <w:right w:val="none" w:sz="0" w:space="0" w:color="auto"/>
          </w:divBdr>
        </w:div>
        <w:div w:id="677736806">
          <w:marLeft w:val="480"/>
          <w:marRight w:val="0"/>
          <w:marTop w:val="0"/>
          <w:marBottom w:val="0"/>
          <w:divBdr>
            <w:top w:val="none" w:sz="0" w:space="0" w:color="auto"/>
            <w:left w:val="none" w:sz="0" w:space="0" w:color="auto"/>
            <w:bottom w:val="none" w:sz="0" w:space="0" w:color="auto"/>
            <w:right w:val="none" w:sz="0" w:space="0" w:color="auto"/>
          </w:divBdr>
        </w:div>
        <w:div w:id="251014387">
          <w:marLeft w:val="480"/>
          <w:marRight w:val="0"/>
          <w:marTop w:val="0"/>
          <w:marBottom w:val="0"/>
          <w:divBdr>
            <w:top w:val="none" w:sz="0" w:space="0" w:color="auto"/>
            <w:left w:val="none" w:sz="0" w:space="0" w:color="auto"/>
            <w:bottom w:val="none" w:sz="0" w:space="0" w:color="auto"/>
            <w:right w:val="none" w:sz="0" w:space="0" w:color="auto"/>
          </w:divBdr>
        </w:div>
        <w:div w:id="235941939">
          <w:marLeft w:val="480"/>
          <w:marRight w:val="0"/>
          <w:marTop w:val="0"/>
          <w:marBottom w:val="0"/>
          <w:divBdr>
            <w:top w:val="none" w:sz="0" w:space="0" w:color="auto"/>
            <w:left w:val="none" w:sz="0" w:space="0" w:color="auto"/>
            <w:bottom w:val="none" w:sz="0" w:space="0" w:color="auto"/>
            <w:right w:val="none" w:sz="0" w:space="0" w:color="auto"/>
          </w:divBdr>
        </w:div>
        <w:div w:id="1025520648">
          <w:marLeft w:val="480"/>
          <w:marRight w:val="0"/>
          <w:marTop w:val="0"/>
          <w:marBottom w:val="0"/>
          <w:divBdr>
            <w:top w:val="none" w:sz="0" w:space="0" w:color="auto"/>
            <w:left w:val="none" w:sz="0" w:space="0" w:color="auto"/>
            <w:bottom w:val="none" w:sz="0" w:space="0" w:color="auto"/>
            <w:right w:val="none" w:sz="0" w:space="0" w:color="auto"/>
          </w:divBdr>
        </w:div>
        <w:div w:id="580991621">
          <w:marLeft w:val="480"/>
          <w:marRight w:val="0"/>
          <w:marTop w:val="0"/>
          <w:marBottom w:val="0"/>
          <w:divBdr>
            <w:top w:val="none" w:sz="0" w:space="0" w:color="auto"/>
            <w:left w:val="none" w:sz="0" w:space="0" w:color="auto"/>
            <w:bottom w:val="none" w:sz="0" w:space="0" w:color="auto"/>
            <w:right w:val="none" w:sz="0" w:space="0" w:color="auto"/>
          </w:divBdr>
        </w:div>
        <w:div w:id="381683701">
          <w:marLeft w:val="480"/>
          <w:marRight w:val="0"/>
          <w:marTop w:val="0"/>
          <w:marBottom w:val="0"/>
          <w:divBdr>
            <w:top w:val="none" w:sz="0" w:space="0" w:color="auto"/>
            <w:left w:val="none" w:sz="0" w:space="0" w:color="auto"/>
            <w:bottom w:val="none" w:sz="0" w:space="0" w:color="auto"/>
            <w:right w:val="none" w:sz="0" w:space="0" w:color="auto"/>
          </w:divBdr>
        </w:div>
        <w:div w:id="1408454714">
          <w:marLeft w:val="480"/>
          <w:marRight w:val="0"/>
          <w:marTop w:val="0"/>
          <w:marBottom w:val="0"/>
          <w:divBdr>
            <w:top w:val="none" w:sz="0" w:space="0" w:color="auto"/>
            <w:left w:val="none" w:sz="0" w:space="0" w:color="auto"/>
            <w:bottom w:val="none" w:sz="0" w:space="0" w:color="auto"/>
            <w:right w:val="none" w:sz="0" w:space="0" w:color="auto"/>
          </w:divBdr>
        </w:div>
        <w:div w:id="1492604021">
          <w:marLeft w:val="480"/>
          <w:marRight w:val="0"/>
          <w:marTop w:val="0"/>
          <w:marBottom w:val="0"/>
          <w:divBdr>
            <w:top w:val="none" w:sz="0" w:space="0" w:color="auto"/>
            <w:left w:val="none" w:sz="0" w:space="0" w:color="auto"/>
            <w:bottom w:val="none" w:sz="0" w:space="0" w:color="auto"/>
            <w:right w:val="none" w:sz="0" w:space="0" w:color="auto"/>
          </w:divBdr>
        </w:div>
        <w:div w:id="545991155">
          <w:marLeft w:val="480"/>
          <w:marRight w:val="0"/>
          <w:marTop w:val="0"/>
          <w:marBottom w:val="0"/>
          <w:divBdr>
            <w:top w:val="none" w:sz="0" w:space="0" w:color="auto"/>
            <w:left w:val="none" w:sz="0" w:space="0" w:color="auto"/>
            <w:bottom w:val="none" w:sz="0" w:space="0" w:color="auto"/>
            <w:right w:val="none" w:sz="0" w:space="0" w:color="auto"/>
          </w:divBdr>
        </w:div>
        <w:div w:id="1598250111">
          <w:marLeft w:val="480"/>
          <w:marRight w:val="0"/>
          <w:marTop w:val="0"/>
          <w:marBottom w:val="0"/>
          <w:divBdr>
            <w:top w:val="none" w:sz="0" w:space="0" w:color="auto"/>
            <w:left w:val="none" w:sz="0" w:space="0" w:color="auto"/>
            <w:bottom w:val="none" w:sz="0" w:space="0" w:color="auto"/>
            <w:right w:val="none" w:sz="0" w:space="0" w:color="auto"/>
          </w:divBdr>
        </w:div>
        <w:div w:id="182941669">
          <w:marLeft w:val="480"/>
          <w:marRight w:val="0"/>
          <w:marTop w:val="0"/>
          <w:marBottom w:val="0"/>
          <w:divBdr>
            <w:top w:val="none" w:sz="0" w:space="0" w:color="auto"/>
            <w:left w:val="none" w:sz="0" w:space="0" w:color="auto"/>
            <w:bottom w:val="none" w:sz="0" w:space="0" w:color="auto"/>
            <w:right w:val="none" w:sz="0" w:space="0" w:color="auto"/>
          </w:divBdr>
        </w:div>
        <w:div w:id="885721055">
          <w:marLeft w:val="480"/>
          <w:marRight w:val="0"/>
          <w:marTop w:val="0"/>
          <w:marBottom w:val="0"/>
          <w:divBdr>
            <w:top w:val="none" w:sz="0" w:space="0" w:color="auto"/>
            <w:left w:val="none" w:sz="0" w:space="0" w:color="auto"/>
            <w:bottom w:val="none" w:sz="0" w:space="0" w:color="auto"/>
            <w:right w:val="none" w:sz="0" w:space="0" w:color="auto"/>
          </w:divBdr>
        </w:div>
        <w:div w:id="1920207354">
          <w:marLeft w:val="480"/>
          <w:marRight w:val="0"/>
          <w:marTop w:val="0"/>
          <w:marBottom w:val="0"/>
          <w:divBdr>
            <w:top w:val="none" w:sz="0" w:space="0" w:color="auto"/>
            <w:left w:val="none" w:sz="0" w:space="0" w:color="auto"/>
            <w:bottom w:val="none" w:sz="0" w:space="0" w:color="auto"/>
            <w:right w:val="none" w:sz="0" w:space="0" w:color="auto"/>
          </w:divBdr>
        </w:div>
        <w:div w:id="1503885837">
          <w:marLeft w:val="480"/>
          <w:marRight w:val="0"/>
          <w:marTop w:val="0"/>
          <w:marBottom w:val="0"/>
          <w:divBdr>
            <w:top w:val="none" w:sz="0" w:space="0" w:color="auto"/>
            <w:left w:val="none" w:sz="0" w:space="0" w:color="auto"/>
            <w:bottom w:val="none" w:sz="0" w:space="0" w:color="auto"/>
            <w:right w:val="none" w:sz="0" w:space="0" w:color="auto"/>
          </w:divBdr>
        </w:div>
      </w:divsChild>
    </w:div>
    <w:div w:id="1649237974">
      <w:bodyDiv w:val="1"/>
      <w:marLeft w:val="0"/>
      <w:marRight w:val="0"/>
      <w:marTop w:val="0"/>
      <w:marBottom w:val="0"/>
      <w:divBdr>
        <w:top w:val="none" w:sz="0" w:space="0" w:color="auto"/>
        <w:left w:val="none" w:sz="0" w:space="0" w:color="auto"/>
        <w:bottom w:val="none" w:sz="0" w:space="0" w:color="auto"/>
        <w:right w:val="none" w:sz="0" w:space="0" w:color="auto"/>
      </w:divBdr>
    </w:div>
    <w:div w:id="1649939085">
      <w:bodyDiv w:val="1"/>
      <w:marLeft w:val="0"/>
      <w:marRight w:val="0"/>
      <w:marTop w:val="0"/>
      <w:marBottom w:val="0"/>
      <w:divBdr>
        <w:top w:val="none" w:sz="0" w:space="0" w:color="auto"/>
        <w:left w:val="none" w:sz="0" w:space="0" w:color="auto"/>
        <w:bottom w:val="none" w:sz="0" w:space="0" w:color="auto"/>
        <w:right w:val="none" w:sz="0" w:space="0" w:color="auto"/>
      </w:divBdr>
    </w:div>
    <w:div w:id="1650014667">
      <w:bodyDiv w:val="1"/>
      <w:marLeft w:val="0"/>
      <w:marRight w:val="0"/>
      <w:marTop w:val="0"/>
      <w:marBottom w:val="0"/>
      <w:divBdr>
        <w:top w:val="none" w:sz="0" w:space="0" w:color="auto"/>
        <w:left w:val="none" w:sz="0" w:space="0" w:color="auto"/>
        <w:bottom w:val="none" w:sz="0" w:space="0" w:color="auto"/>
        <w:right w:val="none" w:sz="0" w:space="0" w:color="auto"/>
      </w:divBdr>
    </w:div>
    <w:div w:id="1653413859">
      <w:bodyDiv w:val="1"/>
      <w:marLeft w:val="0"/>
      <w:marRight w:val="0"/>
      <w:marTop w:val="0"/>
      <w:marBottom w:val="0"/>
      <w:divBdr>
        <w:top w:val="none" w:sz="0" w:space="0" w:color="auto"/>
        <w:left w:val="none" w:sz="0" w:space="0" w:color="auto"/>
        <w:bottom w:val="none" w:sz="0" w:space="0" w:color="auto"/>
        <w:right w:val="none" w:sz="0" w:space="0" w:color="auto"/>
      </w:divBdr>
    </w:div>
    <w:div w:id="1653749967">
      <w:bodyDiv w:val="1"/>
      <w:marLeft w:val="0"/>
      <w:marRight w:val="0"/>
      <w:marTop w:val="0"/>
      <w:marBottom w:val="0"/>
      <w:divBdr>
        <w:top w:val="none" w:sz="0" w:space="0" w:color="auto"/>
        <w:left w:val="none" w:sz="0" w:space="0" w:color="auto"/>
        <w:bottom w:val="none" w:sz="0" w:space="0" w:color="auto"/>
        <w:right w:val="none" w:sz="0" w:space="0" w:color="auto"/>
      </w:divBdr>
    </w:div>
    <w:div w:id="1653751891">
      <w:bodyDiv w:val="1"/>
      <w:marLeft w:val="0"/>
      <w:marRight w:val="0"/>
      <w:marTop w:val="0"/>
      <w:marBottom w:val="0"/>
      <w:divBdr>
        <w:top w:val="none" w:sz="0" w:space="0" w:color="auto"/>
        <w:left w:val="none" w:sz="0" w:space="0" w:color="auto"/>
        <w:bottom w:val="none" w:sz="0" w:space="0" w:color="auto"/>
        <w:right w:val="none" w:sz="0" w:space="0" w:color="auto"/>
      </w:divBdr>
    </w:div>
    <w:div w:id="1655840173">
      <w:bodyDiv w:val="1"/>
      <w:marLeft w:val="0"/>
      <w:marRight w:val="0"/>
      <w:marTop w:val="0"/>
      <w:marBottom w:val="0"/>
      <w:divBdr>
        <w:top w:val="none" w:sz="0" w:space="0" w:color="auto"/>
        <w:left w:val="none" w:sz="0" w:space="0" w:color="auto"/>
        <w:bottom w:val="none" w:sz="0" w:space="0" w:color="auto"/>
        <w:right w:val="none" w:sz="0" w:space="0" w:color="auto"/>
      </w:divBdr>
    </w:div>
    <w:div w:id="1661032572">
      <w:bodyDiv w:val="1"/>
      <w:marLeft w:val="0"/>
      <w:marRight w:val="0"/>
      <w:marTop w:val="0"/>
      <w:marBottom w:val="0"/>
      <w:divBdr>
        <w:top w:val="none" w:sz="0" w:space="0" w:color="auto"/>
        <w:left w:val="none" w:sz="0" w:space="0" w:color="auto"/>
        <w:bottom w:val="none" w:sz="0" w:space="0" w:color="auto"/>
        <w:right w:val="none" w:sz="0" w:space="0" w:color="auto"/>
      </w:divBdr>
    </w:div>
    <w:div w:id="1662733609">
      <w:bodyDiv w:val="1"/>
      <w:marLeft w:val="0"/>
      <w:marRight w:val="0"/>
      <w:marTop w:val="0"/>
      <w:marBottom w:val="0"/>
      <w:divBdr>
        <w:top w:val="none" w:sz="0" w:space="0" w:color="auto"/>
        <w:left w:val="none" w:sz="0" w:space="0" w:color="auto"/>
        <w:bottom w:val="none" w:sz="0" w:space="0" w:color="auto"/>
        <w:right w:val="none" w:sz="0" w:space="0" w:color="auto"/>
      </w:divBdr>
    </w:div>
    <w:div w:id="1665625433">
      <w:bodyDiv w:val="1"/>
      <w:marLeft w:val="0"/>
      <w:marRight w:val="0"/>
      <w:marTop w:val="0"/>
      <w:marBottom w:val="0"/>
      <w:divBdr>
        <w:top w:val="none" w:sz="0" w:space="0" w:color="auto"/>
        <w:left w:val="none" w:sz="0" w:space="0" w:color="auto"/>
        <w:bottom w:val="none" w:sz="0" w:space="0" w:color="auto"/>
        <w:right w:val="none" w:sz="0" w:space="0" w:color="auto"/>
      </w:divBdr>
    </w:div>
    <w:div w:id="1668168131">
      <w:bodyDiv w:val="1"/>
      <w:marLeft w:val="0"/>
      <w:marRight w:val="0"/>
      <w:marTop w:val="0"/>
      <w:marBottom w:val="0"/>
      <w:divBdr>
        <w:top w:val="none" w:sz="0" w:space="0" w:color="auto"/>
        <w:left w:val="none" w:sz="0" w:space="0" w:color="auto"/>
        <w:bottom w:val="none" w:sz="0" w:space="0" w:color="auto"/>
        <w:right w:val="none" w:sz="0" w:space="0" w:color="auto"/>
      </w:divBdr>
    </w:div>
    <w:div w:id="1668754025">
      <w:bodyDiv w:val="1"/>
      <w:marLeft w:val="0"/>
      <w:marRight w:val="0"/>
      <w:marTop w:val="0"/>
      <w:marBottom w:val="0"/>
      <w:divBdr>
        <w:top w:val="none" w:sz="0" w:space="0" w:color="auto"/>
        <w:left w:val="none" w:sz="0" w:space="0" w:color="auto"/>
        <w:bottom w:val="none" w:sz="0" w:space="0" w:color="auto"/>
        <w:right w:val="none" w:sz="0" w:space="0" w:color="auto"/>
      </w:divBdr>
    </w:div>
    <w:div w:id="1670601170">
      <w:bodyDiv w:val="1"/>
      <w:marLeft w:val="0"/>
      <w:marRight w:val="0"/>
      <w:marTop w:val="0"/>
      <w:marBottom w:val="0"/>
      <w:divBdr>
        <w:top w:val="none" w:sz="0" w:space="0" w:color="auto"/>
        <w:left w:val="none" w:sz="0" w:space="0" w:color="auto"/>
        <w:bottom w:val="none" w:sz="0" w:space="0" w:color="auto"/>
        <w:right w:val="none" w:sz="0" w:space="0" w:color="auto"/>
      </w:divBdr>
    </w:div>
    <w:div w:id="1673142699">
      <w:bodyDiv w:val="1"/>
      <w:marLeft w:val="0"/>
      <w:marRight w:val="0"/>
      <w:marTop w:val="0"/>
      <w:marBottom w:val="0"/>
      <w:divBdr>
        <w:top w:val="none" w:sz="0" w:space="0" w:color="auto"/>
        <w:left w:val="none" w:sz="0" w:space="0" w:color="auto"/>
        <w:bottom w:val="none" w:sz="0" w:space="0" w:color="auto"/>
        <w:right w:val="none" w:sz="0" w:space="0" w:color="auto"/>
      </w:divBdr>
    </w:div>
    <w:div w:id="1673528754">
      <w:bodyDiv w:val="1"/>
      <w:marLeft w:val="0"/>
      <w:marRight w:val="0"/>
      <w:marTop w:val="0"/>
      <w:marBottom w:val="0"/>
      <w:divBdr>
        <w:top w:val="none" w:sz="0" w:space="0" w:color="auto"/>
        <w:left w:val="none" w:sz="0" w:space="0" w:color="auto"/>
        <w:bottom w:val="none" w:sz="0" w:space="0" w:color="auto"/>
        <w:right w:val="none" w:sz="0" w:space="0" w:color="auto"/>
      </w:divBdr>
      <w:divsChild>
        <w:div w:id="1943416679">
          <w:marLeft w:val="480"/>
          <w:marRight w:val="0"/>
          <w:marTop w:val="0"/>
          <w:marBottom w:val="0"/>
          <w:divBdr>
            <w:top w:val="none" w:sz="0" w:space="0" w:color="auto"/>
            <w:left w:val="none" w:sz="0" w:space="0" w:color="auto"/>
            <w:bottom w:val="none" w:sz="0" w:space="0" w:color="auto"/>
            <w:right w:val="none" w:sz="0" w:space="0" w:color="auto"/>
          </w:divBdr>
        </w:div>
        <w:div w:id="728193855">
          <w:marLeft w:val="480"/>
          <w:marRight w:val="0"/>
          <w:marTop w:val="0"/>
          <w:marBottom w:val="0"/>
          <w:divBdr>
            <w:top w:val="none" w:sz="0" w:space="0" w:color="auto"/>
            <w:left w:val="none" w:sz="0" w:space="0" w:color="auto"/>
            <w:bottom w:val="none" w:sz="0" w:space="0" w:color="auto"/>
            <w:right w:val="none" w:sz="0" w:space="0" w:color="auto"/>
          </w:divBdr>
        </w:div>
        <w:div w:id="611520341">
          <w:marLeft w:val="480"/>
          <w:marRight w:val="0"/>
          <w:marTop w:val="0"/>
          <w:marBottom w:val="0"/>
          <w:divBdr>
            <w:top w:val="none" w:sz="0" w:space="0" w:color="auto"/>
            <w:left w:val="none" w:sz="0" w:space="0" w:color="auto"/>
            <w:bottom w:val="none" w:sz="0" w:space="0" w:color="auto"/>
            <w:right w:val="none" w:sz="0" w:space="0" w:color="auto"/>
          </w:divBdr>
        </w:div>
        <w:div w:id="885068749">
          <w:marLeft w:val="480"/>
          <w:marRight w:val="0"/>
          <w:marTop w:val="0"/>
          <w:marBottom w:val="0"/>
          <w:divBdr>
            <w:top w:val="none" w:sz="0" w:space="0" w:color="auto"/>
            <w:left w:val="none" w:sz="0" w:space="0" w:color="auto"/>
            <w:bottom w:val="none" w:sz="0" w:space="0" w:color="auto"/>
            <w:right w:val="none" w:sz="0" w:space="0" w:color="auto"/>
          </w:divBdr>
        </w:div>
        <w:div w:id="505636243">
          <w:marLeft w:val="480"/>
          <w:marRight w:val="0"/>
          <w:marTop w:val="0"/>
          <w:marBottom w:val="0"/>
          <w:divBdr>
            <w:top w:val="none" w:sz="0" w:space="0" w:color="auto"/>
            <w:left w:val="none" w:sz="0" w:space="0" w:color="auto"/>
            <w:bottom w:val="none" w:sz="0" w:space="0" w:color="auto"/>
            <w:right w:val="none" w:sz="0" w:space="0" w:color="auto"/>
          </w:divBdr>
        </w:div>
        <w:div w:id="1702393934">
          <w:marLeft w:val="480"/>
          <w:marRight w:val="0"/>
          <w:marTop w:val="0"/>
          <w:marBottom w:val="0"/>
          <w:divBdr>
            <w:top w:val="none" w:sz="0" w:space="0" w:color="auto"/>
            <w:left w:val="none" w:sz="0" w:space="0" w:color="auto"/>
            <w:bottom w:val="none" w:sz="0" w:space="0" w:color="auto"/>
            <w:right w:val="none" w:sz="0" w:space="0" w:color="auto"/>
          </w:divBdr>
        </w:div>
        <w:div w:id="2074817507">
          <w:marLeft w:val="480"/>
          <w:marRight w:val="0"/>
          <w:marTop w:val="0"/>
          <w:marBottom w:val="0"/>
          <w:divBdr>
            <w:top w:val="none" w:sz="0" w:space="0" w:color="auto"/>
            <w:left w:val="none" w:sz="0" w:space="0" w:color="auto"/>
            <w:bottom w:val="none" w:sz="0" w:space="0" w:color="auto"/>
            <w:right w:val="none" w:sz="0" w:space="0" w:color="auto"/>
          </w:divBdr>
        </w:div>
        <w:div w:id="491602426">
          <w:marLeft w:val="480"/>
          <w:marRight w:val="0"/>
          <w:marTop w:val="0"/>
          <w:marBottom w:val="0"/>
          <w:divBdr>
            <w:top w:val="none" w:sz="0" w:space="0" w:color="auto"/>
            <w:left w:val="none" w:sz="0" w:space="0" w:color="auto"/>
            <w:bottom w:val="none" w:sz="0" w:space="0" w:color="auto"/>
            <w:right w:val="none" w:sz="0" w:space="0" w:color="auto"/>
          </w:divBdr>
        </w:div>
        <w:div w:id="521285591">
          <w:marLeft w:val="480"/>
          <w:marRight w:val="0"/>
          <w:marTop w:val="0"/>
          <w:marBottom w:val="0"/>
          <w:divBdr>
            <w:top w:val="none" w:sz="0" w:space="0" w:color="auto"/>
            <w:left w:val="none" w:sz="0" w:space="0" w:color="auto"/>
            <w:bottom w:val="none" w:sz="0" w:space="0" w:color="auto"/>
            <w:right w:val="none" w:sz="0" w:space="0" w:color="auto"/>
          </w:divBdr>
        </w:div>
        <w:div w:id="1622421189">
          <w:marLeft w:val="480"/>
          <w:marRight w:val="0"/>
          <w:marTop w:val="0"/>
          <w:marBottom w:val="0"/>
          <w:divBdr>
            <w:top w:val="none" w:sz="0" w:space="0" w:color="auto"/>
            <w:left w:val="none" w:sz="0" w:space="0" w:color="auto"/>
            <w:bottom w:val="none" w:sz="0" w:space="0" w:color="auto"/>
            <w:right w:val="none" w:sz="0" w:space="0" w:color="auto"/>
          </w:divBdr>
        </w:div>
        <w:div w:id="1599944047">
          <w:marLeft w:val="480"/>
          <w:marRight w:val="0"/>
          <w:marTop w:val="0"/>
          <w:marBottom w:val="0"/>
          <w:divBdr>
            <w:top w:val="none" w:sz="0" w:space="0" w:color="auto"/>
            <w:left w:val="none" w:sz="0" w:space="0" w:color="auto"/>
            <w:bottom w:val="none" w:sz="0" w:space="0" w:color="auto"/>
            <w:right w:val="none" w:sz="0" w:space="0" w:color="auto"/>
          </w:divBdr>
        </w:div>
        <w:div w:id="2009363307">
          <w:marLeft w:val="480"/>
          <w:marRight w:val="0"/>
          <w:marTop w:val="0"/>
          <w:marBottom w:val="0"/>
          <w:divBdr>
            <w:top w:val="none" w:sz="0" w:space="0" w:color="auto"/>
            <w:left w:val="none" w:sz="0" w:space="0" w:color="auto"/>
            <w:bottom w:val="none" w:sz="0" w:space="0" w:color="auto"/>
            <w:right w:val="none" w:sz="0" w:space="0" w:color="auto"/>
          </w:divBdr>
        </w:div>
        <w:div w:id="2083479805">
          <w:marLeft w:val="480"/>
          <w:marRight w:val="0"/>
          <w:marTop w:val="0"/>
          <w:marBottom w:val="0"/>
          <w:divBdr>
            <w:top w:val="none" w:sz="0" w:space="0" w:color="auto"/>
            <w:left w:val="none" w:sz="0" w:space="0" w:color="auto"/>
            <w:bottom w:val="none" w:sz="0" w:space="0" w:color="auto"/>
            <w:right w:val="none" w:sz="0" w:space="0" w:color="auto"/>
          </w:divBdr>
        </w:div>
        <w:div w:id="1907035208">
          <w:marLeft w:val="480"/>
          <w:marRight w:val="0"/>
          <w:marTop w:val="0"/>
          <w:marBottom w:val="0"/>
          <w:divBdr>
            <w:top w:val="none" w:sz="0" w:space="0" w:color="auto"/>
            <w:left w:val="none" w:sz="0" w:space="0" w:color="auto"/>
            <w:bottom w:val="none" w:sz="0" w:space="0" w:color="auto"/>
            <w:right w:val="none" w:sz="0" w:space="0" w:color="auto"/>
          </w:divBdr>
        </w:div>
        <w:div w:id="1020472152">
          <w:marLeft w:val="480"/>
          <w:marRight w:val="0"/>
          <w:marTop w:val="0"/>
          <w:marBottom w:val="0"/>
          <w:divBdr>
            <w:top w:val="none" w:sz="0" w:space="0" w:color="auto"/>
            <w:left w:val="none" w:sz="0" w:space="0" w:color="auto"/>
            <w:bottom w:val="none" w:sz="0" w:space="0" w:color="auto"/>
            <w:right w:val="none" w:sz="0" w:space="0" w:color="auto"/>
          </w:divBdr>
        </w:div>
        <w:div w:id="1769766446">
          <w:marLeft w:val="480"/>
          <w:marRight w:val="0"/>
          <w:marTop w:val="0"/>
          <w:marBottom w:val="0"/>
          <w:divBdr>
            <w:top w:val="none" w:sz="0" w:space="0" w:color="auto"/>
            <w:left w:val="none" w:sz="0" w:space="0" w:color="auto"/>
            <w:bottom w:val="none" w:sz="0" w:space="0" w:color="auto"/>
            <w:right w:val="none" w:sz="0" w:space="0" w:color="auto"/>
          </w:divBdr>
        </w:div>
        <w:div w:id="1476606680">
          <w:marLeft w:val="480"/>
          <w:marRight w:val="0"/>
          <w:marTop w:val="0"/>
          <w:marBottom w:val="0"/>
          <w:divBdr>
            <w:top w:val="none" w:sz="0" w:space="0" w:color="auto"/>
            <w:left w:val="none" w:sz="0" w:space="0" w:color="auto"/>
            <w:bottom w:val="none" w:sz="0" w:space="0" w:color="auto"/>
            <w:right w:val="none" w:sz="0" w:space="0" w:color="auto"/>
          </w:divBdr>
        </w:div>
        <w:div w:id="445463061">
          <w:marLeft w:val="480"/>
          <w:marRight w:val="0"/>
          <w:marTop w:val="0"/>
          <w:marBottom w:val="0"/>
          <w:divBdr>
            <w:top w:val="none" w:sz="0" w:space="0" w:color="auto"/>
            <w:left w:val="none" w:sz="0" w:space="0" w:color="auto"/>
            <w:bottom w:val="none" w:sz="0" w:space="0" w:color="auto"/>
            <w:right w:val="none" w:sz="0" w:space="0" w:color="auto"/>
          </w:divBdr>
        </w:div>
        <w:div w:id="1114636451">
          <w:marLeft w:val="480"/>
          <w:marRight w:val="0"/>
          <w:marTop w:val="0"/>
          <w:marBottom w:val="0"/>
          <w:divBdr>
            <w:top w:val="none" w:sz="0" w:space="0" w:color="auto"/>
            <w:left w:val="none" w:sz="0" w:space="0" w:color="auto"/>
            <w:bottom w:val="none" w:sz="0" w:space="0" w:color="auto"/>
            <w:right w:val="none" w:sz="0" w:space="0" w:color="auto"/>
          </w:divBdr>
        </w:div>
        <w:div w:id="2032755943">
          <w:marLeft w:val="480"/>
          <w:marRight w:val="0"/>
          <w:marTop w:val="0"/>
          <w:marBottom w:val="0"/>
          <w:divBdr>
            <w:top w:val="none" w:sz="0" w:space="0" w:color="auto"/>
            <w:left w:val="none" w:sz="0" w:space="0" w:color="auto"/>
            <w:bottom w:val="none" w:sz="0" w:space="0" w:color="auto"/>
            <w:right w:val="none" w:sz="0" w:space="0" w:color="auto"/>
          </w:divBdr>
        </w:div>
        <w:div w:id="542015060">
          <w:marLeft w:val="480"/>
          <w:marRight w:val="0"/>
          <w:marTop w:val="0"/>
          <w:marBottom w:val="0"/>
          <w:divBdr>
            <w:top w:val="none" w:sz="0" w:space="0" w:color="auto"/>
            <w:left w:val="none" w:sz="0" w:space="0" w:color="auto"/>
            <w:bottom w:val="none" w:sz="0" w:space="0" w:color="auto"/>
            <w:right w:val="none" w:sz="0" w:space="0" w:color="auto"/>
          </w:divBdr>
        </w:div>
        <w:div w:id="2059862571">
          <w:marLeft w:val="480"/>
          <w:marRight w:val="0"/>
          <w:marTop w:val="0"/>
          <w:marBottom w:val="0"/>
          <w:divBdr>
            <w:top w:val="none" w:sz="0" w:space="0" w:color="auto"/>
            <w:left w:val="none" w:sz="0" w:space="0" w:color="auto"/>
            <w:bottom w:val="none" w:sz="0" w:space="0" w:color="auto"/>
            <w:right w:val="none" w:sz="0" w:space="0" w:color="auto"/>
          </w:divBdr>
        </w:div>
        <w:div w:id="920871623">
          <w:marLeft w:val="480"/>
          <w:marRight w:val="0"/>
          <w:marTop w:val="0"/>
          <w:marBottom w:val="0"/>
          <w:divBdr>
            <w:top w:val="none" w:sz="0" w:space="0" w:color="auto"/>
            <w:left w:val="none" w:sz="0" w:space="0" w:color="auto"/>
            <w:bottom w:val="none" w:sz="0" w:space="0" w:color="auto"/>
            <w:right w:val="none" w:sz="0" w:space="0" w:color="auto"/>
          </w:divBdr>
        </w:div>
        <w:div w:id="402147538">
          <w:marLeft w:val="480"/>
          <w:marRight w:val="0"/>
          <w:marTop w:val="0"/>
          <w:marBottom w:val="0"/>
          <w:divBdr>
            <w:top w:val="none" w:sz="0" w:space="0" w:color="auto"/>
            <w:left w:val="none" w:sz="0" w:space="0" w:color="auto"/>
            <w:bottom w:val="none" w:sz="0" w:space="0" w:color="auto"/>
            <w:right w:val="none" w:sz="0" w:space="0" w:color="auto"/>
          </w:divBdr>
        </w:div>
        <w:div w:id="1041709016">
          <w:marLeft w:val="480"/>
          <w:marRight w:val="0"/>
          <w:marTop w:val="0"/>
          <w:marBottom w:val="0"/>
          <w:divBdr>
            <w:top w:val="none" w:sz="0" w:space="0" w:color="auto"/>
            <w:left w:val="none" w:sz="0" w:space="0" w:color="auto"/>
            <w:bottom w:val="none" w:sz="0" w:space="0" w:color="auto"/>
            <w:right w:val="none" w:sz="0" w:space="0" w:color="auto"/>
          </w:divBdr>
        </w:div>
        <w:div w:id="1792548990">
          <w:marLeft w:val="480"/>
          <w:marRight w:val="0"/>
          <w:marTop w:val="0"/>
          <w:marBottom w:val="0"/>
          <w:divBdr>
            <w:top w:val="none" w:sz="0" w:space="0" w:color="auto"/>
            <w:left w:val="none" w:sz="0" w:space="0" w:color="auto"/>
            <w:bottom w:val="none" w:sz="0" w:space="0" w:color="auto"/>
            <w:right w:val="none" w:sz="0" w:space="0" w:color="auto"/>
          </w:divBdr>
        </w:div>
        <w:div w:id="396561300">
          <w:marLeft w:val="480"/>
          <w:marRight w:val="0"/>
          <w:marTop w:val="0"/>
          <w:marBottom w:val="0"/>
          <w:divBdr>
            <w:top w:val="none" w:sz="0" w:space="0" w:color="auto"/>
            <w:left w:val="none" w:sz="0" w:space="0" w:color="auto"/>
            <w:bottom w:val="none" w:sz="0" w:space="0" w:color="auto"/>
            <w:right w:val="none" w:sz="0" w:space="0" w:color="auto"/>
          </w:divBdr>
        </w:div>
        <w:div w:id="671372626">
          <w:marLeft w:val="480"/>
          <w:marRight w:val="0"/>
          <w:marTop w:val="0"/>
          <w:marBottom w:val="0"/>
          <w:divBdr>
            <w:top w:val="none" w:sz="0" w:space="0" w:color="auto"/>
            <w:left w:val="none" w:sz="0" w:space="0" w:color="auto"/>
            <w:bottom w:val="none" w:sz="0" w:space="0" w:color="auto"/>
            <w:right w:val="none" w:sz="0" w:space="0" w:color="auto"/>
          </w:divBdr>
        </w:div>
        <w:div w:id="1058555999">
          <w:marLeft w:val="480"/>
          <w:marRight w:val="0"/>
          <w:marTop w:val="0"/>
          <w:marBottom w:val="0"/>
          <w:divBdr>
            <w:top w:val="none" w:sz="0" w:space="0" w:color="auto"/>
            <w:left w:val="none" w:sz="0" w:space="0" w:color="auto"/>
            <w:bottom w:val="none" w:sz="0" w:space="0" w:color="auto"/>
            <w:right w:val="none" w:sz="0" w:space="0" w:color="auto"/>
          </w:divBdr>
        </w:div>
        <w:div w:id="2091924938">
          <w:marLeft w:val="480"/>
          <w:marRight w:val="0"/>
          <w:marTop w:val="0"/>
          <w:marBottom w:val="0"/>
          <w:divBdr>
            <w:top w:val="none" w:sz="0" w:space="0" w:color="auto"/>
            <w:left w:val="none" w:sz="0" w:space="0" w:color="auto"/>
            <w:bottom w:val="none" w:sz="0" w:space="0" w:color="auto"/>
            <w:right w:val="none" w:sz="0" w:space="0" w:color="auto"/>
          </w:divBdr>
        </w:div>
        <w:div w:id="145323150">
          <w:marLeft w:val="480"/>
          <w:marRight w:val="0"/>
          <w:marTop w:val="0"/>
          <w:marBottom w:val="0"/>
          <w:divBdr>
            <w:top w:val="none" w:sz="0" w:space="0" w:color="auto"/>
            <w:left w:val="none" w:sz="0" w:space="0" w:color="auto"/>
            <w:bottom w:val="none" w:sz="0" w:space="0" w:color="auto"/>
            <w:right w:val="none" w:sz="0" w:space="0" w:color="auto"/>
          </w:divBdr>
        </w:div>
        <w:div w:id="114756355">
          <w:marLeft w:val="480"/>
          <w:marRight w:val="0"/>
          <w:marTop w:val="0"/>
          <w:marBottom w:val="0"/>
          <w:divBdr>
            <w:top w:val="none" w:sz="0" w:space="0" w:color="auto"/>
            <w:left w:val="none" w:sz="0" w:space="0" w:color="auto"/>
            <w:bottom w:val="none" w:sz="0" w:space="0" w:color="auto"/>
            <w:right w:val="none" w:sz="0" w:space="0" w:color="auto"/>
          </w:divBdr>
        </w:div>
        <w:div w:id="1832483997">
          <w:marLeft w:val="480"/>
          <w:marRight w:val="0"/>
          <w:marTop w:val="0"/>
          <w:marBottom w:val="0"/>
          <w:divBdr>
            <w:top w:val="none" w:sz="0" w:space="0" w:color="auto"/>
            <w:left w:val="none" w:sz="0" w:space="0" w:color="auto"/>
            <w:bottom w:val="none" w:sz="0" w:space="0" w:color="auto"/>
            <w:right w:val="none" w:sz="0" w:space="0" w:color="auto"/>
          </w:divBdr>
        </w:div>
        <w:div w:id="1296136934">
          <w:marLeft w:val="480"/>
          <w:marRight w:val="0"/>
          <w:marTop w:val="0"/>
          <w:marBottom w:val="0"/>
          <w:divBdr>
            <w:top w:val="none" w:sz="0" w:space="0" w:color="auto"/>
            <w:left w:val="none" w:sz="0" w:space="0" w:color="auto"/>
            <w:bottom w:val="none" w:sz="0" w:space="0" w:color="auto"/>
            <w:right w:val="none" w:sz="0" w:space="0" w:color="auto"/>
          </w:divBdr>
        </w:div>
        <w:div w:id="2036223828">
          <w:marLeft w:val="480"/>
          <w:marRight w:val="0"/>
          <w:marTop w:val="0"/>
          <w:marBottom w:val="0"/>
          <w:divBdr>
            <w:top w:val="none" w:sz="0" w:space="0" w:color="auto"/>
            <w:left w:val="none" w:sz="0" w:space="0" w:color="auto"/>
            <w:bottom w:val="none" w:sz="0" w:space="0" w:color="auto"/>
            <w:right w:val="none" w:sz="0" w:space="0" w:color="auto"/>
          </w:divBdr>
        </w:div>
        <w:div w:id="1508867518">
          <w:marLeft w:val="480"/>
          <w:marRight w:val="0"/>
          <w:marTop w:val="0"/>
          <w:marBottom w:val="0"/>
          <w:divBdr>
            <w:top w:val="none" w:sz="0" w:space="0" w:color="auto"/>
            <w:left w:val="none" w:sz="0" w:space="0" w:color="auto"/>
            <w:bottom w:val="none" w:sz="0" w:space="0" w:color="auto"/>
            <w:right w:val="none" w:sz="0" w:space="0" w:color="auto"/>
          </w:divBdr>
        </w:div>
        <w:div w:id="2119986300">
          <w:marLeft w:val="480"/>
          <w:marRight w:val="0"/>
          <w:marTop w:val="0"/>
          <w:marBottom w:val="0"/>
          <w:divBdr>
            <w:top w:val="none" w:sz="0" w:space="0" w:color="auto"/>
            <w:left w:val="none" w:sz="0" w:space="0" w:color="auto"/>
            <w:bottom w:val="none" w:sz="0" w:space="0" w:color="auto"/>
            <w:right w:val="none" w:sz="0" w:space="0" w:color="auto"/>
          </w:divBdr>
        </w:div>
        <w:div w:id="14114818">
          <w:marLeft w:val="480"/>
          <w:marRight w:val="0"/>
          <w:marTop w:val="0"/>
          <w:marBottom w:val="0"/>
          <w:divBdr>
            <w:top w:val="none" w:sz="0" w:space="0" w:color="auto"/>
            <w:left w:val="none" w:sz="0" w:space="0" w:color="auto"/>
            <w:bottom w:val="none" w:sz="0" w:space="0" w:color="auto"/>
            <w:right w:val="none" w:sz="0" w:space="0" w:color="auto"/>
          </w:divBdr>
        </w:div>
        <w:div w:id="1686707938">
          <w:marLeft w:val="480"/>
          <w:marRight w:val="0"/>
          <w:marTop w:val="0"/>
          <w:marBottom w:val="0"/>
          <w:divBdr>
            <w:top w:val="none" w:sz="0" w:space="0" w:color="auto"/>
            <w:left w:val="none" w:sz="0" w:space="0" w:color="auto"/>
            <w:bottom w:val="none" w:sz="0" w:space="0" w:color="auto"/>
            <w:right w:val="none" w:sz="0" w:space="0" w:color="auto"/>
          </w:divBdr>
        </w:div>
        <w:div w:id="1565942914">
          <w:marLeft w:val="480"/>
          <w:marRight w:val="0"/>
          <w:marTop w:val="0"/>
          <w:marBottom w:val="0"/>
          <w:divBdr>
            <w:top w:val="none" w:sz="0" w:space="0" w:color="auto"/>
            <w:left w:val="none" w:sz="0" w:space="0" w:color="auto"/>
            <w:bottom w:val="none" w:sz="0" w:space="0" w:color="auto"/>
            <w:right w:val="none" w:sz="0" w:space="0" w:color="auto"/>
          </w:divBdr>
        </w:div>
        <w:div w:id="1709799550">
          <w:marLeft w:val="480"/>
          <w:marRight w:val="0"/>
          <w:marTop w:val="0"/>
          <w:marBottom w:val="0"/>
          <w:divBdr>
            <w:top w:val="none" w:sz="0" w:space="0" w:color="auto"/>
            <w:left w:val="none" w:sz="0" w:space="0" w:color="auto"/>
            <w:bottom w:val="none" w:sz="0" w:space="0" w:color="auto"/>
            <w:right w:val="none" w:sz="0" w:space="0" w:color="auto"/>
          </w:divBdr>
        </w:div>
        <w:div w:id="391461628">
          <w:marLeft w:val="480"/>
          <w:marRight w:val="0"/>
          <w:marTop w:val="0"/>
          <w:marBottom w:val="0"/>
          <w:divBdr>
            <w:top w:val="none" w:sz="0" w:space="0" w:color="auto"/>
            <w:left w:val="none" w:sz="0" w:space="0" w:color="auto"/>
            <w:bottom w:val="none" w:sz="0" w:space="0" w:color="auto"/>
            <w:right w:val="none" w:sz="0" w:space="0" w:color="auto"/>
          </w:divBdr>
        </w:div>
        <w:div w:id="1671369632">
          <w:marLeft w:val="480"/>
          <w:marRight w:val="0"/>
          <w:marTop w:val="0"/>
          <w:marBottom w:val="0"/>
          <w:divBdr>
            <w:top w:val="none" w:sz="0" w:space="0" w:color="auto"/>
            <w:left w:val="none" w:sz="0" w:space="0" w:color="auto"/>
            <w:bottom w:val="none" w:sz="0" w:space="0" w:color="auto"/>
            <w:right w:val="none" w:sz="0" w:space="0" w:color="auto"/>
          </w:divBdr>
        </w:div>
        <w:div w:id="2040272713">
          <w:marLeft w:val="480"/>
          <w:marRight w:val="0"/>
          <w:marTop w:val="0"/>
          <w:marBottom w:val="0"/>
          <w:divBdr>
            <w:top w:val="none" w:sz="0" w:space="0" w:color="auto"/>
            <w:left w:val="none" w:sz="0" w:space="0" w:color="auto"/>
            <w:bottom w:val="none" w:sz="0" w:space="0" w:color="auto"/>
            <w:right w:val="none" w:sz="0" w:space="0" w:color="auto"/>
          </w:divBdr>
        </w:div>
        <w:div w:id="1226455988">
          <w:marLeft w:val="480"/>
          <w:marRight w:val="0"/>
          <w:marTop w:val="0"/>
          <w:marBottom w:val="0"/>
          <w:divBdr>
            <w:top w:val="none" w:sz="0" w:space="0" w:color="auto"/>
            <w:left w:val="none" w:sz="0" w:space="0" w:color="auto"/>
            <w:bottom w:val="none" w:sz="0" w:space="0" w:color="auto"/>
            <w:right w:val="none" w:sz="0" w:space="0" w:color="auto"/>
          </w:divBdr>
        </w:div>
        <w:div w:id="110977449">
          <w:marLeft w:val="480"/>
          <w:marRight w:val="0"/>
          <w:marTop w:val="0"/>
          <w:marBottom w:val="0"/>
          <w:divBdr>
            <w:top w:val="none" w:sz="0" w:space="0" w:color="auto"/>
            <w:left w:val="none" w:sz="0" w:space="0" w:color="auto"/>
            <w:bottom w:val="none" w:sz="0" w:space="0" w:color="auto"/>
            <w:right w:val="none" w:sz="0" w:space="0" w:color="auto"/>
          </w:divBdr>
        </w:div>
        <w:div w:id="770048913">
          <w:marLeft w:val="480"/>
          <w:marRight w:val="0"/>
          <w:marTop w:val="0"/>
          <w:marBottom w:val="0"/>
          <w:divBdr>
            <w:top w:val="none" w:sz="0" w:space="0" w:color="auto"/>
            <w:left w:val="none" w:sz="0" w:space="0" w:color="auto"/>
            <w:bottom w:val="none" w:sz="0" w:space="0" w:color="auto"/>
            <w:right w:val="none" w:sz="0" w:space="0" w:color="auto"/>
          </w:divBdr>
        </w:div>
        <w:div w:id="1251234279">
          <w:marLeft w:val="480"/>
          <w:marRight w:val="0"/>
          <w:marTop w:val="0"/>
          <w:marBottom w:val="0"/>
          <w:divBdr>
            <w:top w:val="none" w:sz="0" w:space="0" w:color="auto"/>
            <w:left w:val="none" w:sz="0" w:space="0" w:color="auto"/>
            <w:bottom w:val="none" w:sz="0" w:space="0" w:color="auto"/>
            <w:right w:val="none" w:sz="0" w:space="0" w:color="auto"/>
          </w:divBdr>
        </w:div>
        <w:div w:id="479615127">
          <w:marLeft w:val="480"/>
          <w:marRight w:val="0"/>
          <w:marTop w:val="0"/>
          <w:marBottom w:val="0"/>
          <w:divBdr>
            <w:top w:val="none" w:sz="0" w:space="0" w:color="auto"/>
            <w:left w:val="none" w:sz="0" w:space="0" w:color="auto"/>
            <w:bottom w:val="none" w:sz="0" w:space="0" w:color="auto"/>
            <w:right w:val="none" w:sz="0" w:space="0" w:color="auto"/>
          </w:divBdr>
        </w:div>
        <w:div w:id="1138958975">
          <w:marLeft w:val="480"/>
          <w:marRight w:val="0"/>
          <w:marTop w:val="0"/>
          <w:marBottom w:val="0"/>
          <w:divBdr>
            <w:top w:val="none" w:sz="0" w:space="0" w:color="auto"/>
            <w:left w:val="none" w:sz="0" w:space="0" w:color="auto"/>
            <w:bottom w:val="none" w:sz="0" w:space="0" w:color="auto"/>
            <w:right w:val="none" w:sz="0" w:space="0" w:color="auto"/>
          </w:divBdr>
        </w:div>
        <w:div w:id="1673796961">
          <w:marLeft w:val="480"/>
          <w:marRight w:val="0"/>
          <w:marTop w:val="0"/>
          <w:marBottom w:val="0"/>
          <w:divBdr>
            <w:top w:val="none" w:sz="0" w:space="0" w:color="auto"/>
            <w:left w:val="none" w:sz="0" w:space="0" w:color="auto"/>
            <w:bottom w:val="none" w:sz="0" w:space="0" w:color="auto"/>
            <w:right w:val="none" w:sz="0" w:space="0" w:color="auto"/>
          </w:divBdr>
        </w:div>
        <w:div w:id="698747126">
          <w:marLeft w:val="480"/>
          <w:marRight w:val="0"/>
          <w:marTop w:val="0"/>
          <w:marBottom w:val="0"/>
          <w:divBdr>
            <w:top w:val="none" w:sz="0" w:space="0" w:color="auto"/>
            <w:left w:val="none" w:sz="0" w:space="0" w:color="auto"/>
            <w:bottom w:val="none" w:sz="0" w:space="0" w:color="auto"/>
            <w:right w:val="none" w:sz="0" w:space="0" w:color="auto"/>
          </w:divBdr>
        </w:div>
        <w:div w:id="1401100113">
          <w:marLeft w:val="480"/>
          <w:marRight w:val="0"/>
          <w:marTop w:val="0"/>
          <w:marBottom w:val="0"/>
          <w:divBdr>
            <w:top w:val="none" w:sz="0" w:space="0" w:color="auto"/>
            <w:left w:val="none" w:sz="0" w:space="0" w:color="auto"/>
            <w:bottom w:val="none" w:sz="0" w:space="0" w:color="auto"/>
            <w:right w:val="none" w:sz="0" w:space="0" w:color="auto"/>
          </w:divBdr>
        </w:div>
        <w:div w:id="412245445">
          <w:marLeft w:val="480"/>
          <w:marRight w:val="0"/>
          <w:marTop w:val="0"/>
          <w:marBottom w:val="0"/>
          <w:divBdr>
            <w:top w:val="none" w:sz="0" w:space="0" w:color="auto"/>
            <w:left w:val="none" w:sz="0" w:space="0" w:color="auto"/>
            <w:bottom w:val="none" w:sz="0" w:space="0" w:color="auto"/>
            <w:right w:val="none" w:sz="0" w:space="0" w:color="auto"/>
          </w:divBdr>
        </w:div>
        <w:div w:id="1719478251">
          <w:marLeft w:val="480"/>
          <w:marRight w:val="0"/>
          <w:marTop w:val="0"/>
          <w:marBottom w:val="0"/>
          <w:divBdr>
            <w:top w:val="none" w:sz="0" w:space="0" w:color="auto"/>
            <w:left w:val="none" w:sz="0" w:space="0" w:color="auto"/>
            <w:bottom w:val="none" w:sz="0" w:space="0" w:color="auto"/>
            <w:right w:val="none" w:sz="0" w:space="0" w:color="auto"/>
          </w:divBdr>
        </w:div>
        <w:div w:id="1846895943">
          <w:marLeft w:val="480"/>
          <w:marRight w:val="0"/>
          <w:marTop w:val="0"/>
          <w:marBottom w:val="0"/>
          <w:divBdr>
            <w:top w:val="none" w:sz="0" w:space="0" w:color="auto"/>
            <w:left w:val="none" w:sz="0" w:space="0" w:color="auto"/>
            <w:bottom w:val="none" w:sz="0" w:space="0" w:color="auto"/>
            <w:right w:val="none" w:sz="0" w:space="0" w:color="auto"/>
          </w:divBdr>
        </w:div>
        <w:div w:id="211580477">
          <w:marLeft w:val="480"/>
          <w:marRight w:val="0"/>
          <w:marTop w:val="0"/>
          <w:marBottom w:val="0"/>
          <w:divBdr>
            <w:top w:val="none" w:sz="0" w:space="0" w:color="auto"/>
            <w:left w:val="none" w:sz="0" w:space="0" w:color="auto"/>
            <w:bottom w:val="none" w:sz="0" w:space="0" w:color="auto"/>
            <w:right w:val="none" w:sz="0" w:space="0" w:color="auto"/>
          </w:divBdr>
        </w:div>
        <w:div w:id="496771400">
          <w:marLeft w:val="480"/>
          <w:marRight w:val="0"/>
          <w:marTop w:val="0"/>
          <w:marBottom w:val="0"/>
          <w:divBdr>
            <w:top w:val="none" w:sz="0" w:space="0" w:color="auto"/>
            <w:left w:val="none" w:sz="0" w:space="0" w:color="auto"/>
            <w:bottom w:val="none" w:sz="0" w:space="0" w:color="auto"/>
            <w:right w:val="none" w:sz="0" w:space="0" w:color="auto"/>
          </w:divBdr>
        </w:div>
        <w:div w:id="1664815703">
          <w:marLeft w:val="480"/>
          <w:marRight w:val="0"/>
          <w:marTop w:val="0"/>
          <w:marBottom w:val="0"/>
          <w:divBdr>
            <w:top w:val="none" w:sz="0" w:space="0" w:color="auto"/>
            <w:left w:val="none" w:sz="0" w:space="0" w:color="auto"/>
            <w:bottom w:val="none" w:sz="0" w:space="0" w:color="auto"/>
            <w:right w:val="none" w:sz="0" w:space="0" w:color="auto"/>
          </w:divBdr>
        </w:div>
        <w:div w:id="421756405">
          <w:marLeft w:val="480"/>
          <w:marRight w:val="0"/>
          <w:marTop w:val="0"/>
          <w:marBottom w:val="0"/>
          <w:divBdr>
            <w:top w:val="none" w:sz="0" w:space="0" w:color="auto"/>
            <w:left w:val="none" w:sz="0" w:space="0" w:color="auto"/>
            <w:bottom w:val="none" w:sz="0" w:space="0" w:color="auto"/>
            <w:right w:val="none" w:sz="0" w:space="0" w:color="auto"/>
          </w:divBdr>
        </w:div>
        <w:div w:id="1031030566">
          <w:marLeft w:val="480"/>
          <w:marRight w:val="0"/>
          <w:marTop w:val="0"/>
          <w:marBottom w:val="0"/>
          <w:divBdr>
            <w:top w:val="none" w:sz="0" w:space="0" w:color="auto"/>
            <w:left w:val="none" w:sz="0" w:space="0" w:color="auto"/>
            <w:bottom w:val="none" w:sz="0" w:space="0" w:color="auto"/>
            <w:right w:val="none" w:sz="0" w:space="0" w:color="auto"/>
          </w:divBdr>
        </w:div>
        <w:div w:id="235476753">
          <w:marLeft w:val="480"/>
          <w:marRight w:val="0"/>
          <w:marTop w:val="0"/>
          <w:marBottom w:val="0"/>
          <w:divBdr>
            <w:top w:val="none" w:sz="0" w:space="0" w:color="auto"/>
            <w:left w:val="none" w:sz="0" w:space="0" w:color="auto"/>
            <w:bottom w:val="none" w:sz="0" w:space="0" w:color="auto"/>
            <w:right w:val="none" w:sz="0" w:space="0" w:color="auto"/>
          </w:divBdr>
        </w:div>
        <w:div w:id="1745027350">
          <w:marLeft w:val="480"/>
          <w:marRight w:val="0"/>
          <w:marTop w:val="0"/>
          <w:marBottom w:val="0"/>
          <w:divBdr>
            <w:top w:val="none" w:sz="0" w:space="0" w:color="auto"/>
            <w:left w:val="none" w:sz="0" w:space="0" w:color="auto"/>
            <w:bottom w:val="none" w:sz="0" w:space="0" w:color="auto"/>
            <w:right w:val="none" w:sz="0" w:space="0" w:color="auto"/>
          </w:divBdr>
        </w:div>
        <w:div w:id="955134329">
          <w:marLeft w:val="480"/>
          <w:marRight w:val="0"/>
          <w:marTop w:val="0"/>
          <w:marBottom w:val="0"/>
          <w:divBdr>
            <w:top w:val="none" w:sz="0" w:space="0" w:color="auto"/>
            <w:left w:val="none" w:sz="0" w:space="0" w:color="auto"/>
            <w:bottom w:val="none" w:sz="0" w:space="0" w:color="auto"/>
            <w:right w:val="none" w:sz="0" w:space="0" w:color="auto"/>
          </w:divBdr>
        </w:div>
        <w:div w:id="36904187">
          <w:marLeft w:val="480"/>
          <w:marRight w:val="0"/>
          <w:marTop w:val="0"/>
          <w:marBottom w:val="0"/>
          <w:divBdr>
            <w:top w:val="none" w:sz="0" w:space="0" w:color="auto"/>
            <w:left w:val="none" w:sz="0" w:space="0" w:color="auto"/>
            <w:bottom w:val="none" w:sz="0" w:space="0" w:color="auto"/>
            <w:right w:val="none" w:sz="0" w:space="0" w:color="auto"/>
          </w:divBdr>
        </w:div>
        <w:div w:id="1382175194">
          <w:marLeft w:val="480"/>
          <w:marRight w:val="0"/>
          <w:marTop w:val="0"/>
          <w:marBottom w:val="0"/>
          <w:divBdr>
            <w:top w:val="none" w:sz="0" w:space="0" w:color="auto"/>
            <w:left w:val="none" w:sz="0" w:space="0" w:color="auto"/>
            <w:bottom w:val="none" w:sz="0" w:space="0" w:color="auto"/>
            <w:right w:val="none" w:sz="0" w:space="0" w:color="auto"/>
          </w:divBdr>
        </w:div>
        <w:div w:id="697512646">
          <w:marLeft w:val="480"/>
          <w:marRight w:val="0"/>
          <w:marTop w:val="0"/>
          <w:marBottom w:val="0"/>
          <w:divBdr>
            <w:top w:val="none" w:sz="0" w:space="0" w:color="auto"/>
            <w:left w:val="none" w:sz="0" w:space="0" w:color="auto"/>
            <w:bottom w:val="none" w:sz="0" w:space="0" w:color="auto"/>
            <w:right w:val="none" w:sz="0" w:space="0" w:color="auto"/>
          </w:divBdr>
        </w:div>
        <w:div w:id="1961910842">
          <w:marLeft w:val="480"/>
          <w:marRight w:val="0"/>
          <w:marTop w:val="0"/>
          <w:marBottom w:val="0"/>
          <w:divBdr>
            <w:top w:val="none" w:sz="0" w:space="0" w:color="auto"/>
            <w:left w:val="none" w:sz="0" w:space="0" w:color="auto"/>
            <w:bottom w:val="none" w:sz="0" w:space="0" w:color="auto"/>
            <w:right w:val="none" w:sz="0" w:space="0" w:color="auto"/>
          </w:divBdr>
        </w:div>
        <w:div w:id="1600987871">
          <w:marLeft w:val="480"/>
          <w:marRight w:val="0"/>
          <w:marTop w:val="0"/>
          <w:marBottom w:val="0"/>
          <w:divBdr>
            <w:top w:val="none" w:sz="0" w:space="0" w:color="auto"/>
            <w:left w:val="none" w:sz="0" w:space="0" w:color="auto"/>
            <w:bottom w:val="none" w:sz="0" w:space="0" w:color="auto"/>
            <w:right w:val="none" w:sz="0" w:space="0" w:color="auto"/>
          </w:divBdr>
        </w:div>
        <w:div w:id="1672223835">
          <w:marLeft w:val="480"/>
          <w:marRight w:val="0"/>
          <w:marTop w:val="0"/>
          <w:marBottom w:val="0"/>
          <w:divBdr>
            <w:top w:val="none" w:sz="0" w:space="0" w:color="auto"/>
            <w:left w:val="none" w:sz="0" w:space="0" w:color="auto"/>
            <w:bottom w:val="none" w:sz="0" w:space="0" w:color="auto"/>
            <w:right w:val="none" w:sz="0" w:space="0" w:color="auto"/>
          </w:divBdr>
        </w:div>
        <w:div w:id="1614090457">
          <w:marLeft w:val="480"/>
          <w:marRight w:val="0"/>
          <w:marTop w:val="0"/>
          <w:marBottom w:val="0"/>
          <w:divBdr>
            <w:top w:val="none" w:sz="0" w:space="0" w:color="auto"/>
            <w:left w:val="none" w:sz="0" w:space="0" w:color="auto"/>
            <w:bottom w:val="none" w:sz="0" w:space="0" w:color="auto"/>
            <w:right w:val="none" w:sz="0" w:space="0" w:color="auto"/>
          </w:divBdr>
        </w:div>
        <w:div w:id="1952274696">
          <w:marLeft w:val="480"/>
          <w:marRight w:val="0"/>
          <w:marTop w:val="0"/>
          <w:marBottom w:val="0"/>
          <w:divBdr>
            <w:top w:val="none" w:sz="0" w:space="0" w:color="auto"/>
            <w:left w:val="none" w:sz="0" w:space="0" w:color="auto"/>
            <w:bottom w:val="none" w:sz="0" w:space="0" w:color="auto"/>
            <w:right w:val="none" w:sz="0" w:space="0" w:color="auto"/>
          </w:divBdr>
        </w:div>
        <w:div w:id="906839496">
          <w:marLeft w:val="480"/>
          <w:marRight w:val="0"/>
          <w:marTop w:val="0"/>
          <w:marBottom w:val="0"/>
          <w:divBdr>
            <w:top w:val="none" w:sz="0" w:space="0" w:color="auto"/>
            <w:left w:val="none" w:sz="0" w:space="0" w:color="auto"/>
            <w:bottom w:val="none" w:sz="0" w:space="0" w:color="auto"/>
            <w:right w:val="none" w:sz="0" w:space="0" w:color="auto"/>
          </w:divBdr>
        </w:div>
        <w:div w:id="472721828">
          <w:marLeft w:val="480"/>
          <w:marRight w:val="0"/>
          <w:marTop w:val="0"/>
          <w:marBottom w:val="0"/>
          <w:divBdr>
            <w:top w:val="none" w:sz="0" w:space="0" w:color="auto"/>
            <w:left w:val="none" w:sz="0" w:space="0" w:color="auto"/>
            <w:bottom w:val="none" w:sz="0" w:space="0" w:color="auto"/>
            <w:right w:val="none" w:sz="0" w:space="0" w:color="auto"/>
          </w:divBdr>
        </w:div>
        <w:div w:id="526257690">
          <w:marLeft w:val="480"/>
          <w:marRight w:val="0"/>
          <w:marTop w:val="0"/>
          <w:marBottom w:val="0"/>
          <w:divBdr>
            <w:top w:val="none" w:sz="0" w:space="0" w:color="auto"/>
            <w:left w:val="none" w:sz="0" w:space="0" w:color="auto"/>
            <w:bottom w:val="none" w:sz="0" w:space="0" w:color="auto"/>
            <w:right w:val="none" w:sz="0" w:space="0" w:color="auto"/>
          </w:divBdr>
        </w:div>
        <w:div w:id="2094667758">
          <w:marLeft w:val="480"/>
          <w:marRight w:val="0"/>
          <w:marTop w:val="0"/>
          <w:marBottom w:val="0"/>
          <w:divBdr>
            <w:top w:val="none" w:sz="0" w:space="0" w:color="auto"/>
            <w:left w:val="none" w:sz="0" w:space="0" w:color="auto"/>
            <w:bottom w:val="none" w:sz="0" w:space="0" w:color="auto"/>
            <w:right w:val="none" w:sz="0" w:space="0" w:color="auto"/>
          </w:divBdr>
        </w:div>
        <w:div w:id="472718958">
          <w:marLeft w:val="480"/>
          <w:marRight w:val="0"/>
          <w:marTop w:val="0"/>
          <w:marBottom w:val="0"/>
          <w:divBdr>
            <w:top w:val="none" w:sz="0" w:space="0" w:color="auto"/>
            <w:left w:val="none" w:sz="0" w:space="0" w:color="auto"/>
            <w:bottom w:val="none" w:sz="0" w:space="0" w:color="auto"/>
            <w:right w:val="none" w:sz="0" w:space="0" w:color="auto"/>
          </w:divBdr>
        </w:div>
      </w:divsChild>
    </w:div>
    <w:div w:id="1674409310">
      <w:bodyDiv w:val="1"/>
      <w:marLeft w:val="0"/>
      <w:marRight w:val="0"/>
      <w:marTop w:val="0"/>
      <w:marBottom w:val="0"/>
      <w:divBdr>
        <w:top w:val="none" w:sz="0" w:space="0" w:color="auto"/>
        <w:left w:val="none" w:sz="0" w:space="0" w:color="auto"/>
        <w:bottom w:val="none" w:sz="0" w:space="0" w:color="auto"/>
        <w:right w:val="none" w:sz="0" w:space="0" w:color="auto"/>
      </w:divBdr>
    </w:div>
    <w:div w:id="1677338820">
      <w:bodyDiv w:val="1"/>
      <w:marLeft w:val="0"/>
      <w:marRight w:val="0"/>
      <w:marTop w:val="0"/>
      <w:marBottom w:val="0"/>
      <w:divBdr>
        <w:top w:val="none" w:sz="0" w:space="0" w:color="auto"/>
        <w:left w:val="none" w:sz="0" w:space="0" w:color="auto"/>
        <w:bottom w:val="none" w:sz="0" w:space="0" w:color="auto"/>
        <w:right w:val="none" w:sz="0" w:space="0" w:color="auto"/>
      </w:divBdr>
    </w:div>
    <w:div w:id="1677540569">
      <w:bodyDiv w:val="1"/>
      <w:marLeft w:val="0"/>
      <w:marRight w:val="0"/>
      <w:marTop w:val="0"/>
      <w:marBottom w:val="0"/>
      <w:divBdr>
        <w:top w:val="none" w:sz="0" w:space="0" w:color="auto"/>
        <w:left w:val="none" w:sz="0" w:space="0" w:color="auto"/>
        <w:bottom w:val="none" w:sz="0" w:space="0" w:color="auto"/>
        <w:right w:val="none" w:sz="0" w:space="0" w:color="auto"/>
      </w:divBdr>
    </w:div>
    <w:div w:id="1678070061">
      <w:bodyDiv w:val="1"/>
      <w:marLeft w:val="0"/>
      <w:marRight w:val="0"/>
      <w:marTop w:val="0"/>
      <w:marBottom w:val="0"/>
      <w:divBdr>
        <w:top w:val="none" w:sz="0" w:space="0" w:color="auto"/>
        <w:left w:val="none" w:sz="0" w:space="0" w:color="auto"/>
        <w:bottom w:val="none" w:sz="0" w:space="0" w:color="auto"/>
        <w:right w:val="none" w:sz="0" w:space="0" w:color="auto"/>
      </w:divBdr>
    </w:div>
    <w:div w:id="1679766301">
      <w:bodyDiv w:val="1"/>
      <w:marLeft w:val="0"/>
      <w:marRight w:val="0"/>
      <w:marTop w:val="0"/>
      <w:marBottom w:val="0"/>
      <w:divBdr>
        <w:top w:val="none" w:sz="0" w:space="0" w:color="auto"/>
        <w:left w:val="none" w:sz="0" w:space="0" w:color="auto"/>
        <w:bottom w:val="none" w:sz="0" w:space="0" w:color="auto"/>
        <w:right w:val="none" w:sz="0" w:space="0" w:color="auto"/>
      </w:divBdr>
      <w:divsChild>
        <w:div w:id="1296907287">
          <w:marLeft w:val="480"/>
          <w:marRight w:val="0"/>
          <w:marTop w:val="0"/>
          <w:marBottom w:val="0"/>
          <w:divBdr>
            <w:top w:val="none" w:sz="0" w:space="0" w:color="auto"/>
            <w:left w:val="none" w:sz="0" w:space="0" w:color="auto"/>
            <w:bottom w:val="none" w:sz="0" w:space="0" w:color="auto"/>
            <w:right w:val="none" w:sz="0" w:space="0" w:color="auto"/>
          </w:divBdr>
        </w:div>
        <w:div w:id="1770806646">
          <w:marLeft w:val="480"/>
          <w:marRight w:val="0"/>
          <w:marTop w:val="0"/>
          <w:marBottom w:val="0"/>
          <w:divBdr>
            <w:top w:val="none" w:sz="0" w:space="0" w:color="auto"/>
            <w:left w:val="none" w:sz="0" w:space="0" w:color="auto"/>
            <w:bottom w:val="none" w:sz="0" w:space="0" w:color="auto"/>
            <w:right w:val="none" w:sz="0" w:space="0" w:color="auto"/>
          </w:divBdr>
        </w:div>
        <w:div w:id="234239860">
          <w:marLeft w:val="480"/>
          <w:marRight w:val="0"/>
          <w:marTop w:val="0"/>
          <w:marBottom w:val="0"/>
          <w:divBdr>
            <w:top w:val="none" w:sz="0" w:space="0" w:color="auto"/>
            <w:left w:val="none" w:sz="0" w:space="0" w:color="auto"/>
            <w:bottom w:val="none" w:sz="0" w:space="0" w:color="auto"/>
            <w:right w:val="none" w:sz="0" w:space="0" w:color="auto"/>
          </w:divBdr>
        </w:div>
        <w:div w:id="2019233139">
          <w:marLeft w:val="480"/>
          <w:marRight w:val="0"/>
          <w:marTop w:val="0"/>
          <w:marBottom w:val="0"/>
          <w:divBdr>
            <w:top w:val="none" w:sz="0" w:space="0" w:color="auto"/>
            <w:left w:val="none" w:sz="0" w:space="0" w:color="auto"/>
            <w:bottom w:val="none" w:sz="0" w:space="0" w:color="auto"/>
            <w:right w:val="none" w:sz="0" w:space="0" w:color="auto"/>
          </w:divBdr>
        </w:div>
        <w:div w:id="108739554">
          <w:marLeft w:val="480"/>
          <w:marRight w:val="0"/>
          <w:marTop w:val="0"/>
          <w:marBottom w:val="0"/>
          <w:divBdr>
            <w:top w:val="none" w:sz="0" w:space="0" w:color="auto"/>
            <w:left w:val="none" w:sz="0" w:space="0" w:color="auto"/>
            <w:bottom w:val="none" w:sz="0" w:space="0" w:color="auto"/>
            <w:right w:val="none" w:sz="0" w:space="0" w:color="auto"/>
          </w:divBdr>
        </w:div>
        <w:div w:id="1414662741">
          <w:marLeft w:val="480"/>
          <w:marRight w:val="0"/>
          <w:marTop w:val="0"/>
          <w:marBottom w:val="0"/>
          <w:divBdr>
            <w:top w:val="none" w:sz="0" w:space="0" w:color="auto"/>
            <w:left w:val="none" w:sz="0" w:space="0" w:color="auto"/>
            <w:bottom w:val="none" w:sz="0" w:space="0" w:color="auto"/>
            <w:right w:val="none" w:sz="0" w:space="0" w:color="auto"/>
          </w:divBdr>
        </w:div>
        <w:div w:id="1713723573">
          <w:marLeft w:val="480"/>
          <w:marRight w:val="0"/>
          <w:marTop w:val="0"/>
          <w:marBottom w:val="0"/>
          <w:divBdr>
            <w:top w:val="none" w:sz="0" w:space="0" w:color="auto"/>
            <w:left w:val="none" w:sz="0" w:space="0" w:color="auto"/>
            <w:bottom w:val="none" w:sz="0" w:space="0" w:color="auto"/>
            <w:right w:val="none" w:sz="0" w:space="0" w:color="auto"/>
          </w:divBdr>
        </w:div>
        <w:div w:id="1109622217">
          <w:marLeft w:val="480"/>
          <w:marRight w:val="0"/>
          <w:marTop w:val="0"/>
          <w:marBottom w:val="0"/>
          <w:divBdr>
            <w:top w:val="none" w:sz="0" w:space="0" w:color="auto"/>
            <w:left w:val="none" w:sz="0" w:space="0" w:color="auto"/>
            <w:bottom w:val="none" w:sz="0" w:space="0" w:color="auto"/>
            <w:right w:val="none" w:sz="0" w:space="0" w:color="auto"/>
          </w:divBdr>
        </w:div>
        <w:div w:id="711147899">
          <w:marLeft w:val="480"/>
          <w:marRight w:val="0"/>
          <w:marTop w:val="0"/>
          <w:marBottom w:val="0"/>
          <w:divBdr>
            <w:top w:val="none" w:sz="0" w:space="0" w:color="auto"/>
            <w:left w:val="none" w:sz="0" w:space="0" w:color="auto"/>
            <w:bottom w:val="none" w:sz="0" w:space="0" w:color="auto"/>
            <w:right w:val="none" w:sz="0" w:space="0" w:color="auto"/>
          </w:divBdr>
        </w:div>
        <w:div w:id="600377709">
          <w:marLeft w:val="480"/>
          <w:marRight w:val="0"/>
          <w:marTop w:val="0"/>
          <w:marBottom w:val="0"/>
          <w:divBdr>
            <w:top w:val="none" w:sz="0" w:space="0" w:color="auto"/>
            <w:left w:val="none" w:sz="0" w:space="0" w:color="auto"/>
            <w:bottom w:val="none" w:sz="0" w:space="0" w:color="auto"/>
            <w:right w:val="none" w:sz="0" w:space="0" w:color="auto"/>
          </w:divBdr>
        </w:div>
        <w:div w:id="590239709">
          <w:marLeft w:val="480"/>
          <w:marRight w:val="0"/>
          <w:marTop w:val="0"/>
          <w:marBottom w:val="0"/>
          <w:divBdr>
            <w:top w:val="none" w:sz="0" w:space="0" w:color="auto"/>
            <w:left w:val="none" w:sz="0" w:space="0" w:color="auto"/>
            <w:bottom w:val="none" w:sz="0" w:space="0" w:color="auto"/>
            <w:right w:val="none" w:sz="0" w:space="0" w:color="auto"/>
          </w:divBdr>
        </w:div>
        <w:div w:id="1578662393">
          <w:marLeft w:val="480"/>
          <w:marRight w:val="0"/>
          <w:marTop w:val="0"/>
          <w:marBottom w:val="0"/>
          <w:divBdr>
            <w:top w:val="none" w:sz="0" w:space="0" w:color="auto"/>
            <w:left w:val="none" w:sz="0" w:space="0" w:color="auto"/>
            <w:bottom w:val="none" w:sz="0" w:space="0" w:color="auto"/>
            <w:right w:val="none" w:sz="0" w:space="0" w:color="auto"/>
          </w:divBdr>
        </w:div>
        <w:div w:id="1620836914">
          <w:marLeft w:val="480"/>
          <w:marRight w:val="0"/>
          <w:marTop w:val="0"/>
          <w:marBottom w:val="0"/>
          <w:divBdr>
            <w:top w:val="none" w:sz="0" w:space="0" w:color="auto"/>
            <w:left w:val="none" w:sz="0" w:space="0" w:color="auto"/>
            <w:bottom w:val="none" w:sz="0" w:space="0" w:color="auto"/>
            <w:right w:val="none" w:sz="0" w:space="0" w:color="auto"/>
          </w:divBdr>
        </w:div>
        <w:div w:id="837306979">
          <w:marLeft w:val="480"/>
          <w:marRight w:val="0"/>
          <w:marTop w:val="0"/>
          <w:marBottom w:val="0"/>
          <w:divBdr>
            <w:top w:val="none" w:sz="0" w:space="0" w:color="auto"/>
            <w:left w:val="none" w:sz="0" w:space="0" w:color="auto"/>
            <w:bottom w:val="none" w:sz="0" w:space="0" w:color="auto"/>
            <w:right w:val="none" w:sz="0" w:space="0" w:color="auto"/>
          </w:divBdr>
        </w:div>
        <w:div w:id="1680884210">
          <w:marLeft w:val="480"/>
          <w:marRight w:val="0"/>
          <w:marTop w:val="0"/>
          <w:marBottom w:val="0"/>
          <w:divBdr>
            <w:top w:val="none" w:sz="0" w:space="0" w:color="auto"/>
            <w:left w:val="none" w:sz="0" w:space="0" w:color="auto"/>
            <w:bottom w:val="none" w:sz="0" w:space="0" w:color="auto"/>
            <w:right w:val="none" w:sz="0" w:space="0" w:color="auto"/>
          </w:divBdr>
        </w:div>
        <w:div w:id="1843011926">
          <w:marLeft w:val="480"/>
          <w:marRight w:val="0"/>
          <w:marTop w:val="0"/>
          <w:marBottom w:val="0"/>
          <w:divBdr>
            <w:top w:val="none" w:sz="0" w:space="0" w:color="auto"/>
            <w:left w:val="none" w:sz="0" w:space="0" w:color="auto"/>
            <w:bottom w:val="none" w:sz="0" w:space="0" w:color="auto"/>
            <w:right w:val="none" w:sz="0" w:space="0" w:color="auto"/>
          </w:divBdr>
        </w:div>
        <w:div w:id="1689134188">
          <w:marLeft w:val="480"/>
          <w:marRight w:val="0"/>
          <w:marTop w:val="0"/>
          <w:marBottom w:val="0"/>
          <w:divBdr>
            <w:top w:val="none" w:sz="0" w:space="0" w:color="auto"/>
            <w:left w:val="none" w:sz="0" w:space="0" w:color="auto"/>
            <w:bottom w:val="none" w:sz="0" w:space="0" w:color="auto"/>
            <w:right w:val="none" w:sz="0" w:space="0" w:color="auto"/>
          </w:divBdr>
        </w:div>
        <w:div w:id="1171796276">
          <w:marLeft w:val="480"/>
          <w:marRight w:val="0"/>
          <w:marTop w:val="0"/>
          <w:marBottom w:val="0"/>
          <w:divBdr>
            <w:top w:val="none" w:sz="0" w:space="0" w:color="auto"/>
            <w:left w:val="none" w:sz="0" w:space="0" w:color="auto"/>
            <w:bottom w:val="none" w:sz="0" w:space="0" w:color="auto"/>
            <w:right w:val="none" w:sz="0" w:space="0" w:color="auto"/>
          </w:divBdr>
        </w:div>
        <w:div w:id="645622671">
          <w:marLeft w:val="480"/>
          <w:marRight w:val="0"/>
          <w:marTop w:val="0"/>
          <w:marBottom w:val="0"/>
          <w:divBdr>
            <w:top w:val="none" w:sz="0" w:space="0" w:color="auto"/>
            <w:left w:val="none" w:sz="0" w:space="0" w:color="auto"/>
            <w:bottom w:val="none" w:sz="0" w:space="0" w:color="auto"/>
            <w:right w:val="none" w:sz="0" w:space="0" w:color="auto"/>
          </w:divBdr>
        </w:div>
        <w:div w:id="13043732">
          <w:marLeft w:val="480"/>
          <w:marRight w:val="0"/>
          <w:marTop w:val="0"/>
          <w:marBottom w:val="0"/>
          <w:divBdr>
            <w:top w:val="none" w:sz="0" w:space="0" w:color="auto"/>
            <w:left w:val="none" w:sz="0" w:space="0" w:color="auto"/>
            <w:bottom w:val="none" w:sz="0" w:space="0" w:color="auto"/>
            <w:right w:val="none" w:sz="0" w:space="0" w:color="auto"/>
          </w:divBdr>
        </w:div>
        <w:div w:id="1653487933">
          <w:marLeft w:val="480"/>
          <w:marRight w:val="0"/>
          <w:marTop w:val="0"/>
          <w:marBottom w:val="0"/>
          <w:divBdr>
            <w:top w:val="none" w:sz="0" w:space="0" w:color="auto"/>
            <w:left w:val="none" w:sz="0" w:space="0" w:color="auto"/>
            <w:bottom w:val="none" w:sz="0" w:space="0" w:color="auto"/>
            <w:right w:val="none" w:sz="0" w:space="0" w:color="auto"/>
          </w:divBdr>
        </w:div>
        <w:div w:id="1868711419">
          <w:marLeft w:val="480"/>
          <w:marRight w:val="0"/>
          <w:marTop w:val="0"/>
          <w:marBottom w:val="0"/>
          <w:divBdr>
            <w:top w:val="none" w:sz="0" w:space="0" w:color="auto"/>
            <w:left w:val="none" w:sz="0" w:space="0" w:color="auto"/>
            <w:bottom w:val="none" w:sz="0" w:space="0" w:color="auto"/>
            <w:right w:val="none" w:sz="0" w:space="0" w:color="auto"/>
          </w:divBdr>
        </w:div>
        <w:div w:id="1391882844">
          <w:marLeft w:val="480"/>
          <w:marRight w:val="0"/>
          <w:marTop w:val="0"/>
          <w:marBottom w:val="0"/>
          <w:divBdr>
            <w:top w:val="none" w:sz="0" w:space="0" w:color="auto"/>
            <w:left w:val="none" w:sz="0" w:space="0" w:color="auto"/>
            <w:bottom w:val="none" w:sz="0" w:space="0" w:color="auto"/>
            <w:right w:val="none" w:sz="0" w:space="0" w:color="auto"/>
          </w:divBdr>
        </w:div>
        <w:div w:id="1623877551">
          <w:marLeft w:val="480"/>
          <w:marRight w:val="0"/>
          <w:marTop w:val="0"/>
          <w:marBottom w:val="0"/>
          <w:divBdr>
            <w:top w:val="none" w:sz="0" w:space="0" w:color="auto"/>
            <w:left w:val="none" w:sz="0" w:space="0" w:color="auto"/>
            <w:bottom w:val="none" w:sz="0" w:space="0" w:color="auto"/>
            <w:right w:val="none" w:sz="0" w:space="0" w:color="auto"/>
          </w:divBdr>
        </w:div>
        <w:div w:id="1167355568">
          <w:marLeft w:val="480"/>
          <w:marRight w:val="0"/>
          <w:marTop w:val="0"/>
          <w:marBottom w:val="0"/>
          <w:divBdr>
            <w:top w:val="none" w:sz="0" w:space="0" w:color="auto"/>
            <w:left w:val="none" w:sz="0" w:space="0" w:color="auto"/>
            <w:bottom w:val="none" w:sz="0" w:space="0" w:color="auto"/>
            <w:right w:val="none" w:sz="0" w:space="0" w:color="auto"/>
          </w:divBdr>
        </w:div>
        <w:div w:id="1819614188">
          <w:marLeft w:val="480"/>
          <w:marRight w:val="0"/>
          <w:marTop w:val="0"/>
          <w:marBottom w:val="0"/>
          <w:divBdr>
            <w:top w:val="none" w:sz="0" w:space="0" w:color="auto"/>
            <w:left w:val="none" w:sz="0" w:space="0" w:color="auto"/>
            <w:bottom w:val="none" w:sz="0" w:space="0" w:color="auto"/>
            <w:right w:val="none" w:sz="0" w:space="0" w:color="auto"/>
          </w:divBdr>
        </w:div>
        <w:div w:id="835263741">
          <w:marLeft w:val="480"/>
          <w:marRight w:val="0"/>
          <w:marTop w:val="0"/>
          <w:marBottom w:val="0"/>
          <w:divBdr>
            <w:top w:val="none" w:sz="0" w:space="0" w:color="auto"/>
            <w:left w:val="none" w:sz="0" w:space="0" w:color="auto"/>
            <w:bottom w:val="none" w:sz="0" w:space="0" w:color="auto"/>
            <w:right w:val="none" w:sz="0" w:space="0" w:color="auto"/>
          </w:divBdr>
        </w:div>
        <w:div w:id="456144056">
          <w:marLeft w:val="480"/>
          <w:marRight w:val="0"/>
          <w:marTop w:val="0"/>
          <w:marBottom w:val="0"/>
          <w:divBdr>
            <w:top w:val="none" w:sz="0" w:space="0" w:color="auto"/>
            <w:left w:val="none" w:sz="0" w:space="0" w:color="auto"/>
            <w:bottom w:val="none" w:sz="0" w:space="0" w:color="auto"/>
            <w:right w:val="none" w:sz="0" w:space="0" w:color="auto"/>
          </w:divBdr>
        </w:div>
        <w:div w:id="252326064">
          <w:marLeft w:val="480"/>
          <w:marRight w:val="0"/>
          <w:marTop w:val="0"/>
          <w:marBottom w:val="0"/>
          <w:divBdr>
            <w:top w:val="none" w:sz="0" w:space="0" w:color="auto"/>
            <w:left w:val="none" w:sz="0" w:space="0" w:color="auto"/>
            <w:bottom w:val="none" w:sz="0" w:space="0" w:color="auto"/>
            <w:right w:val="none" w:sz="0" w:space="0" w:color="auto"/>
          </w:divBdr>
        </w:div>
        <w:div w:id="1949701905">
          <w:marLeft w:val="480"/>
          <w:marRight w:val="0"/>
          <w:marTop w:val="0"/>
          <w:marBottom w:val="0"/>
          <w:divBdr>
            <w:top w:val="none" w:sz="0" w:space="0" w:color="auto"/>
            <w:left w:val="none" w:sz="0" w:space="0" w:color="auto"/>
            <w:bottom w:val="none" w:sz="0" w:space="0" w:color="auto"/>
            <w:right w:val="none" w:sz="0" w:space="0" w:color="auto"/>
          </w:divBdr>
        </w:div>
        <w:div w:id="2114326735">
          <w:marLeft w:val="480"/>
          <w:marRight w:val="0"/>
          <w:marTop w:val="0"/>
          <w:marBottom w:val="0"/>
          <w:divBdr>
            <w:top w:val="none" w:sz="0" w:space="0" w:color="auto"/>
            <w:left w:val="none" w:sz="0" w:space="0" w:color="auto"/>
            <w:bottom w:val="none" w:sz="0" w:space="0" w:color="auto"/>
            <w:right w:val="none" w:sz="0" w:space="0" w:color="auto"/>
          </w:divBdr>
        </w:div>
        <w:div w:id="1544367006">
          <w:marLeft w:val="480"/>
          <w:marRight w:val="0"/>
          <w:marTop w:val="0"/>
          <w:marBottom w:val="0"/>
          <w:divBdr>
            <w:top w:val="none" w:sz="0" w:space="0" w:color="auto"/>
            <w:left w:val="none" w:sz="0" w:space="0" w:color="auto"/>
            <w:bottom w:val="none" w:sz="0" w:space="0" w:color="auto"/>
            <w:right w:val="none" w:sz="0" w:space="0" w:color="auto"/>
          </w:divBdr>
        </w:div>
        <w:div w:id="1730492882">
          <w:marLeft w:val="480"/>
          <w:marRight w:val="0"/>
          <w:marTop w:val="0"/>
          <w:marBottom w:val="0"/>
          <w:divBdr>
            <w:top w:val="none" w:sz="0" w:space="0" w:color="auto"/>
            <w:left w:val="none" w:sz="0" w:space="0" w:color="auto"/>
            <w:bottom w:val="none" w:sz="0" w:space="0" w:color="auto"/>
            <w:right w:val="none" w:sz="0" w:space="0" w:color="auto"/>
          </w:divBdr>
        </w:div>
        <w:div w:id="1005206651">
          <w:marLeft w:val="480"/>
          <w:marRight w:val="0"/>
          <w:marTop w:val="0"/>
          <w:marBottom w:val="0"/>
          <w:divBdr>
            <w:top w:val="none" w:sz="0" w:space="0" w:color="auto"/>
            <w:left w:val="none" w:sz="0" w:space="0" w:color="auto"/>
            <w:bottom w:val="none" w:sz="0" w:space="0" w:color="auto"/>
            <w:right w:val="none" w:sz="0" w:space="0" w:color="auto"/>
          </w:divBdr>
        </w:div>
        <w:div w:id="1116758606">
          <w:marLeft w:val="480"/>
          <w:marRight w:val="0"/>
          <w:marTop w:val="0"/>
          <w:marBottom w:val="0"/>
          <w:divBdr>
            <w:top w:val="none" w:sz="0" w:space="0" w:color="auto"/>
            <w:left w:val="none" w:sz="0" w:space="0" w:color="auto"/>
            <w:bottom w:val="none" w:sz="0" w:space="0" w:color="auto"/>
            <w:right w:val="none" w:sz="0" w:space="0" w:color="auto"/>
          </w:divBdr>
        </w:div>
        <w:div w:id="1691951382">
          <w:marLeft w:val="480"/>
          <w:marRight w:val="0"/>
          <w:marTop w:val="0"/>
          <w:marBottom w:val="0"/>
          <w:divBdr>
            <w:top w:val="none" w:sz="0" w:space="0" w:color="auto"/>
            <w:left w:val="none" w:sz="0" w:space="0" w:color="auto"/>
            <w:bottom w:val="none" w:sz="0" w:space="0" w:color="auto"/>
            <w:right w:val="none" w:sz="0" w:space="0" w:color="auto"/>
          </w:divBdr>
        </w:div>
        <w:div w:id="1206405243">
          <w:marLeft w:val="480"/>
          <w:marRight w:val="0"/>
          <w:marTop w:val="0"/>
          <w:marBottom w:val="0"/>
          <w:divBdr>
            <w:top w:val="none" w:sz="0" w:space="0" w:color="auto"/>
            <w:left w:val="none" w:sz="0" w:space="0" w:color="auto"/>
            <w:bottom w:val="none" w:sz="0" w:space="0" w:color="auto"/>
            <w:right w:val="none" w:sz="0" w:space="0" w:color="auto"/>
          </w:divBdr>
        </w:div>
        <w:div w:id="738359163">
          <w:marLeft w:val="480"/>
          <w:marRight w:val="0"/>
          <w:marTop w:val="0"/>
          <w:marBottom w:val="0"/>
          <w:divBdr>
            <w:top w:val="none" w:sz="0" w:space="0" w:color="auto"/>
            <w:left w:val="none" w:sz="0" w:space="0" w:color="auto"/>
            <w:bottom w:val="none" w:sz="0" w:space="0" w:color="auto"/>
            <w:right w:val="none" w:sz="0" w:space="0" w:color="auto"/>
          </w:divBdr>
        </w:div>
        <w:div w:id="1175998965">
          <w:marLeft w:val="480"/>
          <w:marRight w:val="0"/>
          <w:marTop w:val="0"/>
          <w:marBottom w:val="0"/>
          <w:divBdr>
            <w:top w:val="none" w:sz="0" w:space="0" w:color="auto"/>
            <w:left w:val="none" w:sz="0" w:space="0" w:color="auto"/>
            <w:bottom w:val="none" w:sz="0" w:space="0" w:color="auto"/>
            <w:right w:val="none" w:sz="0" w:space="0" w:color="auto"/>
          </w:divBdr>
        </w:div>
        <w:div w:id="1411001421">
          <w:marLeft w:val="480"/>
          <w:marRight w:val="0"/>
          <w:marTop w:val="0"/>
          <w:marBottom w:val="0"/>
          <w:divBdr>
            <w:top w:val="none" w:sz="0" w:space="0" w:color="auto"/>
            <w:left w:val="none" w:sz="0" w:space="0" w:color="auto"/>
            <w:bottom w:val="none" w:sz="0" w:space="0" w:color="auto"/>
            <w:right w:val="none" w:sz="0" w:space="0" w:color="auto"/>
          </w:divBdr>
        </w:div>
        <w:div w:id="576090539">
          <w:marLeft w:val="480"/>
          <w:marRight w:val="0"/>
          <w:marTop w:val="0"/>
          <w:marBottom w:val="0"/>
          <w:divBdr>
            <w:top w:val="none" w:sz="0" w:space="0" w:color="auto"/>
            <w:left w:val="none" w:sz="0" w:space="0" w:color="auto"/>
            <w:bottom w:val="none" w:sz="0" w:space="0" w:color="auto"/>
            <w:right w:val="none" w:sz="0" w:space="0" w:color="auto"/>
          </w:divBdr>
        </w:div>
        <w:div w:id="1314945787">
          <w:marLeft w:val="480"/>
          <w:marRight w:val="0"/>
          <w:marTop w:val="0"/>
          <w:marBottom w:val="0"/>
          <w:divBdr>
            <w:top w:val="none" w:sz="0" w:space="0" w:color="auto"/>
            <w:left w:val="none" w:sz="0" w:space="0" w:color="auto"/>
            <w:bottom w:val="none" w:sz="0" w:space="0" w:color="auto"/>
            <w:right w:val="none" w:sz="0" w:space="0" w:color="auto"/>
          </w:divBdr>
        </w:div>
        <w:div w:id="397022836">
          <w:marLeft w:val="480"/>
          <w:marRight w:val="0"/>
          <w:marTop w:val="0"/>
          <w:marBottom w:val="0"/>
          <w:divBdr>
            <w:top w:val="none" w:sz="0" w:space="0" w:color="auto"/>
            <w:left w:val="none" w:sz="0" w:space="0" w:color="auto"/>
            <w:bottom w:val="none" w:sz="0" w:space="0" w:color="auto"/>
            <w:right w:val="none" w:sz="0" w:space="0" w:color="auto"/>
          </w:divBdr>
        </w:div>
        <w:div w:id="2084715682">
          <w:marLeft w:val="480"/>
          <w:marRight w:val="0"/>
          <w:marTop w:val="0"/>
          <w:marBottom w:val="0"/>
          <w:divBdr>
            <w:top w:val="none" w:sz="0" w:space="0" w:color="auto"/>
            <w:left w:val="none" w:sz="0" w:space="0" w:color="auto"/>
            <w:bottom w:val="none" w:sz="0" w:space="0" w:color="auto"/>
            <w:right w:val="none" w:sz="0" w:space="0" w:color="auto"/>
          </w:divBdr>
        </w:div>
        <w:div w:id="647369871">
          <w:marLeft w:val="480"/>
          <w:marRight w:val="0"/>
          <w:marTop w:val="0"/>
          <w:marBottom w:val="0"/>
          <w:divBdr>
            <w:top w:val="none" w:sz="0" w:space="0" w:color="auto"/>
            <w:left w:val="none" w:sz="0" w:space="0" w:color="auto"/>
            <w:bottom w:val="none" w:sz="0" w:space="0" w:color="auto"/>
            <w:right w:val="none" w:sz="0" w:space="0" w:color="auto"/>
          </w:divBdr>
        </w:div>
        <w:div w:id="935864260">
          <w:marLeft w:val="480"/>
          <w:marRight w:val="0"/>
          <w:marTop w:val="0"/>
          <w:marBottom w:val="0"/>
          <w:divBdr>
            <w:top w:val="none" w:sz="0" w:space="0" w:color="auto"/>
            <w:left w:val="none" w:sz="0" w:space="0" w:color="auto"/>
            <w:bottom w:val="none" w:sz="0" w:space="0" w:color="auto"/>
            <w:right w:val="none" w:sz="0" w:space="0" w:color="auto"/>
          </w:divBdr>
        </w:div>
        <w:div w:id="684210977">
          <w:marLeft w:val="480"/>
          <w:marRight w:val="0"/>
          <w:marTop w:val="0"/>
          <w:marBottom w:val="0"/>
          <w:divBdr>
            <w:top w:val="none" w:sz="0" w:space="0" w:color="auto"/>
            <w:left w:val="none" w:sz="0" w:space="0" w:color="auto"/>
            <w:bottom w:val="none" w:sz="0" w:space="0" w:color="auto"/>
            <w:right w:val="none" w:sz="0" w:space="0" w:color="auto"/>
          </w:divBdr>
        </w:div>
        <w:div w:id="175117921">
          <w:marLeft w:val="480"/>
          <w:marRight w:val="0"/>
          <w:marTop w:val="0"/>
          <w:marBottom w:val="0"/>
          <w:divBdr>
            <w:top w:val="none" w:sz="0" w:space="0" w:color="auto"/>
            <w:left w:val="none" w:sz="0" w:space="0" w:color="auto"/>
            <w:bottom w:val="none" w:sz="0" w:space="0" w:color="auto"/>
            <w:right w:val="none" w:sz="0" w:space="0" w:color="auto"/>
          </w:divBdr>
        </w:div>
        <w:div w:id="154103810">
          <w:marLeft w:val="480"/>
          <w:marRight w:val="0"/>
          <w:marTop w:val="0"/>
          <w:marBottom w:val="0"/>
          <w:divBdr>
            <w:top w:val="none" w:sz="0" w:space="0" w:color="auto"/>
            <w:left w:val="none" w:sz="0" w:space="0" w:color="auto"/>
            <w:bottom w:val="none" w:sz="0" w:space="0" w:color="auto"/>
            <w:right w:val="none" w:sz="0" w:space="0" w:color="auto"/>
          </w:divBdr>
        </w:div>
        <w:div w:id="794716150">
          <w:marLeft w:val="480"/>
          <w:marRight w:val="0"/>
          <w:marTop w:val="0"/>
          <w:marBottom w:val="0"/>
          <w:divBdr>
            <w:top w:val="none" w:sz="0" w:space="0" w:color="auto"/>
            <w:left w:val="none" w:sz="0" w:space="0" w:color="auto"/>
            <w:bottom w:val="none" w:sz="0" w:space="0" w:color="auto"/>
            <w:right w:val="none" w:sz="0" w:space="0" w:color="auto"/>
          </w:divBdr>
        </w:div>
        <w:div w:id="2130273964">
          <w:marLeft w:val="480"/>
          <w:marRight w:val="0"/>
          <w:marTop w:val="0"/>
          <w:marBottom w:val="0"/>
          <w:divBdr>
            <w:top w:val="none" w:sz="0" w:space="0" w:color="auto"/>
            <w:left w:val="none" w:sz="0" w:space="0" w:color="auto"/>
            <w:bottom w:val="none" w:sz="0" w:space="0" w:color="auto"/>
            <w:right w:val="none" w:sz="0" w:space="0" w:color="auto"/>
          </w:divBdr>
        </w:div>
        <w:div w:id="1983776584">
          <w:marLeft w:val="480"/>
          <w:marRight w:val="0"/>
          <w:marTop w:val="0"/>
          <w:marBottom w:val="0"/>
          <w:divBdr>
            <w:top w:val="none" w:sz="0" w:space="0" w:color="auto"/>
            <w:left w:val="none" w:sz="0" w:space="0" w:color="auto"/>
            <w:bottom w:val="none" w:sz="0" w:space="0" w:color="auto"/>
            <w:right w:val="none" w:sz="0" w:space="0" w:color="auto"/>
          </w:divBdr>
        </w:div>
        <w:div w:id="1742605154">
          <w:marLeft w:val="480"/>
          <w:marRight w:val="0"/>
          <w:marTop w:val="0"/>
          <w:marBottom w:val="0"/>
          <w:divBdr>
            <w:top w:val="none" w:sz="0" w:space="0" w:color="auto"/>
            <w:left w:val="none" w:sz="0" w:space="0" w:color="auto"/>
            <w:bottom w:val="none" w:sz="0" w:space="0" w:color="auto"/>
            <w:right w:val="none" w:sz="0" w:space="0" w:color="auto"/>
          </w:divBdr>
        </w:div>
        <w:div w:id="722631244">
          <w:marLeft w:val="480"/>
          <w:marRight w:val="0"/>
          <w:marTop w:val="0"/>
          <w:marBottom w:val="0"/>
          <w:divBdr>
            <w:top w:val="none" w:sz="0" w:space="0" w:color="auto"/>
            <w:left w:val="none" w:sz="0" w:space="0" w:color="auto"/>
            <w:bottom w:val="none" w:sz="0" w:space="0" w:color="auto"/>
            <w:right w:val="none" w:sz="0" w:space="0" w:color="auto"/>
          </w:divBdr>
        </w:div>
        <w:div w:id="1394113481">
          <w:marLeft w:val="480"/>
          <w:marRight w:val="0"/>
          <w:marTop w:val="0"/>
          <w:marBottom w:val="0"/>
          <w:divBdr>
            <w:top w:val="none" w:sz="0" w:space="0" w:color="auto"/>
            <w:left w:val="none" w:sz="0" w:space="0" w:color="auto"/>
            <w:bottom w:val="none" w:sz="0" w:space="0" w:color="auto"/>
            <w:right w:val="none" w:sz="0" w:space="0" w:color="auto"/>
          </w:divBdr>
        </w:div>
        <w:div w:id="151143013">
          <w:marLeft w:val="480"/>
          <w:marRight w:val="0"/>
          <w:marTop w:val="0"/>
          <w:marBottom w:val="0"/>
          <w:divBdr>
            <w:top w:val="none" w:sz="0" w:space="0" w:color="auto"/>
            <w:left w:val="none" w:sz="0" w:space="0" w:color="auto"/>
            <w:bottom w:val="none" w:sz="0" w:space="0" w:color="auto"/>
            <w:right w:val="none" w:sz="0" w:space="0" w:color="auto"/>
          </w:divBdr>
        </w:div>
        <w:div w:id="953290267">
          <w:marLeft w:val="480"/>
          <w:marRight w:val="0"/>
          <w:marTop w:val="0"/>
          <w:marBottom w:val="0"/>
          <w:divBdr>
            <w:top w:val="none" w:sz="0" w:space="0" w:color="auto"/>
            <w:left w:val="none" w:sz="0" w:space="0" w:color="auto"/>
            <w:bottom w:val="none" w:sz="0" w:space="0" w:color="auto"/>
            <w:right w:val="none" w:sz="0" w:space="0" w:color="auto"/>
          </w:divBdr>
        </w:div>
        <w:div w:id="569929913">
          <w:marLeft w:val="480"/>
          <w:marRight w:val="0"/>
          <w:marTop w:val="0"/>
          <w:marBottom w:val="0"/>
          <w:divBdr>
            <w:top w:val="none" w:sz="0" w:space="0" w:color="auto"/>
            <w:left w:val="none" w:sz="0" w:space="0" w:color="auto"/>
            <w:bottom w:val="none" w:sz="0" w:space="0" w:color="auto"/>
            <w:right w:val="none" w:sz="0" w:space="0" w:color="auto"/>
          </w:divBdr>
        </w:div>
        <w:div w:id="485895518">
          <w:marLeft w:val="480"/>
          <w:marRight w:val="0"/>
          <w:marTop w:val="0"/>
          <w:marBottom w:val="0"/>
          <w:divBdr>
            <w:top w:val="none" w:sz="0" w:space="0" w:color="auto"/>
            <w:left w:val="none" w:sz="0" w:space="0" w:color="auto"/>
            <w:bottom w:val="none" w:sz="0" w:space="0" w:color="auto"/>
            <w:right w:val="none" w:sz="0" w:space="0" w:color="auto"/>
          </w:divBdr>
        </w:div>
        <w:div w:id="262081672">
          <w:marLeft w:val="480"/>
          <w:marRight w:val="0"/>
          <w:marTop w:val="0"/>
          <w:marBottom w:val="0"/>
          <w:divBdr>
            <w:top w:val="none" w:sz="0" w:space="0" w:color="auto"/>
            <w:left w:val="none" w:sz="0" w:space="0" w:color="auto"/>
            <w:bottom w:val="none" w:sz="0" w:space="0" w:color="auto"/>
            <w:right w:val="none" w:sz="0" w:space="0" w:color="auto"/>
          </w:divBdr>
        </w:div>
        <w:div w:id="1248735975">
          <w:marLeft w:val="480"/>
          <w:marRight w:val="0"/>
          <w:marTop w:val="0"/>
          <w:marBottom w:val="0"/>
          <w:divBdr>
            <w:top w:val="none" w:sz="0" w:space="0" w:color="auto"/>
            <w:left w:val="none" w:sz="0" w:space="0" w:color="auto"/>
            <w:bottom w:val="none" w:sz="0" w:space="0" w:color="auto"/>
            <w:right w:val="none" w:sz="0" w:space="0" w:color="auto"/>
          </w:divBdr>
        </w:div>
        <w:div w:id="1295210717">
          <w:marLeft w:val="480"/>
          <w:marRight w:val="0"/>
          <w:marTop w:val="0"/>
          <w:marBottom w:val="0"/>
          <w:divBdr>
            <w:top w:val="none" w:sz="0" w:space="0" w:color="auto"/>
            <w:left w:val="none" w:sz="0" w:space="0" w:color="auto"/>
            <w:bottom w:val="none" w:sz="0" w:space="0" w:color="auto"/>
            <w:right w:val="none" w:sz="0" w:space="0" w:color="auto"/>
          </w:divBdr>
        </w:div>
        <w:div w:id="993220489">
          <w:marLeft w:val="480"/>
          <w:marRight w:val="0"/>
          <w:marTop w:val="0"/>
          <w:marBottom w:val="0"/>
          <w:divBdr>
            <w:top w:val="none" w:sz="0" w:space="0" w:color="auto"/>
            <w:left w:val="none" w:sz="0" w:space="0" w:color="auto"/>
            <w:bottom w:val="none" w:sz="0" w:space="0" w:color="auto"/>
            <w:right w:val="none" w:sz="0" w:space="0" w:color="auto"/>
          </w:divBdr>
        </w:div>
        <w:div w:id="1363432122">
          <w:marLeft w:val="480"/>
          <w:marRight w:val="0"/>
          <w:marTop w:val="0"/>
          <w:marBottom w:val="0"/>
          <w:divBdr>
            <w:top w:val="none" w:sz="0" w:space="0" w:color="auto"/>
            <w:left w:val="none" w:sz="0" w:space="0" w:color="auto"/>
            <w:bottom w:val="none" w:sz="0" w:space="0" w:color="auto"/>
            <w:right w:val="none" w:sz="0" w:space="0" w:color="auto"/>
          </w:divBdr>
        </w:div>
        <w:div w:id="1192841128">
          <w:marLeft w:val="480"/>
          <w:marRight w:val="0"/>
          <w:marTop w:val="0"/>
          <w:marBottom w:val="0"/>
          <w:divBdr>
            <w:top w:val="none" w:sz="0" w:space="0" w:color="auto"/>
            <w:left w:val="none" w:sz="0" w:space="0" w:color="auto"/>
            <w:bottom w:val="none" w:sz="0" w:space="0" w:color="auto"/>
            <w:right w:val="none" w:sz="0" w:space="0" w:color="auto"/>
          </w:divBdr>
        </w:div>
        <w:div w:id="1932156560">
          <w:marLeft w:val="480"/>
          <w:marRight w:val="0"/>
          <w:marTop w:val="0"/>
          <w:marBottom w:val="0"/>
          <w:divBdr>
            <w:top w:val="none" w:sz="0" w:space="0" w:color="auto"/>
            <w:left w:val="none" w:sz="0" w:space="0" w:color="auto"/>
            <w:bottom w:val="none" w:sz="0" w:space="0" w:color="auto"/>
            <w:right w:val="none" w:sz="0" w:space="0" w:color="auto"/>
          </w:divBdr>
        </w:div>
        <w:div w:id="1505709175">
          <w:marLeft w:val="480"/>
          <w:marRight w:val="0"/>
          <w:marTop w:val="0"/>
          <w:marBottom w:val="0"/>
          <w:divBdr>
            <w:top w:val="none" w:sz="0" w:space="0" w:color="auto"/>
            <w:left w:val="none" w:sz="0" w:space="0" w:color="auto"/>
            <w:bottom w:val="none" w:sz="0" w:space="0" w:color="auto"/>
            <w:right w:val="none" w:sz="0" w:space="0" w:color="auto"/>
          </w:divBdr>
        </w:div>
        <w:div w:id="238487799">
          <w:marLeft w:val="480"/>
          <w:marRight w:val="0"/>
          <w:marTop w:val="0"/>
          <w:marBottom w:val="0"/>
          <w:divBdr>
            <w:top w:val="none" w:sz="0" w:space="0" w:color="auto"/>
            <w:left w:val="none" w:sz="0" w:space="0" w:color="auto"/>
            <w:bottom w:val="none" w:sz="0" w:space="0" w:color="auto"/>
            <w:right w:val="none" w:sz="0" w:space="0" w:color="auto"/>
          </w:divBdr>
        </w:div>
        <w:div w:id="1989898257">
          <w:marLeft w:val="480"/>
          <w:marRight w:val="0"/>
          <w:marTop w:val="0"/>
          <w:marBottom w:val="0"/>
          <w:divBdr>
            <w:top w:val="none" w:sz="0" w:space="0" w:color="auto"/>
            <w:left w:val="none" w:sz="0" w:space="0" w:color="auto"/>
            <w:bottom w:val="none" w:sz="0" w:space="0" w:color="auto"/>
            <w:right w:val="none" w:sz="0" w:space="0" w:color="auto"/>
          </w:divBdr>
        </w:div>
        <w:div w:id="1771118571">
          <w:marLeft w:val="480"/>
          <w:marRight w:val="0"/>
          <w:marTop w:val="0"/>
          <w:marBottom w:val="0"/>
          <w:divBdr>
            <w:top w:val="none" w:sz="0" w:space="0" w:color="auto"/>
            <w:left w:val="none" w:sz="0" w:space="0" w:color="auto"/>
            <w:bottom w:val="none" w:sz="0" w:space="0" w:color="auto"/>
            <w:right w:val="none" w:sz="0" w:space="0" w:color="auto"/>
          </w:divBdr>
        </w:div>
        <w:div w:id="2115444386">
          <w:marLeft w:val="480"/>
          <w:marRight w:val="0"/>
          <w:marTop w:val="0"/>
          <w:marBottom w:val="0"/>
          <w:divBdr>
            <w:top w:val="none" w:sz="0" w:space="0" w:color="auto"/>
            <w:left w:val="none" w:sz="0" w:space="0" w:color="auto"/>
            <w:bottom w:val="none" w:sz="0" w:space="0" w:color="auto"/>
            <w:right w:val="none" w:sz="0" w:space="0" w:color="auto"/>
          </w:divBdr>
        </w:div>
        <w:div w:id="1028261377">
          <w:marLeft w:val="480"/>
          <w:marRight w:val="0"/>
          <w:marTop w:val="0"/>
          <w:marBottom w:val="0"/>
          <w:divBdr>
            <w:top w:val="none" w:sz="0" w:space="0" w:color="auto"/>
            <w:left w:val="none" w:sz="0" w:space="0" w:color="auto"/>
            <w:bottom w:val="none" w:sz="0" w:space="0" w:color="auto"/>
            <w:right w:val="none" w:sz="0" w:space="0" w:color="auto"/>
          </w:divBdr>
        </w:div>
        <w:div w:id="1839806234">
          <w:marLeft w:val="480"/>
          <w:marRight w:val="0"/>
          <w:marTop w:val="0"/>
          <w:marBottom w:val="0"/>
          <w:divBdr>
            <w:top w:val="none" w:sz="0" w:space="0" w:color="auto"/>
            <w:left w:val="none" w:sz="0" w:space="0" w:color="auto"/>
            <w:bottom w:val="none" w:sz="0" w:space="0" w:color="auto"/>
            <w:right w:val="none" w:sz="0" w:space="0" w:color="auto"/>
          </w:divBdr>
        </w:div>
        <w:div w:id="2033651500">
          <w:marLeft w:val="480"/>
          <w:marRight w:val="0"/>
          <w:marTop w:val="0"/>
          <w:marBottom w:val="0"/>
          <w:divBdr>
            <w:top w:val="none" w:sz="0" w:space="0" w:color="auto"/>
            <w:left w:val="none" w:sz="0" w:space="0" w:color="auto"/>
            <w:bottom w:val="none" w:sz="0" w:space="0" w:color="auto"/>
            <w:right w:val="none" w:sz="0" w:space="0" w:color="auto"/>
          </w:divBdr>
        </w:div>
        <w:div w:id="421462102">
          <w:marLeft w:val="480"/>
          <w:marRight w:val="0"/>
          <w:marTop w:val="0"/>
          <w:marBottom w:val="0"/>
          <w:divBdr>
            <w:top w:val="none" w:sz="0" w:space="0" w:color="auto"/>
            <w:left w:val="none" w:sz="0" w:space="0" w:color="auto"/>
            <w:bottom w:val="none" w:sz="0" w:space="0" w:color="auto"/>
            <w:right w:val="none" w:sz="0" w:space="0" w:color="auto"/>
          </w:divBdr>
        </w:div>
      </w:divsChild>
    </w:div>
    <w:div w:id="1680236014">
      <w:bodyDiv w:val="1"/>
      <w:marLeft w:val="0"/>
      <w:marRight w:val="0"/>
      <w:marTop w:val="0"/>
      <w:marBottom w:val="0"/>
      <w:divBdr>
        <w:top w:val="none" w:sz="0" w:space="0" w:color="auto"/>
        <w:left w:val="none" w:sz="0" w:space="0" w:color="auto"/>
        <w:bottom w:val="none" w:sz="0" w:space="0" w:color="auto"/>
        <w:right w:val="none" w:sz="0" w:space="0" w:color="auto"/>
      </w:divBdr>
      <w:divsChild>
        <w:div w:id="470052614">
          <w:marLeft w:val="480"/>
          <w:marRight w:val="0"/>
          <w:marTop w:val="0"/>
          <w:marBottom w:val="0"/>
          <w:divBdr>
            <w:top w:val="none" w:sz="0" w:space="0" w:color="auto"/>
            <w:left w:val="none" w:sz="0" w:space="0" w:color="auto"/>
            <w:bottom w:val="none" w:sz="0" w:space="0" w:color="auto"/>
            <w:right w:val="none" w:sz="0" w:space="0" w:color="auto"/>
          </w:divBdr>
        </w:div>
        <w:div w:id="1835805050">
          <w:marLeft w:val="480"/>
          <w:marRight w:val="0"/>
          <w:marTop w:val="0"/>
          <w:marBottom w:val="0"/>
          <w:divBdr>
            <w:top w:val="none" w:sz="0" w:space="0" w:color="auto"/>
            <w:left w:val="none" w:sz="0" w:space="0" w:color="auto"/>
            <w:bottom w:val="none" w:sz="0" w:space="0" w:color="auto"/>
            <w:right w:val="none" w:sz="0" w:space="0" w:color="auto"/>
          </w:divBdr>
        </w:div>
        <w:div w:id="899748225">
          <w:marLeft w:val="480"/>
          <w:marRight w:val="0"/>
          <w:marTop w:val="0"/>
          <w:marBottom w:val="0"/>
          <w:divBdr>
            <w:top w:val="none" w:sz="0" w:space="0" w:color="auto"/>
            <w:left w:val="none" w:sz="0" w:space="0" w:color="auto"/>
            <w:bottom w:val="none" w:sz="0" w:space="0" w:color="auto"/>
            <w:right w:val="none" w:sz="0" w:space="0" w:color="auto"/>
          </w:divBdr>
        </w:div>
        <w:div w:id="481969776">
          <w:marLeft w:val="480"/>
          <w:marRight w:val="0"/>
          <w:marTop w:val="0"/>
          <w:marBottom w:val="0"/>
          <w:divBdr>
            <w:top w:val="none" w:sz="0" w:space="0" w:color="auto"/>
            <w:left w:val="none" w:sz="0" w:space="0" w:color="auto"/>
            <w:bottom w:val="none" w:sz="0" w:space="0" w:color="auto"/>
            <w:right w:val="none" w:sz="0" w:space="0" w:color="auto"/>
          </w:divBdr>
        </w:div>
        <w:div w:id="1229225055">
          <w:marLeft w:val="480"/>
          <w:marRight w:val="0"/>
          <w:marTop w:val="0"/>
          <w:marBottom w:val="0"/>
          <w:divBdr>
            <w:top w:val="none" w:sz="0" w:space="0" w:color="auto"/>
            <w:left w:val="none" w:sz="0" w:space="0" w:color="auto"/>
            <w:bottom w:val="none" w:sz="0" w:space="0" w:color="auto"/>
            <w:right w:val="none" w:sz="0" w:space="0" w:color="auto"/>
          </w:divBdr>
        </w:div>
        <w:div w:id="59795039">
          <w:marLeft w:val="480"/>
          <w:marRight w:val="0"/>
          <w:marTop w:val="0"/>
          <w:marBottom w:val="0"/>
          <w:divBdr>
            <w:top w:val="none" w:sz="0" w:space="0" w:color="auto"/>
            <w:left w:val="none" w:sz="0" w:space="0" w:color="auto"/>
            <w:bottom w:val="none" w:sz="0" w:space="0" w:color="auto"/>
            <w:right w:val="none" w:sz="0" w:space="0" w:color="auto"/>
          </w:divBdr>
        </w:div>
        <w:div w:id="1748575462">
          <w:marLeft w:val="480"/>
          <w:marRight w:val="0"/>
          <w:marTop w:val="0"/>
          <w:marBottom w:val="0"/>
          <w:divBdr>
            <w:top w:val="none" w:sz="0" w:space="0" w:color="auto"/>
            <w:left w:val="none" w:sz="0" w:space="0" w:color="auto"/>
            <w:bottom w:val="none" w:sz="0" w:space="0" w:color="auto"/>
            <w:right w:val="none" w:sz="0" w:space="0" w:color="auto"/>
          </w:divBdr>
        </w:div>
        <w:div w:id="714739466">
          <w:marLeft w:val="480"/>
          <w:marRight w:val="0"/>
          <w:marTop w:val="0"/>
          <w:marBottom w:val="0"/>
          <w:divBdr>
            <w:top w:val="none" w:sz="0" w:space="0" w:color="auto"/>
            <w:left w:val="none" w:sz="0" w:space="0" w:color="auto"/>
            <w:bottom w:val="none" w:sz="0" w:space="0" w:color="auto"/>
            <w:right w:val="none" w:sz="0" w:space="0" w:color="auto"/>
          </w:divBdr>
        </w:div>
        <w:div w:id="32004503">
          <w:marLeft w:val="480"/>
          <w:marRight w:val="0"/>
          <w:marTop w:val="0"/>
          <w:marBottom w:val="0"/>
          <w:divBdr>
            <w:top w:val="none" w:sz="0" w:space="0" w:color="auto"/>
            <w:left w:val="none" w:sz="0" w:space="0" w:color="auto"/>
            <w:bottom w:val="none" w:sz="0" w:space="0" w:color="auto"/>
            <w:right w:val="none" w:sz="0" w:space="0" w:color="auto"/>
          </w:divBdr>
        </w:div>
        <w:div w:id="314146291">
          <w:marLeft w:val="480"/>
          <w:marRight w:val="0"/>
          <w:marTop w:val="0"/>
          <w:marBottom w:val="0"/>
          <w:divBdr>
            <w:top w:val="none" w:sz="0" w:space="0" w:color="auto"/>
            <w:left w:val="none" w:sz="0" w:space="0" w:color="auto"/>
            <w:bottom w:val="none" w:sz="0" w:space="0" w:color="auto"/>
            <w:right w:val="none" w:sz="0" w:space="0" w:color="auto"/>
          </w:divBdr>
        </w:div>
        <w:div w:id="2053071111">
          <w:marLeft w:val="480"/>
          <w:marRight w:val="0"/>
          <w:marTop w:val="0"/>
          <w:marBottom w:val="0"/>
          <w:divBdr>
            <w:top w:val="none" w:sz="0" w:space="0" w:color="auto"/>
            <w:left w:val="none" w:sz="0" w:space="0" w:color="auto"/>
            <w:bottom w:val="none" w:sz="0" w:space="0" w:color="auto"/>
            <w:right w:val="none" w:sz="0" w:space="0" w:color="auto"/>
          </w:divBdr>
        </w:div>
        <w:div w:id="1928420978">
          <w:marLeft w:val="480"/>
          <w:marRight w:val="0"/>
          <w:marTop w:val="0"/>
          <w:marBottom w:val="0"/>
          <w:divBdr>
            <w:top w:val="none" w:sz="0" w:space="0" w:color="auto"/>
            <w:left w:val="none" w:sz="0" w:space="0" w:color="auto"/>
            <w:bottom w:val="none" w:sz="0" w:space="0" w:color="auto"/>
            <w:right w:val="none" w:sz="0" w:space="0" w:color="auto"/>
          </w:divBdr>
        </w:div>
        <w:div w:id="1347437961">
          <w:marLeft w:val="480"/>
          <w:marRight w:val="0"/>
          <w:marTop w:val="0"/>
          <w:marBottom w:val="0"/>
          <w:divBdr>
            <w:top w:val="none" w:sz="0" w:space="0" w:color="auto"/>
            <w:left w:val="none" w:sz="0" w:space="0" w:color="auto"/>
            <w:bottom w:val="none" w:sz="0" w:space="0" w:color="auto"/>
            <w:right w:val="none" w:sz="0" w:space="0" w:color="auto"/>
          </w:divBdr>
        </w:div>
        <w:div w:id="696808650">
          <w:marLeft w:val="480"/>
          <w:marRight w:val="0"/>
          <w:marTop w:val="0"/>
          <w:marBottom w:val="0"/>
          <w:divBdr>
            <w:top w:val="none" w:sz="0" w:space="0" w:color="auto"/>
            <w:left w:val="none" w:sz="0" w:space="0" w:color="auto"/>
            <w:bottom w:val="none" w:sz="0" w:space="0" w:color="auto"/>
            <w:right w:val="none" w:sz="0" w:space="0" w:color="auto"/>
          </w:divBdr>
        </w:div>
        <w:div w:id="566497990">
          <w:marLeft w:val="480"/>
          <w:marRight w:val="0"/>
          <w:marTop w:val="0"/>
          <w:marBottom w:val="0"/>
          <w:divBdr>
            <w:top w:val="none" w:sz="0" w:space="0" w:color="auto"/>
            <w:left w:val="none" w:sz="0" w:space="0" w:color="auto"/>
            <w:bottom w:val="none" w:sz="0" w:space="0" w:color="auto"/>
            <w:right w:val="none" w:sz="0" w:space="0" w:color="auto"/>
          </w:divBdr>
        </w:div>
        <w:div w:id="957180709">
          <w:marLeft w:val="480"/>
          <w:marRight w:val="0"/>
          <w:marTop w:val="0"/>
          <w:marBottom w:val="0"/>
          <w:divBdr>
            <w:top w:val="none" w:sz="0" w:space="0" w:color="auto"/>
            <w:left w:val="none" w:sz="0" w:space="0" w:color="auto"/>
            <w:bottom w:val="none" w:sz="0" w:space="0" w:color="auto"/>
            <w:right w:val="none" w:sz="0" w:space="0" w:color="auto"/>
          </w:divBdr>
        </w:div>
        <w:div w:id="7756370">
          <w:marLeft w:val="480"/>
          <w:marRight w:val="0"/>
          <w:marTop w:val="0"/>
          <w:marBottom w:val="0"/>
          <w:divBdr>
            <w:top w:val="none" w:sz="0" w:space="0" w:color="auto"/>
            <w:left w:val="none" w:sz="0" w:space="0" w:color="auto"/>
            <w:bottom w:val="none" w:sz="0" w:space="0" w:color="auto"/>
            <w:right w:val="none" w:sz="0" w:space="0" w:color="auto"/>
          </w:divBdr>
        </w:div>
        <w:div w:id="596719202">
          <w:marLeft w:val="480"/>
          <w:marRight w:val="0"/>
          <w:marTop w:val="0"/>
          <w:marBottom w:val="0"/>
          <w:divBdr>
            <w:top w:val="none" w:sz="0" w:space="0" w:color="auto"/>
            <w:left w:val="none" w:sz="0" w:space="0" w:color="auto"/>
            <w:bottom w:val="none" w:sz="0" w:space="0" w:color="auto"/>
            <w:right w:val="none" w:sz="0" w:space="0" w:color="auto"/>
          </w:divBdr>
        </w:div>
        <w:div w:id="1508446183">
          <w:marLeft w:val="480"/>
          <w:marRight w:val="0"/>
          <w:marTop w:val="0"/>
          <w:marBottom w:val="0"/>
          <w:divBdr>
            <w:top w:val="none" w:sz="0" w:space="0" w:color="auto"/>
            <w:left w:val="none" w:sz="0" w:space="0" w:color="auto"/>
            <w:bottom w:val="none" w:sz="0" w:space="0" w:color="auto"/>
            <w:right w:val="none" w:sz="0" w:space="0" w:color="auto"/>
          </w:divBdr>
        </w:div>
        <w:div w:id="335694294">
          <w:marLeft w:val="480"/>
          <w:marRight w:val="0"/>
          <w:marTop w:val="0"/>
          <w:marBottom w:val="0"/>
          <w:divBdr>
            <w:top w:val="none" w:sz="0" w:space="0" w:color="auto"/>
            <w:left w:val="none" w:sz="0" w:space="0" w:color="auto"/>
            <w:bottom w:val="none" w:sz="0" w:space="0" w:color="auto"/>
            <w:right w:val="none" w:sz="0" w:space="0" w:color="auto"/>
          </w:divBdr>
        </w:div>
        <w:div w:id="1167282860">
          <w:marLeft w:val="480"/>
          <w:marRight w:val="0"/>
          <w:marTop w:val="0"/>
          <w:marBottom w:val="0"/>
          <w:divBdr>
            <w:top w:val="none" w:sz="0" w:space="0" w:color="auto"/>
            <w:left w:val="none" w:sz="0" w:space="0" w:color="auto"/>
            <w:bottom w:val="none" w:sz="0" w:space="0" w:color="auto"/>
            <w:right w:val="none" w:sz="0" w:space="0" w:color="auto"/>
          </w:divBdr>
        </w:div>
        <w:div w:id="1063719297">
          <w:marLeft w:val="480"/>
          <w:marRight w:val="0"/>
          <w:marTop w:val="0"/>
          <w:marBottom w:val="0"/>
          <w:divBdr>
            <w:top w:val="none" w:sz="0" w:space="0" w:color="auto"/>
            <w:left w:val="none" w:sz="0" w:space="0" w:color="auto"/>
            <w:bottom w:val="none" w:sz="0" w:space="0" w:color="auto"/>
            <w:right w:val="none" w:sz="0" w:space="0" w:color="auto"/>
          </w:divBdr>
        </w:div>
        <w:div w:id="536233650">
          <w:marLeft w:val="480"/>
          <w:marRight w:val="0"/>
          <w:marTop w:val="0"/>
          <w:marBottom w:val="0"/>
          <w:divBdr>
            <w:top w:val="none" w:sz="0" w:space="0" w:color="auto"/>
            <w:left w:val="none" w:sz="0" w:space="0" w:color="auto"/>
            <w:bottom w:val="none" w:sz="0" w:space="0" w:color="auto"/>
            <w:right w:val="none" w:sz="0" w:space="0" w:color="auto"/>
          </w:divBdr>
        </w:div>
        <w:div w:id="952059969">
          <w:marLeft w:val="480"/>
          <w:marRight w:val="0"/>
          <w:marTop w:val="0"/>
          <w:marBottom w:val="0"/>
          <w:divBdr>
            <w:top w:val="none" w:sz="0" w:space="0" w:color="auto"/>
            <w:left w:val="none" w:sz="0" w:space="0" w:color="auto"/>
            <w:bottom w:val="none" w:sz="0" w:space="0" w:color="auto"/>
            <w:right w:val="none" w:sz="0" w:space="0" w:color="auto"/>
          </w:divBdr>
        </w:div>
        <w:div w:id="2042243491">
          <w:marLeft w:val="480"/>
          <w:marRight w:val="0"/>
          <w:marTop w:val="0"/>
          <w:marBottom w:val="0"/>
          <w:divBdr>
            <w:top w:val="none" w:sz="0" w:space="0" w:color="auto"/>
            <w:left w:val="none" w:sz="0" w:space="0" w:color="auto"/>
            <w:bottom w:val="none" w:sz="0" w:space="0" w:color="auto"/>
            <w:right w:val="none" w:sz="0" w:space="0" w:color="auto"/>
          </w:divBdr>
        </w:div>
        <w:div w:id="1910575507">
          <w:marLeft w:val="480"/>
          <w:marRight w:val="0"/>
          <w:marTop w:val="0"/>
          <w:marBottom w:val="0"/>
          <w:divBdr>
            <w:top w:val="none" w:sz="0" w:space="0" w:color="auto"/>
            <w:left w:val="none" w:sz="0" w:space="0" w:color="auto"/>
            <w:bottom w:val="none" w:sz="0" w:space="0" w:color="auto"/>
            <w:right w:val="none" w:sz="0" w:space="0" w:color="auto"/>
          </w:divBdr>
        </w:div>
        <w:div w:id="993529487">
          <w:marLeft w:val="480"/>
          <w:marRight w:val="0"/>
          <w:marTop w:val="0"/>
          <w:marBottom w:val="0"/>
          <w:divBdr>
            <w:top w:val="none" w:sz="0" w:space="0" w:color="auto"/>
            <w:left w:val="none" w:sz="0" w:space="0" w:color="auto"/>
            <w:bottom w:val="none" w:sz="0" w:space="0" w:color="auto"/>
            <w:right w:val="none" w:sz="0" w:space="0" w:color="auto"/>
          </w:divBdr>
        </w:div>
        <w:div w:id="405227031">
          <w:marLeft w:val="480"/>
          <w:marRight w:val="0"/>
          <w:marTop w:val="0"/>
          <w:marBottom w:val="0"/>
          <w:divBdr>
            <w:top w:val="none" w:sz="0" w:space="0" w:color="auto"/>
            <w:left w:val="none" w:sz="0" w:space="0" w:color="auto"/>
            <w:bottom w:val="none" w:sz="0" w:space="0" w:color="auto"/>
            <w:right w:val="none" w:sz="0" w:space="0" w:color="auto"/>
          </w:divBdr>
        </w:div>
        <w:div w:id="1956937606">
          <w:marLeft w:val="480"/>
          <w:marRight w:val="0"/>
          <w:marTop w:val="0"/>
          <w:marBottom w:val="0"/>
          <w:divBdr>
            <w:top w:val="none" w:sz="0" w:space="0" w:color="auto"/>
            <w:left w:val="none" w:sz="0" w:space="0" w:color="auto"/>
            <w:bottom w:val="none" w:sz="0" w:space="0" w:color="auto"/>
            <w:right w:val="none" w:sz="0" w:space="0" w:color="auto"/>
          </w:divBdr>
        </w:div>
        <w:div w:id="1720587858">
          <w:marLeft w:val="480"/>
          <w:marRight w:val="0"/>
          <w:marTop w:val="0"/>
          <w:marBottom w:val="0"/>
          <w:divBdr>
            <w:top w:val="none" w:sz="0" w:space="0" w:color="auto"/>
            <w:left w:val="none" w:sz="0" w:space="0" w:color="auto"/>
            <w:bottom w:val="none" w:sz="0" w:space="0" w:color="auto"/>
            <w:right w:val="none" w:sz="0" w:space="0" w:color="auto"/>
          </w:divBdr>
        </w:div>
        <w:div w:id="1330986322">
          <w:marLeft w:val="480"/>
          <w:marRight w:val="0"/>
          <w:marTop w:val="0"/>
          <w:marBottom w:val="0"/>
          <w:divBdr>
            <w:top w:val="none" w:sz="0" w:space="0" w:color="auto"/>
            <w:left w:val="none" w:sz="0" w:space="0" w:color="auto"/>
            <w:bottom w:val="none" w:sz="0" w:space="0" w:color="auto"/>
            <w:right w:val="none" w:sz="0" w:space="0" w:color="auto"/>
          </w:divBdr>
        </w:div>
        <w:div w:id="290981388">
          <w:marLeft w:val="480"/>
          <w:marRight w:val="0"/>
          <w:marTop w:val="0"/>
          <w:marBottom w:val="0"/>
          <w:divBdr>
            <w:top w:val="none" w:sz="0" w:space="0" w:color="auto"/>
            <w:left w:val="none" w:sz="0" w:space="0" w:color="auto"/>
            <w:bottom w:val="none" w:sz="0" w:space="0" w:color="auto"/>
            <w:right w:val="none" w:sz="0" w:space="0" w:color="auto"/>
          </w:divBdr>
        </w:div>
        <w:div w:id="126894471">
          <w:marLeft w:val="480"/>
          <w:marRight w:val="0"/>
          <w:marTop w:val="0"/>
          <w:marBottom w:val="0"/>
          <w:divBdr>
            <w:top w:val="none" w:sz="0" w:space="0" w:color="auto"/>
            <w:left w:val="none" w:sz="0" w:space="0" w:color="auto"/>
            <w:bottom w:val="none" w:sz="0" w:space="0" w:color="auto"/>
            <w:right w:val="none" w:sz="0" w:space="0" w:color="auto"/>
          </w:divBdr>
        </w:div>
        <w:div w:id="1653488440">
          <w:marLeft w:val="480"/>
          <w:marRight w:val="0"/>
          <w:marTop w:val="0"/>
          <w:marBottom w:val="0"/>
          <w:divBdr>
            <w:top w:val="none" w:sz="0" w:space="0" w:color="auto"/>
            <w:left w:val="none" w:sz="0" w:space="0" w:color="auto"/>
            <w:bottom w:val="none" w:sz="0" w:space="0" w:color="auto"/>
            <w:right w:val="none" w:sz="0" w:space="0" w:color="auto"/>
          </w:divBdr>
        </w:div>
        <w:div w:id="1875531048">
          <w:marLeft w:val="480"/>
          <w:marRight w:val="0"/>
          <w:marTop w:val="0"/>
          <w:marBottom w:val="0"/>
          <w:divBdr>
            <w:top w:val="none" w:sz="0" w:space="0" w:color="auto"/>
            <w:left w:val="none" w:sz="0" w:space="0" w:color="auto"/>
            <w:bottom w:val="none" w:sz="0" w:space="0" w:color="auto"/>
            <w:right w:val="none" w:sz="0" w:space="0" w:color="auto"/>
          </w:divBdr>
        </w:div>
        <w:div w:id="2082481057">
          <w:marLeft w:val="480"/>
          <w:marRight w:val="0"/>
          <w:marTop w:val="0"/>
          <w:marBottom w:val="0"/>
          <w:divBdr>
            <w:top w:val="none" w:sz="0" w:space="0" w:color="auto"/>
            <w:left w:val="none" w:sz="0" w:space="0" w:color="auto"/>
            <w:bottom w:val="none" w:sz="0" w:space="0" w:color="auto"/>
            <w:right w:val="none" w:sz="0" w:space="0" w:color="auto"/>
          </w:divBdr>
        </w:div>
        <w:div w:id="1530559549">
          <w:marLeft w:val="480"/>
          <w:marRight w:val="0"/>
          <w:marTop w:val="0"/>
          <w:marBottom w:val="0"/>
          <w:divBdr>
            <w:top w:val="none" w:sz="0" w:space="0" w:color="auto"/>
            <w:left w:val="none" w:sz="0" w:space="0" w:color="auto"/>
            <w:bottom w:val="none" w:sz="0" w:space="0" w:color="auto"/>
            <w:right w:val="none" w:sz="0" w:space="0" w:color="auto"/>
          </w:divBdr>
        </w:div>
        <w:div w:id="1495338274">
          <w:marLeft w:val="480"/>
          <w:marRight w:val="0"/>
          <w:marTop w:val="0"/>
          <w:marBottom w:val="0"/>
          <w:divBdr>
            <w:top w:val="none" w:sz="0" w:space="0" w:color="auto"/>
            <w:left w:val="none" w:sz="0" w:space="0" w:color="auto"/>
            <w:bottom w:val="none" w:sz="0" w:space="0" w:color="auto"/>
            <w:right w:val="none" w:sz="0" w:space="0" w:color="auto"/>
          </w:divBdr>
        </w:div>
        <w:div w:id="1305744597">
          <w:marLeft w:val="480"/>
          <w:marRight w:val="0"/>
          <w:marTop w:val="0"/>
          <w:marBottom w:val="0"/>
          <w:divBdr>
            <w:top w:val="none" w:sz="0" w:space="0" w:color="auto"/>
            <w:left w:val="none" w:sz="0" w:space="0" w:color="auto"/>
            <w:bottom w:val="none" w:sz="0" w:space="0" w:color="auto"/>
            <w:right w:val="none" w:sz="0" w:space="0" w:color="auto"/>
          </w:divBdr>
        </w:div>
        <w:div w:id="1032653376">
          <w:marLeft w:val="480"/>
          <w:marRight w:val="0"/>
          <w:marTop w:val="0"/>
          <w:marBottom w:val="0"/>
          <w:divBdr>
            <w:top w:val="none" w:sz="0" w:space="0" w:color="auto"/>
            <w:left w:val="none" w:sz="0" w:space="0" w:color="auto"/>
            <w:bottom w:val="none" w:sz="0" w:space="0" w:color="auto"/>
            <w:right w:val="none" w:sz="0" w:space="0" w:color="auto"/>
          </w:divBdr>
        </w:div>
        <w:div w:id="1208879091">
          <w:marLeft w:val="480"/>
          <w:marRight w:val="0"/>
          <w:marTop w:val="0"/>
          <w:marBottom w:val="0"/>
          <w:divBdr>
            <w:top w:val="none" w:sz="0" w:space="0" w:color="auto"/>
            <w:left w:val="none" w:sz="0" w:space="0" w:color="auto"/>
            <w:bottom w:val="none" w:sz="0" w:space="0" w:color="auto"/>
            <w:right w:val="none" w:sz="0" w:space="0" w:color="auto"/>
          </w:divBdr>
        </w:div>
        <w:div w:id="2107342656">
          <w:marLeft w:val="480"/>
          <w:marRight w:val="0"/>
          <w:marTop w:val="0"/>
          <w:marBottom w:val="0"/>
          <w:divBdr>
            <w:top w:val="none" w:sz="0" w:space="0" w:color="auto"/>
            <w:left w:val="none" w:sz="0" w:space="0" w:color="auto"/>
            <w:bottom w:val="none" w:sz="0" w:space="0" w:color="auto"/>
            <w:right w:val="none" w:sz="0" w:space="0" w:color="auto"/>
          </w:divBdr>
        </w:div>
        <w:div w:id="1440027090">
          <w:marLeft w:val="480"/>
          <w:marRight w:val="0"/>
          <w:marTop w:val="0"/>
          <w:marBottom w:val="0"/>
          <w:divBdr>
            <w:top w:val="none" w:sz="0" w:space="0" w:color="auto"/>
            <w:left w:val="none" w:sz="0" w:space="0" w:color="auto"/>
            <w:bottom w:val="none" w:sz="0" w:space="0" w:color="auto"/>
            <w:right w:val="none" w:sz="0" w:space="0" w:color="auto"/>
          </w:divBdr>
        </w:div>
        <w:div w:id="577835621">
          <w:marLeft w:val="480"/>
          <w:marRight w:val="0"/>
          <w:marTop w:val="0"/>
          <w:marBottom w:val="0"/>
          <w:divBdr>
            <w:top w:val="none" w:sz="0" w:space="0" w:color="auto"/>
            <w:left w:val="none" w:sz="0" w:space="0" w:color="auto"/>
            <w:bottom w:val="none" w:sz="0" w:space="0" w:color="auto"/>
            <w:right w:val="none" w:sz="0" w:space="0" w:color="auto"/>
          </w:divBdr>
        </w:div>
        <w:div w:id="993336850">
          <w:marLeft w:val="480"/>
          <w:marRight w:val="0"/>
          <w:marTop w:val="0"/>
          <w:marBottom w:val="0"/>
          <w:divBdr>
            <w:top w:val="none" w:sz="0" w:space="0" w:color="auto"/>
            <w:left w:val="none" w:sz="0" w:space="0" w:color="auto"/>
            <w:bottom w:val="none" w:sz="0" w:space="0" w:color="auto"/>
            <w:right w:val="none" w:sz="0" w:space="0" w:color="auto"/>
          </w:divBdr>
        </w:div>
        <w:div w:id="796486263">
          <w:marLeft w:val="480"/>
          <w:marRight w:val="0"/>
          <w:marTop w:val="0"/>
          <w:marBottom w:val="0"/>
          <w:divBdr>
            <w:top w:val="none" w:sz="0" w:space="0" w:color="auto"/>
            <w:left w:val="none" w:sz="0" w:space="0" w:color="auto"/>
            <w:bottom w:val="none" w:sz="0" w:space="0" w:color="auto"/>
            <w:right w:val="none" w:sz="0" w:space="0" w:color="auto"/>
          </w:divBdr>
        </w:div>
        <w:div w:id="89397552">
          <w:marLeft w:val="480"/>
          <w:marRight w:val="0"/>
          <w:marTop w:val="0"/>
          <w:marBottom w:val="0"/>
          <w:divBdr>
            <w:top w:val="none" w:sz="0" w:space="0" w:color="auto"/>
            <w:left w:val="none" w:sz="0" w:space="0" w:color="auto"/>
            <w:bottom w:val="none" w:sz="0" w:space="0" w:color="auto"/>
            <w:right w:val="none" w:sz="0" w:space="0" w:color="auto"/>
          </w:divBdr>
        </w:div>
        <w:div w:id="1163818876">
          <w:marLeft w:val="480"/>
          <w:marRight w:val="0"/>
          <w:marTop w:val="0"/>
          <w:marBottom w:val="0"/>
          <w:divBdr>
            <w:top w:val="none" w:sz="0" w:space="0" w:color="auto"/>
            <w:left w:val="none" w:sz="0" w:space="0" w:color="auto"/>
            <w:bottom w:val="none" w:sz="0" w:space="0" w:color="auto"/>
            <w:right w:val="none" w:sz="0" w:space="0" w:color="auto"/>
          </w:divBdr>
        </w:div>
        <w:div w:id="1816532968">
          <w:marLeft w:val="480"/>
          <w:marRight w:val="0"/>
          <w:marTop w:val="0"/>
          <w:marBottom w:val="0"/>
          <w:divBdr>
            <w:top w:val="none" w:sz="0" w:space="0" w:color="auto"/>
            <w:left w:val="none" w:sz="0" w:space="0" w:color="auto"/>
            <w:bottom w:val="none" w:sz="0" w:space="0" w:color="auto"/>
            <w:right w:val="none" w:sz="0" w:space="0" w:color="auto"/>
          </w:divBdr>
        </w:div>
        <w:div w:id="1094667095">
          <w:marLeft w:val="480"/>
          <w:marRight w:val="0"/>
          <w:marTop w:val="0"/>
          <w:marBottom w:val="0"/>
          <w:divBdr>
            <w:top w:val="none" w:sz="0" w:space="0" w:color="auto"/>
            <w:left w:val="none" w:sz="0" w:space="0" w:color="auto"/>
            <w:bottom w:val="none" w:sz="0" w:space="0" w:color="auto"/>
            <w:right w:val="none" w:sz="0" w:space="0" w:color="auto"/>
          </w:divBdr>
        </w:div>
        <w:div w:id="2027949807">
          <w:marLeft w:val="480"/>
          <w:marRight w:val="0"/>
          <w:marTop w:val="0"/>
          <w:marBottom w:val="0"/>
          <w:divBdr>
            <w:top w:val="none" w:sz="0" w:space="0" w:color="auto"/>
            <w:left w:val="none" w:sz="0" w:space="0" w:color="auto"/>
            <w:bottom w:val="none" w:sz="0" w:space="0" w:color="auto"/>
            <w:right w:val="none" w:sz="0" w:space="0" w:color="auto"/>
          </w:divBdr>
        </w:div>
        <w:div w:id="2117207627">
          <w:marLeft w:val="480"/>
          <w:marRight w:val="0"/>
          <w:marTop w:val="0"/>
          <w:marBottom w:val="0"/>
          <w:divBdr>
            <w:top w:val="none" w:sz="0" w:space="0" w:color="auto"/>
            <w:left w:val="none" w:sz="0" w:space="0" w:color="auto"/>
            <w:bottom w:val="none" w:sz="0" w:space="0" w:color="auto"/>
            <w:right w:val="none" w:sz="0" w:space="0" w:color="auto"/>
          </w:divBdr>
        </w:div>
        <w:div w:id="2087191267">
          <w:marLeft w:val="480"/>
          <w:marRight w:val="0"/>
          <w:marTop w:val="0"/>
          <w:marBottom w:val="0"/>
          <w:divBdr>
            <w:top w:val="none" w:sz="0" w:space="0" w:color="auto"/>
            <w:left w:val="none" w:sz="0" w:space="0" w:color="auto"/>
            <w:bottom w:val="none" w:sz="0" w:space="0" w:color="auto"/>
            <w:right w:val="none" w:sz="0" w:space="0" w:color="auto"/>
          </w:divBdr>
        </w:div>
        <w:div w:id="974873864">
          <w:marLeft w:val="480"/>
          <w:marRight w:val="0"/>
          <w:marTop w:val="0"/>
          <w:marBottom w:val="0"/>
          <w:divBdr>
            <w:top w:val="none" w:sz="0" w:space="0" w:color="auto"/>
            <w:left w:val="none" w:sz="0" w:space="0" w:color="auto"/>
            <w:bottom w:val="none" w:sz="0" w:space="0" w:color="auto"/>
            <w:right w:val="none" w:sz="0" w:space="0" w:color="auto"/>
          </w:divBdr>
        </w:div>
        <w:div w:id="210263724">
          <w:marLeft w:val="480"/>
          <w:marRight w:val="0"/>
          <w:marTop w:val="0"/>
          <w:marBottom w:val="0"/>
          <w:divBdr>
            <w:top w:val="none" w:sz="0" w:space="0" w:color="auto"/>
            <w:left w:val="none" w:sz="0" w:space="0" w:color="auto"/>
            <w:bottom w:val="none" w:sz="0" w:space="0" w:color="auto"/>
            <w:right w:val="none" w:sz="0" w:space="0" w:color="auto"/>
          </w:divBdr>
        </w:div>
        <w:div w:id="45684902">
          <w:marLeft w:val="480"/>
          <w:marRight w:val="0"/>
          <w:marTop w:val="0"/>
          <w:marBottom w:val="0"/>
          <w:divBdr>
            <w:top w:val="none" w:sz="0" w:space="0" w:color="auto"/>
            <w:left w:val="none" w:sz="0" w:space="0" w:color="auto"/>
            <w:bottom w:val="none" w:sz="0" w:space="0" w:color="auto"/>
            <w:right w:val="none" w:sz="0" w:space="0" w:color="auto"/>
          </w:divBdr>
        </w:div>
        <w:div w:id="666329615">
          <w:marLeft w:val="480"/>
          <w:marRight w:val="0"/>
          <w:marTop w:val="0"/>
          <w:marBottom w:val="0"/>
          <w:divBdr>
            <w:top w:val="none" w:sz="0" w:space="0" w:color="auto"/>
            <w:left w:val="none" w:sz="0" w:space="0" w:color="auto"/>
            <w:bottom w:val="none" w:sz="0" w:space="0" w:color="auto"/>
            <w:right w:val="none" w:sz="0" w:space="0" w:color="auto"/>
          </w:divBdr>
        </w:div>
        <w:div w:id="1893688501">
          <w:marLeft w:val="480"/>
          <w:marRight w:val="0"/>
          <w:marTop w:val="0"/>
          <w:marBottom w:val="0"/>
          <w:divBdr>
            <w:top w:val="none" w:sz="0" w:space="0" w:color="auto"/>
            <w:left w:val="none" w:sz="0" w:space="0" w:color="auto"/>
            <w:bottom w:val="none" w:sz="0" w:space="0" w:color="auto"/>
            <w:right w:val="none" w:sz="0" w:space="0" w:color="auto"/>
          </w:divBdr>
        </w:div>
        <w:div w:id="707798851">
          <w:marLeft w:val="480"/>
          <w:marRight w:val="0"/>
          <w:marTop w:val="0"/>
          <w:marBottom w:val="0"/>
          <w:divBdr>
            <w:top w:val="none" w:sz="0" w:space="0" w:color="auto"/>
            <w:left w:val="none" w:sz="0" w:space="0" w:color="auto"/>
            <w:bottom w:val="none" w:sz="0" w:space="0" w:color="auto"/>
            <w:right w:val="none" w:sz="0" w:space="0" w:color="auto"/>
          </w:divBdr>
        </w:div>
        <w:div w:id="1201432606">
          <w:marLeft w:val="480"/>
          <w:marRight w:val="0"/>
          <w:marTop w:val="0"/>
          <w:marBottom w:val="0"/>
          <w:divBdr>
            <w:top w:val="none" w:sz="0" w:space="0" w:color="auto"/>
            <w:left w:val="none" w:sz="0" w:space="0" w:color="auto"/>
            <w:bottom w:val="none" w:sz="0" w:space="0" w:color="auto"/>
            <w:right w:val="none" w:sz="0" w:space="0" w:color="auto"/>
          </w:divBdr>
        </w:div>
        <w:div w:id="1899317740">
          <w:marLeft w:val="480"/>
          <w:marRight w:val="0"/>
          <w:marTop w:val="0"/>
          <w:marBottom w:val="0"/>
          <w:divBdr>
            <w:top w:val="none" w:sz="0" w:space="0" w:color="auto"/>
            <w:left w:val="none" w:sz="0" w:space="0" w:color="auto"/>
            <w:bottom w:val="none" w:sz="0" w:space="0" w:color="auto"/>
            <w:right w:val="none" w:sz="0" w:space="0" w:color="auto"/>
          </w:divBdr>
        </w:div>
        <w:div w:id="1909413152">
          <w:marLeft w:val="480"/>
          <w:marRight w:val="0"/>
          <w:marTop w:val="0"/>
          <w:marBottom w:val="0"/>
          <w:divBdr>
            <w:top w:val="none" w:sz="0" w:space="0" w:color="auto"/>
            <w:left w:val="none" w:sz="0" w:space="0" w:color="auto"/>
            <w:bottom w:val="none" w:sz="0" w:space="0" w:color="auto"/>
            <w:right w:val="none" w:sz="0" w:space="0" w:color="auto"/>
          </w:divBdr>
        </w:div>
        <w:div w:id="1344361129">
          <w:marLeft w:val="480"/>
          <w:marRight w:val="0"/>
          <w:marTop w:val="0"/>
          <w:marBottom w:val="0"/>
          <w:divBdr>
            <w:top w:val="none" w:sz="0" w:space="0" w:color="auto"/>
            <w:left w:val="none" w:sz="0" w:space="0" w:color="auto"/>
            <w:bottom w:val="none" w:sz="0" w:space="0" w:color="auto"/>
            <w:right w:val="none" w:sz="0" w:space="0" w:color="auto"/>
          </w:divBdr>
        </w:div>
        <w:div w:id="1041249974">
          <w:marLeft w:val="480"/>
          <w:marRight w:val="0"/>
          <w:marTop w:val="0"/>
          <w:marBottom w:val="0"/>
          <w:divBdr>
            <w:top w:val="none" w:sz="0" w:space="0" w:color="auto"/>
            <w:left w:val="none" w:sz="0" w:space="0" w:color="auto"/>
            <w:bottom w:val="none" w:sz="0" w:space="0" w:color="auto"/>
            <w:right w:val="none" w:sz="0" w:space="0" w:color="auto"/>
          </w:divBdr>
        </w:div>
        <w:div w:id="133303189">
          <w:marLeft w:val="480"/>
          <w:marRight w:val="0"/>
          <w:marTop w:val="0"/>
          <w:marBottom w:val="0"/>
          <w:divBdr>
            <w:top w:val="none" w:sz="0" w:space="0" w:color="auto"/>
            <w:left w:val="none" w:sz="0" w:space="0" w:color="auto"/>
            <w:bottom w:val="none" w:sz="0" w:space="0" w:color="auto"/>
            <w:right w:val="none" w:sz="0" w:space="0" w:color="auto"/>
          </w:divBdr>
        </w:div>
        <w:div w:id="1390881593">
          <w:marLeft w:val="480"/>
          <w:marRight w:val="0"/>
          <w:marTop w:val="0"/>
          <w:marBottom w:val="0"/>
          <w:divBdr>
            <w:top w:val="none" w:sz="0" w:space="0" w:color="auto"/>
            <w:left w:val="none" w:sz="0" w:space="0" w:color="auto"/>
            <w:bottom w:val="none" w:sz="0" w:space="0" w:color="auto"/>
            <w:right w:val="none" w:sz="0" w:space="0" w:color="auto"/>
          </w:divBdr>
        </w:div>
        <w:div w:id="945768707">
          <w:marLeft w:val="480"/>
          <w:marRight w:val="0"/>
          <w:marTop w:val="0"/>
          <w:marBottom w:val="0"/>
          <w:divBdr>
            <w:top w:val="none" w:sz="0" w:space="0" w:color="auto"/>
            <w:left w:val="none" w:sz="0" w:space="0" w:color="auto"/>
            <w:bottom w:val="none" w:sz="0" w:space="0" w:color="auto"/>
            <w:right w:val="none" w:sz="0" w:space="0" w:color="auto"/>
          </w:divBdr>
        </w:div>
        <w:div w:id="63139222">
          <w:marLeft w:val="480"/>
          <w:marRight w:val="0"/>
          <w:marTop w:val="0"/>
          <w:marBottom w:val="0"/>
          <w:divBdr>
            <w:top w:val="none" w:sz="0" w:space="0" w:color="auto"/>
            <w:left w:val="none" w:sz="0" w:space="0" w:color="auto"/>
            <w:bottom w:val="none" w:sz="0" w:space="0" w:color="auto"/>
            <w:right w:val="none" w:sz="0" w:space="0" w:color="auto"/>
          </w:divBdr>
        </w:div>
        <w:div w:id="1093015660">
          <w:marLeft w:val="480"/>
          <w:marRight w:val="0"/>
          <w:marTop w:val="0"/>
          <w:marBottom w:val="0"/>
          <w:divBdr>
            <w:top w:val="none" w:sz="0" w:space="0" w:color="auto"/>
            <w:left w:val="none" w:sz="0" w:space="0" w:color="auto"/>
            <w:bottom w:val="none" w:sz="0" w:space="0" w:color="auto"/>
            <w:right w:val="none" w:sz="0" w:space="0" w:color="auto"/>
          </w:divBdr>
        </w:div>
        <w:div w:id="104202528">
          <w:marLeft w:val="480"/>
          <w:marRight w:val="0"/>
          <w:marTop w:val="0"/>
          <w:marBottom w:val="0"/>
          <w:divBdr>
            <w:top w:val="none" w:sz="0" w:space="0" w:color="auto"/>
            <w:left w:val="none" w:sz="0" w:space="0" w:color="auto"/>
            <w:bottom w:val="none" w:sz="0" w:space="0" w:color="auto"/>
            <w:right w:val="none" w:sz="0" w:space="0" w:color="auto"/>
          </w:divBdr>
        </w:div>
        <w:div w:id="589892430">
          <w:marLeft w:val="480"/>
          <w:marRight w:val="0"/>
          <w:marTop w:val="0"/>
          <w:marBottom w:val="0"/>
          <w:divBdr>
            <w:top w:val="none" w:sz="0" w:space="0" w:color="auto"/>
            <w:left w:val="none" w:sz="0" w:space="0" w:color="auto"/>
            <w:bottom w:val="none" w:sz="0" w:space="0" w:color="auto"/>
            <w:right w:val="none" w:sz="0" w:space="0" w:color="auto"/>
          </w:divBdr>
        </w:div>
        <w:div w:id="769812313">
          <w:marLeft w:val="480"/>
          <w:marRight w:val="0"/>
          <w:marTop w:val="0"/>
          <w:marBottom w:val="0"/>
          <w:divBdr>
            <w:top w:val="none" w:sz="0" w:space="0" w:color="auto"/>
            <w:left w:val="none" w:sz="0" w:space="0" w:color="auto"/>
            <w:bottom w:val="none" w:sz="0" w:space="0" w:color="auto"/>
            <w:right w:val="none" w:sz="0" w:space="0" w:color="auto"/>
          </w:divBdr>
        </w:div>
        <w:div w:id="1990401935">
          <w:marLeft w:val="480"/>
          <w:marRight w:val="0"/>
          <w:marTop w:val="0"/>
          <w:marBottom w:val="0"/>
          <w:divBdr>
            <w:top w:val="none" w:sz="0" w:space="0" w:color="auto"/>
            <w:left w:val="none" w:sz="0" w:space="0" w:color="auto"/>
            <w:bottom w:val="none" w:sz="0" w:space="0" w:color="auto"/>
            <w:right w:val="none" w:sz="0" w:space="0" w:color="auto"/>
          </w:divBdr>
        </w:div>
        <w:div w:id="829754799">
          <w:marLeft w:val="480"/>
          <w:marRight w:val="0"/>
          <w:marTop w:val="0"/>
          <w:marBottom w:val="0"/>
          <w:divBdr>
            <w:top w:val="none" w:sz="0" w:space="0" w:color="auto"/>
            <w:left w:val="none" w:sz="0" w:space="0" w:color="auto"/>
            <w:bottom w:val="none" w:sz="0" w:space="0" w:color="auto"/>
            <w:right w:val="none" w:sz="0" w:space="0" w:color="auto"/>
          </w:divBdr>
        </w:div>
        <w:div w:id="2015956945">
          <w:marLeft w:val="480"/>
          <w:marRight w:val="0"/>
          <w:marTop w:val="0"/>
          <w:marBottom w:val="0"/>
          <w:divBdr>
            <w:top w:val="none" w:sz="0" w:space="0" w:color="auto"/>
            <w:left w:val="none" w:sz="0" w:space="0" w:color="auto"/>
            <w:bottom w:val="none" w:sz="0" w:space="0" w:color="auto"/>
            <w:right w:val="none" w:sz="0" w:space="0" w:color="auto"/>
          </w:divBdr>
        </w:div>
        <w:div w:id="1091127722">
          <w:marLeft w:val="480"/>
          <w:marRight w:val="0"/>
          <w:marTop w:val="0"/>
          <w:marBottom w:val="0"/>
          <w:divBdr>
            <w:top w:val="none" w:sz="0" w:space="0" w:color="auto"/>
            <w:left w:val="none" w:sz="0" w:space="0" w:color="auto"/>
            <w:bottom w:val="none" w:sz="0" w:space="0" w:color="auto"/>
            <w:right w:val="none" w:sz="0" w:space="0" w:color="auto"/>
          </w:divBdr>
        </w:div>
        <w:div w:id="553198794">
          <w:marLeft w:val="480"/>
          <w:marRight w:val="0"/>
          <w:marTop w:val="0"/>
          <w:marBottom w:val="0"/>
          <w:divBdr>
            <w:top w:val="none" w:sz="0" w:space="0" w:color="auto"/>
            <w:left w:val="none" w:sz="0" w:space="0" w:color="auto"/>
            <w:bottom w:val="none" w:sz="0" w:space="0" w:color="auto"/>
            <w:right w:val="none" w:sz="0" w:space="0" w:color="auto"/>
          </w:divBdr>
        </w:div>
        <w:div w:id="2114279203">
          <w:marLeft w:val="480"/>
          <w:marRight w:val="0"/>
          <w:marTop w:val="0"/>
          <w:marBottom w:val="0"/>
          <w:divBdr>
            <w:top w:val="none" w:sz="0" w:space="0" w:color="auto"/>
            <w:left w:val="none" w:sz="0" w:space="0" w:color="auto"/>
            <w:bottom w:val="none" w:sz="0" w:space="0" w:color="auto"/>
            <w:right w:val="none" w:sz="0" w:space="0" w:color="auto"/>
          </w:divBdr>
        </w:div>
        <w:div w:id="183910470">
          <w:marLeft w:val="480"/>
          <w:marRight w:val="0"/>
          <w:marTop w:val="0"/>
          <w:marBottom w:val="0"/>
          <w:divBdr>
            <w:top w:val="none" w:sz="0" w:space="0" w:color="auto"/>
            <w:left w:val="none" w:sz="0" w:space="0" w:color="auto"/>
            <w:bottom w:val="none" w:sz="0" w:space="0" w:color="auto"/>
            <w:right w:val="none" w:sz="0" w:space="0" w:color="auto"/>
          </w:divBdr>
        </w:div>
      </w:divsChild>
    </w:div>
    <w:div w:id="1682857636">
      <w:bodyDiv w:val="1"/>
      <w:marLeft w:val="0"/>
      <w:marRight w:val="0"/>
      <w:marTop w:val="0"/>
      <w:marBottom w:val="0"/>
      <w:divBdr>
        <w:top w:val="none" w:sz="0" w:space="0" w:color="auto"/>
        <w:left w:val="none" w:sz="0" w:space="0" w:color="auto"/>
        <w:bottom w:val="none" w:sz="0" w:space="0" w:color="auto"/>
        <w:right w:val="none" w:sz="0" w:space="0" w:color="auto"/>
      </w:divBdr>
    </w:div>
    <w:div w:id="1688212688">
      <w:bodyDiv w:val="1"/>
      <w:marLeft w:val="0"/>
      <w:marRight w:val="0"/>
      <w:marTop w:val="0"/>
      <w:marBottom w:val="0"/>
      <w:divBdr>
        <w:top w:val="none" w:sz="0" w:space="0" w:color="auto"/>
        <w:left w:val="none" w:sz="0" w:space="0" w:color="auto"/>
        <w:bottom w:val="none" w:sz="0" w:space="0" w:color="auto"/>
        <w:right w:val="none" w:sz="0" w:space="0" w:color="auto"/>
      </w:divBdr>
    </w:div>
    <w:div w:id="1691174446">
      <w:bodyDiv w:val="1"/>
      <w:marLeft w:val="0"/>
      <w:marRight w:val="0"/>
      <w:marTop w:val="0"/>
      <w:marBottom w:val="0"/>
      <w:divBdr>
        <w:top w:val="none" w:sz="0" w:space="0" w:color="auto"/>
        <w:left w:val="none" w:sz="0" w:space="0" w:color="auto"/>
        <w:bottom w:val="none" w:sz="0" w:space="0" w:color="auto"/>
        <w:right w:val="none" w:sz="0" w:space="0" w:color="auto"/>
      </w:divBdr>
    </w:div>
    <w:div w:id="1695954917">
      <w:bodyDiv w:val="1"/>
      <w:marLeft w:val="0"/>
      <w:marRight w:val="0"/>
      <w:marTop w:val="0"/>
      <w:marBottom w:val="0"/>
      <w:divBdr>
        <w:top w:val="none" w:sz="0" w:space="0" w:color="auto"/>
        <w:left w:val="none" w:sz="0" w:space="0" w:color="auto"/>
        <w:bottom w:val="none" w:sz="0" w:space="0" w:color="auto"/>
        <w:right w:val="none" w:sz="0" w:space="0" w:color="auto"/>
      </w:divBdr>
    </w:div>
    <w:div w:id="1696034275">
      <w:bodyDiv w:val="1"/>
      <w:marLeft w:val="0"/>
      <w:marRight w:val="0"/>
      <w:marTop w:val="0"/>
      <w:marBottom w:val="0"/>
      <w:divBdr>
        <w:top w:val="none" w:sz="0" w:space="0" w:color="auto"/>
        <w:left w:val="none" w:sz="0" w:space="0" w:color="auto"/>
        <w:bottom w:val="none" w:sz="0" w:space="0" w:color="auto"/>
        <w:right w:val="none" w:sz="0" w:space="0" w:color="auto"/>
      </w:divBdr>
    </w:div>
    <w:div w:id="1698003887">
      <w:bodyDiv w:val="1"/>
      <w:marLeft w:val="0"/>
      <w:marRight w:val="0"/>
      <w:marTop w:val="0"/>
      <w:marBottom w:val="0"/>
      <w:divBdr>
        <w:top w:val="none" w:sz="0" w:space="0" w:color="auto"/>
        <w:left w:val="none" w:sz="0" w:space="0" w:color="auto"/>
        <w:bottom w:val="none" w:sz="0" w:space="0" w:color="auto"/>
        <w:right w:val="none" w:sz="0" w:space="0" w:color="auto"/>
      </w:divBdr>
    </w:div>
    <w:div w:id="1700155845">
      <w:bodyDiv w:val="1"/>
      <w:marLeft w:val="0"/>
      <w:marRight w:val="0"/>
      <w:marTop w:val="0"/>
      <w:marBottom w:val="0"/>
      <w:divBdr>
        <w:top w:val="none" w:sz="0" w:space="0" w:color="auto"/>
        <w:left w:val="none" w:sz="0" w:space="0" w:color="auto"/>
        <w:bottom w:val="none" w:sz="0" w:space="0" w:color="auto"/>
        <w:right w:val="none" w:sz="0" w:space="0" w:color="auto"/>
      </w:divBdr>
    </w:div>
    <w:div w:id="1702395120">
      <w:bodyDiv w:val="1"/>
      <w:marLeft w:val="0"/>
      <w:marRight w:val="0"/>
      <w:marTop w:val="0"/>
      <w:marBottom w:val="0"/>
      <w:divBdr>
        <w:top w:val="none" w:sz="0" w:space="0" w:color="auto"/>
        <w:left w:val="none" w:sz="0" w:space="0" w:color="auto"/>
        <w:bottom w:val="none" w:sz="0" w:space="0" w:color="auto"/>
        <w:right w:val="none" w:sz="0" w:space="0" w:color="auto"/>
      </w:divBdr>
    </w:div>
    <w:div w:id="1702433763">
      <w:bodyDiv w:val="1"/>
      <w:marLeft w:val="0"/>
      <w:marRight w:val="0"/>
      <w:marTop w:val="0"/>
      <w:marBottom w:val="0"/>
      <w:divBdr>
        <w:top w:val="none" w:sz="0" w:space="0" w:color="auto"/>
        <w:left w:val="none" w:sz="0" w:space="0" w:color="auto"/>
        <w:bottom w:val="none" w:sz="0" w:space="0" w:color="auto"/>
        <w:right w:val="none" w:sz="0" w:space="0" w:color="auto"/>
      </w:divBdr>
    </w:div>
    <w:div w:id="1703050238">
      <w:bodyDiv w:val="1"/>
      <w:marLeft w:val="0"/>
      <w:marRight w:val="0"/>
      <w:marTop w:val="0"/>
      <w:marBottom w:val="0"/>
      <w:divBdr>
        <w:top w:val="none" w:sz="0" w:space="0" w:color="auto"/>
        <w:left w:val="none" w:sz="0" w:space="0" w:color="auto"/>
        <w:bottom w:val="none" w:sz="0" w:space="0" w:color="auto"/>
        <w:right w:val="none" w:sz="0" w:space="0" w:color="auto"/>
      </w:divBdr>
      <w:divsChild>
        <w:div w:id="385882030">
          <w:marLeft w:val="480"/>
          <w:marRight w:val="0"/>
          <w:marTop w:val="0"/>
          <w:marBottom w:val="0"/>
          <w:divBdr>
            <w:top w:val="none" w:sz="0" w:space="0" w:color="auto"/>
            <w:left w:val="none" w:sz="0" w:space="0" w:color="auto"/>
            <w:bottom w:val="none" w:sz="0" w:space="0" w:color="auto"/>
            <w:right w:val="none" w:sz="0" w:space="0" w:color="auto"/>
          </w:divBdr>
        </w:div>
        <w:div w:id="62724242">
          <w:marLeft w:val="480"/>
          <w:marRight w:val="0"/>
          <w:marTop w:val="0"/>
          <w:marBottom w:val="0"/>
          <w:divBdr>
            <w:top w:val="none" w:sz="0" w:space="0" w:color="auto"/>
            <w:left w:val="none" w:sz="0" w:space="0" w:color="auto"/>
            <w:bottom w:val="none" w:sz="0" w:space="0" w:color="auto"/>
            <w:right w:val="none" w:sz="0" w:space="0" w:color="auto"/>
          </w:divBdr>
        </w:div>
        <w:div w:id="649792486">
          <w:marLeft w:val="480"/>
          <w:marRight w:val="0"/>
          <w:marTop w:val="0"/>
          <w:marBottom w:val="0"/>
          <w:divBdr>
            <w:top w:val="none" w:sz="0" w:space="0" w:color="auto"/>
            <w:left w:val="none" w:sz="0" w:space="0" w:color="auto"/>
            <w:bottom w:val="none" w:sz="0" w:space="0" w:color="auto"/>
            <w:right w:val="none" w:sz="0" w:space="0" w:color="auto"/>
          </w:divBdr>
        </w:div>
        <w:div w:id="2018726036">
          <w:marLeft w:val="480"/>
          <w:marRight w:val="0"/>
          <w:marTop w:val="0"/>
          <w:marBottom w:val="0"/>
          <w:divBdr>
            <w:top w:val="none" w:sz="0" w:space="0" w:color="auto"/>
            <w:left w:val="none" w:sz="0" w:space="0" w:color="auto"/>
            <w:bottom w:val="none" w:sz="0" w:space="0" w:color="auto"/>
            <w:right w:val="none" w:sz="0" w:space="0" w:color="auto"/>
          </w:divBdr>
        </w:div>
        <w:div w:id="1546719413">
          <w:marLeft w:val="480"/>
          <w:marRight w:val="0"/>
          <w:marTop w:val="0"/>
          <w:marBottom w:val="0"/>
          <w:divBdr>
            <w:top w:val="none" w:sz="0" w:space="0" w:color="auto"/>
            <w:left w:val="none" w:sz="0" w:space="0" w:color="auto"/>
            <w:bottom w:val="none" w:sz="0" w:space="0" w:color="auto"/>
            <w:right w:val="none" w:sz="0" w:space="0" w:color="auto"/>
          </w:divBdr>
        </w:div>
        <w:div w:id="2077628058">
          <w:marLeft w:val="480"/>
          <w:marRight w:val="0"/>
          <w:marTop w:val="0"/>
          <w:marBottom w:val="0"/>
          <w:divBdr>
            <w:top w:val="none" w:sz="0" w:space="0" w:color="auto"/>
            <w:left w:val="none" w:sz="0" w:space="0" w:color="auto"/>
            <w:bottom w:val="none" w:sz="0" w:space="0" w:color="auto"/>
            <w:right w:val="none" w:sz="0" w:space="0" w:color="auto"/>
          </w:divBdr>
        </w:div>
        <w:div w:id="260071731">
          <w:marLeft w:val="480"/>
          <w:marRight w:val="0"/>
          <w:marTop w:val="0"/>
          <w:marBottom w:val="0"/>
          <w:divBdr>
            <w:top w:val="none" w:sz="0" w:space="0" w:color="auto"/>
            <w:left w:val="none" w:sz="0" w:space="0" w:color="auto"/>
            <w:bottom w:val="none" w:sz="0" w:space="0" w:color="auto"/>
            <w:right w:val="none" w:sz="0" w:space="0" w:color="auto"/>
          </w:divBdr>
        </w:div>
        <w:div w:id="2060854844">
          <w:marLeft w:val="480"/>
          <w:marRight w:val="0"/>
          <w:marTop w:val="0"/>
          <w:marBottom w:val="0"/>
          <w:divBdr>
            <w:top w:val="none" w:sz="0" w:space="0" w:color="auto"/>
            <w:left w:val="none" w:sz="0" w:space="0" w:color="auto"/>
            <w:bottom w:val="none" w:sz="0" w:space="0" w:color="auto"/>
            <w:right w:val="none" w:sz="0" w:space="0" w:color="auto"/>
          </w:divBdr>
        </w:div>
        <w:div w:id="1327972422">
          <w:marLeft w:val="480"/>
          <w:marRight w:val="0"/>
          <w:marTop w:val="0"/>
          <w:marBottom w:val="0"/>
          <w:divBdr>
            <w:top w:val="none" w:sz="0" w:space="0" w:color="auto"/>
            <w:left w:val="none" w:sz="0" w:space="0" w:color="auto"/>
            <w:bottom w:val="none" w:sz="0" w:space="0" w:color="auto"/>
            <w:right w:val="none" w:sz="0" w:space="0" w:color="auto"/>
          </w:divBdr>
        </w:div>
        <w:div w:id="1373916068">
          <w:marLeft w:val="480"/>
          <w:marRight w:val="0"/>
          <w:marTop w:val="0"/>
          <w:marBottom w:val="0"/>
          <w:divBdr>
            <w:top w:val="none" w:sz="0" w:space="0" w:color="auto"/>
            <w:left w:val="none" w:sz="0" w:space="0" w:color="auto"/>
            <w:bottom w:val="none" w:sz="0" w:space="0" w:color="auto"/>
            <w:right w:val="none" w:sz="0" w:space="0" w:color="auto"/>
          </w:divBdr>
        </w:div>
        <w:div w:id="15427320">
          <w:marLeft w:val="480"/>
          <w:marRight w:val="0"/>
          <w:marTop w:val="0"/>
          <w:marBottom w:val="0"/>
          <w:divBdr>
            <w:top w:val="none" w:sz="0" w:space="0" w:color="auto"/>
            <w:left w:val="none" w:sz="0" w:space="0" w:color="auto"/>
            <w:bottom w:val="none" w:sz="0" w:space="0" w:color="auto"/>
            <w:right w:val="none" w:sz="0" w:space="0" w:color="auto"/>
          </w:divBdr>
        </w:div>
        <w:div w:id="1860506200">
          <w:marLeft w:val="480"/>
          <w:marRight w:val="0"/>
          <w:marTop w:val="0"/>
          <w:marBottom w:val="0"/>
          <w:divBdr>
            <w:top w:val="none" w:sz="0" w:space="0" w:color="auto"/>
            <w:left w:val="none" w:sz="0" w:space="0" w:color="auto"/>
            <w:bottom w:val="none" w:sz="0" w:space="0" w:color="auto"/>
            <w:right w:val="none" w:sz="0" w:space="0" w:color="auto"/>
          </w:divBdr>
        </w:div>
        <w:div w:id="1280144581">
          <w:marLeft w:val="480"/>
          <w:marRight w:val="0"/>
          <w:marTop w:val="0"/>
          <w:marBottom w:val="0"/>
          <w:divBdr>
            <w:top w:val="none" w:sz="0" w:space="0" w:color="auto"/>
            <w:left w:val="none" w:sz="0" w:space="0" w:color="auto"/>
            <w:bottom w:val="none" w:sz="0" w:space="0" w:color="auto"/>
            <w:right w:val="none" w:sz="0" w:space="0" w:color="auto"/>
          </w:divBdr>
        </w:div>
        <w:div w:id="1444838407">
          <w:marLeft w:val="480"/>
          <w:marRight w:val="0"/>
          <w:marTop w:val="0"/>
          <w:marBottom w:val="0"/>
          <w:divBdr>
            <w:top w:val="none" w:sz="0" w:space="0" w:color="auto"/>
            <w:left w:val="none" w:sz="0" w:space="0" w:color="auto"/>
            <w:bottom w:val="none" w:sz="0" w:space="0" w:color="auto"/>
            <w:right w:val="none" w:sz="0" w:space="0" w:color="auto"/>
          </w:divBdr>
        </w:div>
        <w:div w:id="885457393">
          <w:marLeft w:val="480"/>
          <w:marRight w:val="0"/>
          <w:marTop w:val="0"/>
          <w:marBottom w:val="0"/>
          <w:divBdr>
            <w:top w:val="none" w:sz="0" w:space="0" w:color="auto"/>
            <w:left w:val="none" w:sz="0" w:space="0" w:color="auto"/>
            <w:bottom w:val="none" w:sz="0" w:space="0" w:color="auto"/>
            <w:right w:val="none" w:sz="0" w:space="0" w:color="auto"/>
          </w:divBdr>
        </w:div>
        <w:div w:id="1914854095">
          <w:marLeft w:val="480"/>
          <w:marRight w:val="0"/>
          <w:marTop w:val="0"/>
          <w:marBottom w:val="0"/>
          <w:divBdr>
            <w:top w:val="none" w:sz="0" w:space="0" w:color="auto"/>
            <w:left w:val="none" w:sz="0" w:space="0" w:color="auto"/>
            <w:bottom w:val="none" w:sz="0" w:space="0" w:color="auto"/>
            <w:right w:val="none" w:sz="0" w:space="0" w:color="auto"/>
          </w:divBdr>
        </w:div>
        <w:div w:id="1387994180">
          <w:marLeft w:val="480"/>
          <w:marRight w:val="0"/>
          <w:marTop w:val="0"/>
          <w:marBottom w:val="0"/>
          <w:divBdr>
            <w:top w:val="none" w:sz="0" w:space="0" w:color="auto"/>
            <w:left w:val="none" w:sz="0" w:space="0" w:color="auto"/>
            <w:bottom w:val="none" w:sz="0" w:space="0" w:color="auto"/>
            <w:right w:val="none" w:sz="0" w:space="0" w:color="auto"/>
          </w:divBdr>
        </w:div>
        <w:div w:id="1750539659">
          <w:marLeft w:val="480"/>
          <w:marRight w:val="0"/>
          <w:marTop w:val="0"/>
          <w:marBottom w:val="0"/>
          <w:divBdr>
            <w:top w:val="none" w:sz="0" w:space="0" w:color="auto"/>
            <w:left w:val="none" w:sz="0" w:space="0" w:color="auto"/>
            <w:bottom w:val="none" w:sz="0" w:space="0" w:color="auto"/>
            <w:right w:val="none" w:sz="0" w:space="0" w:color="auto"/>
          </w:divBdr>
        </w:div>
        <w:div w:id="1662586709">
          <w:marLeft w:val="480"/>
          <w:marRight w:val="0"/>
          <w:marTop w:val="0"/>
          <w:marBottom w:val="0"/>
          <w:divBdr>
            <w:top w:val="none" w:sz="0" w:space="0" w:color="auto"/>
            <w:left w:val="none" w:sz="0" w:space="0" w:color="auto"/>
            <w:bottom w:val="none" w:sz="0" w:space="0" w:color="auto"/>
            <w:right w:val="none" w:sz="0" w:space="0" w:color="auto"/>
          </w:divBdr>
        </w:div>
        <w:div w:id="777524281">
          <w:marLeft w:val="480"/>
          <w:marRight w:val="0"/>
          <w:marTop w:val="0"/>
          <w:marBottom w:val="0"/>
          <w:divBdr>
            <w:top w:val="none" w:sz="0" w:space="0" w:color="auto"/>
            <w:left w:val="none" w:sz="0" w:space="0" w:color="auto"/>
            <w:bottom w:val="none" w:sz="0" w:space="0" w:color="auto"/>
            <w:right w:val="none" w:sz="0" w:space="0" w:color="auto"/>
          </w:divBdr>
        </w:div>
        <w:div w:id="1344820625">
          <w:marLeft w:val="480"/>
          <w:marRight w:val="0"/>
          <w:marTop w:val="0"/>
          <w:marBottom w:val="0"/>
          <w:divBdr>
            <w:top w:val="none" w:sz="0" w:space="0" w:color="auto"/>
            <w:left w:val="none" w:sz="0" w:space="0" w:color="auto"/>
            <w:bottom w:val="none" w:sz="0" w:space="0" w:color="auto"/>
            <w:right w:val="none" w:sz="0" w:space="0" w:color="auto"/>
          </w:divBdr>
        </w:div>
        <w:div w:id="1115834838">
          <w:marLeft w:val="480"/>
          <w:marRight w:val="0"/>
          <w:marTop w:val="0"/>
          <w:marBottom w:val="0"/>
          <w:divBdr>
            <w:top w:val="none" w:sz="0" w:space="0" w:color="auto"/>
            <w:left w:val="none" w:sz="0" w:space="0" w:color="auto"/>
            <w:bottom w:val="none" w:sz="0" w:space="0" w:color="auto"/>
            <w:right w:val="none" w:sz="0" w:space="0" w:color="auto"/>
          </w:divBdr>
        </w:div>
        <w:div w:id="623923508">
          <w:marLeft w:val="480"/>
          <w:marRight w:val="0"/>
          <w:marTop w:val="0"/>
          <w:marBottom w:val="0"/>
          <w:divBdr>
            <w:top w:val="none" w:sz="0" w:space="0" w:color="auto"/>
            <w:left w:val="none" w:sz="0" w:space="0" w:color="auto"/>
            <w:bottom w:val="none" w:sz="0" w:space="0" w:color="auto"/>
            <w:right w:val="none" w:sz="0" w:space="0" w:color="auto"/>
          </w:divBdr>
        </w:div>
        <w:div w:id="1721439102">
          <w:marLeft w:val="480"/>
          <w:marRight w:val="0"/>
          <w:marTop w:val="0"/>
          <w:marBottom w:val="0"/>
          <w:divBdr>
            <w:top w:val="none" w:sz="0" w:space="0" w:color="auto"/>
            <w:left w:val="none" w:sz="0" w:space="0" w:color="auto"/>
            <w:bottom w:val="none" w:sz="0" w:space="0" w:color="auto"/>
            <w:right w:val="none" w:sz="0" w:space="0" w:color="auto"/>
          </w:divBdr>
        </w:div>
        <w:div w:id="1376734631">
          <w:marLeft w:val="480"/>
          <w:marRight w:val="0"/>
          <w:marTop w:val="0"/>
          <w:marBottom w:val="0"/>
          <w:divBdr>
            <w:top w:val="none" w:sz="0" w:space="0" w:color="auto"/>
            <w:left w:val="none" w:sz="0" w:space="0" w:color="auto"/>
            <w:bottom w:val="none" w:sz="0" w:space="0" w:color="auto"/>
            <w:right w:val="none" w:sz="0" w:space="0" w:color="auto"/>
          </w:divBdr>
        </w:div>
        <w:div w:id="504907973">
          <w:marLeft w:val="480"/>
          <w:marRight w:val="0"/>
          <w:marTop w:val="0"/>
          <w:marBottom w:val="0"/>
          <w:divBdr>
            <w:top w:val="none" w:sz="0" w:space="0" w:color="auto"/>
            <w:left w:val="none" w:sz="0" w:space="0" w:color="auto"/>
            <w:bottom w:val="none" w:sz="0" w:space="0" w:color="auto"/>
            <w:right w:val="none" w:sz="0" w:space="0" w:color="auto"/>
          </w:divBdr>
        </w:div>
        <w:div w:id="1532498533">
          <w:marLeft w:val="480"/>
          <w:marRight w:val="0"/>
          <w:marTop w:val="0"/>
          <w:marBottom w:val="0"/>
          <w:divBdr>
            <w:top w:val="none" w:sz="0" w:space="0" w:color="auto"/>
            <w:left w:val="none" w:sz="0" w:space="0" w:color="auto"/>
            <w:bottom w:val="none" w:sz="0" w:space="0" w:color="auto"/>
            <w:right w:val="none" w:sz="0" w:space="0" w:color="auto"/>
          </w:divBdr>
        </w:div>
        <w:div w:id="981545624">
          <w:marLeft w:val="480"/>
          <w:marRight w:val="0"/>
          <w:marTop w:val="0"/>
          <w:marBottom w:val="0"/>
          <w:divBdr>
            <w:top w:val="none" w:sz="0" w:space="0" w:color="auto"/>
            <w:left w:val="none" w:sz="0" w:space="0" w:color="auto"/>
            <w:bottom w:val="none" w:sz="0" w:space="0" w:color="auto"/>
            <w:right w:val="none" w:sz="0" w:space="0" w:color="auto"/>
          </w:divBdr>
        </w:div>
        <w:div w:id="2077121953">
          <w:marLeft w:val="480"/>
          <w:marRight w:val="0"/>
          <w:marTop w:val="0"/>
          <w:marBottom w:val="0"/>
          <w:divBdr>
            <w:top w:val="none" w:sz="0" w:space="0" w:color="auto"/>
            <w:left w:val="none" w:sz="0" w:space="0" w:color="auto"/>
            <w:bottom w:val="none" w:sz="0" w:space="0" w:color="auto"/>
            <w:right w:val="none" w:sz="0" w:space="0" w:color="auto"/>
          </w:divBdr>
        </w:div>
        <w:div w:id="2101412354">
          <w:marLeft w:val="480"/>
          <w:marRight w:val="0"/>
          <w:marTop w:val="0"/>
          <w:marBottom w:val="0"/>
          <w:divBdr>
            <w:top w:val="none" w:sz="0" w:space="0" w:color="auto"/>
            <w:left w:val="none" w:sz="0" w:space="0" w:color="auto"/>
            <w:bottom w:val="none" w:sz="0" w:space="0" w:color="auto"/>
            <w:right w:val="none" w:sz="0" w:space="0" w:color="auto"/>
          </w:divBdr>
        </w:div>
        <w:div w:id="373123535">
          <w:marLeft w:val="480"/>
          <w:marRight w:val="0"/>
          <w:marTop w:val="0"/>
          <w:marBottom w:val="0"/>
          <w:divBdr>
            <w:top w:val="none" w:sz="0" w:space="0" w:color="auto"/>
            <w:left w:val="none" w:sz="0" w:space="0" w:color="auto"/>
            <w:bottom w:val="none" w:sz="0" w:space="0" w:color="auto"/>
            <w:right w:val="none" w:sz="0" w:space="0" w:color="auto"/>
          </w:divBdr>
        </w:div>
        <w:div w:id="1610040764">
          <w:marLeft w:val="480"/>
          <w:marRight w:val="0"/>
          <w:marTop w:val="0"/>
          <w:marBottom w:val="0"/>
          <w:divBdr>
            <w:top w:val="none" w:sz="0" w:space="0" w:color="auto"/>
            <w:left w:val="none" w:sz="0" w:space="0" w:color="auto"/>
            <w:bottom w:val="none" w:sz="0" w:space="0" w:color="auto"/>
            <w:right w:val="none" w:sz="0" w:space="0" w:color="auto"/>
          </w:divBdr>
        </w:div>
        <w:div w:id="1346010959">
          <w:marLeft w:val="480"/>
          <w:marRight w:val="0"/>
          <w:marTop w:val="0"/>
          <w:marBottom w:val="0"/>
          <w:divBdr>
            <w:top w:val="none" w:sz="0" w:space="0" w:color="auto"/>
            <w:left w:val="none" w:sz="0" w:space="0" w:color="auto"/>
            <w:bottom w:val="none" w:sz="0" w:space="0" w:color="auto"/>
            <w:right w:val="none" w:sz="0" w:space="0" w:color="auto"/>
          </w:divBdr>
        </w:div>
        <w:div w:id="347487267">
          <w:marLeft w:val="480"/>
          <w:marRight w:val="0"/>
          <w:marTop w:val="0"/>
          <w:marBottom w:val="0"/>
          <w:divBdr>
            <w:top w:val="none" w:sz="0" w:space="0" w:color="auto"/>
            <w:left w:val="none" w:sz="0" w:space="0" w:color="auto"/>
            <w:bottom w:val="none" w:sz="0" w:space="0" w:color="auto"/>
            <w:right w:val="none" w:sz="0" w:space="0" w:color="auto"/>
          </w:divBdr>
        </w:div>
        <w:div w:id="771555358">
          <w:marLeft w:val="480"/>
          <w:marRight w:val="0"/>
          <w:marTop w:val="0"/>
          <w:marBottom w:val="0"/>
          <w:divBdr>
            <w:top w:val="none" w:sz="0" w:space="0" w:color="auto"/>
            <w:left w:val="none" w:sz="0" w:space="0" w:color="auto"/>
            <w:bottom w:val="none" w:sz="0" w:space="0" w:color="auto"/>
            <w:right w:val="none" w:sz="0" w:space="0" w:color="auto"/>
          </w:divBdr>
        </w:div>
        <w:div w:id="423113421">
          <w:marLeft w:val="480"/>
          <w:marRight w:val="0"/>
          <w:marTop w:val="0"/>
          <w:marBottom w:val="0"/>
          <w:divBdr>
            <w:top w:val="none" w:sz="0" w:space="0" w:color="auto"/>
            <w:left w:val="none" w:sz="0" w:space="0" w:color="auto"/>
            <w:bottom w:val="none" w:sz="0" w:space="0" w:color="auto"/>
            <w:right w:val="none" w:sz="0" w:space="0" w:color="auto"/>
          </w:divBdr>
        </w:div>
        <w:div w:id="2029258224">
          <w:marLeft w:val="480"/>
          <w:marRight w:val="0"/>
          <w:marTop w:val="0"/>
          <w:marBottom w:val="0"/>
          <w:divBdr>
            <w:top w:val="none" w:sz="0" w:space="0" w:color="auto"/>
            <w:left w:val="none" w:sz="0" w:space="0" w:color="auto"/>
            <w:bottom w:val="none" w:sz="0" w:space="0" w:color="auto"/>
            <w:right w:val="none" w:sz="0" w:space="0" w:color="auto"/>
          </w:divBdr>
        </w:div>
        <w:div w:id="1634825159">
          <w:marLeft w:val="480"/>
          <w:marRight w:val="0"/>
          <w:marTop w:val="0"/>
          <w:marBottom w:val="0"/>
          <w:divBdr>
            <w:top w:val="none" w:sz="0" w:space="0" w:color="auto"/>
            <w:left w:val="none" w:sz="0" w:space="0" w:color="auto"/>
            <w:bottom w:val="none" w:sz="0" w:space="0" w:color="auto"/>
            <w:right w:val="none" w:sz="0" w:space="0" w:color="auto"/>
          </w:divBdr>
        </w:div>
        <w:div w:id="917180372">
          <w:marLeft w:val="480"/>
          <w:marRight w:val="0"/>
          <w:marTop w:val="0"/>
          <w:marBottom w:val="0"/>
          <w:divBdr>
            <w:top w:val="none" w:sz="0" w:space="0" w:color="auto"/>
            <w:left w:val="none" w:sz="0" w:space="0" w:color="auto"/>
            <w:bottom w:val="none" w:sz="0" w:space="0" w:color="auto"/>
            <w:right w:val="none" w:sz="0" w:space="0" w:color="auto"/>
          </w:divBdr>
        </w:div>
        <w:div w:id="1031227297">
          <w:marLeft w:val="480"/>
          <w:marRight w:val="0"/>
          <w:marTop w:val="0"/>
          <w:marBottom w:val="0"/>
          <w:divBdr>
            <w:top w:val="none" w:sz="0" w:space="0" w:color="auto"/>
            <w:left w:val="none" w:sz="0" w:space="0" w:color="auto"/>
            <w:bottom w:val="none" w:sz="0" w:space="0" w:color="auto"/>
            <w:right w:val="none" w:sz="0" w:space="0" w:color="auto"/>
          </w:divBdr>
        </w:div>
        <w:div w:id="2036230689">
          <w:marLeft w:val="480"/>
          <w:marRight w:val="0"/>
          <w:marTop w:val="0"/>
          <w:marBottom w:val="0"/>
          <w:divBdr>
            <w:top w:val="none" w:sz="0" w:space="0" w:color="auto"/>
            <w:left w:val="none" w:sz="0" w:space="0" w:color="auto"/>
            <w:bottom w:val="none" w:sz="0" w:space="0" w:color="auto"/>
            <w:right w:val="none" w:sz="0" w:space="0" w:color="auto"/>
          </w:divBdr>
        </w:div>
        <w:div w:id="727144457">
          <w:marLeft w:val="480"/>
          <w:marRight w:val="0"/>
          <w:marTop w:val="0"/>
          <w:marBottom w:val="0"/>
          <w:divBdr>
            <w:top w:val="none" w:sz="0" w:space="0" w:color="auto"/>
            <w:left w:val="none" w:sz="0" w:space="0" w:color="auto"/>
            <w:bottom w:val="none" w:sz="0" w:space="0" w:color="auto"/>
            <w:right w:val="none" w:sz="0" w:space="0" w:color="auto"/>
          </w:divBdr>
        </w:div>
        <w:div w:id="62336655">
          <w:marLeft w:val="480"/>
          <w:marRight w:val="0"/>
          <w:marTop w:val="0"/>
          <w:marBottom w:val="0"/>
          <w:divBdr>
            <w:top w:val="none" w:sz="0" w:space="0" w:color="auto"/>
            <w:left w:val="none" w:sz="0" w:space="0" w:color="auto"/>
            <w:bottom w:val="none" w:sz="0" w:space="0" w:color="auto"/>
            <w:right w:val="none" w:sz="0" w:space="0" w:color="auto"/>
          </w:divBdr>
        </w:div>
        <w:div w:id="674577110">
          <w:marLeft w:val="480"/>
          <w:marRight w:val="0"/>
          <w:marTop w:val="0"/>
          <w:marBottom w:val="0"/>
          <w:divBdr>
            <w:top w:val="none" w:sz="0" w:space="0" w:color="auto"/>
            <w:left w:val="none" w:sz="0" w:space="0" w:color="auto"/>
            <w:bottom w:val="none" w:sz="0" w:space="0" w:color="auto"/>
            <w:right w:val="none" w:sz="0" w:space="0" w:color="auto"/>
          </w:divBdr>
        </w:div>
        <w:div w:id="1254239129">
          <w:marLeft w:val="480"/>
          <w:marRight w:val="0"/>
          <w:marTop w:val="0"/>
          <w:marBottom w:val="0"/>
          <w:divBdr>
            <w:top w:val="none" w:sz="0" w:space="0" w:color="auto"/>
            <w:left w:val="none" w:sz="0" w:space="0" w:color="auto"/>
            <w:bottom w:val="none" w:sz="0" w:space="0" w:color="auto"/>
            <w:right w:val="none" w:sz="0" w:space="0" w:color="auto"/>
          </w:divBdr>
        </w:div>
        <w:div w:id="424424815">
          <w:marLeft w:val="480"/>
          <w:marRight w:val="0"/>
          <w:marTop w:val="0"/>
          <w:marBottom w:val="0"/>
          <w:divBdr>
            <w:top w:val="none" w:sz="0" w:space="0" w:color="auto"/>
            <w:left w:val="none" w:sz="0" w:space="0" w:color="auto"/>
            <w:bottom w:val="none" w:sz="0" w:space="0" w:color="auto"/>
            <w:right w:val="none" w:sz="0" w:space="0" w:color="auto"/>
          </w:divBdr>
        </w:div>
        <w:div w:id="131141449">
          <w:marLeft w:val="480"/>
          <w:marRight w:val="0"/>
          <w:marTop w:val="0"/>
          <w:marBottom w:val="0"/>
          <w:divBdr>
            <w:top w:val="none" w:sz="0" w:space="0" w:color="auto"/>
            <w:left w:val="none" w:sz="0" w:space="0" w:color="auto"/>
            <w:bottom w:val="none" w:sz="0" w:space="0" w:color="auto"/>
            <w:right w:val="none" w:sz="0" w:space="0" w:color="auto"/>
          </w:divBdr>
        </w:div>
        <w:div w:id="1694569457">
          <w:marLeft w:val="480"/>
          <w:marRight w:val="0"/>
          <w:marTop w:val="0"/>
          <w:marBottom w:val="0"/>
          <w:divBdr>
            <w:top w:val="none" w:sz="0" w:space="0" w:color="auto"/>
            <w:left w:val="none" w:sz="0" w:space="0" w:color="auto"/>
            <w:bottom w:val="none" w:sz="0" w:space="0" w:color="auto"/>
            <w:right w:val="none" w:sz="0" w:space="0" w:color="auto"/>
          </w:divBdr>
        </w:div>
        <w:div w:id="526211227">
          <w:marLeft w:val="480"/>
          <w:marRight w:val="0"/>
          <w:marTop w:val="0"/>
          <w:marBottom w:val="0"/>
          <w:divBdr>
            <w:top w:val="none" w:sz="0" w:space="0" w:color="auto"/>
            <w:left w:val="none" w:sz="0" w:space="0" w:color="auto"/>
            <w:bottom w:val="none" w:sz="0" w:space="0" w:color="auto"/>
            <w:right w:val="none" w:sz="0" w:space="0" w:color="auto"/>
          </w:divBdr>
        </w:div>
        <w:div w:id="1564290258">
          <w:marLeft w:val="480"/>
          <w:marRight w:val="0"/>
          <w:marTop w:val="0"/>
          <w:marBottom w:val="0"/>
          <w:divBdr>
            <w:top w:val="none" w:sz="0" w:space="0" w:color="auto"/>
            <w:left w:val="none" w:sz="0" w:space="0" w:color="auto"/>
            <w:bottom w:val="none" w:sz="0" w:space="0" w:color="auto"/>
            <w:right w:val="none" w:sz="0" w:space="0" w:color="auto"/>
          </w:divBdr>
        </w:div>
        <w:div w:id="2111854689">
          <w:marLeft w:val="480"/>
          <w:marRight w:val="0"/>
          <w:marTop w:val="0"/>
          <w:marBottom w:val="0"/>
          <w:divBdr>
            <w:top w:val="none" w:sz="0" w:space="0" w:color="auto"/>
            <w:left w:val="none" w:sz="0" w:space="0" w:color="auto"/>
            <w:bottom w:val="none" w:sz="0" w:space="0" w:color="auto"/>
            <w:right w:val="none" w:sz="0" w:space="0" w:color="auto"/>
          </w:divBdr>
        </w:div>
        <w:div w:id="491071140">
          <w:marLeft w:val="480"/>
          <w:marRight w:val="0"/>
          <w:marTop w:val="0"/>
          <w:marBottom w:val="0"/>
          <w:divBdr>
            <w:top w:val="none" w:sz="0" w:space="0" w:color="auto"/>
            <w:left w:val="none" w:sz="0" w:space="0" w:color="auto"/>
            <w:bottom w:val="none" w:sz="0" w:space="0" w:color="auto"/>
            <w:right w:val="none" w:sz="0" w:space="0" w:color="auto"/>
          </w:divBdr>
        </w:div>
        <w:div w:id="1724016862">
          <w:marLeft w:val="480"/>
          <w:marRight w:val="0"/>
          <w:marTop w:val="0"/>
          <w:marBottom w:val="0"/>
          <w:divBdr>
            <w:top w:val="none" w:sz="0" w:space="0" w:color="auto"/>
            <w:left w:val="none" w:sz="0" w:space="0" w:color="auto"/>
            <w:bottom w:val="none" w:sz="0" w:space="0" w:color="auto"/>
            <w:right w:val="none" w:sz="0" w:space="0" w:color="auto"/>
          </w:divBdr>
        </w:div>
        <w:div w:id="775908048">
          <w:marLeft w:val="480"/>
          <w:marRight w:val="0"/>
          <w:marTop w:val="0"/>
          <w:marBottom w:val="0"/>
          <w:divBdr>
            <w:top w:val="none" w:sz="0" w:space="0" w:color="auto"/>
            <w:left w:val="none" w:sz="0" w:space="0" w:color="auto"/>
            <w:bottom w:val="none" w:sz="0" w:space="0" w:color="auto"/>
            <w:right w:val="none" w:sz="0" w:space="0" w:color="auto"/>
          </w:divBdr>
        </w:div>
        <w:div w:id="1543666704">
          <w:marLeft w:val="480"/>
          <w:marRight w:val="0"/>
          <w:marTop w:val="0"/>
          <w:marBottom w:val="0"/>
          <w:divBdr>
            <w:top w:val="none" w:sz="0" w:space="0" w:color="auto"/>
            <w:left w:val="none" w:sz="0" w:space="0" w:color="auto"/>
            <w:bottom w:val="none" w:sz="0" w:space="0" w:color="auto"/>
            <w:right w:val="none" w:sz="0" w:space="0" w:color="auto"/>
          </w:divBdr>
        </w:div>
        <w:div w:id="527253661">
          <w:marLeft w:val="480"/>
          <w:marRight w:val="0"/>
          <w:marTop w:val="0"/>
          <w:marBottom w:val="0"/>
          <w:divBdr>
            <w:top w:val="none" w:sz="0" w:space="0" w:color="auto"/>
            <w:left w:val="none" w:sz="0" w:space="0" w:color="auto"/>
            <w:bottom w:val="none" w:sz="0" w:space="0" w:color="auto"/>
            <w:right w:val="none" w:sz="0" w:space="0" w:color="auto"/>
          </w:divBdr>
        </w:div>
        <w:div w:id="1951088151">
          <w:marLeft w:val="480"/>
          <w:marRight w:val="0"/>
          <w:marTop w:val="0"/>
          <w:marBottom w:val="0"/>
          <w:divBdr>
            <w:top w:val="none" w:sz="0" w:space="0" w:color="auto"/>
            <w:left w:val="none" w:sz="0" w:space="0" w:color="auto"/>
            <w:bottom w:val="none" w:sz="0" w:space="0" w:color="auto"/>
            <w:right w:val="none" w:sz="0" w:space="0" w:color="auto"/>
          </w:divBdr>
        </w:div>
        <w:div w:id="269944467">
          <w:marLeft w:val="480"/>
          <w:marRight w:val="0"/>
          <w:marTop w:val="0"/>
          <w:marBottom w:val="0"/>
          <w:divBdr>
            <w:top w:val="none" w:sz="0" w:space="0" w:color="auto"/>
            <w:left w:val="none" w:sz="0" w:space="0" w:color="auto"/>
            <w:bottom w:val="none" w:sz="0" w:space="0" w:color="auto"/>
            <w:right w:val="none" w:sz="0" w:space="0" w:color="auto"/>
          </w:divBdr>
        </w:div>
        <w:div w:id="1272975122">
          <w:marLeft w:val="480"/>
          <w:marRight w:val="0"/>
          <w:marTop w:val="0"/>
          <w:marBottom w:val="0"/>
          <w:divBdr>
            <w:top w:val="none" w:sz="0" w:space="0" w:color="auto"/>
            <w:left w:val="none" w:sz="0" w:space="0" w:color="auto"/>
            <w:bottom w:val="none" w:sz="0" w:space="0" w:color="auto"/>
            <w:right w:val="none" w:sz="0" w:space="0" w:color="auto"/>
          </w:divBdr>
        </w:div>
        <w:div w:id="681861410">
          <w:marLeft w:val="480"/>
          <w:marRight w:val="0"/>
          <w:marTop w:val="0"/>
          <w:marBottom w:val="0"/>
          <w:divBdr>
            <w:top w:val="none" w:sz="0" w:space="0" w:color="auto"/>
            <w:left w:val="none" w:sz="0" w:space="0" w:color="auto"/>
            <w:bottom w:val="none" w:sz="0" w:space="0" w:color="auto"/>
            <w:right w:val="none" w:sz="0" w:space="0" w:color="auto"/>
          </w:divBdr>
        </w:div>
        <w:div w:id="1903642006">
          <w:marLeft w:val="480"/>
          <w:marRight w:val="0"/>
          <w:marTop w:val="0"/>
          <w:marBottom w:val="0"/>
          <w:divBdr>
            <w:top w:val="none" w:sz="0" w:space="0" w:color="auto"/>
            <w:left w:val="none" w:sz="0" w:space="0" w:color="auto"/>
            <w:bottom w:val="none" w:sz="0" w:space="0" w:color="auto"/>
            <w:right w:val="none" w:sz="0" w:space="0" w:color="auto"/>
          </w:divBdr>
        </w:div>
        <w:div w:id="575215047">
          <w:marLeft w:val="480"/>
          <w:marRight w:val="0"/>
          <w:marTop w:val="0"/>
          <w:marBottom w:val="0"/>
          <w:divBdr>
            <w:top w:val="none" w:sz="0" w:space="0" w:color="auto"/>
            <w:left w:val="none" w:sz="0" w:space="0" w:color="auto"/>
            <w:bottom w:val="none" w:sz="0" w:space="0" w:color="auto"/>
            <w:right w:val="none" w:sz="0" w:space="0" w:color="auto"/>
          </w:divBdr>
        </w:div>
        <w:div w:id="1924026576">
          <w:marLeft w:val="480"/>
          <w:marRight w:val="0"/>
          <w:marTop w:val="0"/>
          <w:marBottom w:val="0"/>
          <w:divBdr>
            <w:top w:val="none" w:sz="0" w:space="0" w:color="auto"/>
            <w:left w:val="none" w:sz="0" w:space="0" w:color="auto"/>
            <w:bottom w:val="none" w:sz="0" w:space="0" w:color="auto"/>
            <w:right w:val="none" w:sz="0" w:space="0" w:color="auto"/>
          </w:divBdr>
        </w:div>
        <w:div w:id="1335575690">
          <w:marLeft w:val="480"/>
          <w:marRight w:val="0"/>
          <w:marTop w:val="0"/>
          <w:marBottom w:val="0"/>
          <w:divBdr>
            <w:top w:val="none" w:sz="0" w:space="0" w:color="auto"/>
            <w:left w:val="none" w:sz="0" w:space="0" w:color="auto"/>
            <w:bottom w:val="none" w:sz="0" w:space="0" w:color="auto"/>
            <w:right w:val="none" w:sz="0" w:space="0" w:color="auto"/>
          </w:divBdr>
        </w:div>
        <w:div w:id="172115475">
          <w:marLeft w:val="480"/>
          <w:marRight w:val="0"/>
          <w:marTop w:val="0"/>
          <w:marBottom w:val="0"/>
          <w:divBdr>
            <w:top w:val="none" w:sz="0" w:space="0" w:color="auto"/>
            <w:left w:val="none" w:sz="0" w:space="0" w:color="auto"/>
            <w:bottom w:val="none" w:sz="0" w:space="0" w:color="auto"/>
            <w:right w:val="none" w:sz="0" w:space="0" w:color="auto"/>
          </w:divBdr>
        </w:div>
        <w:div w:id="1508055886">
          <w:marLeft w:val="480"/>
          <w:marRight w:val="0"/>
          <w:marTop w:val="0"/>
          <w:marBottom w:val="0"/>
          <w:divBdr>
            <w:top w:val="none" w:sz="0" w:space="0" w:color="auto"/>
            <w:left w:val="none" w:sz="0" w:space="0" w:color="auto"/>
            <w:bottom w:val="none" w:sz="0" w:space="0" w:color="auto"/>
            <w:right w:val="none" w:sz="0" w:space="0" w:color="auto"/>
          </w:divBdr>
        </w:div>
        <w:div w:id="151871876">
          <w:marLeft w:val="480"/>
          <w:marRight w:val="0"/>
          <w:marTop w:val="0"/>
          <w:marBottom w:val="0"/>
          <w:divBdr>
            <w:top w:val="none" w:sz="0" w:space="0" w:color="auto"/>
            <w:left w:val="none" w:sz="0" w:space="0" w:color="auto"/>
            <w:bottom w:val="none" w:sz="0" w:space="0" w:color="auto"/>
            <w:right w:val="none" w:sz="0" w:space="0" w:color="auto"/>
          </w:divBdr>
        </w:div>
        <w:div w:id="644244412">
          <w:marLeft w:val="480"/>
          <w:marRight w:val="0"/>
          <w:marTop w:val="0"/>
          <w:marBottom w:val="0"/>
          <w:divBdr>
            <w:top w:val="none" w:sz="0" w:space="0" w:color="auto"/>
            <w:left w:val="none" w:sz="0" w:space="0" w:color="auto"/>
            <w:bottom w:val="none" w:sz="0" w:space="0" w:color="auto"/>
            <w:right w:val="none" w:sz="0" w:space="0" w:color="auto"/>
          </w:divBdr>
        </w:div>
        <w:div w:id="998189321">
          <w:marLeft w:val="480"/>
          <w:marRight w:val="0"/>
          <w:marTop w:val="0"/>
          <w:marBottom w:val="0"/>
          <w:divBdr>
            <w:top w:val="none" w:sz="0" w:space="0" w:color="auto"/>
            <w:left w:val="none" w:sz="0" w:space="0" w:color="auto"/>
            <w:bottom w:val="none" w:sz="0" w:space="0" w:color="auto"/>
            <w:right w:val="none" w:sz="0" w:space="0" w:color="auto"/>
          </w:divBdr>
        </w:div>
        <w:div w:id="1698965272">
          <w:marLeft w:val="480"/>
          <w:marRight w:val="0"/>
          <w:marTop w:val="0"/>
          <w:marBottom w:val="0"/>
          <w:divBdr>
            <w:top w:val="none" w:sz="0" w:space="0" w:color="auto"/>
            <w:left w:val="none" w:sz="0" w:space="0" w:color="auto"/>
            <w:bottom w:val="none" w:sz="0" w:space="0" w:color="auto"/>
            <w:right w:val="none" w:sz="0" w:space="0" w:color="auto"/>
          </w:divBdr>
        </w:div>
        <w:div w:id="1663466632">
          <w:marLeft w:val="480"/>
          <w:marRight w:val="0"/>
          <w:marTop w:val="0"/>
          <w:marBottom w:val="0"/>
          <w:divBdr>
            <w:top w:val="none" w:sz="0" w:space="0" w:color="auto"/>
            <w:left w:val="none" w:sz="0" w:space="0" w:color="auto"/>
            <w:bottom w:val="none" w:sz="0" w:space="0" w:color="auto"/>
            <w:right w:val="none" w:sz="0" w:space="0" w:color="auto"/>
          </w:divBdr>
        </w:div>
        <w:div w:id="445740550">
          <w:marLeft w:val="480"/>
          <w:marRight w:val="0"/>
          <w:marTop w:val="0"/>
          <w:marBottom w:val="0"/>
          <w:divBdr>
            <w:top w:val="none" w:sz="0" w:space="0" w:color="auto"/>
            <w:left w:val="none" w:sz="0" w:space="0" w:color="auto"/>
            <w:bottom w:val="none" w:sz="0" w:space="0" w:color="auto"/>
            <w:right w:val="none" w:sz="0" w:space="0" w:color="auto"/>
          </w:divBdr>
        </w:div>
        <w:div w:id="2122720278">
          <w:marLeft w:val="480"/>
          <w:marRight w:val="0"/>
          <w:marTop w:val="0"/>
          <w:marBottom w:val="0"/>
          <w:divBdr>
            <w:top w:val="none" w:sz="0" w:space="0" w:color="auto"/>
            <w:left w:val="none" w:sz="0" w:space="0" w:color="auto"/>
            <w:bottom w:val="none" w:sz="0" w:space="0" w:color="auto"/>
            <w:right w:val="none" w:sz="0" w:space="0" w:color="auto"/>
          </w:divBdr>
        </w:div>
        <w:div w:id="1874002870">
          <w:marLeft w:val="480"/>
          <w:marRight w:val="0"/>
          <w:marTop w:val="0"/>
          <w:marBottom w:val="0"/>
          <w:divBdr>
            <w:top w:val="none" w:sz="0" w:space="0" w:color="auto"/>
            <w:left w:val="none" w:sz="0" w:space="0" w:color="auto"/>
            <w:bottom w:val="none" w:sz="0" w:space="0" w:color="auto"/>
            <w:right w:val="none" w:sz="0" w:space="0" w:color="auto"/>
          </w:divBdr>
        </w:div>
        <w:div w:id="1633369529">
          <w:marLeft w:val="480"/>
          <w:marRight w:val="0"/>
          <w:marTop w:val="0"/>
          <w:marBottom w:val="0"/>
          <w:divBdr>
            <w:top w:val="none" w:sz="0" w:space="0" w:color="auto"/>
            <w:left w:val="none" w:sz="0" w:space="0" w:color="auto"/>
            <w:bottom w:val="none" w:sz="0" w:space="0" w:color="auto"/>
            <w:right w:val="none" w:sz="0" w:space="0" w:color="auto"/>
          </w:divBdr>
        </w:div>
        <w:div w:id="229704848">
          <w:marLeft w:val="480"/>
          <w:marRight w:val="0"/>
          <w:marTop w:val="0"/>
          <w:marBottom w:val="0"/>
          <w:divBdr>
            <w:top w:val="none" w:sz="0" w:space="0" w:color="auto"/>
            <w:left w:val="none" w:sz="0" w:space="0" w:color="auto"/>
            <w:bottom w:val="none" w:sz="0" w:space="0" w:color="auto"/>
            <w:right w:val="none" w:sz="0" w:space="0" w:color="auto"/>
          </w:divBdr>
        </w:div>
        <w:div w:id="79447383">
          <w:marLeft w:val="480"/>
          <w:marRight w:val="0"/>
          <w:marTop w:val="0"/>
          <w:marBottom w:val="0"/>
          <w:divBdr>
            <w:top w:val="none" w:sz="0" w:space="0" w:color="auto"/>
            <w:left w:val="none" w:sz="0" w:space="0" w:color="auto"/>
            <w:bottom w:val="none" w:sz="0" w:space="0" w:color="auto"/>
            <w:right w:val="none" w:sz="0" w:space="0" w:color="auto"/>
          </w:divBdr>
        </w:div>
        <w:div w:id="1024095723">
          <w:marLeft w:val="480"/>
          <w:marRight w:val="0"/>
          <w:marTop w:val="0"/>
          <w:marBottom w:val="0"/>
          <w:divBdr>
            <w:top w:val="none" w:sz="0" w:space="0" w:color="auto"/>
            <w:left w:val="none" w:sz="0" w:space="0" w:color="auto"/>
            <w:bottom w:val="none" w:sz="0" w:space="0" w:color="auto"/>
            <w:right w:val="none" w:sz="0" w:space="0" w:color="auto"/>
          </w:divBdr>
        </w:div>
      </w:divsChild>
    </w:div>
    <w:div w:id="1708139579">
      <w:bodyDiv w:val="1"/>
      <w:marLeft w:val="0"/>
      <w:marRight w:val="0"/>
      <w:marTop w:val="0"/>
      <w:marBottom w:val="0"/>
      <w:divBdr>
        <w:top w:val="none" w:sz="0" w:space="0" w:color="auto"/>
        <w:left w:val="none" w:sz="0" w:space="0" w:color="auto"/>
        <w:bottom w:val="none" w:sz="0" w:space="0" w:color="auto"/>
        <w:right w:val="none" w:sz="0" w:space="0" w:color="auto"/>
      </w:divBdr>
    </w:div>
    <w:div w:id="1712538827">
      <w:marLeft w:val="0"/>
      <w:marRight w:val="0"/>
      <w:marTop w:val="0"/>
      <w:marBottom w:val="0"/>
      <w:divBdr>
        <w:top w:val="none" w:sz="0" w:space="0" w:color="auto"/>
        <w:left w:val="none" w:sz="0" w:space="0" w:color="auto"/>
        <w:bottom w:val="none" w:sz="0" w:space="0" w:color="auto"/>
        <w:right w:val="none" w:sz="0" w:space="0" w:color="auto"/>
      </w:divBdr>
    </w:div>
    <w:div w:id="1718123822">
      <w:bodyDiv w:val="1"/>
      <w:marLeft w:val="0"/>
      <w:marRight w:val="0"/>
      <w:marTop w:val="0"/>
      <w:marBottom w:val="0"/>
      <w:divBdr>
        <w:top w:val="none" w:sz="0" w:space="0" w:color="auto"/>
        <w:left w:val="none" w:sz="0" w:space="0" w:color="auto"/>
        <w:bottom w:val="none" w:sz="0" w:space="0" w:color="auto"/>
        <w:right w:val="none" w:sz="0" w:space="0" w:color="auto"/>
      </w:divBdr>
    </w:div>
    <w:div w:id="1718511804">
      <w:bodyDiv w:val="1"/>
      <w:marLeft w:val="0"/>
      <w:marRight w:val="0"/>
      <w:marTop w:val="0"/>
      <w:marBottom w:val="0"/>
      <w:divBdr>
        <w:top w:val="none" w:sz="0" w:space="0" w:color="auto"/>
        <w:left w:val="none" w:sz="0" w:space="0" w:color="auto"/>
        <w:bottom w:val="none" w:sz="0" w:space="0" w:color="auto"/>
        <w:right w:val="none" w:sz="0" w:space="0" w:color="auto"/>
      </w:divBdr>
    </w:div>
    <w:div w:id="1719278730">
      <w:bodyDiv w:val="1"/>
      <w:marLeft w:val="0"/>
      <w:marRight w:val="0"/>
      <w:marTop w:val="0"/>
      <w:marBottom w:val="0"/>
      <w:divBdr>
        <w:top w:val="none" w:sz="0" w:space="0" w:color="auto"/>
        <w:left w:val="none" w:sz="0" w:space="0" w:color="auto"/>
        <w:bottom w:val="none" w:sz="0" w:space="0" w:color="auto"/>
        <w:right w:val="none" w:sz="0" w:space="0" w:color="auto"/>
      </w:divBdr>
    </w:div>
    <w:div w:id="1720007130">
      <w:bodyDiv w:val="1"/>
      <w:marLeft w:val="0"/>
      <w:marRight w:val="0"/>
      <w:marTop w:val="0"/>
      <w:marBottom w:val="0"/>
      <w:divBdr>
        <w:top w:val="none" w:sz="0" w:space="0" w:color="auto"/>
        <w:left w:val="none" w:sz="0" w:space="0" w:color="auto"/>
        <w:bottom w:val="none" w:sz="0" w:space="0" w:color="auto"/>
        <w:right w:val="none" w:sz="0" w:space="0" w:color="auto"/>
      </w:divBdr>
    </w:div>
    <w:div w:id="1720284408">
      <w:bodyDiv w:val="1"/>
      <w:marLeft w:val="0"/>
      <w:marRight w:val="0"/>
      <w:marTop w:val="0"/>
      <w:marBottom w:val="0"/>
      <w:divBdr>
        <w:top w:val="none" w:sz="0" w:space="0" w:color="auto"/>
        <w:left w:val="none" w:sz="0" w:space="0" w:color="auto"/>
        <w:bottom w:val="none" w:sz="0" w:space="0" w:color="auto"/>
        <w:right w:val="none" w:sz="0" w:space="0" w:color="auto"/>
      </w:divBdr>
    </w:div>
    <w:div w:id="1720321396">
      <w:bodyDiv w:val="1"/>
      <w:marLeft w:val="0"/>
      <w:marRight w:val="0"/>
      <w:marTop w:val="0"/>
      <w:marBottom w:val="0"/>
      <w:divBdr>
        <w:top w:val="none" w:sz="0" w:space="0" w:color="auto"/>
        <w:left w:val="none" w:sz="0" w:space="0" w:color="auto"/>
        <w:bottom w:val="none" w:sz="0" w:space="0" w:color="auto"/>
        <w:right w:val="none" w:sz="0" w:space="0" w:color="auto"/>
      </w:divBdr>
    </w:div>
    <w:div w:id="1723359612">
      <w:bodyDiv w:val="1"/>
      <w:marLeft w:val="0"/>
      <w:marRight w:val="0"/>
      <w:marTop w:val="0"/>
      <w:marBottom w:val="0"/>
      <w:divBdr>
        <w:top w:val="none" w:sz="0" w:space="0" w:color="auto"/>
        <w:left w:val="none" w:sz="0" w:space="0" w:color="auto"/>
        <w:bottom w:val="none" w:sz="0" w:space="0" w:color="auto"/>
        <w:right w:val="none" w:sz="0" w:space="0" w:color="auto"/>
      </w:divBdr>
    </w:div>
    <w:div w:id="1723551418">
      <w:bodyDiv w:val="1"/>
      <w:marLeft w:val="0"/>
      <w:marRight w:val="0"/>
      <w:marTop w:val="0"/>
      <w:marBottom w:val="0"/>
      <w:divBdr>
        <w:top w:val="none" w:sz="0" w:space="0" w:color="auto"/>
        <w:left w:val="none" w:sz="0" w:space="0" w:color="auto"/>
        <w:bottom w:val="none" w:sz="0" w:space="0" w:color="auto"/>
        <w:right w:val="none" w:sz="0" w:space="0" w:color="auto"/>
      </w:divBdr>
    </w:div>
    <w:div w:id="1724136100">
      <w:bodyDiv w:val="1"/>
      <w:marLeft w:val="0"/>
      <w:marRight w:val="0"/>
      <w:marTop w:val="0"/>
      <w:marBottom w:val="0"/>
      <w:divBdr>
        <w:top w:val="none" w:sz="0" w:space="0" w:color="auto"/>
        <w:left w:val="none" w:sz="0" w:space="0" w:color="auto"/>
        <w:bottom w:val="none" w:sz="0" w:space="0" w:color="auto"/>
        <w:right w:val="none" w:sz="0" w:space="0" w:color="auto"/>
      </w:divBdr>
    </w:div>
    <w:div w:id="1724402606">
      <w:bodyDiv w:val="1"/>
      <w:marLeft w:val="0"/>
      <w:marRight w:val="0"/>
      <w:marTop w:val="0"/>
      <w:marBottom w:val="0"/>
      <w:divBdr>
        <w:top w:val="none" w:sz="0" w:space="0" w:color="auto"/>
        <w:left w:val="none" w:sz="0" w:space="0" w:color="auto"/>
        <w:bottom w:val="none" w:sz="0" w:space="0" w:color="auto"/>
        <w:right w:val="none" w:sz="0" w:space="0" w:color="auto"/>
      </w:divBdr>
    </w:div>
    <w:div w:id="1725177885">
      <w:bodyDiv w:val="1"/>
      <w:marLeft w:val="0"/>
      <w:marRight w:val="0"/>
      <w:marTop w:val="0"/>
      <w:marBottom w:val="0"/>
      <w:divBdr>
        <w:top w:val="none" w:sz="0" w:space="0" w:color="auto"/>
        <w:left w:val="none" w:sz="0" w:space="0" w:color="auto"/>
        <w:bottom w:val="none" w:sz="0" w:space="0" w:color="auto"/>
        <w:right w:val="none" w:sz="0" w:space="0" w:color="auto"/>
      </w:divBdr>
    </w:div>
    <w:div w:id="1725719147">
      <w:bodyDiv w:val="1"/>
      <w:marLeft w:val="0"/>
      <w:marRight w:val="0"/>
      <w:marTop w:val="0"/>
      <w:marBottom w:val="0"/>
      <w:divBdr>
        <w:top w:val="none" w:sz="0" w:space="0" w:color="auto"/>
        <w:left w:val="none" w:sz="0" w:space="0" w:color="auto"/>
        <w:bottom w:val="none" w:sz="0" w:space="0" w:color="auto"/>
        <w:right w:val="none" w:sz="0" w:space="0" w:color="auto"/>
      </w:divBdr>
      <w:divsChild>
        <w:div w:id="738789996">
          <w:marLeft w:val="480"/>
          <w:marRight w:val="0"/>
          <w:marTop w:val="0"/>
          <w:marBottom w:val="0"/>
          <w:divBdr>
            <w:top w:val="none" w:sz="0" w:space="0" w:color="auto"/>
            <w:left w:val="none" w:sz="0" w:space="0" w:color="auto"/>
            <w:bottom w:val="none" w:sz="0" w:space="0" w:color="auto"/>
            <w:right w:val="none" w:sz="0" w:space="0" w:color="auto"/>
          </w:divBdr>
        </w:div>
        <w:div w:id="1582524039">
          <w:marLeft w:val="480"/>
          <w:marRight w:val="0"/>
          <w:marTop w:val="0"/>
          <w:marBottom w:val="0"/>
          <w:divBdr>
            <w:top w:val="none" w:sz="0" w:space="0" w:color="auto"/>
            <w:left w:val="none" w:sz="0" w:space="0" w:color="auto"/>
            <w:bottom w:val="none" w:sz="0" w:space="0" w:color="auto"/>
            <w:right w:val="none" w:sz="0" w:space="0" w:color="auto"/>
          </w:divBdr>
        </w:div>
        <w:div w:id="44067110">
          <w:marLeft w:val="480"/>
          <w:marRight w:val="0"/>
          <w:marTop w:val="0"/>
          <w:marBottom w:val="0"/>
          <w:divBdr>
            <w:top w:val="none" w:sz="0" w:space="0" w:color="auto"/>
            <w:left w:val="none" w:sz="0" w:space="0" w:color="auto"/>
            <w:bottom w:val="none" w:sz="0" w:space="0" w:color="auto"/>
            <w:right w:val="none" w:sz="0" w:space="0" w:color="auto"/>
          </w:divBdr>
        </w:div>
        <w:div w:id="206651895">
          <w:marLeft w:val="480"/>
          <w:marRight w:val="0"/>
          <w:marTop w:val="0"/>
          <w:marBottom w:val="0"/>
          <w:divBdr>
            <w:top w:val="none" w:sz="0" w:space="0" w:color="auto"/>
            <w:left w:val="none" w:sz="0" w:space="0" w:color="auto"/>
            <w:bottom w:val="none" w:sz="0" w:space="0" w:color="auto"/>
            <w:right w:val="none" w:sz="0" w:space="0" w:color="auto"/>
          </w:divBdr>
        </w:div>
        <w:div w:id="1266036018">
          <w:marLeft w:val="480"/>
          <w:marRight w:val="0"/>
          <w:marTop w:val="0"/>
          <w:marBottom w:val="0"/>
          <w:divBdr>
            <w:top w:val="none" w:sz="0" w:space="0" w:color="auto"/>
            <w:left w:val="none" w:sz="0" w:space="0" w:color="auto"/>
            <w:bottom w:val="none" w:sz="0" w:space="0" w:color="auto"/>
            <w:right w:val="none" w:sz="0" w:space="0" w:color="auto"/>
          </w:divBdr>
        </w:div>
        <w:div w:id="1971201286">
          <w:marLeft w:val="480"/>
          <w:marRight w:val="0"/>
          <w:marTop w:val="0"/>
          <w:marBottom w:val="0"/>
          <w:divBdr>
            <w:top w:val="none" w:sz="0" w:space="0" w:color="auto"/>
            <w:left w:val="none" w:sz="0" w:space="0" w:color="auto"/>
            <w:bottom w:val="none" w:sz="0" w:space="0" w:color="auto"/>
            <w:right w:val="none" w:sz="0" w:space="0" w:color="auto"/>
          </w:divBdr>
        </w:div>
        <w:div w:id="1748574364">
          <w:marLeft w:val="480"/>
          <w:marRight w:val="0"/>
          <w:marTop w:val="0"/>
          <w:marBottom w:val="0"/>
          <w:divBdr>
            <w:top w:val="none" w:sz="0" w:space="0" w:color="auto"/>
            <w:left w:val="none" w:sz="0" w:space="0" w:color="auto"/>
            <w:bottom w:val="none" w:sz="0" w:space="0" w:color="auto"/>
            <w:right w:val="none" w:sz="0" w:space="0" w:color="auto"/>
          </w:divBdr>
        </w:div>
        <w:div w:id="352464998">
          <w:marLeft w:val="480"/>
          <w:marRight w:val="0"/>
          <w:marTop w:val="0"/>
          <w:marBottom w:val="0"/>
          <w:divBdr>
            <w:top w:val="none" w:sz="0" w:space="0" w:color="auto"/>
            <w:left w:val="none" w:sz="0" w:space="0" w:color="auto"/>
            <w:bottom w:val="none" w:sz="0" w:space="0" w:color="auto"/>
            <w:right w:val="none" w:sz="0" w:space="0" w:color="auto"/>
          </w:divBdr>
        </w:div>
        <w:div w:id="1453599265">
          <w:marLeft w:val="480"/>
          <w:marRight w:val="0"/>
          <w:marTop w:val="0"/>
          <w:marBottom w:val="0"/>
          <w:divBdr>
            <w:top w:val="none" w:sz="0" w:space="0" w:color="auto"/>
            <w:left w:val="none" w:sz="0" w:space="0" w:color="auto"/>
            <w:bottom w:val="none" w:sz="0" w:space="0" w:color="auto"/>
            <w:right w:val="none" w:sz="0" w:space="0" w:color="auto"/>
          </w:divBdr>
        </w:div>
        <w:div w:id="1116869130">
          <w:marLeft w:val="480"/>
          <w:marRight w:val="0"/>
          <w:marTop w:val="0"/>
          <w:marBottom w:val="0"/>
          <w:divBdr>
            <w:top w:val="none" w:sz="0" w:space="0" w:color="auto"/>
            <w:left w:val="none" w:sz="0" w:space="0" w:color="auto"/>
            <w:bottom w:val="none" w:sz="0" w:space="0" w:color="auto"/>
            <w:right w:val="none" w:sz="0" w:space="0" w:color="auto"/>
          </w:divBdr>
        </w:div>
        <w:div w:id="282420526">
          <w:marLeft w:val="480"/>
          <w:marRight w:val="0"/>
          <w:marTop w:val="0"/>
          <w:marBottom w:val="0"/>
          <w:divBdr>
            <w:top w:val="none" w:sz="0" w:space="0" w:color="auto"/>
            <w:left w:val="none" w:sz="0" w:space="0" w:color="auto"/>
            <w:bottom w:val="none" w:sz="0" w:space="0" w:color="auto"/>
            <w:right w:val="none" w:sz="0" w:space="0" w:color="auto"/>
          </w:divBdr>
        </w:div>
        <w:div w:id="790704491">
          <w:marLeft w:val="480"/>
          <w:marRight w:val="0"/>
          <w:marTop w:val="0"/>
          <w:marBottom w:val="0"/>
          <w:divBdr>
            <w:top w:val="none" w:sz="0" w:space="0" w:color="auto"/>
            <w:left w:val="none" w:sz="0" w:space="0" w:color="auto"/>
            <w:bottom w:val="none" w:sz="0" w:space="0" w:color="auto"/>
            <w:right w:val="none" w:sz="0" w:space="0" w:color="auto"/>
          </w:divBdr>
        </w:div>
        <w:div w:id="1602954509">
          <w:marLeft w:val="480"/>
          <w:marRight w:val="0"/>
          <w:marTop w:val="0"/>
          <w:marBottom w:val="0"/>
          <w:divBdr>
            <w:top w:val="none" w:sz="0" w:space="0" w:color="auto"/>
            <w:left w:val="none" w:sz="0" w:space="0" w:color="auto"/>
            <w:bottom w:val="none" w:sz="0" w:space="0" w:color="auto"/>
            <w:right w:val="none" w:sz="0" w:space="0" w:color="auto"/>
          </w:divBdr>
        </w:div>
        <w:div w:id="1672442984">
          <w:marLeft w:val="480"/>
          <w:marRight w:val="0"/>
          <w:marTop w:val="0"/>
          <w:marBottom w:val="0"/>
          <w:divBdr>
            <w:top w:val="none" w:sz="0" w:space="0" w:color="auto"/>
            <w:left w:val="none" w:sz="0" w:space="0" w:color="auto"/>
            <w:bottom w:val="none" w:sz="0" w:space="0" w:color="auto"/>
            <w:right w:val="none" w:sz="0" w:space="0" w:color="auto"/>
          </w:divBdr>
        </w:div>
        <w:div w:id="1619871052">
          <w:marLeft w:val="480"/>
          <w:marRight w:val="0"/>
          <w:marTop w:val="0"/>
          <w:marBottom w:val="0"/>
          <w:divBdr>
            <w:top w:val="none" w:sz="0" w:space="0" w:color="auto"/>
            <w:left w:val="none" w:sz="0" w:space="0" w:color="auto"/>
            <w:bottom w:val="none" w:sz="0" w:space="0" w:color="auto"/>
            <w:right w:val="none" w:sz="0" w:space="0" w:color="auto"/>
          </w:divBdr>
        </w:div>
        <w:div w:id="443887958">
          <w:marLeft w:val="480"/>
          <w:marRight w:val="0"/>
          <w:marTop w:val="0"/>
          <w:marBottom w:val="0"/>
          <w:divBdr>
            <w:top w:val="none" w:sz="0" w:space="0" w:color="auto"/>
            <w:left w:val="none" w:sz="0" w:space="0" w:color="auto"/>
            <w:bottom w:val="none" w:sz="0" w:space="0" w:color="auto"/>
            <w:right w:val="none" w:sz="0" w:space="0" w:color="auto"/>
          </w:divBdr>
        </w:div>
        <w:div w:id="1479959633">
          <w:marLeft w:val="480"/>
          <w:marRight w:val="0"/>
          <w:marTop w:val="0"/>
          <w:marBottom w:val="0"/>
          <w:divBdr>
            <w:top w:val="none" w:sz="0" w:space="0" w:color="auto"/>
            <w:left w:val="none" w:sz="0" w:space="0" w:color="auto"/>
            <w:bottom w:val="none" w:sz="0" w:space="0" w:color="auto"/>
            <w:right w:val="none" w:sz="0" w:space="0" w:color="auto"/>
          </w:divBdr>
        </w:div>
        <w:div w:id="649558652">
          <w:marLeft w:val="480"/>
          <w:marRight w:val="0"/>
          <w:marTop w:val="0"/>
          <w:marBottom w:val="0"/>
          <w:divBdr>
            <w:top w:val="none" w:sz="0" w:space="0" w:color="auto"/>
            <w:left w:val="none" w:sz="0" w:space="0" w:color="auto"/>
            <w:bottom w:val="none" w:sz="0" w:space="0" w:color="auto"/>
            <w:right w:val="none" w:sz="0" w:space="0" w:color="auto"/>
          </w:divBdr>
        </w:div>
        <w:div w:id="481507036">
          <w:marLeft w:val="480"/>
          <w:marRight w:val="0"/>
          <w:marTop w:val="0"/>
          <w:marBottom w:val="0"/>
          <w:divBdr>
            <w:top w:val="none" w:sz="0" w:space="0" w:color="auto"/>
            <w:left w:val="none" w:sz="0" w:space="0" w:color="auto"/>
            <w:bottom w:val="none" w:sz="0" w:space="0" w:color="auto"/>
            <w:right w:val="none" w:sz="0" w:space="0" w:color="auto"/>
          </w:divBdr>
        </w:div>
        <w:div w:id="927662371">
          <w:marLeft w:val="480"/>
          <w:marRight w:val="0"/>
          <w:marTop w:val="0"/>
          <w:marBottom w:val="0"/>
          <w:divBdr>
            <w:top w:val="none" w:sz="0" w:space="0" w:color="auto"/>
            <w:left w:val="none" w:sz="0" w:space="0" w:color="auto"/>
            <w:bottom w:val="none" w:sz="0" w:space="0" w:color="auto"/>
            <w:right w:val="none" w:sz="0" w:space="0" w:color="auto"/>
          </w:divBdr>
        </w:div>
        <w:div w:id="606737162">
          <w:marLeft w:val="480"/>
          <w:marRight w:val="0"/>
          <w:marTop w:val="0"/>
          <w:marBottom w:val="0"/>
          <w:divBdr>
            <w:top w:val="none" w:sz="0" w:space="0" w:color="auto"/>
            <w:left w:val="none" w:sz="0" w:space="0" w:color="auto"/>
            <w:bottom w:val="none" w:sz="0" w:space="0" w:color="auto"/>
            <w:right w:val="none" w:sz="0" w:space="0" w:color="auto"/>
          </w:divBdr>
        </w:div>
        <w:div w:id="70009997">
          <w:marLeft w:val="480"/>
          <w:marRight w:val="0"/>
          <w:marTop w:val="0"/>
          <w:marBottom w:val="0"/>
          <w:divBdr>
            <w:top w:val="none" w:sz="0" w:space="0" w:color="auto"/>
            <w:left w:val="none" w:sz="0" w:space="0" w:color="auto"/>
            <w:bottom w:val="none" w:sz="0" w:space="0" w:color="auto"/>
            <w:right w:val="none" w:sz="0" w:space="0" w:color="auto"/>
          </w:divBdr>
        </w:div>
        <w:div w:id="2053075082">
          <w:marLeft w:val="480"/>
          <w:marRight w:val="0"/>
          <w:marTop w:val="0"/>
          <w:marBottom w:val="0"/>
          <w:divBdr>
            <w:top w:val="none" w:sz="0" w:space="0" w:color="auto"/>
            <w:left w:val="none" w:sz="0" w:space="0" w:color="auto"/>
            <w:bottom w:val="none" w:sz="0" w:space="0" w:color="auto"/>
            <w:right w:val="none" w:sz="0" w:space="0" w:color="auto"/>
          </w:divBdr>
        </w:div>
        <w:div w:id="148834516">
          <w:marLeft w:val="480"/>
          <w:marRight w:val="0"/>
          <w:marTop w:val="0"/>
          <w:marBottom w:val="0"/>
          <w:divBdr>
            <w:top w:val="none" w:sz="0" w:space="0" w:color="auto"/>
            <w:left w:val="none" w:sz="0" w:space="0" w:color="auto"/>
            <w:bottom w:val="none" w:sz="0" w:space="0" w:color="auto"/>
            <w:right w:val="none" w:sz="0" w:space="0" w:color="auto"/>
          </w:divBdr>
        </w:div>
        <w:div w:id="1087921338">
          <w:marLeft w:val="480"/>
          <w:marRight w:val="0"/>
          <w:marTop w:val="0"/>
          <w:marBottom w:val="0"/>
          <w:divBdr>
            <w:top w:val="none" w:sz="0" w:space="0" w:color="auto"/>
            <w:left w:val="none" w:sz="0" w:space="0" w:color="auto"/>
            <w:bottom w:val="none" w:sz="0" w:space="0" w:color="auto"/>
            <w:right w:val="none" w:sz="0" w:space="0" w:color="auto"/>
          </w:divBdr>
        </w:div>
        <w:div w:id="2055735995">
          <w:marLeft w:val="480"/>
          <w:marRight w:val="0"/>
          <w:marTop w:val="0"/>
          <w:marBottom w:val="0"/>
          <w:divBdr>
            <w:top w:val="none" w:sz="0" w:space="0" w:color="auto"/>
            <w:left w:val="none" w:sz="0" w:space="0" w:color="auto"/>
            <w:bottom w:val="none" w:sz="0" w:space="0" w:color="auto"/>
            <w:right w:val="none" w:sz="0" w:space="0" w:color="auto"/>
          </w:divBdr>
        </w:div>
        <w:div w:id="723524578">
          <w:marLeft w:val="480"/>
          <w:marRight w:val="0"/>
          <w:marTop w:val="0"/>
          <w:marBottom w:val="0"/>
          <w:divBdr>
            <w:top w:val="none" w:sz="0" w:space="0" w:color="auto"/>
            <w:left w:val="none" w:sz="0" w:space="0" w:color="auto"/>
            <w:bottom w:val="none" w:sz="0" w:space="0" w:color="auto"/>
            <w:right w:val="none" w:sz="0" w:space="0" w:color="auto"/>
          </w:divBdr>
        </w:div>
        <w:div w:id="884298187">
          <w:marLeft w:val="480"/>
          <w:marRight w:val="0"/>
          <w:marTop w:val="0"/>
          <w:marBottom w:val="0"/>
          <w:divBdr>
            <w:top w:val="none" w:sz="0" w:space="0" w:color="auto"/>
            <w:left w:val="none" w:sz="0" w:space="0" w:color="auto"/>
            <w:bottom w:val="none" w:sz="0" w:space="0" w:color="auto"/>
            <w:right w:val="none" w:sz="0" w:space="0" w:color="auto"/>
          </w:divBdr>
        </w:div>
        <w:div w:id="164394310">
          <w:marLeft w:val="480"/>
          <w:marRight w:val="0"/>
          <w:marTop w:val="0"/>
          <w:marBottom w:val="0"/>
          <w:divBdr>
            <w:top w:val="none" w:sz="0" w:space="0" w:color="auto"/>
            <w:left w:val="none" w:sz="0" w:space="0" w:color="auto"/>
            <w:bottom w:val="none" w:sz="0" w:space="0" w:color="auto"/>
            <w:right w:val="none" w:sz="0" w:space="0" w:color="auto"/>
          </w:divBdr>
        </w:div>
        <w:div w:id="856843917">
          <w:marLeft w:val="480"/>
          <w:marRight w:val="0"/>
          <w:marTop w:val="0"/>
          <w:marBottom w:val="0"/>
          <w:divBdr>
            <w:top w:val="none" w:sz="0" w:space="0" w:color="auto"/>
            <w:left w:val="none" w:sz="0" w:space="0" w:color="auto"/>
            <w:bottom w:val="none" w:sz="0" w:space="0" w:color="auto"/>
            <w:right w:val="none" w:sz="0" w:space="0" w:color="auto"/>
          </w:divBdr>
        </w:div>
        <w:div w:id="1606300833">
          <w:marLeft w:val="480"/>
          <w:marRight w:val="0"/>
          <w:marTop w:val="0"/>
          <w:marBottom w:val="0"/>
          <w:divBdr>
            <w:top w:val="none" w:sz="0" w:space="0" w:color="auto"/>
            <w:left w:val="none" w:sz="0" w:space="0" w:color="auto"/>
            <w:bottom w:val="none" w:sz="0" w:space="0" w:color="auto"/>
            <w:right w:val="none" w:sz="0" w:space="0" w:color="auto"/>
          </w:divBdr>
        </w:div>
        <w:div w:id="585725431">
          <w:marLeft w:val="480"/>
          <w:marRight w:val="0"/>
          <w:marTop w:val="0"/>
          <w:marBottom w:val="0"/>
          <w:divBdr>
            <w:top w:val="none" w:sz="0" w:space="0" w:color="auto"/>
            <w:left w:val="none" w:sz="0" w:space="0" w:color="auto"/>
            <w:bottom w:val="none" w:sz="0" w:space="0" w:color="auto"/>
            <w:right w:val="none" w:sz="0" w:space="0" w:color="auto"/>
          </w:divBdr>
        </w:div>
        <w:div w:id="984897146">
          <w:marLeft w:val="480"/>
          <w:marRight w:val="0"/>
          <w:marTop w:val="0"/>
          <w:marBottom w:val="0"/>
          <w:divBdr>
            <w:top w:val="none" w:sz="0" w:space="0" w:color="auto"/>
            <w:left w:val="none" w:sz="0" w:space="0" w:color="auto"/>
            <w:bottom w:val="none" w:sz="0" w:space="0" w:color="auto"/>
            <w:right w:val="none" w:sz="0" w:space="0" w:color="auto"/>
          </w:divBdr>
        </w:div>
        <w:div w:id="731661427">
          <w:marLeft w:val="480"/>
          <w:marRight w:val="0"/>
          <w:marTop w:val="0"/>
          <w:marBottom w:val="0"/>
          <w:divBdr>
            <w:top w:val="none" w:sz="0" w:space="0" w:color="auto"/>
            <w:left w:val="none" w:sz="0" w:space="0" w:color="auto"/>
            <w:bottom w:val="none" w:sz="0" w:space="0" w:color="auto"/>
            <w:right w:val="none" w:sz="0" w:space="0" w:color="auto"/>
          </w:divBdr>
        </w:div>
        <w:div w:id="198903755">
          <w:marLeft w:val="480"/>
          <w:marRight w:val="0"/>
          <w:marTop w:val="0"/>
          <w:marBottom w:val="0"/>
          <w:divBdr>
            <w:top w:val="none" w:sz="0" w:space="0" w:color="auto"/>
            <w:left w:val="none" w:sz="0" w:space="0" w:color="auto"/>
            <w:bottom w:val="none" w:sz="0" w:space="0" w:color="auto"/>
            <w:right w:val="none" w:sz="0" w:space="0" w:color="auto"/>
          </w:divBdr>
        </w:div>
        <w:div w:id="1984658204">
          <w:marLeft w:val="480"/>
          <w:marRight w:val="0"/>
          <w:marTop w:val="0"/>
          <w:marBottom w:val="0"/>
          <w:divBdr>
            <w:top w:val="none" w:sz="0" w:space="0" w:color="auto"/>
            <w:left w:val="none" w:sz="0" w:space="0" w:color="auto"/>
            <w:bottom w:val="none" w:sz="0" w:space="0" w:color="auto"/>
            <w:right w:val="none" w:sz="0" w:space="0" w:color="auto"/>
          </w:divBdr>
        </w:div>
        <w:div w:id="499660882">
          <w:marLeft w:val="480"/>
          <w:marRight w:val="0"/>
          <w:marTop w:val="0"/>
          <w:marBottom w:val="0"/>
          <w:divBdr>
            <w:top w:val="none" w:sz="0" w:space="0" w:color="auto"/>
            <w:left w:val="none" w:sz="0" w:space="0" w:color="auto"/>
            <w:bottom w:val="none" w:sz="0" w:space="0" w:color="auto"/>
            <w:right w:val="none" w:sz="0" w:space="0" w:color="auto"/>
          </w:divBdr>
        </w:div>
        <w:div w:id="760105671">
          <w:marLeft w:val="480"/>
          <w:marRight w:val="0"/>
          <w:marTop w:val="0"/>
          <w:marBottom w:val="0"/>
          <w:divBdr>
            <w:top w:val="none" w:sz="0" w:space="0" w:color="auto"/>
            <w:left w:val="none" w:sz="0" w:space="0" w:color="auto"/>
            <w:bottom w:val="none" w:sz="0" w:space="0" w:color="auto"/>
            <w:right w:val="none" w:sz="0" w:space="0" w:color="auto"/>
          </w:divBdr>
        </w:div>
        <w:div w:id="1681197620">
          <w:marLeft w:val="480"/>
          <w:marRight w:val="0"/>
          <w:marTop w:val="0"/>
          <w:marBottom w:val="0"/>
          <w:divBdr>
            <w:top w:val="none" w:sz="0" w:space="0" w:color="auto"/>
            <w:left w:val="none" w:sz="0" w:space="0" w:color="auto"/>
            <w:bottom w:val="none" w:sz="0" w:space="0" w:color="auto"/>
            <w:right w:val="none" w:sz="0" w:space="0" w:color="auto"/>
          </w:divBdr>
        </w:div>
        <w:div w:id="1837838299">
          <w:marLeft w:val="480"/>
          <w:marRight w:val="0"/>
          <w:marTop w:val="0"/>
          <w:marBottom w:val="0"/>
          <w:divBdr>
            <w:top w:val="none" w:sz="0" w:space="0" w:color="auto"/>
            <w:left w:val="none" w:sz="0" w:space="0" w:color="auto"/>
            <w:bottom w:val="none" w:sz="0" w:space="0" w:color="auto"/>
            <w:right w:val="none" w:sz="0" w:space="0" w:color="auto"/>
          </w:divBdr>
        </w:div>
        <w:div w:id="2138067141">
          <w:marLeft w:val="480"/>
          <w:marRight w:val="0"/>
          <w:marTop w:val="0"/>
          <w:marBottom w:val="0"/>
          <w:divBdr>
            <w:top w:val="none" w:sz="0" w:space="0" w:color="auto"/>
            <w:left w:val="none" w:sz="0" w:space="0" w:color="auto"/>
            <w:bottom w:val="none" w:sz="0" w:space="0" w:color="auto"/>
            <w:right w:val="none" w:sz="0" w:space="0" w:color="auto"/>
          </w:divBdr>
        </w:div>
        <w:div w:id="639269515">
          <w:marLeft w:val="480"/>
          <w:marRight w:val="0"/>
          <w:marTop w:val="0"/>
          <w:marBottom w:val="0"/>
          <w:divBdr>
            <w:top w:val="none" w:sz="0" w:space="0" w:color="auto"/>
            <w:left w:val="none" w:sz="0" w:space="0" w:color="auto"/>
            <w:bottom w:val="none" w:sz="0" w:space="0" w:color="auto"/>
            <w:right w:val="none" w:sz="0" w:space="0" w:color="auto"/>
          </w:divBdr>
        </w:div>
        <w:div w:id="1106461880">
          <w:marLeft w:val="480"/>
          <w:marRight w:val="0"/>
          <w:marTop w:val="0"/>
          <w:marBottom w:val="0"/>
          <w:divBdr>
            <w:top w:val="none" w:sz="0" w:space="0" w:color="auto"/>
            <w:left w:val="none" w:sz="0" w:space="0" w:color="auto"/>
            <w:bottom w:val="none" w:sz="0" w:space="0" w:color="auto"/>
            <w:right w:val="none" w:sz="0" w:space="0" w:color="auto"/>
          </w:divBdr>
        </w:div>
        <w:div w:id="1667050838">
          <w:marLeft w:val="480"/>
          <w:marRight w:val="0"/>
          <w:marTop w:val="0"/>
          <w:marBottom w:val="0"/>
          <w:divBdr>
            <w:top w:val="none" w:sz="0" w:space="0" w:color="auto"/>
            <w:left w:val="none" w:sz="0" w:space="0" w:color="auto"/>
            <w:bottom w:val="none" w:sz="0" w:space="0" w:color="auto"/>
            <w:right w:val="none" w:sz="0" w:space="0" w:color="auto"/>
          </w:divBdr>
        </w:div>
        <w:div w:id="1179151831">
          <w:marLeft w:val="480"/>
          <w:marRight w:val="0"/>
          <w:marTop w:val="0"/>
          <w:marBottom w:val="0"/>
          <w:divBdr>
            <w:top w:val="none" w:sz="0" w:space="0" w:color="auto"/>
            <w:left w:val="none" w:sz="0" w:space="0" w:color="auto"/>
            <w:bottom w:val="none" w:sz="0" w:space="0" w:color="auto"/>
            <w:right w:val="none" w:sz="0" w:space="0" w:color="auto"/>
          </w:divBdr>
        </w:div>
        <w:div w:id="149249334">
          <w:marLeft w:val="480"/>
          <w:marRight w:val="0"/>
          <w:marTop w:val="0"/>
          <w:marBottom w:val="0"/>
          <w:divBdr>
            <w:top w:val="none" w:sz="0" w:space="0" w:color="auto"/>
            <w:left w:val="none" w:sz="0" w:space="0" w:color="auto"/>
            <w:bottom w:val="none" w:sz="0" w:space="0" w:color="auto"/>
            <w:right w:val="none" w:sz="0" w:space="0" w:color="auto"/>
          </w:divBdr>
        </w:div>
        <w:div w:id="208418934">
          <w:marLeft w:val="480"/>
          <w:marRight w:val="0"/>
          <w:marTop w:val="0"/>
          <w:marBottom w:val="0"/>
          <w:divBdr>
            <w:top w:val="none" w:sz="0" w:space="0" w:color="auto"/>
            <w:left w:val="none" w:sz="0" w:space="0" w:color="auto"/>
            <w:bottom w:val="none" w:sz="0" w:space="0" w:color="auto"/>
            <w:right w:val="none" w:sz="0" w:space="0" w:color="auto"/>
          </w:divBdr>
        </w:div>
        <w:div w:id="650252830">
          <w:marLeft w:val="480"/>
          <w:marRight w:val="0"/>
          <w:marTop w:val="0"/>
          <w:marBottom w:val="0"/>
          <w:divBdr>
            <w:top w:val="none" w:sz="0" w:space="0" w:color="auto"/>
            <w:left w:val="none" w:sz="0" w:space="0" w:color="auto"/>
            <w:bottom w:val="none" w:sz="0" w:space="0" w:color="auto"/>
            <w:right w:val="none" w:sz="0" w:space="0" w:color="auto"/>
          </w:divBdr>
        </w:div>
        <w:div w:id="579490548">
          <w:marLeft w:val="480"/>
          <w:marRight w:val="0"/>
          <w:marTop w:val="0"/>
          <w:marBottom w:val="0"/>
          <w:divBdr>
            <w:top w:val="none" w:sz="0" w:space="0" w:color="auto"/>
            <w:left w:val="none" w:sz="0" w:space="0" w:color="auto"/>
            <w:bottom w:val="none" w:sz="0" w:space="0" w:color="auto"/>
            <w:right w:val="none" w:sz="0" w:space="0" w:color="auto"/>
          </w:divBdr>
        </w:div>
        <w:div w:id="2085763197">
          <w:marLeft w:val="480"/>
          <w:marRight w:val="0"/>
          <w:marTop w:val="0"/>
          <w:marBottom w:val="0"/>
          <w:divBdr>
            <w:top w:val="none" w:sz="0" w:space="0" w:color="auto"/>
            <w:left w:val="none" w:sz="0" w:space="0" w:color="auto"/>
            <w:bottom w:val="none" w:sz="0" w:space="0" w:color="auto"/>
            <w:right w:val="none" w:sz="0" w:space="0" w:color="auto"/>
          </w:divBdr>
        </w:div>
        <w:div w:id="618797598">
          <w:marLeft w:val="480"/>
          <w:marRight w:val="0"/>
          <w:marTop w:val="0"/>
          <w:marBottom w:val="0"/>
          <w:divBdr>
            <w:top w:val="none" w:sz="0" w:space="0" w:color="auto"/>
            <w:left w:val="none" w:sz="0" w:space="0" w:color="auto"/>
            <w:bottom w:val="none" w:sz="0" w:space="0" w:color="auto"/>
            <w:right w:val="none" w:sz="0" w:space="0" w:color="auto"/>
          </w:divBdr>
        </w:div>
        <w:div w:id="309941515">
          <w:marLeft w:val="480"/>
          <w:marRight w:val="0"/>
          <w:marTop w:val="0"/>
          <w:marBottom w:val="0"/>
          <w:divBdr>
            <w:top w:val="none" w:sz="0" w:space="0" w:color="auto"/>
            <w:left w:val="none" w:sz="0" w:space="0" w:color="auto"/>
            <w:bottom w:val="none" w:sz="0" w:space="0" w:color="auto"/>
            <w:right w:val="none" w:sz="0" w:space="0" w:color="auto"/>
          </w:divBdr>
        </w:div>
        <w:div w:id="776604630">
          <w:marLeft w:val="480"/>
          <w:marRight w:val="0"/>
          <w:marTop w:val="0"/>
          <w:marBottom w:val="0"/>
          <w:divBdr>
            <w:top w:val="none" w:sz="0" w:space="0" w:color="auto"/>
            <w:left w:val="none" w:sz="0" w:space="0" w:color="auto"/>
            <w:bottom w:val="none" w:sz="0" w:space="0" w:color="auto"/>
            <w:right w:val="none" w:sz="0" w:space="0" w:color="auto"/>
          </w:divBdr>
        </w:div>
        <w:div w:id="238098941">
          <w:marLeft w:val="480"/>
          <w:marRight w:val="0"/>
          <w:marTop w:val="0"/>
          <w:marBottom w:val="0"/>
          <w:divBdr>
            <w:top w:val="none" w:sz="0" w:space="0" w:color="auto"/>
            <w:left w:val="none" w:sz="0" w:space="0" w:color="auto"/>
            <w:bottom w:val="none" w:sz="0" w:space="0" w:color="auto"/>
            <w:right w:val="none" w:sz="0" w:space="0" w:color="auto"/>
          </w:divBdr>
        </w:div>
        <w:div w:id="232401178">
          <w:marLeft w:val="480"/>
          <w:marRight w:val="0"/>
          <w:marTop w:val="0"/>
          <w:marBottom w:val="0"/>
          <w:divBdr>
            <w:top w:val="none" w:sz="0" w:space="0" w:color="auto"/>
            <w:left w:val="none" w:sz="0" w:space="0" w:color="auto"/>
            <w:bottom w:val="none" w:sz="0" w:space="0" w:color="auto"/>
            <w:right w:val="none" w:sz="0" w:space="0" w:color="auto"/>
          </w:divBdr>
        </w:div>
        <w:div w:id="1905605538">
          <w:marLeft w:val="480"/>
          <w:marRight w:val="0"/>
          <w:marTop w:val="0"/>
          <w:marBottom w:val="0"/>
          <w:divBdr>
            <w:top w:val="none" w:sz="0" w:space="0" w:color="auto"/>
            <w:left w:val="none" w:sz="0" w:space="0" w:color="auto"/>
            <w:bottom w:val="none" w:sz="0" w:space="0" w:color="auto"/>
            <w:right w:val="none" w:sz="0" w:space="0" w:color="auto"/>
          </w:divBdr>
        </w:div>
        <w:div w:id="1536505189">
          <w:marLeft w:val="480"/>
          <w:marRight w:val="0"/>
          <w:marTop w:val="0"/>
          <w:marBottom w:val="0"/>
          <w:divBdr>
            <w:top w:val="none" w:sz="0" w:space="0" w:color="auto"/>
            <w:left w:val="none" w:sz="0" w:space="0" w:color="auto"/>
            <w:bottom w:val="none" w:sz="0" w:space="0" w:color="auto"/>
            <w:right w:val="none" w:sz="0" w:space="0" w:color="auto"/>
          </w:divBdr>
        </w:div>
        <w:div w:id="1970279233">
          <w:marLeft w:val="480"/>
          <w:marRight w:val="0"/>
          <w:marTop w:val="0"/>
          <w:marBottom w:val="0"/>
          <w:divBdr>
            <w:top w:val="none" w:sz="0" w:space="0" w:color="auto"/>
            <w:left w:val="none" w:sz="0" w:space="0" w:color="auto"/>
            <w:bottom w:val="none" w:sz="0" w:space="0" w:color="auto"/>
            <w:right w:val="none" w:sz="0" w:space="0" w:color="auto"/>
          </w:divBdr>
        </w:div>
        <w:div w:id="1126584595">
          <w:marLeft w:val="480"/>
          <w:marRight w:val="0"/>
          <w:marTop w:val="0"/>
          <w:marBottom w:val="0"/>
          <w:divBdr>
            <w:top w:val="none" w:sz="0" w:space="0" w:color="auto"/>
            <w:left w:val="none" w:sz="0" w:space="0" w:color="auto"/>
            <w:bottom w:val="none" w:sz="0" w:space="0" w:color="auto"/>
            <w:right w:val="none" w:sz="0" w:space="0" w:color="auto"/>
          </w:divBdr>
        </w:div>
        <w:div w:id="1620526936">
          <w:marLeft w:val="480"/>
          <w:marRight w:val="0"/>
          <w:marTop w:val="0"/>
          <w:marBottom w:val="0"/>
          <w:divBdr>
            <w:top w:val="none" w:sz="0" w:space="0" w:color="auto"/>
            <w:left w:val="none" w:sz="0" w:space="0" w:color="auto"/>
            <w:bottom w:val="none" w:sz="0" w:space="0" w:color="auto"/>
            <w:right w:val="none" w:sz="0" w:space="0" w:color="auto"/>
          </w:divBdr>
        </w:div>
        <w:div w:id="321860942">
          <w:marLeft w:val="480"/>
          <w:marRight w:val="0"/>
          <w:marTop w:val="0"/>
          <w:marBottom w:val="0"/>
          <w:divBdr>
            <w:top w:val="none" w:sz="0" w:space="0" w:color="auto"/>
            <w:left w:val="none" w:sz="0" w:space="0" w:color="auto"/>
            <w:bottom w:val="none" w:sz="0" w:space="0" w:color="auto"/>
            <w:right w:val="none" w:sz="0" w:space="0" w:color="auto"/>
          </w:divBdr>
        </w:div>
        <w:div w:id="450900361">
          <w:marLeft w:val="480"/>
          <w:marRight w:val="0"/>
          <w:marTop w:val="0"/>
          <w:marBottom w:val="0"/>
          <w:divBdr>
            <w:top w:val="none" w:sz="0" w:space="0" w:color="auto"/>
            <w:left w:val="none" w:sz="0" w:space="0" w:color="auto"/>
            <w:bottom w:val="none" w:sz="0" w:space="0" w:color="auto"/>
            <w:right w:val="none" w:sz="0" w:space="0" w:color="auto"/>
          </w:divBdr>
        </w:div>
        <w:div w:id="2060321416">
          <w:marLeft w:val="480"/>
          <w:marRight w:val="0"/>
          <w:marTop w:val="0"/>
          <w:marBottom w:val="0"/>
          <w:divBdr>
            <w:top w:val="none" w:sz="0" w:space="0" w:color="auto"/>
            <w:left w:val="none" w:sz="0" w:space="0" w:color="auto"/>
            <w:bottom w:val="none" w:sz="0" w:space="0" w:color="auto"/>
            <w:right w:val="none" w:sz="0" w:space="0" w:color="auto"/>
          </w:divBdr>
        </w:div>
        <w:div w:id="691956864">
          <w:marLeft w:val="480"/>
          <w:marRight w:val="0"/>
          <w:marTop w:val="0"/>
          <w:marBottom w:val="0"/>
          <w:divBdr>
            <w:top w:val="none" w:sz="0" w:space="0" w:color="auto"/>
            <w:left w:val="none" w:sz="0" w:space="0" w:color="auto"/>
            <w:bottom w:val="none" w:sz="0" w:space="0" w:color="auto"/>
            <w:right w:val="none" w:sz="0" w:space="0" w:color="auto"/>
          </w:divBdr>
        </w:div>
        <w:div w:id="497692665">
          <w:marLeft w:val="480"/>
          <w:marRight w:val="0"/>
          <w:marTop w:val="0"/>
          <w:marBottom w:val="0"/>
          <w:divBdr>
            <w:top w:val="none" w:sz="0" w:space="0" w:color="auto"/>
            <w:left w:val="none" w:sz="0" w:space="0" w:color="auto"/>
            <w:bottom w:val="none" w:sz="0" w:space="0" w:color="auto"/>
            <w:right w:val="none" w:sz="0" w:space="0" w:color="auto"/>
          </w:divBdr>
        </w:div>
        <w:div w:id="40327661">
          <w:marLeft w:val="480"/>
          <w:marRight w:val="0"/>
          <w:marTop w:val="0"/>
          <w:marBottom w:val="0"/>
          <w:divBdr>
            <w:top w:val="none" w:sz="0" w:space="0" w:color="auto"/>
            <w:left w:val="none" w:sz="0" w:space="0" w:color="auto"/>
            <w:bottom w:val="none" w:sz="0" w:space="0" w:color="auto"/>
            <w:right w:val="none" w:sz="0" w:space="0" w:color="auto"/>
          </w:divBdr>
        </w:div>
        <w:div w:id="94060708">
          <w:marLeft w:val="480"/>
          <w:marRight w:val="0"/>
          <w:marTop w:val="0"/>
          <w:marBottom w:val="0"/>
          <w:divBdr>
            <w:top w:val="none" w:sz="0" w:space="0" w:color="auto"/>
            <w:left w:val="none" w:sz="0" w:space="0" w:color="auto"/>
            <w:bottom w:val="none" w:sz="0" w:space="0" w:color="auto"/>
            <w:right w:val="none" w:sz="0" w:space="0" w:color="auto"/>
          </w:divBdr>
        </w:div>
        <w:div w:id="2127696735">
          <w:marLeft w:val="480"/>
          <w:marRight w:val="0"/>
          <w:marTop w:val="0"/>
          <w:marBottom w:val="0"/>
          <w:divBdr>
            <w:top w:val="none" w:sz="0" w:space="0" w:color="auto"/>
            <w:left w:val="none" w:sz="0" w:space="0" w:color="auto"/>
            <w:bottom w:val="none" w:sz="0" w:space="0" w:color="auto"/>
            <w:right w:val="none" w:sz="0" w:space="0" w:color="auto"/>
          </w:divBdr>
        </w:div>
        <w:div w:id="1050497599">
          <w:marLeft w:val="480"/>
          <w:marRight w:val="0"/>
          <w:marTop w:val="0"/>
          <w:marBottom w:val="0"/>
          <w:divBdr>
            <w:top w:val="none" w:sz="0" w:space="0" w:color="auto"/>
            <w:left w:val="none" w:sz="0" w:space="0" w:color="auto"/>
            <w:bottom w:val="none" w:sz="0" w:space="0" w:color="auto"/>
            <w:right w:val="none" w:sz="0" w:space="0" w:color="auto"/>
          </w:divBdr>
        </w:div>
        <w:div w:id="1620719829">
          <w:marLeft w:val="480"/>
          <w:marRight w:val="0"/>
          <w:marTop w:val="0"/>
          <w:marBottom w:val="0"/>
          <w:divBdr>
            <w:top w:val="none" w:sz="0" w:space="0" w:color="auto"/>
            <w:left w:val="none" w:sz="0" w:space="0" w:color="auto"/>
            <w:bottom w:val="none" w:sz="0" w:space="0" w:color="auto"/>
            <w:right w:val="none" w:sz="0" w:space="0" w:color="auto"/>
          </w:divBdr>
        </w:div>
        <w:div w:id="1271089479">
          <w:marLeft w:val="480"/>
          <w:marRight w:val="0"/>
          <w:marTop w:val="0"/>
          <w:marBottom w:val="0"/>
          <w:divBdr>
            <w:top w:val="none" w:sz="0" w:space="0" w:color="auto"/>
            <w:left w:val="none" w:sz="0" w:space="0" w:color="auto"/>
            <w:bottom w:val="none" w:sz="0" w:space="0" w:color="auto"/>
            <w:right w:val="none" w:sz="0" w:space="0" w:color="auto"/>
          </w:divBdr>
        </w:div>
        <w:div w:id="1265309505">
          <w:marLeft w:val="480"/>
          <w:marRight w:val="0"/>
          <w:marTop w:val="0"/>
          <w:marBottom w:val="0"/>
          <w:divBdr>
            <w:top w:val="none" w:sz="0" w:space="0" w:color="auto"/>
            <w:left w:val="none" w:sz="0" w:space="0" w:color="auto"/>
            <w:bottom w:val="none" w:sz="0" w:space="0" w:color="auto"/>
            <w:right w:val="none" w:sz="0" w:space="0" w:color="auto"/>
          </w:divBdr>
        </w:div>
        <w:div w:id="740326474">
          <w:marLeft w:val="480"/>
          <w:marRight w:val="0"/>
          <w:marTop w:val="0"/>
          <w:marBottom w:val="0"/>
          <w:divBdr>
            <w:top w:val="none" w:sz="0" w:space="0" w:color="auto"/>
            <w:left w:val="none" w:sz="0" w:space="0" w:color="auto"/>
            <w:bottom w:val="none" w:sz="0" w:space="0" w:color="auto"/>
            <w:right w:val="none" w:sz="0" w:space="0" w:color="auto"/>
          </w:divBdr>
        </w:div>
        <w:div w:id="1445416906">
          <w:marLeft w:val="480"/>
          <w:marRight w:val="0"/>
          <w:marTop w:val="0"/>
          <w:marBottom w:val="0"/>
          <w:divBdr>
            <w:top w:val="none" w:sz="0" w:space="0" w:color="auto"/>
            <w:left w:val="none" w:sz="0" w:space="0" w:color="auto"/>
            <w:bottom w:val="none" w:sz="0" w:space="0" w:color="auto"/>
            <w:right w:val="none" w:sz="0" w:space="0" w:color="auto"/>
          </w:divBdr>
        </w:div>
        <w:div w:id="208150921">
          <w:marLeft w:val="480"/>
          <w:marRight w:val="0"/>
          <w:marTop w:val="0"/>
          <w:marBottom w:val="0"/>
          <w:divBdr>
            <w:top w:val="none" w:sz="0" w:space="0" w:color="auto"/>
            <w:left w:val="none" w:sz="0" w:space="0" w:color="auto"/>
            <w:bottom w:val="none" w:sz="0" w:space="0" w:color="auto"/>
            <w:right w:val="none" w:sz="0" w:space="0" w:color="auto"/>
          </w:divBdr>
        </w:div>
        <w:div w:id="290596004">
          <w:marLeft w:val="480"/>
          <w:marRight w:val="0"/>
          <w:marTop w:val="0"/>
          <w:marBottom w:val="0"/>
          <w:divBdr>
            <w:top w:val="none" w:sz="0" w:space="0" w:color="auto"/>
            <w:left w:val="none" w:sz="0" w:space="0" w:color="auto"/>
            <w:bottom w:val="none" w:sz="0" w:space="0" w:color="auto"/>
            <w:right w:val="none" w:sz="0" w:space="0" w:color="auto"/>
          </w:divBdr>
        </w:div>
        <w:div w:id="658769222">
          <w:marLeft w:val="480"/>
          <w:marRight w:val="0"/>
          <w:marTop w:val="0"/>
          <w:marBottom w:val="0"/>
          <w:divBdr>
            <w:top w:val="none" w:sz="0" w:space="0" w:color="auto"/>
            <w:left w:val="none" w:sz="0" w:space="0" w:color="auto"/>
            <w:bottom w:val="none" w:sz="0" w:space="0" w:color="auto"/>
            <w:right w:val="none" w:sz="0" w:space="0" w:color="auto"/>
          </w:divBdr>
        </w:div>
      </w:divsChild>
    </w:div>
    <w:div w:id="1726641023">
      <w:bodyDiv w:val="1"/>
      <w:marLeft w:val="0"/>
      <w:marRight w:val="0"/>
      <w:marTop w:val="0"/>
      <w:marBottom w:val="0"/>
      <w:divBdr>
        <w:top w:val="none" w:sz="0" w:space="0" w:color="auto"/>
        <w:left w:val="none" w:sz="0" w:space="0" w:color="auto"/>
        <w:bottom w:val="none" w:sz="0" w:space="0" w:color="auto"/>
        <w:right w:val="none" w:sz="0" w:space="0" w:color="auto"/>
      </w:divBdr>
    </w:div>
    <w:div w:id="1731348052">
      <w:bodyDiv w:val="1"/>
      <w:marLeft w:val="0"/>
      <w:marRight w:val="0"/>
      <w:marTop w:val="0"/>
      <w:marBottom w:val="0"/>
      <w:divBdr>
        <w:top w:val="none" w:sz="0" w:space="0" w:color="auto"/>
        <w:left w:val="none" w:sz="0" w:space="0" w:color="auto"/>
        <w:bottom w:val="none" w:sz="0" w:space="0" w:color="auto"/>
        <w:right w:val="none" w:sz="0" w:space="0" w:color="auto"/>
      </w:divBdr>
    </w:div>
    <w:div w:id="1734887438">
      <w:bodyDiv w:val="1"/>
      <w:marLeft w:val="0"/>
      <w:marRight w:val="0"/>
      <w:marTop w:val="0"/>
      <w:marBottom w:val="0"/>
      <w:divBdr>
        <w:top w:val="none" w:sz="0" w:space="0" w:color="auto"/>
        <w:left w:val="none" w:sz="0" w:space="0" w:color="auto"/>
        <w:bottom w:val="none" w:sz="0" w:space="0" w:color="auto"/>
        <w:right w:val="none" w:sz="0" w:space="0" w:color="auto"/>
      </w:divBdr>
      <w:divsChild>
        <w:div w:id="1888712031">
          <w:marLeft w:val="480"/>
          <w:marRight w:val="0"/>
          <w:marTop w:val="0"/>
          <w:marBottom w:val="0"/>
          <w:divBdr>
            <w:top w:val="none" w:sz="0" w:space="0" w:color="auto"/>
            <w:left w:val="none" w:sz="0" w:space="0" w:color="auto"/>
            <w:bottom w:val="none" w:sz="0" w:space="0" w:color="auto"/>
            <w:right w:val="none" w:sz="0" w:space="0" w:color="auto"/>
          </w:divBdr>
        </w:div>
        <w:div w:id="2064867787">
          <w:marLeft w:val="480"/>
          <w:marRight w:val="0"/>
          <w:marTop w:val="0"/>
          <w:marBottom w:val="0"/>
          <w:divBdr>
            <w:top w:val="none" w:sz="0" w:space="0" w:color="auto"/>
            <w:left w:val="none" w:sz="0" w:space="0" w:color="auto"/>
            <w:bottom w:val="none" w:sz="0" w:space="0" w:color="auto"/>
            <w:right w:val="none" w:sz="0" w:space="0" w:color="auto"/>
          </w:divBdr>
        </w:div>
        <w:div w:id="1373770237">
          <w:marLeft w:val="480"/>
          <w:marRight w:val="0"/>
          <w:marTop w:val="0"/>
          <w:marBottom w:val="0"/>
          <w:divBdr>
            <w:top w:val="none" w:sz="0" w:space="0" w:color="auto"/>
            <w:left w:val="none" w:sz="0" w:space="0" w:color="auto"/>
            <w:bottom w:val="none" w:sz="0" w:space="0" w:color="auto"/>
            <w:right w:val="none" w:sz="0" w:space="0" w:color="auto"/>
          </w:divBdr>
        </w:div>
        <w:div w:id="485245964">
          <w:marLeft w:val="480"/>
          <w:marRight w:val="0"/>
          <w:marTop w:val="0"/>
          <w:marBottom w:val="0"/>
          <w:divBdr>
            <w:top w:val="none" w:sz="0" w:space="0" w:color="auto"/>
            <w:left w:val="none" w:sz="0" w:space="0" w:color="auto"/>
            <w:bottom w:val="none" w:sz="0" w:space="0" w:color="auto"/>
            <w:right w:val="none" w:sz="0" w:space="0" w:color="auto"/>
          </w:divBdr>
        </w:div>
        <w:div w:id="406537954">
          <w:marLeft w:val="480"/>
          <w:marRight w:val="0"/>
          <w:marTop w:val="0"/>
          <w:marBottom w:val="0"/>
          <w:divBdr>
            <w:top w:val="none" w:sz="0" w:space="0" w:color="auto"/>
            <w:left w:val="none" w:sz="0" w:space="0" w:color="auto"/>
            <w:bottom w:val="none" w:sz="0" w:space="0" w:color="auto"/>
            <w:right w:val="none" w:sz="0" w:space="0" w:color="auto"/>
          </w:divBdr>
        </w:div>
        <w:div w:id="2081517338">
          <w:marLeft w:val="480"/>
          <w:marRight w:val="0"/>
          <w:marTop w:val="0"/>
          <w:marBottom w:val="0"/>
          <w:divBdr>
            <w:top w:val="none" w:sz="0" w:space="0" w:color="auto"/>
            <w:left w:val="none" w:sz="0" w:space="0" w:color="auto"/>
            <w:bottom w:val="none" w:sz="0" w:space="0" w:color="auto"/>
            <w:right w:val="none" w:sz="0" w:space="0" w:color="auto"/>
          </w:divBdr>
        </w:div>
        <w:div w:id="1362245513">
          <w:marLeft w:val="480"/>
          <w:marRight w:val="0"/>
          <w:marTop w:val="0"/>
          <w:marBottom w:val="0"/>
          <w:divBdr>
            <w:top w:val="none" w:sz="0" w:space="0" w:color="auto"/>
            <w:left w:val="none" w:sz="0" w:space="0" w:color="auto"/>
            <w:bottom w:val="none" w:sz="0" w:space="0" w:color="auto"/>
            <w:right w:val="none" w:sz="0" w:space="0" w:color="auto"/>
          </w:divBdr>
        </w:div>
        <w:div w:id="182020644">
          <w:marLeft w:val="480"/>
          <w:marRight w:val="0"/>
          <w:marTop w:val="0"/>
          <w:marBottom w:val="0"/>
          <w:divBdr>
            <w:top w:val="none" w:sz="0" w:space="0" w:color="auto"/>
            <w:left w:val="none" w:sz="0" w:space="0" w:color="auto"/>
            <w:bottom w:val="none" w:sz="0" w:space="0" w:color="auto"/>
            <w:right w:val="none" w:sz="0" w:space="0" w:color="auto"/>
          </w:divBdr>
        </w:div>
        <w:div w:id="412774492">
          <w:marLeft w:val="480"/>
          <w:marRight w:val="0"/>
          <w:marTop w:val="0"/>
          <w:marBottom w:val="0"/>
          <w:divBdr>
            <w:top w:val="none" w:sz="0" w:space="0" w:color="auto"/>
            <w:left w:val="none" w:sz="0" w:space="0" w:color="auto"/>
            <w:bottom w:val="none" w:sz="0" w:space="0" w:color="auto"/>
            <w:right w:val="none" w:sz="0" w:space="0" w:color="auto"/>
          </w:divBdr>
        </w:div>
        <w:div w:id="289097646">
          <w:marLeft w:val="480"/>
          <w:marRight w:val="0"/>
          <w:marTop w:val="0"/>
          <w:marBottom w:val="0"/>
          <w:divBdr>
            <w:top w:val="none" w:sz="0" w:space="0" w:color="auto"/>
            <w:left w:val="none" w:sz="0" w:space="0" w:color="auto"/>
            <w:bottom w:val="none" w:sz="0" w:space="0" w:color="auto"/>
            <w:right w:val="none" w:sz="0" w:space="0" w:color="auto"/>
          </w:divBdr>
        </w:div>
        <w:div w:id="212692325">
          <w:marLeft w:val="480"/>
          <w:marRight w:val="0"/>
          <w:marTop w:val="0"/>
          <w:marBottom w:val="0"/>
          <w:divBdr>
            <w:top w:val="none" w:sz="0" w:space="0" w:color="auto"/>
            <w:left w:val="none" w:sz="0" w:space="0" w:color="auto"/>
            <w:bottom w:val="none" w:sz="0" w:space="0" w:color="auto"/>
            <w:right w:val="none" w:sz="0" w:space="0" w:color="auto"/>
          </w:divBdr>
        </w:div>
        <w:div w:id="1850292126">
          <w:marLeft w:val="480"/>
          <w:marRight w:val="0"/>
          <w:marTop w:val="0"/>
          <w:marBottom w:val="0"/>
          <w:divBdr>
            <w:top w:val="none" w:sz="0" w:space="0" w:color="auto"/>
            <w:left w:val="none" w:sz="0" w:space="0" w:color="auto"/>
            <w:bottom w:val="none" w:sz="0" w:space="0" w:color="auto"/>
            <w:right w:val="none" w:sz="0" w:space="0" w:color="auto"/>
          </w:divBdr>
        </w:div>
        <w:div w:id="1120301513">
          <w:marLeft w:val="480"/>
          <w:marRight w:val="0"/>
          <w:marTop w:val="0"/>
          <w:marBottom w:val="0"/>
          <w:divBdr>
            <w:top w:val="none" w:sz="0" w:space="0" w:color="auto"/>
            <w:left w:val="none" w:sz="0" w:space="0" w:color="auto"/>
            <w:bottom w:val="none" w:sz="0" w:space="0" w:color="auto"/>
            <w:right w:val="none" w:sz="0" w:space="0" w:color="auto"/>
          </w:divBdr>
        </w:div>
        <w:div w:id="1201548168">
          <w:marLeft w:val="480"/>
          <w:marRight w:val="0"/>
          <w:marTop w:val="0"/>
          <w:marBottom w:val="0"/>
          <w:divBdr>
            <w:top w:val="none" w:sz="0" w:space="0" w:color="auto"/>
            <w:left w:val="none" w:sz="0" w:space="0" w:color="auto"/>
            <w:bottom w:val="none" w:sz="0" w:space="0" w:color="auto"/>
            <w:right w:val="none" w:sz="0" w:space="0" w:color="auto"/>
          </w:divBdr>
        </w:div>
        <w:div w:id="229196584">
          <w:marLeft w:val="480"/>
          <w:marRight w:val="0"/>
          <w:marTop w:val="0"/>
          <w:marBottom w:val="0"/>
          <w:divBdr>
            <w:top w:val="none" w:sz="0" w:space="0" w:color="auto"/>
            <w:left w:val="none" w:sz="0" w:space="0" w:color="auto"/>
            <w:bottom w:val="none" w:sz="0" w:space="0" w:color="auto"/>
            <w:right w:val="none" w:sz="0" w:space="0" w:color="auto"/>
          </w:divBdr>
        </w:div>
        <w:div w:id="35128661">
          <w:marLeft w:val="480"/>
          <w:marRight w:val="0"/>
          <w:marTop w:val="0"/>
          <w:marBottom w:val="0"/>
          <w:divBdr>
            <w:top w:val="none" w:sz="0" w:space="0" w:color="auto"/>
            <w:left w:val="none" w:sz="0" w:space="0" w:color="auto"/>
            <w:bottom w:val="none" w:sz="0" w:space="0" w:color="auto"/>
            <w:right w:val="none" w:sz="0" w:space="0" w:color="auto"/>
          </w:divBdr>
        </w:div>
        <w:div w:id="391124895">
          <w:marLeft w:val="480"/>
          <w:marRight w:val="0"/>
          <w:marTop w:val="0"/>
          <w:marBottom w:val="0"/>
          <w:divBdr>
            <w:top w:val="none" w:sz="0" w:space="0" w:color="auto"/>
            <w:left w:val="none" w:sz="0" w:space="0" w:color="auto"/>
            <w:bottom w:val="none" w:sz="0" w:space="0" w:color="auto"/>
            <w:right w:val="none" w:sz="0" w:space="0" w:color="auto"/>
          </w:divBdr>
        </w:div>
        <w:div w:id="1028602114">
          <w:marLeft w:val="480"/>
          <w:marRight w:val="0"/>
          <w:marTop w:val="0"/>
          <w:marBottom w:val="0"/>
          <w:divBdr>
            <w:top w:val="none" w:sz="0" w:space="0" w:color="auto"/>
            <w:left w:val="none" w:sz="0" w:space="0" w:color="auto"/>
            <w:bottom w:val="none" w:sz="0" w:space="0" w:color="auto"/>
            <w:right w:val="none" w:sz="0" w:space="0" w:color="auto"/>
          </w:divBdr>
        </w:div>
        <w:div w:id="708066194">
          <w:marLeft w:val="480"/>
          <w:marRight w:val="0"/>
          <w:marTop w:val="0"/>
          <w:marBottom w:val="0"/>
          <w:divBdr>
            <w:top w:val="none" w:sz="0" w:space="0" w:color="auto"/>
            <w:left w:val="none" w:sz="0" w:space="0" w:color="auto"/>
            <w:bottom w:val="none" w:sz="0" w:space="0" w:color="auto"/>
            <w:right w:val="none" w:sz="0" w:space="0" w:color="auto"/>
          </w:divBdr>
        </w:div>
        <w:div w:id="2027519875">
          <w:marLeft w:val="480"/>
          <w:marRight w:val="0"/>
          <w:marTop w:val="0"/>
          <w:marBottom w:val="0"/>
          <w:divBdr>
            <w:top w:val="none" w:sz="0" w:space="0" w:color="auto"/>
            <w:left w:val="none" w:sz="0" w:space="0" w:color="auto"/>
            <w:bottom w:val="none" w:sz="0" w:space="0" w:color="auto"/>
            <w:right w:val="none" w:sz="0" w:space="0" w:color="auto"/>
          </w:divBdr>
        </w:div>
        <w:div w:id="1642929345">
          <w:marLeft w:val="480"/>
          <w:marRight w:val="0"/>
          <w:marTop w:val="0"/>
          <w:marBottom w:val="0"/>
          <w:divBdr>
            <w:top w:val="none" w:sz="0" w:space="0" w:color="auto"/>
            <w:left w:val="none" w:sz="0" w:space="0" w:color="auto"/>
            <w:bottom w:val="none" w:sz="0" w:space="0" w:color="auto"/>
            <w:right w:val="none" w:sz="0" w:space="0" w:color="auto"/>
          </w:divBdr>
        </w:div>
        <w:div w:id="375275362">
          <w:marLeft w:val="480"/>
          <w:marRight w:val="0"/>
          <w:marTop w:val="0"/>
          <w:marBottom w:val="0"/>
          <w:divBdr>
            <w:top w:val="none" w:sz="0" w:space="0" w:color="auto"/>
            <w:left w:val="none" w:sz="0" w:space="0" w:color="auto"/>
            <w:bottom w:val="none" w:sz="0" w:space="0" w:color="auto"/>
            <w:right w:val="none" w:sz="0" w:space="0" w:color="auto"/>
          </w:divBdr>
        </w:div>
        <w:div w:id="957178244">
          <w:marLeft w:val="480"/>
          <w:marRight w:val="0"/>
          <w:marTop w:val="0"/>
          <w:marBottom w:val="0"/>
          <w:divBdr>
            <w:top w:val="none" w:sz="0" w:space="0" w:color="auto"/>
            <w:left w:val="none" w:sz="0" w:space="0" w:color="auto"/>
            <w:bottom w:val="none" w:sz="0" w:space="0" w:color="auto"/>
            <w:right w:val="none" w:sz="0" w:space="0" w:color="auto"/>
          </w:divBdr>
        </w:div>
        <w:div w:id="472867698">
          <w:marLeft w:val="480"/>
          <w:marRight w:val="0"/>
          <w:marTop w:val="0"/>
          <w:marBottom w:val="0"/>
          <w:divBdr>
            <w:top w:val="none" w:sz="0" w:space="0" w:color="auto"/>
            <w:left w:val="none" w:sz="0" w:space="0" w:color="auto"/>
            <w:bottom w:val="none" w:sz="0" w:space="0" w:color="auto"/>
            <w:right w:val="none" w:sz="0" w:space="0" w:color="auto"/>
          </w:divBdr>
        </w:div>
        <w:div w:id="1133138312">
          <w:marLeft w:val="480"/>
          <w:marRight w:val="0"/>
          <w:marTop w:val="0"/>
          <w:marBottom w:val="0"/>
          <w:divBdr>
            <w:top w:val="none" w:sz="0" w:space="0" w:color="auto"/>
            <w:left w:val="none" w:sz="0" w:space="0" w:color="auto"/>
            <w:bottom w:val="none" w:sz="0" w:space="0" w:color="auto"/>
            <w:right w:val="none" w:sz="0" w:space="0" w:color="auto"/>
          </w:divBdr>
        </w:div>
        <w:div w:id="1955402913">
          <w:marLeft w:val="480"/>
          <w:marRight w:val="0"/>
          <w:marTop w:val="0"/>
          <w:marBottom w:val="0"/>
          <w:divBdr>
            <w:top w:val="none" w:sz="0" w:space="0" w:color="auto"/>
            <w:left w:val="none" w:sz="0" w:space="0" w:color="auto"/>
            <w:bottom w:val="none" w:sz="0" w:space="0" w:color="auto"/>
            <w:right w:val="none" w:sz="0" w:space="0" w:color="auto"/>
          </w:divBdr>
        </w:div>
        <w:div w:id="2014608507">
          <w:marLeft w:val="480"/>
          <w:marRight w:val="0"/>
          <w:marTop w:val="0"/>
          <w:marBottom w:val="0"/>
          <w:divBdr>
            <w:top w:val="none" w:sz="0" w:space="0" w:color="auto"/>
            <w:left w:val="none" w:sz="0" w:space="0" w:color="auto"/>
            <w:bottom w:val="none" w:sz="0" w:space="0" w:color="auto"/>
            <w:right w:val="none" w:sz="0" w:space="0" w:color="auto"/>
          </w:divBdr>
        </w:div>
        <w:div w:id="961304026">
          <w:marLeft w:val="480"/>
          <w:marRight w:val="0"/>
          <w:marTop w:val="0"/>
          <w:marBottom w:val="0"/>
          <w:divBdr>
            <w:top w:val="none" w:sz="0" w:space="0" w:color="auto"/>
            <w:left w:val="none" w:sz="0" w:space="0" w:color="auto"/>
            <w:bottom w:val="none" w:sz="0" w:space="0" w:color="auto"/>
            <w:right w:val="none" w:sz="0" w:space="0" w:color="auto"/>
          </w:divBdr>
        </w:div>
        <w:div w:id="731465102">
          <w:marLeft w:val="480"/>
          <w:marRight w:val="0"/>
          <w:marTop w:val="0"/>
          <w:marBottom w:val="0"/>
          <w:divBdr>
            <w:top w:val="none" w:sz="0" w:space="0" w:color="auto"/>
            <w:left w:val="none" w:sz="0" w:space="0" w:color="auto"/>
            <w:bottom w:val="none" w:sz="0" w:space="0" w:color="auto"/>
            <w:right w:val="none" w:sz="0" w:space="0" w:color="auto"/>
          </w:divBdr>
        </w:div>
        <w:div w:id="2025545653">
          <w:marLeft w:val="480"/>
          <w:marRight w:val="0"/>
          <w:marTop w:val="0"/>
          <w:marBottom w:val="0"/>
          <w:divBdr>
            <w:top w:val="none" w:sz="0" w:space="0" w:color="auto"/>
            <w:left w:val="none" w:sz="0" w:space="0" w:color="auto"/>
            <w:bottom w:val="none" w:sz="0" w:space="0" w:color="auto"/>
            <w:right w:val="none" w:sz="0" w:space="0" w:color="auto"/>
          </w:divBdr>
        </w:div>
        <w:div w:id="1389380969">
          <w:marLeft w:val="480"/>
          <w:marRight w:val="0"/>
          <w:marTop w:val="0"/>
          <w:marBottom w:val="0"/>
          <w:divBdr>
            <w:top w:val="none" w:sz="0" w:space="0" w:color="auto"/>
            <w:left w:val="none" w:sz="0" w:space="0" w:color="auto"/>
            <w:bottom w:val="none" w:sz="0" w:space="0" w:color="auto"/>
            <w:right w:val="none" w:sz="0" w:space="0" w:color="auto"/>
          </w:divBdr>
        </w:div>
        <w:div w:id="1641687162">
          <w:marLeft w:val="480"/>
          <w:marRight w:val="0"/>
          <w:marTop w:val="0"/>
          <w:marBottom w:val="0"/>
          <w:divBdr>
            <w:top w:val="none" w:sz="0" w:space="0" w:color="auto"/>
            <w:left w:val="none" w:sz="0" w:space="0" w:color="auto"/>
            <w:bottom w:val="none" w:sz="0" w:space="0" w:color="auto"/>
            <w:right w:val="none" w:sz="0" w:space="0" w:color="auto"/>
          </w:divBdr>
        </w:div>
        <w:div w:id="1611008259">
          <w:marLeft w:val="480"/>
          <w:marRight w:val="0"/>
          <w:marTop w:val="0"/>
          <w:marBottom w:val="0"/>
          <w:divBdr>
            <w:top w:val="none" w:sz="0" w:space="0" w:color="auto"/>
            <w:left w:val="none" w:sz="0" w:space="0" w:color="auto"/>
            <w:bottom w:val="none" w:sz="0" w:space="0" w:color="auto"/>
            <w:right w:val="none" w:sz="0" w:space="0" w:color="auto"/>
          </w:divBdr>
        </w:div>
        <w:div w:id="969751548">
          <w:marLeft w:val="480"/>
          <w:marRight w:val="0"/>
          <w:marTop w:val="0"/>
          <w:marBottom w:val="0"/>
          <w:divBdr>
            <w:top w:val="none" w:sz="0" w:space="0" w:color="auto"/>
            <w:left w:val="none" w:sz="0" w:space="0" w:color="auto"/>
            <w:bottom w:val="none" w:sz="0" w:space="0" w:color="auto"/>
            <w:right w:val="none" w:sz="0" w:space="0" w:color="auto"/>
          </w:divBdr>
        </w:div>
        <w:div w:id="1352801197">
          <w:marLeft w:val="480"/>
          <w:marRight w:val="0"/>
          <w:marTop w:val="0"/>
          <w:marBottom w:val="0"/>
          <w:divBdr>
            <w:top w:val="none" w:sz="0" w:space="0" w:color="auto"/>
            <w:left w:val="none" w:sz="0" w:space="0" w:color="auto"/>
            <w:bottom w:val="none" w:sz="0" w:space="0" w:color="auto"/>
            <w:right w:val="none" w:sz="0" w:space="0" w:color="auto"/>
          </w:divBdr>
        </w:div>
        <w:div w:id="1223058379">
          <w:marLeft w:val="480"/>
          <w:marRight w:val="0"/>
          <w:marTop w:val="0"/>
          <w:marBottom w:val="0"/>
          <w:divBdr>
            <w:top w:val="none" w:sz="0" w:space="0" w:color="auto"/>
            <w:left w:val="none" w:sz="0" w:space="0" w:color="auto"/>
            <w:bottom w:val="none" w:sz="0" w:space="0" w:color="auto"/>
            <w:right w:val="none" w:sz="0" w:space="0" w:color="auto"/>
          </w:divBdr>
        </w:div>
        <w:div w:id="270011937">
          <w:marLeft w:val="480"/>
          <w:marRight w:val="0"/>
          <w:marTop w:val="0"/>
          <w:marBottom w:val="0"/>
          <w:divBdr>
            <w:top w:val="none" w:sz="0" w:space="0" w:color="auto"/>
            <w:left w:val="none" w:sz="0" w:space="0" w:color="auto"/>
            <w:bottom w:val="none" w:sz="0" w:space="0" w:color="auto"/>
            <w:right w:val="none" w:sz="0" w:space="0" w:color="auto"/>
          </w:divBdr>
        </w:div>
        <w:div w:id="642320795">
          <w:marLeft w:val="480"/>
          <w:marRight w:val="0"/>
          <w:marTop w:val="0"/>
          <w:marBottom w:val="0"/>
          <w:divBdr>
            <w:top w:val="none" w:sz="0" w:space="0" w:color="auto"/>
            <w:left w:val="none" w:sz="0" w:space="0" w:color="auto"/>
            <w:bottom w:val="none" w:sz="0" w:space="0" w:color="auto"/>
            <w:right w:val="none" w:sz="0" w:space="0" w:color="auto"/>
          </w:divBdr>
        </w:div>
        <w:div w:id="55864672">
          <w:marLeft w:val="480"/>
          <w:marRight w:val="0"/>
          <w:marTop w:val="0"/>
          <w:marBottom w:val="0"/>
          <w:divBdr>
            <w:top w:val="none" w:sz="0" w:space="0" w:color="auto"/>
            <w:left w:val="none" w:sz="0" w:space="0" w:color="auto"/>
            <w:bottom w:val="none" w:sz="0" w:space="0" w:color="auto"/>
            <w:right w:val="none" w:sz="0" w:space="0" w:color="auto"/>
          </w:divBdr>
        </w:div>
        <w:div w:id="658265374">
          <w:marLeft w:val="480"/>
          <w:marRight w:val="0"/>
          <w:marTop w:val="0"/>
          <w:marBottom w:val="0"/>
          <w:divBdr>
            <w:top w:val="none" w:sz="0" w:space="0" w:color="auto"/>
            <w:left w:val="none" w:sz="0" w:space="0" w:color="auto"/>
            <w:bottom w:val="none" w:sz="0" w:space="0" w:color="auto"/>
            <w:right w:val="none" w:sz="0" w:space="0" w:color="auto"/>
          </w:divBdr>
        </w:div>
        <w:div w:id="330528410">
          <w:marLeft w:val="480"/>
          <w:marRight w:val="0"/>
          <w:marTop w:val="0"/>
          <w:marBottom w:val="0"/>
          <w:divBdr>
            <w:top w:val="none" w:sz="0" w:space="0" w:color="auto"/>
            <w:left w:val="none" w:sz="0" w:space="0" w:color="auto"/>
            <w:bottom w:val="none" w:sz="0" w:space="0" w:color="auto"/>
            <w:right w:val="none" w:sz="0" w:space="0" w:color="auto"/>
          </w:divBdr>
        </w:div>
        <w:div w:id="747843514">
          <w:marLeft w:val="480"/>
          <w:marRight w:val="0"/>
          <w:marTop w:val="0"/>
          <w:marBottom w:val="0"/>
          <w:divBdr>
            <w:top w:val="none" w:sz="0" w:space="0" w:color="auto"/>
            <w:left w:val="none" w:sz="0" w:space="0" w:color="auto"/>
            <w:bottom w:val="none" w:sz="0" w:space="0" w:color="auto"/>
            <w:right w:val="none" w:sz="0" w:space="0" w:color="auto"/>
          </w:divBdr>
        </w:div>
        <w:div w:id="398788434">
          <w:marLeft w:val="480"/>
          <w:marRight w:val="0"/>
          <w:marTop w:val="0"/>
          <w:marBottom w:val="0"/>
          <w:divBdr>
            <w:top w:val="none" w:sz="0" w:space="0" w:color="auto"/>
            <w:left w:val="none" w:sz="0" w:space="0" w:color="auto"/>
            <w:bottom w:val="none" w:sz="0" w:space="0" w:color="auto"/>
            <w:right w:val="none" w:sz="0" w:space="0" w:color="auto"/>
          </w:divBdr>
        </w:div>
        <w:div w:id="1281380025">
          <w:marLeft w:val="480"/>
          <w:marRight w:val="0"/>
          <w:marTop w:val="0"/>
          <w:marBottom w:val="0"/>
          <w:divBdr>
            <w:top w:val="none" w:sz="0" w:space="0" w:color="auto"/>
            <w:left w:val="none" w:sz="0" w:space="0" w:color="auto"/>
            <w:bottom w:val="none" w:sz="0" w:space="0" w:color="auto"/>
            <w:right w:val="none" w:sz="0" w:space="0" w:color="auto"/>
          </w:divBdr>
        </w:div>
        <w:div w:id="981739513">
          <w:marLeft w:val="480"/>
          <w:marRight w:val="0"/>
          <w:marTop w:val="0"/>
          <w:marBottom w:val="0"/>
          <w:divBdr>
            <w:top w:val="none" w:sz="0" w:space="0" w:color="auto"/>
            <w:left w:val="none" w:sz="0" w:space="0" w:color="auto"/>
            <w:bottom w:val="none" w:sz="0" w:space="0" w:color="auto"/>
            <w:right w:val="none" w:sz="0" w:space="0" w:color="auto"/>
          </w:divBdr>
        </w:div>
        <w:div w:id="2108191247">
          <w:marLeft w:val="480"/>
          <w:marRight w:val="0"/>
          <w:marTop w:val="0"/>
          <w:marBottom w:val="0"/>
          <w:divBdr>
            <w:top w:val="none" w:sz="0" w:space="0" w:color="auto"/>
            <w:left w:val="none" w:sz="0" w:space="0" w:color="auto"/>
            <w:bottom w:val="none" w:sz="0" w:space="0" w:color="auto"/>
            <w:right w:val="none" w:sz="0" w:space="0" w:color="auto"/>
          </w:divBdr>
        </w:div>
        <w:div w:id="1694070521">
          <w:marLeft w:val="480"/>
          <w:marRight w:val="0"/>
          <w:marTop w:val="0"/>
          <w:marBottom w:val="0"/>
          <w:divBdr>
            <w:top w:val="none" w:sz="0" w:space="0" w:color="auto"/>
            <w:left w:val="none" w:sz="0" w:space="0" w:color="auto"/>
            <w:bottom w:val="none" w:sz="0" w:space="0" w:color="auto"/>
            <w:right w:val="none" w:sz="0" w:space="0" w:color="auto"/>
          </w:divBdr>
        </w:div>
        <w:div w:id="1824422666">
          <w:marLeft w:val="480"/>
          <w:marRight w:val="0"/>
          <w:marTop w:val="0"/>
          <w:marBottom w:val="0"/>
          <w:divBdr>
            <w:top w:val="none" w:sz="0" w:space="0" w:color="auto"/>
            <w:left w:val="none" w:sz="0" w:space="0" w:color="auto"/>
            <w:bottom w:val="none" w:sz="0" w:space="0" w:color="auto"/>
            <w:right w:val="none" w:sz="0" w:space="0" w:color="auto"/>
          </w:divBdr>
        </w:div>
        <w:div w:id="1447038966">
          <w:marLeft w:val="480"/>
          <w:marRight w:val="0"/>
          <w:marTop w:val="0"/>
          <w:marBottom w:val="0"/>
          <w:divBdr>
            <w:top w:val="none" w:sz="0" w:space="0" w:color="auto"/>
            <w:left w:val="none" w:sz="0" w:space="0" w:color="auto"/>
            <w:bottom w:val="none" w:sz="0" w:space="0" w:color="auto"/>
            <w:right w:val="none" w:sz="0" w:space="0" w:color="auto"/>
          </w:divBdr>
        </w:div>
        <w:div w:id="1262758919">
          <w:marLeft w:val="480"/>
          <w:marRight w:val="0"/>
          <w:marTop w:val="0"/>
          <w:marBottom w:val="0"/>
          <w:divBdr>
            <w:top w:val="none" w:sz="0" w:space="0" w:color="auto"/>
            <w:left w:val="none" w:sz="0" w:space="0" w:color="auto"/>
            <w:bottom w:val="none" w:sz="0" w:space="0" w:color="auto"/>
            <w:right w:val="none" w:sz="0" w:space="0" w:color="auto"/>
          </w:divBdr>
        </w:div>
        <w:div w:id="216431681">
          <w:marLeft w:val="480"/>
          <w:marRight w:val="0"/>
          <w:marTop w:val="0"/>
          <w:marBottom w:val="0"/>
          <w:divBdr>
            <w:top w:val="none" w:sz="0" w:space="0" w:color="auto"/>
            <w:left w:val="none" w:sz="0" w:space="0" w:color="auto"/>
            <w:bottom w:val="none" w:sz="0" w:space="0" w:color="auto"/>
            <w:right w:val="none" w:sz="0" w:space="0" w:color="auto"/>
          </w:divBdr>
        </w:div>
        <w:div w:id="1950433558">
          <w:marLeft w:val="480"/>
          <w:marRight w:val="0"/>
          <w:marTop w:val="0"/>
          <w:marBottom w:val="0"/>
          <w:divBdr>
            <w:top w:val="none" w:sz="0" w:space="0" w:color="auto"/>
            <w:left w:val="none" w:sz="0" w:space="0" w:color="auto"/>
            <w:bottom w:val="none" w:sz="0" w:space="0" w:color="auto"/>
            <w:right w:val="none" w:sz="0" w:space="0" w:color="auto"/>
          </w:divBdr>
        </w:div>
        <w:div w:id="204758337">
          <w:marLeft w:val="480"/>
          <w:marRight w:val="0"/>
          <w:marTop w:val="0"/>
          <w:marBottom w:val="0"/>
          <w:divBdr>
            <w:top w:val="none" w:sz="0" w:space="0" w:color="auto"/>
            <w:left w:val="none" w:sz="0" w:space="0" w:color="auto"/>
            <w:bottom w:val="none" w:sz="0" w:space="0" w:color="auto"/>
            <w:right w:val="none" w:sz="0" w:space="0" w:color="auto"/>
          </w:divBdr>
        </w:div>
        <w:div w:id="744842182">
          <w:marLeft w:val="480"/>
          <w:marRight w:val="0"/>
          <w:marTop w:val="0"/>
          <w:marBottom w:val="0"/>
          <w:divBdr>
            <w:top w:val="none" w:sz="0" w:space="0" w:color="auto"/>
            <w:left w:val="none" w:sz="0" w:space="0" w:color="auto"/>
            <w:bottom w:val="none" w:sz="0" w:space="0" w:color="auto"/>
            <w:right w:val="none" w:sz="0" w:space="0" w:color="auto"/>
          </w:divBdr>
        </w:div>
        <w:div w:id="1466242932">
          <w:marLeft w:val="480"/>
          <w:marRight w:val="0"/>
          <w:marTop w:val="0"/>
          <w:marBottom w:val="0"/>
          <w:divBdr>
            <w:top w:val="none" w:sz="0" w:space="0" w:color="auto"/>
            <w:left w:val="none" w:sz="0" w:space="0" w:color="auto"/>
            <w:bottom w:val="none" w:sz="0" w:space="0" w:color="auto"/>
            <w:right w:val="none" w:sz="0" w:space="0" w:color="auto"/>
          </w:divBdr>
        </w:div>
        <w:div w:id="1135874812">
          <w:marLeft w:val="480"/>
          <w:marRight w:val="0"/>
          <w:marTop w:val="0"/>
          <w:marBottom w:val="0"/>
          <w:divBdr>
            <w:top w:val="none" w:sz="0" w:space="0" w:color="auto"/>
            <w:left w:val="none" w:sz="0" w:space="0" w:color="auto"/>
            <w:bottom w:val="none" w:sz="0" w:space="0" w:color="auto"/>
            <w:right w:val="none" w:sz="0" w:space="0" w:color="auto"/>
          </w:divBdr>
        </w:div>
        <w:div w:id="1387559462">
          <w:marLeft w:val="480"/>
          <w:marRight w:val="0"/>
          <w:marTop w:val="0"/>
          <w:marBottom w:val="0"/>
          <w:divBdr>
            <w:top w:val="none" w:sz="0" w:space="0" w:color="auto"/>
            <w:left w:val="none" w:sz="0" w:space="0" w:color="auto"/>
            <w:bottom w:val="none" w:sz="0" w:space="0" w:color="auto"/>
            <w:right w:val="none" w:sz="0" w:space="0" w:color="auto"/>
          </w:divBdr>
        </w:div>
        <w:div w:id="562721182">
          <w:marLeft w:val="480"/>
          <w:marRight w:val="0"/>
          <w:marTop w:val="0"/>
          <w:marBottom w:val="0"/>
          <w:divBdr>
            <w:top w:val="none" w:sz="0" w:space="0" w:color="auto"/>
            <w:left w:val="none" w:sz="0" w:space="0" w:color="auto"/>
            <w:bottom w:val="none" w:sz="0" w:space="0" w:color="auto"/>
            <w:right w:val="none" w:sz="0" w:space="0" w:color="auto"/>
          </w:divBdr>
        </w:div>
        <w:div w:id="1530289891">
          <w:marLeft w:val="480"/>
          <w:marRight w:val="0"/>
          <w:marTop w:val="0"/>
          <w:marBottom w:val="0"/>
          <w:divBdr>
            <w:top w:val="none" w:sz="0" w:space="0" w:color="auto"/>
            <w:left w:val="none" w:sz="0" w:space="0" w:color="auto"/>
            <w:bottom w:val="none" w:sz="0" w:space="0" w:color="auto"/>
            <w:right w:val="none" w:sz="0" w:space="0" w:color="auto"/>
          </w:divBdr>
        </w:div>
        <w:div w:id="1056973546">
          <w:marLeft w:val="480"/>
          <w:marRight w:val="0"/>
          <w:marTop w:val="0"/>
          <w:marBottom w:val="0"/>
          <w:divBdr>
            <w:top w:val="none" w:sz="0" w:space="0" w:color="auto"/>
            <w:left w:val="none" w:sz="0" w:space="0" w:color="auto"/>
            <w:bottom w:val="none" w:sz="0" w:space="0" w:color="auto"/>
            <w:right w:val="none" w:sz="0" w:space="0" w:color="auto"/>
          </w:divBdr>
        </w:div>
        <w:div w:id="127091605">
          <w:marLeft w:val="480"/>
          <w:marRight w:val="0"/>
          <w:marTop w:val="0"/>
          <w:marBottom w:val="0"/>
          <w:divBdr>
            <w:top w:val="none" w:sz="0" w:space="0" w:color="auto"/>
            <w:left w:val="none" w:sz="0" w:space="0" w:color="auto"/>
            <w:bottom w:val="none" w:sz="0" w:space="0" w:color="auto"/>
            <w:right w:val="none" w:sz="0" w:space="0" w:color="auto"/>
          </w:divBdr>
        </w:div>
        <w:div w:id="1052582178">
          <w:marLeft w:val="480"/>
          <w:marRight w:val="0"/>
          <w:marTop w:val="0"/>
          <w:marBottom w:val="0"/>
          <w:divBdr>
            <w:top w:val="none" w:sz="0" w:space="0" w:color="auto"/>
            <w:left w:val="none" w:sz="0" w:space="0" w:color="auto"/>
            <w:bottom w:val="none" w:sz="0" w:space="0" w:color="auto"/>
            <w:right w:val="none" w:sz="0" w:space="0" w:color="auto"/>
          </w:divBdr>
        </w:div>
        <w:div w:id="950628690">
          <w:marLeft w:val="480"/>
          <w:marRight w:val="0"/>
          <w:marTop w:val="0"/>
          <w:marBottom w:val="0"/>
          <w:divBdr>
            <w:top w:val="none" w:sz="0" w:space="0" w:color="auto"/>
            <w:left w:val="none" w:sz="0" w:space="0" w:color="auto"/>
            <w:bottom w:val="none" w:sz="0" w:space="0" w:color="auto"/>
            <w:right w:val="none" w:sz="0" w:space="0" w:color="auto"/>
          </w:divBdr>
        </w:div>
        <w:div w:id="2106025944">
          <w:marLeft w:val="480"/>
          <w:marRight w:val="0"/>
          <w:marTop w:val="0"/>
          <w:marBottom w:val="0"/>
          <w:divBdr>
            <w:top w:val="none" w:sz="0" w:space="0" w:color="auto"/>
            <w:left w:val="none" w:sz="0" w:space="0" w:color="auto"/>
            <w:bottom w:val="none" w:sz="0" w:space="0" w:color="auto"/>
            <w:right w:val="none" w:sz="0" w:space="0" w:color="auto"/>
          </w:divBdr>
        </w:div>
        <w:div w:id="6835859">
          <w:marLeft w:val="480"/>
          <w:marRight w:val="0"/>
          <w:marTop w:val="0"/>
          <w:marBottom w:val="0"/>
          <w:divBdr>
            <w:top w:val="none" w:sz="0" w:space="0" w:color="auto"/>
            <w:left w:val="none" w:sz="0" w:space="0" w:color="auto"/>
            <w:bottom w:val="none" w:sz="0" w:space="0" w:color="auto"/>
            <w:right w:val="none" w:sz="0" w:space="0" w:color="auto"/>
          </w:divBdr>
        </w:div>
        <w:div w:id="1952737565">
          <w:marLeft w:val="480"/>
          <w:marRight w:val="0"/>
          <w:marTop w:val="0"/>
          <w:marBottom w:val="0"/>
          <w:divBdr>
            <w:top w:val="none" w:sz="0" w:space="0" w:color="auto"/>
            <w:left w:val="none" w:sz="0" w:space="0" w:color="auto"/>
            <w:bottom w:val="none" w:sz="0" w:space="0" w:color="auto"/>
            <w:right w:val="none" w:sz="0" w:space="0" w:color="auto"/>
          </w:divBdr>
        </w:div>
        <w:div w:id="345909199">
          <w:marLeft w:val="480"/>
          <w:marRight w:val="0"/>
          <w:marTop w:val="0"/>
          <w:marBottom w:val="0"/>
          <w:divBdr>
            <w:top w:val="none" w:sz="0" w:space="0" w:color="auto"/>
            <w:left w:val="none" w:sz="0" w:space="0" w:color="auto"/>
            <w:bottom w:val="none" w:sz="0" w:space="0" w:color="auto"/>
            <w:right w:val="none" w:sz="0" w:space="0" w:color="auto"/>
          </w:divBdr>
        </w:div>
        <w:div w:id="1258059130">
          <w:marLeft w:val="480"/>
          <w:marRight w:val="0"/>
          <w:marTop w:val="0"/>
          <w:marBottom w:val="0"/>
          <w:divBdr>
            <w:top w:val="none" w:sz="0" w:space="0" w:color="auto"/>
            <w:left w:val="none" w:sz="0" w:space="0" w:color="auto"/>
            <w:bottom w:val="none" w:sz="0" w:space="0" w:color="auto"/>
            <w:right w:val="none" w:sz="0" w:space="0" w:color="auto"/>
          </w:divBdr>
        </w:div>
        <w:div w:id="1910073753">
          <w:marLeft w:val="480"/>
          <w:marRight w:val="0"/>
          <w:marTop w:val="0"/>
          <w:marBottom w:val="0"/>
          <w:divBdr>
            <w:top w:val="none" w:sz="0" w:space="0" w:color="auto"/>
            <w:left w:val="none" w:sz="0" w:space="0" w:color="auto"/>
            <w:bottom w:val="none" w:sz="0" w:space="0" w:color="auto"/>
            <w:right w:val="none" w:sz="0" w:space="0" w:color="auto"/>
          </w:divBdr>
        </w:div>
        <w:div w:id="1214541789">
          <w:marLeft w:val="480"/>
          <w:marRight w:val="0"/>
          <w:marTop w:val="0"/>
          <w:marBottom w:val="0"/>
          <w:divBdr>
            <w:top w:val="none" w:sz="0" w:space="0" w:color="auto"/>
            <w:left w:val="none" w:sz="0" w:space="0" w:color="auto"/>
            <w:bottom w:val="none" w:sz="0" w:space="0" w:color="auto"/>
            <w:right w:val="none" w:sz="0" w:space="0" w:color="auto"/>
          </w:divBdr>
        </w:div>
        <w:div w:id="762653273">
          <w:marLeft w:val="480"/>
          <w:marRight w:val="0"/>
          <w:marTop w:val="0"/>
          <w:marBottom w:val="0"/>
          <w:divBdr>
            <w:top w:val="none" w:sz="0" w:space="0" w:color="auto"/>
            <w:left w:val="none" w:sz="0" w:space="0" w:color="auto"/>
            <w:bottom w:val="none" w:sz="0" w:space="0" w:color="auto"/>
            <w:right w:val="none" w:sz="0" w:space="0" w:color="auto"/>
          </w:divBdr>
        </w:div>
        <w:div w:id="919027656">
          <w:marLeft w:val="480"/>
          <w:marRight w:val="0"/>
          <w:marTop w:val="0"/>
          <w:marBottom w:val="0"/>
          <w:divBdr>
            <w:top w:val="none" w:sz="0" w:space="0" w:color="auto"/>
            <w:left w:val="none" w:sz="0" w:space="0" w:color="auto"/>
            <w:bottom w:val="none" w:sz="0" w:space="0" w:color="auto"/>
            <w:right w:val="none" w:sz="0" w:space="0" w:color="auto"/>
          </w:divBdr>
        </w:div>
        <w:div w:id="1823354730">
          <w:marLeft w:val="480"/>
          <w:marRight w:val="0"/>
          <w:marTop w:val="0"/>
          <w:marBottom w:val="0"/>
          <w:divBdr>
            <w:top w:val="none" w:sz="0" w:space="0" w:color="auto"/>
            <w:left w:val="none" w:sz="0" w:space="0" w:color="auto"/>
            <w:bottom w:val="none" w:sz="0" w:space="0" w:color="auto"/>
            <w:right w:val="none" w:sz="0" w:space="0" w:color="auto"/>
          </w:divBdr>
        </w:div>
        <w:div w:id="442892614">
          <w:marLeft w:val="480"/>
          <w:marRight w:val="0"/>
          <w:marTop w:val="0"/>
          <w:marBottom w:val="0"/>
          <w:divBdr>
            <w:top w:val="none" w:sz="0" w:space="0" w:color="auto"/>
            <w:left w:val="none" w:sz="0" w:space="0" w:color="auto"/>
            <w:bottom w:val="none" w:sz="0" w:space="0" w:color="auto"/>
            <w:right w:val="none" w:sz="0" w:space="0" w:color="auto"/>
          </w:divBdr>
        </w:div>
        <w:div w:id="1738286475">
          <w:marLeft w:val="480"/>
          <w:marRight w:val="0"/>
          <w:marTop w:val="0"/>
          <w:marBottom w:val="0"/>
          <w:divBdr>
            <w:top w:val="none" w:sz="0" w:space="0" w:color="auto"/>
            <w:left w:val="none" w:sz="0" w:space="0" w:color="auto"/>
            <w:bottom w:val="none" w:sz="0" w:space="0" w:color="auto"/>
            <w:right w:val="none" w:sz="0" w:space="0" w:color="auto"/>
          </w:divBdr>
        </w:div>
        <w:div w:id="1166634736">
          <w:marLeft w:val="480"/>
          <w:marRight w:val="0"/>
          <w:marTop w:val="0"/>
          <w:marBottom w:val="0"/>
          <w:divBdr>
            <w:top w:val="none" w:sz="0" w:space="0" w:color="auto"/>
            <w:left w:val="none" w:sz="0" w:space="0" w:color="auto"/>
            <w:bottom w:val="none" w:sz="0" w:space="0" w:color="auto"/>
            <w:right w:val="none" w:sz="0" w:space="0" w:color="auto"/>
          </w:divBdr>
        </w:div>
        <w:div w:id="354237862">
          <w:marLeft w:val="480"/>
          <w:marRight w:val="0"/>
          <w:marTop w:val="0"/>
          <w:marBottom w:val="0"/>
          <w:divBdr>
            <w:top w:val="none" w:sz="0" w:space="0" w:color="auto"/>
            <w:left w:val="none" w:sz="0" w:space="0" w:color="auto"/>
            <w:bottom w:val="none" w:sz="0" w:space="0" w:color="auto"/>
            <w:right w:val="none" w:sz="0" w:space="0" w:color="auto"/>
          </w:divBdr>
        </w:div>
        <w:div w:id="455410554">
          <w:marLeft w:val="480"/>
          <w:marRight w:val="0"/>
          <w:marTop w:val="0"/>
          <w:marBottom w:val="0"/>
          <w:divBdr>
            <w:top w:val="none" w:sz="0" w:space="0" w:color="auto"/>
            <w:left w:val="none" w:sz="0" w:space="0" w:color="auto"/>
            <w:bottom w:val="none" w:sz="0" w:space="0" w:color="auto"/>
            <w:right w:val="none" w:sz="0" w:space="0" w:color="auto"/>
          </w:divBdr>
        </w:div>
      </w:divsChild>
    </w:div>
    <w:div w:id="1734965341">
      <w:bodyDiv w:val="1"/>
      <w:marLeft w:val="0"/>
      <w:marRight w:val="0"/>
      <w:marTop w:val="0"/>
      <w:marBottom w:val="0"/>
      <w:divBdr>
        <w:top w:val="none" w:sz="0" w:space="0" w:color="auto"/>
        <w:left w:val="none" w:sz="0" w:space="0" w:color="auto"/>
        <w:bottom w:val="none" w:sz="0" w:space="0" w:color="auto"/>
        <w:right w:val="none" w:sz="0" w:space="0" w:color="auto"/>
      </w:divBdr>
    </w:div>
    <w:div w:id="1735005248">
      <w:bodyDiv w:val="1"/>
      <w:marLeft w:val="0"/>
      <w:marRight w:val="0"/>
      <w:marTop w:val="0"/>
      <w:marBottom w:val="0"/>
      <w:divBdr>
        <w:top w:val="none" w:sz="0" w:space="0" w:color="auto"/>
        <w:left w:val="none" w:sz="0" w:space="0" w:color="auto"/>
        <w:bottom w:val="none" w:sz="0" w:space="0" w:color="auto"/>
        <w:right w:val="none" w:sz="0" w:space="0" w:color="auto"/>
      </w:divBdr>
    </w:div>
    <w:div w:id="1736050529">
      <w:bodyDiv w:val="1"/>
      <w:marLeft w:val="0"/>
      <w:marRight w:val="0"/>
      <w:marTop w:val="0"/>
      <w:marBottom w:val="0"/>
      <w:divBdr>
        <w:top w:val="none" w:sz="0" w:space="0" w:color="auto"/>
        <w:left w:val="none" w:sz="0" w:space="0" w:color="auto"/>
        <w:bottom w:val="none" w:sz="0" w:space="0" w:color="auto"/>
        <w:right w:val="none" w:sz="0" w:space="0" w:color="auto"/>
      </w:divBdr>
    </w:div>
    <w:div w:id="1741362171">
      <w:bodyDiv w:val="1"/>
      <w:marLeft w:val="0"/>
      <w:marRight w:val="0"/>
      <w:marTop w:val="0"/>
      <w:marBottom w:val="0"/>
      <w:divBdr>
        <w:top w:val="none" w:sz="0" w:space="0" w:color="auto"/>
        <w:left w:val="none" w:sz="0" w:space="0" w:color="auto"/>
        <w:bottom w:val="none" w:sz="0" w:space="0" w:color="auto"/>
        <w:right w:val="none" w:sz="0" w:space="0" w:color="auto"/>
      </w:divBdr>
    </w:div>
    <w:div w:id="1741441443">
      <w:bodyDiv w:val="1"/>
      <w:marLeft w:val="0"/>
      <w:marRight w:val="0"/>
      <w:marTop w:val="0"/>
      <w:marBottom w:val="0"/>
      <w:divBdr>
        <w:top w:val="none" w:sz="0" w:space="0" w:color="auto"/>
        <w:left w:val="none" w:sz="0" w:space="0" w:color="auto"/>
        <w:bottom w:val="none" w:sz="0" w:space="0" w:color="auto"/>
        <w:right w:val="none" w:sz="0" w:space="0" w:color="auto"/>
      </w:divBdr>
    </w:div>
    <w:div w:id="1744645458">
      <w:bodyDiv w:val="1"/>
      <w:marLeft w:val="0"/>
      <w:marRight w:val="0"/>
      <w:marTop w:val="0"/>
      <w:marBottom w:val="0"/>
      <w:divBdr>
        <w:top w:val="none" w:sz="0" w:space="0" w:color="auto"/>
        <w:left w:val="none" w:sz="0" w:space="0" w:color="auto"/>
        <w:bottom w:val="none" w:sz="0" w:space="0" w:color="auto"/>
        <w:right w:val="none" w:sz="0" w:space="0" w:color="auto"/>
      </w:divBdr>
    </w:div>
    <w:div w:id="1745683321">
      <w:bodyDiv w:val="1"/>
      <w:marLeft w:val="0"/>
      <w:marRight w:val="0"/>
      <w:marTop w:val="0"/>
      <w:marBottom w:val="0"/>
      <w:divBdr>
        <w:top w:val="none" w:sz="0" w:space="0" w:color="auto"/>
        <w:left w:val="none" w:sz="0" w:space="0" w:color="auto"/>
        <w:bottom w:val="none" w:sz="0" w:space="0" w:color="auto"/>
        <w:right w:val="none" w:sz="0" w:space="0" w:color="auto"/>
      </w:divBdr>
    </w:div>
    <w:div w:id="1746956154">
      <w:bodyDiv w:val="1"/>
      <w:marLeft w:val="0"/>
      <w:marRight w:val="0"/>
      <w:marTop w:val="0"/>
      <w:marBottom w:val="0"/>
      <w:divBdr>
        <w:top w:val="none" w:sz="0" w:space="0" w:color="auto"/>
        <w:left w:val="none" w:sz="0" w:space="0" w:color="auto"/>
        <w:bottom w:val="none" w:sz="0" w:space="0" w:color="auto"/>
        <w:right w:val="none" w:sz="0" w:space="0" w:color="auto"/>
      </w:divBdr>
    </w:div>
    <w:div w:id="1747150417">
      <w:bodyDiv w:val="1"/>
      <w:marLeft w:val="0"/>
      <w:marRight w:val="0"/>
      <w:marTop w:val="0"/>
      <w:marBottom w:val="0"/>
      <w:divBdr>
        <w:top w:val="none" w:sz="0" w:space="0" w:color="auto"/>
        <w:left w:val="none" w:sz="0" w:space="0" w:color="auto"/>
        <w:bottom w:val="none" w:sz="0" w:space="0" w:color="auto"/>
        <w:right w:val="none" w:sz="0" w:space="0" w:color="auto"/>
      </w:divBdr>
    </w:div>
    <w:div w:id="1748575830">
      <w:marLeft w:val="0"/>
      <w:marRight w:val="0"/>
      <w:marTop w:val="0"/>
      <w:marBottom w:val="0"/>
      <w:divBdr>
        <w:top w:val="none" w:sz="0" w:space="0" w:color="auto"/>
        <w:left w:val="none" w:sz="0" w:space="0" w:color="auto"/>
        <w:bottom w:val="none" w:sz="0" w:space="0" w:color="auto"/>
        <w:right w:val="none" w:sz="0" w:space="0" w:color="auto"/>
      </w:divBdr>
    </w:div>
    <w:div w:id="1750075368">
      <w:bodyDiv w:val="1"/>
      <w:marLeft w:val="0"/>
      <w:marRight w:val="0"/>
      <w:marTop w:val="0"/>
      <w:marBottom w:val="0"/>
      <w:divBdr>
        <w:top w:val="none" w:sz="0" w:space="0" w:color="auto"/>
        <w:left w:val="none" w:sz="0" w:space="0" w:color="auto"/>
        <w:bottom w:val="none" w:sz="0" w:space="0" w:color="auto"/>
        <w:right w:val="none" w:sz="0" w:space="0" w:color="auto"/>
      </w:divBdr>
    </w:div>
    <w:div w:id="1751804875">
      <w:bodyDiv w:val="1"/>
      <w:marLeft w:val="0"/>
      <w:marRight w:val="0"/>
      <w:marTop w:val="0"/>
      <w:marBottom w:val="0"/>
      <w:divBdr>
        <w:top w:val="none" w:sz="0" w:space="0" w:color="auto"/>
        <w:left w:val="none" w:sz="0" w:space="0" w:color="auto"/>
        <w:bottom w:val="none" w:sz="0" w:space="0" w:color="auto"/>
        <w:right w:val="none" w:sz="0" w:space="0" w:color="auto"/>
      </w:divBdr>
    </w:div>
    <w:div w:id="1751999553">
      <w:bodyDiv w:val="1"/>
      <w:marLeft w:val="0"/>
      <w:marRight w:val="0"/>
      <w:marTop w:val="0"/>
      <w:marBottom w:val="0"/>
      <w:divBdr>
        <w:top w:val="none" w:sz="0" w:space="0" w:color="auto"/>
        <w:left w:val="none" w:sz="0" w:space="0" w:color="auto"/>
        <w:bottom w:val="none" w:sz="0" w:space="0" w:color="auto"/>
        <w:right w:val="none" w:sz="0" w:space="0" w:color="auto"/>
      </w:divBdr>
    </w:div>
    <w:div w:id="1752703588">
      <w:bodyDiv w:val="1"/>
      <w:marLeft w:val="0"/>
      <w:marRight w:val="0"/>
      <w:marTop w:val="0"/>
      <w:marBottom w:val="0"/>
      <w:divBdr>
        <w:top w:val="none" w:sz="0" w:space="0" w:color="auto"/>
        <w:left w:val="none" w:sz="0" w:space="0" w:color="auto"/>
        <w:bottom w:val="none" w:sz="0" w:space="0" w:color="auto"/>
        <w:right w:val="none" w:sz="0" w:space="0" w:color="auto"/>
      </w:divBdr>
    </w:div>
    <w:div w:id="1753382651">
      <w:marLeft w:val="0"/>
      <w:marRight w:val="0"/>
      <w:marTop w:val="0"/>
      <w:marBottom w:val="0"/>
      <w:divBdr>
        <w:top w:val="none" w:sz="0" w:space="0" w:color="auto"/>
        <w:left w:val="none" w:sz="0" w:space="0" w:color="auto"/>
        <w:bottom w:val="none" w:sz="0" w:space="0" w:color="auto"/>
        <w:right w:val="none" w:sz="0" w:space="0" w:color="auto"/>
      </w:divBdr>
    </w:div>
    <w:div w:id="1756317853">
      <w:bodyDiv w:val="1"/>
      <w:marLeft w:val="0"/>
      <w:marRight w:val="0"/>
      <w:marTop w:val="0"/>
      <w:marBottom w:val="0"/>
      <w:divBdr>
        <w:top w:val="none" w:sz="0" w:space="0" w:color="auto"/>
        <w:left w:val="none" w:sz="0" w:space="0" w:color="auto"/>
        <w:bottom w:val="none" w:sz="0" w:space="0" w:color="auto"/>
        <w:right w:val="none" w:sz="0" w:space="0" w:color="auto"/>
      </w:divBdr>
    </w:div>
    <w:div w:id="1757092976">
      <w:bodyDiv w:val="1"/>
      <w:marLeft w:val="0"/>
      <w:marRight w:val="0"/>
      <w:marTop w:val="0"/>
      <w:marBottom w:val="0"/>
      <w:divBdr>
        <w:top w:val="none" w:sz="0" w:space="0" w:color="auto"/>
        <w:left w:val="none" w:sz="0" w:space="0" w:color="auto"/>
        <w:bottom w:val="none" w:sz="0" w:space="0" w:color="auto"/>
        <w:right w:val="none" w:sz="0" w:space="0" w:color="auto"/>
      </w:divBdr>
    </w:div>
    <w:div w:id="1759014856">
      <w:bodyDiv w:val="1"/>
      <w:marLeft w:val="0"/>
      <w:marRight w:val="0"/>
      <w:marTop w:val="0"/>
      <w:marBottom w:val="0"/>
      <w:divBdr>
        <w:top w:val="none" w:sz="0" w:space="0" w:color="auto"/>
        <w:left w:val="none" w:sz="0" w:space="0" w:color="auto"/>
        <w:bottom w:val="none" w:sz="0" w:space="0" w:color="auto"/>
        <w:right w:val="none" w:sz="0" w:space="0" w:color="auto"/>
      </w:divBdr>
    </w:div>
    <w:div w:id="1761171045">
      <w:bodyDiv w:val="1"/>
      <w:marLeft w:val="0"/>
      <w:marRight w:val="0"/>
      <w:marTop w:val="0"/>
      <w:marBottom w:val="0"/>
      <w:divBdr>
        <w:top w:val="none" w:sz="0" w:space="0" w:color="auto"/>
        <w:left w:val="none" w:sz="0" w:space="0" w:color="auto"/>
        <w:bottom w:val="none" w:sz="0" w:space="0" w:color="auto"/>
        <w:right w:val="none" w:sz="0" w:space="0" w:color="auto"/>
      </w:divBdr>
      <w:divsChild>
        <w:div w:id="91628158">
          <w:marLeft w:val="480"/>
          <w:marRight w:val="0"/>
          <w:marTop w:val="0"/>
          <w:marBottom w:val="0"/>
          <w:divBdr>
            <w:top w:val="none" w:sz="0" w:space="0" w:color="auto"/>
            <w:left w:val="none" w:sz="0" w:space="0" w:color="auto"/>
            <w:bottom w:val="none" w:sz="0" w:space="0" w:color="auto"/>
            <w:right w:val="none" w:sz="0" w:space="0" w:color="auto"/>
          </w:divBdr>
        </w:div>
        <w:div w:id="1275867825">
          <w:marLeft w:val="480"/>
          <w:marRight w:val="0"/>
          <w:marTop w:val="0"/>
          <w:marBottom w:val="0"/>
          <w:divBdr>
            <w:top w:val="none" w:sz="0" w:space="0" w:color="auto"/>
            <w:left w:val="none" w:sz="0" w:space="0" w:color="auto"/>
            <w:bottom w:val="none" w:sz="0" w:space="0" w:color="auto"/>
            <w:right w:val="none" w:sz="0" w:space="0" w:color="auto"/>
          </w:divBdr>
        </w:div>
        <w:div w:id="1358971032">
          <w:marLeft w:val="480"/>
          <w:marRight w:val="0"/>
          <w:marTop w:val="0"/>
          <w:marBottom w:val="0"/>
          <w:divBdr>
            <w:top w:val="none" w:sz="0" w:space="0" w:color="auto"/>
            <w:left w:val="none" w:sz="0" w:space="0" w:color="auto"/>
            <w:bottom w:val="none" w:sz="0" w:space="0" w:color="auto"/>
            <w:right w:val="none" w:sz="0" w:space="0" w:color="auto"/>
          </w:divBdr>
        </w:div>
        <w:div w:id="352732614">
          <w:marLeft w:val="480"/>
          <w:marRight w:val="0"/>
          <w:marTop w:val="0"/>
          <w:marBottom w:val="0"/>
          <w:divBdr>
            <w:top w:val="none" w:sz="0" w:space="0" w:color="auto"/>
            <w:left w:val="none" w:sz="0" w:space="0" w:color="auto"/>
            <w:bottom w:val="none" w:sz="0" w:space="0" w:color="auto"/>
            <w:right w:val="none" w:sz="0" w:space="0" w:color="auto"/>
          </w:divBdr>
        </w:div>
        <w:div w:id="1468891028">
          <w:marLeft w:val="480"/>
          <w:marRight w:val="0"/>
          <w:marTop w:val="0"/>
          <w:marBottom w:val="0"/>
          <w:divBdr>
            <w:top w:val="none" w:sz="0" w:space="0" w:color="auto"/>
            <w:left w:val="none" w:sz="0" w:space="0" w:color="auto"/>
            <w:bottom w:val="none" w:sz="0" w:space="0" w:color="auto"/>
            <w:right w:val="none" w:sz="0" w:space="0" w:color="auto"/>
          </w:divBdr>
        </w:div>
        <w:div w:id="4988954">
          <w:marLeft w:val="480"/>
          <w:marRight w:val="0"/>
          <w:marTop w:val="0"/>
          <w:marBottom w:val="0"/>
          <w:divBdr>
            <w:top w:val="none" w:sz="0" w:space="0" w:color="auto"/>
            <w:left w:val="none" w:sz="0" w:space="0" w:color="auto"/>
            <w:bottom w:val="none" w:sz="0" w:space="0" w:color="auto"/>
            <w:right w:val="none" w:sz="0" w:space="0" w:color="auto"/>
          </w:divBdr>
        </w:div>
        <w:div w:id="120736454">
          <w:marLeft w:val="480"/>
          <w:marRight w:val="0"/>
          <w:marTop w:val="0"/>
          <w:marBottom w:val="0"/>
          <w:divBdr>
            <w:top w:val="none" w:sz="0" w:space="0" w:color="auto"/>
            <w:left w:val="none" w:sz="0" w:space="0" w:color="auto"/>
            <w:bottom w:val="none" w:sz="0" w:space="0" w:color="auto"/>
            <w:right w:val="none" w:sz="0" w:space="0" w:color="auto"/>
          </w:divBdr>
        </w:div>
        <w:div w:id="900483223">
          <w:marLeft w:val="480"/>
          <w:marRight w:val="0"/>
          <w:marTop w:val="0"/>
          <w:marBottom w:val="0"/>
          <w:divBdr>
            <w:top w:val="none" w:sz="0" w:space="0" w:color="auto"/>
            <w:left w:val="none" w:sz="0" w:space="0" w:color="auto"/>
            <w:bottom w:val="none" w:sz="0" w:space="0" w:color="auto"/>
            <w:right w:val="none" w:sz="0" w:space="0" w:color="auto"/>
          </w:divBdr>
        </w:div>
        <w:div w:id="1687050903">
          <w:marLeft w:val="480"/>
          <w:marRight w:val="0"/>
          <w:marTop w:val="0"/>
          <w:marBottom w:val="0"/>
          <w:divBdr>
            <w:top w:val="none" w:sz="0" w:space="0" w:color="auto"/>
            <w:left w:val="none" w:sz="0" w:space="0" w:color="auto"/>
            <w:bottom w:val="none" w:sz="0" w:space="0" w:color="auto"/>
            <w:right w:val="none" w:sz="0" w:space="0" w:color="auto"/>
          </w:divBdr>
        </w:div>
        <w:div w:id="1911497694">
          <w:marLeft w:val="480"/>
          <w:marRight w:val="0"/>
          <w:marTop w:val="0"/>
          <w:marBottom w:val="0"/>
          <w:divBdr>
            <w:top w:val="none" w:sz="0" w:space="0" w:color="auto"/>
            <w:left w:val="none" w:sz="0" w:space="0" w:color="auto"/>
            <w:bottom w:val="none" w:sz="0" w:space="0" w:color="auto"/>
            <w:right w:val="none" w:sz="0" w:space="0" w:color="auto"/>
          </w:divBdr>
        </w:div>
        <w:div w:id="92824511">
          <w:marLeft w:val="480"/>
          <w:marRight w:val="0"/>
          <w:marTop w:val="0"/>
          <w:marBottom w:val="0"/>
          <w:divBdr>
            <w:top w:val="none" w:sz="0" w:space="0" w:color="auto"/>
            <w:left w:val="none" w:sz="0" w:space="0" w:color="auto"/>
            <w:bottom w:val="none" w:sz="0" w:space="0" w:color="auto"/>
            <w:right w:val="none" w:sz="0" w:space="0" w:color="auto"/>
          </w:divBdr>
        </w:div>
        <w:div w:id="1060713090">
          <w:marLeft w:val="480"/>
          <w:marRight w:val="0"/>
          <w:marTop w:val="0"/>
          <w:marBottom w:val="0"/>
          <w:divBdr>
            <w:top w:val="none" w:sz="0" w:space="0" w:color="auto"/>
            <w:left w:val="none" w:sz="0" w:space="0" w:color="auto"/>
            <w:bottom w:val="none" w:sz="0" w:space="0" w:color="auto"/>
            <w:right w:val="none" w:sz="0" w:space="0" w:color="auto"/>
          </w:divBdr>
        </w:div>
        <w:div w:id="722557329">
          <w:marLeft w:val="480"/>
          <w:marRight w:val="0"/>
          <w:marTop w:val="0"/>
          <w:marBottom w:val="0"/>
          <w:divBdr>
            <w:top w:val="none" w:sz="0" w:space="0" w:color="auto"/>
            <w:left w:val="none" w:sz="0" w:space="0" w:color="auto"/>
            <w:bottom w:val="none" w:sz="0" w:space="0" w:color="auto"/>
            <w:right w:val="none" w:sz="0" w:space="0" w:color="auto"/>
          </w:divBdr>
        </w:div>
        <w:div w:id="972516529">
          <w:marLeft w:val="480"/>
          <w:marRight w:val="0"/>
          <w:marTop w:val="0"/>
          <w:marBottom w:val="0"/>
          <w:divBdr>
            <w:top w:val="none" w:sz="0" w:space="0" w:color="auto"/>
            <w:left w:val="none" w:sz="0" w:space="0" w:color="auto"/>
            <w:bottom w:val="none" w:sz="0" w:space="0" w:color="auto"/>
            <w:right w:val="none" w:sz="0" w:space="0" w:color="auto"/>
          </w:divBdr>
        </w:div>
        <w:div w:id="1974366536">
          <w:marLeft w:val="480"/>
          <w:marRight w:val="0"/>
          <w:marTop w:val="0"/>
          <w:marBottom w:val="0"/>
          <w:divBdr>
            <w:top w:val="none" w:sz="0" w:space="0" w:color="auto"/>
            <w:left w:val="none" w:sz="0" w:space="0" w:color="auto"/>
            <w:bottom w:val="none" w:sz="0" w:space="0" w:color="auto"/>
            <w:right w:val="none" w:sz="0" w:space="0" w:color="auto"/>
          </w:divBdr>
        </w:div>
        <w:div w:id="2008709978">
          <w:marLeft w:val="480"/>
          <w:marRight w:val="0"/>
          <w:marTop w:val="0"/>
          <w:marBottom w:val="0"/>
          <w:divBdr>
            <w:top w:val="none" w:sz="0" w:space="0" w:color="auto"/>
            <w:left w:val="none" w:sz="0" w:space="0" w:color="auto"/>
            <w:bottom w:val="none" w:sz="0" w:space="0" w:color="auto"/>
            <w:right w:val="none" w:sz="0" w:space="0" w:color="auto"/>
          </w:divBdr>
        </w:div>
        <w:div w:id="1601643408">
          <w:marLeft w:val="480"/>
          <w:marRight w:val="0"/>
          <w:marTop w:val="0"/>
          <w:marBottom w:val="0"/>
          <w:divBdr>
            <w:top w:val="none" w:sz="0" w:space="0" w:color="auto"/>
            <w:left w:val="none" w:sz="0" w:space="0" w:color="auto"/>
            <w:bottom w:val="none" w:sz="0" w:space="0" w:color="auto"/>
            <w:right w:val="none" w:sz="0" w:space="0" w:color="auto"/>
          </w:divBdr>
        </w:div>
        <w:div w:id="1294287809">
          <w:marLeft w:val="480"/>
          <w:marRight w:val="0"/>
          <w:marTop w:val="0"/>
          <w:marBottom w:val="0"/>
          <w:divBdr>
            <w:top w:val="none" w:sz="0" w:space="0" w:color="auto"/>
            <w:left w:val="none" w:sz="0" w:space="0" w:color="auto"/>
            <w:bottom w:val="none" w:sz="0" w:space="0" w:color="auto"/>
            <w:right w:val="none" w:sz="0" w:space="0" w:color="auto"/>
          </w:divBdr>
        </w:div>
        <w:div w:id="1664817228">
          <w:marLeft w:val="480"/>
          <w:marRight w:val="0"/>
          <w:marTop w:val="0"/>
          <w:marBottom w:val="0"/>
          <w:divBdr>
            <w:top w:val="none" w:sz="0" w:space="0" w:color="auto"/>
            <w:left w:val="none" w:sz="0" w:space="0" w:color="auto"/>
            <w:bottom w:val="none" w:sz="0" w:space="0" w:color="auto"/>
            <w:right w:val="none" w:sz="0" w:space="0" w:color="auto"/>
          </w:divBdr>
        </w:div>
        <w:div w:id="766344021">
          <w:marLeft w:val="480"/>
          <w:marRight w:val="0"/>
          <w:marTop w:val="0"/>
          <w:marBottom w:val="0"/>
          <w:divBdr>
            <w:top w:val="none" w:sz="0" w:space="0" w:color="auto"/>
            <w:left w:val="none" w:sz="0" w:space="0" w:color="auto"/>
            <w:bottom w:val="none" w:sz="0" w:space="0" w:color="auto"/>
            <w:right w:val="none" w:sz="0" w:space="0" w:color="auto"/>
          </w:divBdr>
        </w:div>
        <w:div w:id="655382098">
          <w:marLeft w:val="480"/>
          <w:marRight w:val="0"/>
          <w:marTop w:val="0"/>
          <w:marBottom w:val="0"/>
          <w:divBdr>
            <w:top w:val="none" w:sz="0" w:space="0" w:color="auto"/>
            <w:left w:val="none" w:sz="0" w:space="0" w:color="auto"/>
            <w:bottom w:val="none" w:sz="0" w:space="0" w:color="auto"/>
            <w:right w:val="none" w:sz="0" w:space="0" w:color="auto"/>
          </w:divBdr>
        </w:div>
        <w:div w:id="610362966">
          <w:marLeft w:val="480"/>
          <w:marRight w:val="0"/>
          <w:marTop w:val="0"/>
          <w:marBottom w:val="0"/>
          <w:divBdr>
            <w:top w:val="none" w:sz="0" w:space="0" w:color="auto"/>
            <w:left w:val="none" w:sz="0" w:space="0" w:color="auto"/>
            <w:bottom w:val="none" w:sz="0" w:space="0" w:color="auto"/>
            <w:right w:val="none" w:sz="0" w:space="0" w:color="auto"/>
          </w:divBdr>
        </w:div>
        <w:div w:id="607812868">
          <w:marLeft w:val="480"/>
          <w:marRight w:val="0"/>
          <w:marTop w:val="0"/>
          <w:marBottom w:val="0"/>
          <w:divBdr>
            <w:top w:val="none" w:sz="0" w:space="0" w:color="auto"/>
            <w:left w:val="none" w:sz="0" w:space="0" w:color="auto"/>
            <w:bottom w:val="none" w:sz="0" w:space="0" w:color="auto"/>
            <w:right w:val="none" w:sz="0" w:space="0" w:color="auto"/>
          </w:divBdr>
        </w:div>
        <w:div w:id="504395320">
          <w:marLeft w:val="480"/>
          <w:marRight w:val="0"/>
          <w:marTop w:val="0"/>
          <w:marBottom w:val="0"/>
          <w:divBdr>
            <w:top w:val="none" w:sz="0" w:space="0" w:color="auto"/>
            <w:left w:val="none" w:sz="0" w:space="0" w:color="auto"/>
            <w:bottom w:val="none" w:sz="0" w:space="0" w:color="auto"/>
            <w:right w:val="none" w:sz="0" w:space="0" w:color="auto"/>
          </w:divBdr>
        </w:div>
        <w:div w:id="2036802686">
          <w:marLeft w:val="480"/>
          <w:marRight w:val="0"/>
          <w:marTop w:val="0"/>
          <w:marBottom w:val="0"/>
          <w:divBdr>
            <w:top w:val="none" w:sz="0" w:space="0" w:color="auto"/>
            <w:left w:val="none" w:sz="0" w:space="0" w:color="auto"/>
            <w:bottom w:val="none" w:sz="0" w:space="0" w:color="auto"/>
            <w:right w:val="none" w:sz="0" w:space="0" w:color="auto"/>
          </w:divBdr>
        </w:div>
        <w:div w:id="80413018">
          <w:marLeft w:val="480"/>
          <w:marRight w:val="0"/>
          <w:marTop w:val="0"/>
          <w:marBottom w:val="0"/>
          <w:divBdr>
            <w:top w:val="none" w:sz="0" w:space="0" w:color="auto"/>
            <w:left w:val="none" w:sz="0" w:space="0" w:color="auto"/>
            <w:bottom w:val="none" w:sz="0" w:space="0" w:color="auto"/>
            <w:right w:val="none" w:sz="0" w:space="0" w:color="auto"/>
          </w:divBdr>
        </w:div>
        <w:div w:id="1883638379">
          <w:marLeft w:val="480"/>
          <w:marRight w:val="0"/>
          <w:marTop w:val="0"/>
          <w:marBottom w:val="0"/>
          <w:divBdr>
            <w:top w:val="none" w:sz="0" w:space="0" w:color="auto"/>
            <w:left w:val="none" w:sz="0" w:space="0" w:color="auto"/>
            <w:bottom w:val="none" w:sz="0" w:space="0" w:color="auto"/>
            <w:right w:val="none" w:sz="0" w:space="0" w:color="auto"/>
          </w:divBdr>
        </w:div>
        <w:div w:id="633103773">
          <w:marLeft w:val="480"/>
          <w:marRight w:val="0"/>
          <w:marTop w:val="0"/>
          <w:marBottom w:val="0"/>
          <w:divBdr>
            <w:top w:val="none" w:sz="0" w:space="0" w:color="auto"/>
            <w:left w:val="none" w:sz="0" w:space="0" w:color="auto"/>
            <w:bottom w:val="none" w:sz="0" w:space="0" w:color="auto"/>
            <w:right w:val="none" w:sz="0" w:space="0" w:color="auto"/>
          </w:divBdr>
        </w:div>
        <w:div w:id="1733502440">
          <w:marLeft w:val="480"/>
          <w:marRight w:val="0"/>
          <w:marTop w:val="0"/>
          <w:marBottom w:val="0"/>
          <w:divBdr>
            <w:top w:val="none" w:sz="0" w:space="0" w:color="auto"/>
            <w:left w:val="none" w:sz="0" w:space="0" w:color="auto"/>
            <w:bottom w:val="none" w:sz="0" w:space="0" w:color="auto"/>
            <w:right w:val="none" w:sz="0" w:space="0" w:color="auto"/>
          </w:divBdr>
        </w:div>
        <w:div w:id="1080634928">
          <w:marLeft w:val="480"/>
          <w:marRight w:val="0"/>
          <w:marTop w:val="0"/>
          <w:marBottom w:val="0"/>
          <w:divBdr>
            <w:top w:val="none" w:sz="0" w:space="0" w:color="auto"/>
            <w:left w:val="none" w:sz="0" w:space="0" w:color="auto"/>
            <w:bottom w:val="none" w:sz="0" w:space="0" w:color="auto"/>
            <w:right w:val="none" w:sz="0" w:space="0" w:color="auto"/>
          </w:divBdr>
        </w:div>
        <w:div w:id="32311255">
          <w:marLeft w:val="480"/>
          <w:marRight w:val="0"/>
          <w:marTop w:val="0"/>
          <w:marBottom w:val="0"/>
          <w:divBdr>
            <w:top w:val="none" w:sz="0" w:space="0" w:color="auto"/>
            <w:left w:val="none" w:sz="0" w:space="0" w:color="auto"/>
            <w:bottom w:val="none" w:sz="0" w:space="0" w:color="auto"/>
            <w:right w:val="none" w:sz="0" w:space="0" w:color="auto"/>
          </w:divBdr>
        </w:div>
        <w:div w:id="1341660528">
          <w:marLeft w:val="480"/>
          <w:marRight w:val="0"/>
          <w:marTop w:val="0"/>
          <w:marBottom w:val="0"/>
          <w:divBdr>
            <w:top w:val="none" w:sz="0" w:space="0" w:color="auto"/>
            <w:left w:val="none" w:sz="0" w:space="0" w:color="auto"/>
            <w:bottom w:val="none" w:sz="0" w:space="0" w:color="auto"/>
            <w:right w:val="none" w:sz="0" w:space="0" w:color="auto"/>
          </w:divBdr>
        </w:div>
        <w:div w:id="1560357971">
          <w:marLeft w:val="480"/>
          <w:marRight w:val="0"/>
          <w:marTop w:val="0"/>
          <w:marBottom w:val="0"/>
          <w:divBdr>
            <w:top w:val="none" w:sz="0" w:space="0" w:color="auto"/>
            <w:left w:val="none" w:sz="0" w:space="0" w:color="auto"/>
            <w:bottom w:val="none" w:sz="0" w:space="0" w:color="auto"/>
            <w:right w:val="none" w:sz="0" w:space="0" w:color="auto"/>
          </w:divBdr>
        </w:div>
        <w:div w:id="1960258030">
          <w:marLeft w:val="480"/>
          <w:marRight w:val="0"/>
          <w:marTop w:val="0"/>
          <w:marBottom w:val="0"/>
          <w:divBdr>
            <w:top w:val="none" w:sz="0" w:space="0" w:color="auto"/>
            <w:left w:val="none" w:sz="0" w:space="0" w:color="auto"/>
            <w:bottom w:val="none" w:sz="0" w:space="0" w:color="auto"/>
            <w:right w:val="none" w:sz="0" w:space="0" w:color="auto"/>
          </w:divBdr>
        </w:div>
        <w:div w:id="782384124">
          <w:marLeft w:val="480"/>
          <w:marRight w:val="0"/>
          <w:marTop w:val="0"/>
          <w:marBottom w:val="0"/>
          <w:divBdr>
            <w:top w:val="none" w:sz="0" w:space="0" w:color="auto"/>
            <w:left w:val="none" w:sz="0" w:space="0" w:color="auto"/>
            <w:bottom w:val="none" w:sz="0" w:space="0" w:color="auto"/>
            <w:right w:val="none" w:sz="0" w:space="0" w:color="auto"/>
          </w:divBdr>
        </w:div>
        <w:div w:id="1021518832">
          <w:marLeft w:val="480"/>
          <w:marRight w:val="0"/>
          <w:marTop w:val="0"/>
          <w:marBottom w:val="0"/>
          <w:divBdr>
            <w:top w:val="none" w:sz="0" w:space="0" w:color="auto"/>
            <w:left w:val="none" w:sz="0" w:space="0" w:color="auto"/>
            <w:bottom w:val="none" w:sz="0" w:space="0" w:color="auto"/>
            <w:right w:val="none" w:sz="0" w:space="0" w:color="auto"/>
          </w:divBdr>
        </w:div>
        <w:div w:id="1313870804">
          <w:marLeft w:val="480"/>
          <w:marRight w:val="0"/>
          <w:marTop w:val="0"/>
          <w:marBottom w:val="0"/>
          <w:divBdr>
            <w:top w:val="none" w:sz="0" w:space="0" w:color="auto"/>
            <w:left w:val="none" w:sz="0" w:space="0" w:color="auto"/>
            <w:bottom w:val="none" w:sz="0" w:space="0" w:color="auto"/>
            <w:right w:val="none" w:sz="0" w:space="0" w:color="auto"/>
          </w:divBdr>
        </w:div>
        <w:div w:id="1094517544">
          <w:marLeft w:val="480"/>
          <w:marRight w:val="0"/>
          <w:marTop w:val="0"/>
          <w:marBottom w:val="0"/>
          <w:divBdr>
            <w:top w:val="none" w:sz="0" w:space="0" w:color="auto"/>
            <w:left w:val="none" w:sz="0" w:space="0" w:color="auto"/>
            <w:bottom w:val="none" w:sz="0" w:space="0" w:color="auto"/>
            <w:right w:val="none" w:sz="0" w:space="0" w:color="auto"/>
          </w:divBdr>
        </w:div>
        <w:div w:id="683559129">
          <w:marLeft w:val="480"/>
          <w:marRight w:val="0"/>
          <w:marTop w:val="0"/>
          <w:marBottom w:val="0"/>
          <w:divBdr>
            <w:top w:val="none" w:sz="0" w:space="0" w:color="auto"/>
            <w:left w:val="none" w:sz="0" w:space="0" w:color="auto"/>
            <w:bottom w:val="none" w:sz="0" w:space="0" w:color="auto"/>
            <w:right w:val="none" w:sz="0" w:space="0" w:color="auto"/>
          </w:divBdr>
        </w:div>
        <w:div w:id="1316031782">
          <w:marLeft w:val="480"/>
          <w:marRight w:val="0"/>
          <w:marTop w:val="0"/>
          <w:marBottom w:val="0"/>
          <w:divBdr>
            <w:top w:val="none" w:sz="0" w:space="0" w:color="auto"/>
            <w:left w:val="none" w:sz="0" w:space="0" w:color="auto"/>
            <w:bottom w:val="none" w:sz="0" w:space="0" w:color="auto"/>
            <w:right w:val="none" w:sz="0" w:space="0" w:color="auto"/>
          </w:divBdr>
        </w:div>
        <w:div w:id="1933584919">
          <w:marLeft w:val="480"/>
          <w:marRight w:val="0"/>
          <w:marTop w:val="0"/>
          <w:marBottom w:val="0"/>
          <w:divBdr>
            <w:top w:val="none" w:sz="0" w:space="0" w:color="auto"/>
            <w:left w:val="none" w:sz="0" w:space="0" w:color="auto"/>
            <w:bottom w:val="none" w:sz="0" w:space="0" w:color="auto"/>
            <w:right w:val="none" w:sz="0" w:space="0" w:color="auto"/>
          </w:divBdr>
        </w:div>
        <w:div w:id="1305500803">
          <w:marLeft w:val="480"/>
          <w:marRight w:val="0"/>
          <w:marTop w:val="0"/>
          <w:marBottom w:val="0"/>
          <w:divBdr>
            <w:top w:val="none" w:sz="0" w:space="0" w:color="auto"/>
            <w:left w:val="none" w:sz="0" w:space="0" w:color="auto"/>
            <w:bottom w:val="none" w:sz="0" w:space="0" w:color="auto"/>
            <w:right w:val="none" w:sz="0" w:space="0" w:color="auto"/>
          </w:divBdr>
        </w:div>
        <w:div w:id="533006583">
          <w:marLeft w:val="480"/>
          <w:marRight w:val="0"/>
          <w:marTop w:val="0"/>
          <w:marBottom w:val="0"/>
          <w:divBdr>
            <w:top w:val="none" w:sz="0" w:space="0" w:color="auto"/>
            <w:left w:val="none" w:sz="0" w:space="0" w:color="auto"/>
            <w:bottom w:val="none" w:sz="0" w:space="0" w:color="auto"/>
            <w:right w:val="none" w:sz="0" w:space="0" w:color="auto"/>
          </w:divBdr>
        </w:div>
        <w:div w:id="2047486183">
          <w:marLeft w:val="480"/>
          <w:marRight w:val="0"/>
          <w:marTop w:val="0"/>
          <w:marBottom w:val="0"/>
          <w:divBdr>
            <w:top w:val="none" w:sz="0" w:space="0" w:color="auto"/>
            <w:left w:val="none" w:sz="0" w:space="0" w:color="auto"/>
            <w:bottom w:val="none" w:sz="0" w:space="0" w:color="auto"/>
            <w:right w:val="none" w:sz="0" w:space="0" w:color="auto"/>
          </w:divBdr>
        </w:div>
        <w:div w:id="993609401">
          <w:marLeft w:val="480"/>
          <w:marRight w:val="0"/>
          <w:marTop w:val="0"/>
          <w:marBottom w:val="0"/>
          <w:divBdr>
            <w:top w:val="none" w:sz="0" w:space="0" w:color="auto"/>
            <w:left w:val="none" w:sz="0" w:space="0" w:color="auto"/>
            <w:bottom w:val="none" w:sz="0" w:space="0" w:color="auto"/>
            <w:right w:val="none" w:sz="0" w:space="0" w:color="auto"/>
          </w:divBdr>
        </w:div>
        <w:div w:id="985473302">
          <w:marLeft w:val="480"/>
          <w:marRight w:val="0"/>
          <w:marTop w:val="0"/>
          <w:marBottom w:val="0"/>
          <w:divBdr>
            <w:top w:val="none" w:sz="0" w:space="0" w:color="auto"/>
            <w:left w:val="none" w:sz="0" w:space="0" w:color="auto"/>
            <w:bottom w:val="none" w:sz="0" w:space="0" w:color="auto"/>
            <w:right w:val="none" w:sz="0" w:space="0" w:color="auto"/>
          </w:divBdr>
        </w:div>
        <w:div w:id="1615549738">
          <w:marLeft w:val="480"/>
          <w:marRight w:val="0"/>
          <w:marTop w:val="0"/>
          <w:marBottom w:val="0"/>
          <w:divBdr>
            <w:top w:val="none" w:sz="0" w:space="0" w:color="auto"/>
            <w:left w:val="none" w:sz="0" w:space="0" w:color="auto"/>
            <w:bottom w:val="none" w:sz="0" w:space="0" w:color="auto"/>
            <w:right w:val="none" w:sz="0" w:space="0" w:color="auto"/>
          </w:divBdr>
        </w:div>
        <w:div w:id="1369833972">
          <w:marLeft w:val="480"/>
          <w:marRight w:val="0"/>
          <w:marTop w:val="0"/>
          <w:marBottom w:val="0"/>
          <w:divBdr>
            <w:top w:val="none" w:sz="0" w:space="0" w:color="auto"/>
            <w:left w:val="none" w:sz="0" w:space="0" w:color="auto"/>
            <w:bottom w:val="none" w:sz="0" w:space="0" w:color="auto"/>
            <w:right w:val="none" w:sz="0" w:space="0" w:color="auto"/>
          </w:divBdr>
        </w:div>
        <w:div w:id="1972515539">
          <w:marLeft w:val="480"/>
          <w:marRight w:val="0"/>
          <w:marTop w:val="0"/>
          <w:marBottom w:val="0"/>
          <w:divBdr>
            <w:top w:val="none" w:sz="0" w:space="0" w:color="auto"/>
            <w:left w:val="none" w:sz="0" w:space="0" w:color="auto"/>
            <w:bottom w:val="none" w:sz="0" w:space="0" w:color="auto"/>
            <w:right w:val="none" w:sz="0" w:space="0" w:color="auto"/>
          </w:divBdr>
        </w:div>
        <w:div w:id="1313870958">
          <w:marLeft w:val="480"/>
          <w:marRight w:val="0"/>
          <w:marTop w:val="0"/>
          <w:marBottom w:val="0"/>
          <w:divBdr>
            <w:top w:val="none" w:sz="0" w:space="0" w:color="auto"/>
            <w:left w:val="none" w:sz="0" w:space="0" w:color="auto"/>
            <w:bottom w:val="none" w:sz="0" w:space="0" w:color="auto"/>
            <w:right w:val="none" w:sz="0" w:space="0" w:color="auto"/>
          </w:divBdr>
        </w:div>
        <w:div w:id="1005208886">
          <w:marLeft w:val="480"/>
          <w:marRight w:val="0"/>
          <w:marTop w:val="0"/>
          <w:marBottom w:val="0"/>
          <w:divBdr>
            <w:top w:val="none" w:sz="0" w:space="0" w:color="auto"/>
            <w:left w:val="none" w:sz="0" w:space="0" w:color="auto"/>
            <w:bottom w:val="none" w:sz="0" w:space="0" w:color="auto"/>
            <w:right w:val="none" w:sz="0" w:space="0" w:color="auto"/>
          </w:divBdr>
        </w:div>
        <w:div w:id="1048453068">
          <w:marLeft w:val="480"/>
          <w:marRight w:val="0"/>
          <w:marTop w:val="0"/>
          <w:marBottom w:val="0"/>
          <w:divBdr>
            <w:top w:val="none" w:sz="0" w:space="0" w:color="auto"/>
            <w:left w:val="none" w:sz="0" w:space="0" w:color="auto"/>
            <w:bottom w:val="none" w:sz="0" w:space="0" w:color="auto"/>
            <w:right w:val="none" w:sz="0" w:space="0" w:color="auto"/>
          </w:divBdr>
        </w:div>
        <w:div w:id="1561944568">
          <w:marLeft w:val="480"/>
          <w:marRight w:val="0"/>
          <w:marTop w:val="0"/>
          <w:marBottom w:val="0"/>
          <w:divBdr>
            <w:top w:val="none" w:sz="0" w:space="0" w:color="auto"/>
            <w:left w:val="none" w:sz="0" w:space="0" w:color="auto"/>
            <w:bottom w:val="none" w:sz="0" w:space="0" w:color="auto"/>
            <w:right w:val="none" w:sz="0" w:space="0" w:color="auto"/>
          </w:divBdr>
        </w:div>
        <w:div w:id="449710422">
          <w:marLeft w:val="480"/>
          <w:marRight w:val="0"/>
          <w:marTop w:val="0"/>
          <w:marBottom w:val="0"/>
          <w:divBdr>
            <w:top w:val="none" w:sz="0" w:space="0" w:color="auto"/>
            <w:left w:val="none" w:sz="0" w:space="0" w:color="auto"/>
            <w:bottom w:val="none" w:sz="0" w:space="0" w:color="auto"/>
            <w:right w:val="none" w:sz="0" w:space="0" w:color="auto"/>
          </w:divBdr>
        </w:div>
        <w:div w:id="1019237195">
          <w:marLeft w:val="480"/>
          <w:marRight w:val="0"/>
          <w:marTop w:val="0"/>
          <w:marBottom w:val="0"/>
          <w:divBdr>
            <w:top w:val="none" w:sz="0" w:space="0" w:color="auto"/>
            <w:left w:val="none" w:sz="0" w:space="0" w:color="auto"/>
            <w:bottom w:val="none" w:sz="0" w:space="0" w:color="auto"/>
            <w:right w:val="none" w:sz="0" w:space="0" w:color="auto"/>
          </w:divBdr>
        </w:div>
        <w:div w:id="260534620">
          <w:marLeft w:val="480"/>
          <w:marRight w:val="0"/>
          <w:marTop w:val="0"/>
          <w:marBottom w:val="0"/>
          <w:divBdr>
            <w:top w:val="none" w:sz="0" w:space="0" w:color="auto"/>
            <w:left w:val="none" w:sz="0" w:space="0" w:color="auto"/>
            <w:bottom w:val="none" w:sz="0" w:space="0" w:color="auto"/>
            <w:right w:val="none" w:sz="0" w:space="0" w:color="auto"/>
          </w:divBdr>
        </w:div>
        <w:div w:id="104203991">
          <w:marLeft w:val="480"/>
          <w:marRight w:val="0"/>
          <w:marTop w:val="0"/>
          <w:marBottom w:val="0"/>
          <w:divBdr>
            <w:top w:val="none" w:sz="0" w:space="0" w:color="auto"/>
            <w:left w:val="none" w:sz="0" w:space="0" w:color="auto"/>
            <w:bottom w:val="none" w:sz="0" w:space="0" w:color="auto"/>
            <w:right w:val="none" w:sz="0" w:space="0" w:color="auto"/>
          </w:divBdr>
        </w:div>
        <w:div w:id="1900822878">
          <w:marLeft w:val="480"/>
          <w:marRight w:val="0"/>
          <w:marTop w:val="0"/>
          <w:marBottom w:val="0"/>
          <w:divBdr>
            <w:top w:val="none" w:sz="0" w:space="0" w:color="auto"/>
            <w:left w:val="none" w:sz="0" w:space="0" w:color="auto"/>
            <w:bottom w:val="none" w:sz="0" w:space="0" w:color="auto"/>
            <w:right w:val="none" w:sz="0" w:space="0" w:color="auto"/>
          </w:divBdr>
        </w:div>
        <w:div w:id="1223448100">
          <w:marLeft w:val="480"/>
          <w:marRight w:val="0"/>
          <w:marTop w:val="0"/>
          <w:marBottom w:val="0"/>
          <w:divBdr>
            <w:top w:val="none" w:sz="0" w:space="0" w:color="auto"/>
            <w:left w:val="none" w:sz="0" w:space="0" w:color="auto"/>
            <w:bottom w:val="none" w:sz="0" w:space="0" w:color="auto"/>
            <w:right w:val="none" w:sz="0" w:space="0" w:color="auto"/>
          </w:divBdr>
        </w:div>
        <w:div w:id="902062434">
          <w:marLeft w:val="480"/>
          <w:marRight w:val="0"/>
          <w:marTop w:val="0"/>
          <w:marBottom w:val="0"/>
          <w:divBdr>
            <w:top w:val="none" w:sz="0" w:space="0" w:color="auto"/>
            <w:left w:val="none" w:sz="0" w:space="0" w:color="auto"/>
            <w:bottom w:val="none" w:sz="0" w:space="0" w:color="auto"/>
            <w:right w:val="none" w:sz="0" w:space="0" w:color="auto"/>
          </w:divBdr>
        </w:div>
        <w:div w:id="613175341">
          <w:marLeft w:val="480"/>
          <w:marRight w:val="0"/>
          <w:marTop w:val="0"/>
          <w:marBottom w:val="0"/>
          <w:divBdr>
            <w:top w:val="none" w:sz="0" w:space="0" w:color="auto"/>
            <w:left w:val="none" w:sz="0" w:space="0" w:color="auto"/>
            <w:bottom w:val="none" w:sz="0" w:space="0" w:color="auto"/>
            <w:right w:val="none" w:sz="0" w:space="0" w:color="auto"/>
          </w:divBdr>
        </w:div>
        <w:div w:id="1738555918">
          <w:marLeft w:val="480"/>
          <w:marRight w:val="0"/>
          <w:marTop w:val="0"/>
          <w:marBottom w:val="0"/>
          <w:divBdr>
            <w:top w:val="none" w:sz="0" w:space="0" w:color="auto"/>
            <w:left w:val="none" w:sz="0" w:space="0" w:color="auto"/>
            <w:bottom w:val="none" w:sz="0" w:space="0" w:color="auto"/>
            <w:right w:val="none" w:sz="0" w:space="0" w:color="auto"/>
          </w:divBdr>
        </w:div>
        <w:div w:id="935404663">
          <w:marLeft w:val="480"/>
          <w:marRight w:val="0"/>
          <w:marTop w:val="0"/>
          <w:marBottom w:val="0"/>
          <w:divBdr>
            <w:top w:val="none" w:sz="0" w:space="0" w:color="auto"/>
            <w:left w:val="none" w:sz="0" w:space="0" w:color="auto"/>
            <w:bottom w:val="none" w:sz="0" w:space="0" w:color="auto"/>
            <w:right w:val="none" w:sz="0" w:space="0" w:color="auto"/>
          </w:divBdr>
        </w:div>
        <w:div w:id="1845508194">
          <w:marLeft w:val="480"/>
          <w:marRight w:val="0"/>
          <w:marTop w:val="0"/>
          <w:marBottom w:val="0"/>
          <w:divBdr>
            <w:top w:val="none" w:sz="0" w:space="0" w:color="auto"/>
            <w:left w:val="none" w:sz="0" w:space="0" w:color="auto"/>
            <w:bottom w:val="none" w:sz="0" w:space="0" w:color="auto"/>
            <w:right w:val="none" w:sz="0" w:space="0" w:color="auto"/>
          </w:divBdr>
        </w:div>
        <w:div w:id="851993282">
          <w:marLeft w:val="480"/>
          <w:marRight w:val="0"/>
          <w:marTop w:val="0"/>
          <w:marBottom w:val="0"/>
          <w:divBdr>
            <w:top w:val="none" w:sz="0" w:space="0" w:color="auto"/>
            <w:left w:val="none" w:sz="0" w:space="0" w:color="auto"/>
            <w:bottom w:val="none" w:sz="0" w:space="0" w:color="auto"/>
            <w:right w:val="none" w:sz="0" w:space="0" w:color="auto"/>
          </w:divBdr>
        </w:div>
        <w:div w:id="1400254374">
          <w:marLeft w:val="480"/>
          <w:marRight w:val="0"/>
          <w:marTop w:val="0"/>
          <w:marBottom w:val="0"/>
          <w:divBdr>
            <w:top w:val="none" w:sz="0" w:space="0" w:color="auto"/>
            <w:left w:val="none" w:sz="0" w:space="0" w:color="auto"/>
            <w:bottom w:val="none" w:sz="0" w:space="0" w:color="auto"/>
            <w:right w:val="none" w:sz="0" w:space="0" w:color="auto"/>
          </w:divBdr>
        </w:div>
        <w:div w:id="2146853735">
          <w:marLeft w:val="480"/>
          <w:marRight w:val="0"/>
          <w:marTop w:val="0"/>
          <w:marBottom w:val="0"/>
          <w:divBdr>
            <w:top w:val="none" w:sz="0" w:space="0" w:color="auto"/>
            <w:left w:val="none" w:sz="0" w:space="0" w:color="auto"/>
            <w:bottom w:val="none" w:sz="0" w:space="0" w:color="auto"/>
            <w:right w:val="none" w:sz="0" w:space="0" w:color="auto"/>
          </w:divBdr>
        </w:div>
        <w:div w:id="132067349">
          <w:marLeft w:val="480"/>
          <w:marRight w:val="0"/>
          <w:marTop w:val="0"/>
          <w:marBottom w:val="0"/>
          <w:divBdr>
            <w:top w:val="none" w:sz="0" w:space="0" w:color="auto"/>
            <w:left w:val="none" w:sz="0" w:space="0" w:color="auto"/>
            <w:bottom w:val="none" w:sz="0" w:space="0" w:color="auto"/>
            <w:right w:val="none" w:sz="0" w:space="0" w:color="auto"/>
          </w:divBdr>
        </w:div>
        <w:div w:id="1016805202">
          <w:marLeft w:val="480"/>
          <w:marRight w:val="0"/>
          <w:marTop w:val="0"/>
          <w:marBottom w:val="0"/>
          <w:divBdr>
            <w:top w:val="none" w:sz="0" w:space="0" w:color="auto"/>
            <w:left w:val="none" w:sz="0" w:space="0" w:color="auto"/>
            <w:bottom w:val="none" w:sz="0" w:space="0" w:color="auto"/>
            <w:right w:val="none" w:sz="0" w:space="0" w:color="auto"/>
          </w:divBdr>
        </w:div>
        <w:div w:id="1550653916">
          <w:marLeft w:val="480"/>
          <w:marRight w:val="0"/>
          <w:marTop w:val="0"/>
          <w:marBottom w:val="0"/>
          <w:divBdr>
            <w:top w:val="none" w:sz="0" w:space="0" w:color="auto"/>
            <w:left w:val="none" w:sz="0" w:space="0" w:color="auto"/>
            <w:bottom w:val="none" w:sz="0" w:space="0" w:color="auto"/>
            <w:right w:val="none" w:sz="0" w:space="0" w:color="auto"/>
          </w:divBdr>
        </w:div>
        <w:div w:id="592664892">
          <w:marLeft w:val="480"/>
          <w:marRight w:val="0"/>
          <w:marTop w:val="0"/>
          <w:marBottom w:val="0"/>
          <w:divBdr>
            <w:top w:val="none" w:sz="0" w:space="0" w:color="auto"/>
            <w:left w:val="none" w:sz="0" w:space="0" w:color="auto"/>
            <w:bottom w:val="none" w:sz="0" w:space="0" w:color="auto"/>
            <w:right w:val="none" w:sz="0" w:space="0" w:color="auto"/>
          </w:divBdr>
        </w:div>
        <w:div w:id="1689139504">
          <w:marLeft w:val="480"/>
          <w:marRight w:val="0"/>
          <w:marTop w:val="0"/>
          <w:marBottom w:val="0"/>
          <w:divBdr>
            <w:top w:val="none" w:sz="0" w:space="0" w:color="auto"/>
            <w:left w:val="none" w:sz="0" w:space="0" w:color="auto"/>
            <w:bottom w:val="none" w:sz="0" w:space="0" w:color="auto"/>
            <w:right w:val="none" w:sz="0" w:space="0" w:color="auto"/>
          </w:divBdr>
        </w:div>
        <w:div w:id="58872020">
          <w:marLeft w:val="480"/>
          <w:marRight w:val="0"/>
          <w:marTop w:val="0"/>
          <w:marBottom w:val="0"/>
          <w:divBdr>
            <w:top w:val="none" w:sz="0" w:space="0" w:color="auto"/>
            <w:left w:val="none" w:sz="0" w:space="0" w:color="auto"/>
            <w:bottom w:val="none" w:sz="0" w:space="0" w:color="auto"/>
            <w:right w:val="none" w:sz="0" w:space="0" w:color="auto"/>
          </w:divBdr>
        </w:div>
        <w:div w:id="5376556">
          <w:marLeft w:val="480"/>
          <w:marRight w:val="0"/>
          <w:marTop w:val="0"/>
          <w:marBottom w:val="0"/>
          <w:divBdr>
            <w:top w:val="none" w:sz="0" w:space="0" w:color="auto"/>
            <w:left w:val="none" w:sz="0" w:space="0" w:color="auto"/>
            <w:bottom w:val="none" w:sz="0" w:space="0" w:color="auto"/>
            <w:right w:val="none" w:sz="0" w:space="0" w:color="auto"/>
          </w:divBdr>
        </w:div>
        <w:div w:id="1147821468">
          <w:marLeft w:val="480"/>
          <w:marRight w:val="0"/>
          <w:marTop w:val="0"/>
          <w:marBottom w:val="0"/>
          <w:divBdr>
            <w:top w:val="none" w:sz="0" w:space="0" w:color="auto"/>
            <w:left w:val="none" w:sz="0" w:space="0" w:color="auto"/>
            <w:bottom w:val="none" w:sz="0" w:space="0" w:color="auto"/>
            <w:right w:val="none" w:sz="0" w:space="0" w:color="auto"/>
          </w:divBdr>
        </w:div>
        <w:div w:id="1183322300">
          <w:marLeft w:val="480"/>
          <w:marRight w:val="0"/>
          <w:marTop w:val="0"/>
          <w:marBottom w:val="0"/>
          <w:divBdr>
            <w:top w:val="none" w:sz="0" w:space="0" w:color="auto"/>
            <w:left w:val="none" w:sz="0" w:space="0" w:color="auto"/>
            <w:bottom w:val="none" w:sz="0" w:space="0" w:color="auto"/>
            <w:right w:val="none" w:sz="0" w:space="0" w:color="auto"/>
          </w:divBdr>
        </w:div>
        <w:div w:id="2059694706">
          <w:marLeft w:val="480"/>
          <w:marRight w:val="0"/>
          <w:marTop w:val="0"/>
          <w:marBottom w:val="0"/>
          <w:divBdr>
            <w:top w:val="none" w:sz="0" w:space="0" w:color="auto"/>
            <w:left w:val="none" w:sz="0" w:space="0" w:color="auto"/>
            <w:bottom w:val="none" w:sz="0" w:space="0" w:color="auto"/>
            <w:right w:val="none" w:sz="0" w:space="0" w:color="auto"/>
          </w:divBdr>
        </w:div>
        <w:div w:id="606354009">
          <w:marLeft w:val="480"/>
          <w:marRight w:val="0"/>
          <w:marTop w:val="0"/>
          <w:marBottom w:val="0"/>
          <w:divBdr>
            <w:top w:val="none" w:sz="0" w:space="0" w:color="auto"/>
            <w:left w:val="none" w:sz="0" w:space="0" w:color="auto"/>
            <w:bottom w:val="none" w:sz="0" w:space="0" w:color="auto"/>
            <w:right w:val="none" w:sz="0" w:space="0" w:color="auto"/>
          </w:divBdr>
        </w:div>
        <w:div w:id="1948853146">
          <w:marLeft w:val="480"/>
          <w:marRight w:val="0"/>
          <w:marTop w:val="0"/>
          <w:marBottom w:val="0"/>
          <w:divBdr>
            <w:top w:val="none" w:sz="0" w:space="0" w:color="auto"/>
            <w:left w:val="none" w:sz="0" w:space="0" w:color="auto"/>
            <w:bottom w:val="none" w:sz="0" w:space="0" w:color="auto"/>
            <w:right w:val="none" w:sz="0" w:space="0" w:color="auto"/>
          </w:divBdr>
        </w:div>
      </w:divsChild>
    </w:div>
    <w:div w:id="1763989028">
      <w:bodyDiv w:val="1"/>
      <w:marLeft w:val="0"/>
      <w:marRight w:val="0"/>
      <w:marTop w:val="0"/>
      <w:marBottom w:val="0"/>
      <w:divBdr>
        <w:top w:val="none" w:sz="0" w:space="0" w:color="auto"/>
        <w:left w:val="none" w:sz="0" w:space="0" w:color="auto"/>
        <w:bottom w:val="none" w:sz="0" w:space="0" w:color="auto"/>
        <w:right w:val="none" w:sz="0" w:space="0" w:color="auto"/>
      </w:divBdr>
    </w:div>
    <w:div w:id="1764758836">
      <w:bodyDiv w:val="1"/>
      <w:marLeft w:val="0"/>
      <w:marRight w:val="0"/>
      <w:marTop w:val="0"/>
      <w:marBottom w:val="0"/>
      <w:divBdr>
        <w:top w:val="none" w:sz="0" w:space="0" w:color="auto"/>
        <w:left w:val="none" w:sz="0" w:space="0" w:color="auto"/>
        <w:bottom w:val="none" w:sz="0" w:space="0" w:color="auto"/>
        <w:right w:val="none" w:sz="0" w:space="0" w:color="auto"/>
      </w:divBdr>
      <w:divsChild>
        <w:div w:id="1847018617">
          <w:marLeft w:val="480"/>
          <w:marRight w:val="0"/>
          <w:marTop w:val="0"/>
          <w:marBottom w:val="0"/>
          <w:divBdr>
            <w:top w:val="none" w:sz="0" w:space="0" w:color="auto"/>
            <w:left w:val="none" w:sz="0" w:space="0" w:color="auto"/>
            <w:bottom w:val="none" w:sz="0" w:space="0" w:color="auto"/>
            <w:right w:val="none" w:sz="0" w:space="0" w:color="auto"/>
          </w:divBdr>
        </w:div>
        <w:div w:id="2112434681">
          <w:marLeft w:val="480"/>
          <w:marRight w:val="0"/>
          <w:marTop w:val="0"/>
          <w:marBottom w:val="0"/>
          <w:divBdr>
            <w:top w:val="none" w:sz="0" w:space="0" w:color="auto"/>
            <w:left w:val="none" w:sz="0" w:space="0" w:color="auto"/>
            <w:bottom w:val="none" w:sz="0" w:space="0" w:color="auto"/>
            <w:right w:val="none" w:sz="0" w:space="0" w:color="auto"/>
          </w:divBdr>
        </w:div>
        <w:div w:id="1027484093">
          <w:marLeft w:val="480"/>
          <w:marRight w:val="0"/>
          <w:marTop w:val="0"/>
          <w:marBottom w:val="0"/>
          <w:divBdr>
            <w:top w:val="none" w:sz="0" w:space="0" w:color="auto"/>
            <w:left w:val="none" w:sz="0" w:space="0" w:color="auto"/>
            <w:bottom w:val="none" w:sz="0" w:space="0" w:color="auto"/>
            <w:right w:val="none" w:sz="0" w:space="0" w:color="auto"/>
          </w:divBdr>
        </w:div>
        <w:div w:id="1055852343">
          <w:marLeft w:val="480"/>
          <w:marRight w:val="0"/>
          <w:marTop w:val="0"/>
          <w:marBottom w:val="0"/>
          <w:divBdr>
            <w:top w:val="none" w:sz="0" w:space="0" w:color="auto"/>
            <w:left w:val="none" w:sz="0" w:space="0" w:color="auto"/>
            <w:bottom w:val="none" w:sz="0" w:space="0" w:color="auto"/>
            <w:right w:val="none" w:sz="0" w:space="0" w:color="auto"/>
          </w:divBdr>
        </w:div>
        <w:div w:id="1110011806">
          <w:marLeft w:val="480"/>
          <w:marRight w:val="0"/>
          <w:marTop w:val="0"/>
          <w:marBottom w:val="0"/>
          <w:divBdr>
            <w:top w:val="none" w:sz="0" w:space="0" w:color="auto"/>
            <w:left w:val="none" w:sz="0" w:space="0" w:color="auto"/>
            <w:bottom w:val="none" w:sz="0" w:space="0" w:color="auto"/>
            <w:right w:val="none" w:sz="0" w:space="0" w:color="auto"/>
          </w:divBdr>
        </w:div>
        <w:div w:id="977537755">
          <w:marLeft w:val="480"/>
          <w:marRight w:val="0"/>
          <w:marTop w:val="0"/>
          <w:marBottom w:val="0"/>
          <w:divBdr>
            <w:top w:val="none" w:sz="0" w:space="0" w:color="auto"/>
            <w:left w:val="none" w:sz="0" w:space="0" w:color="auto"/>
            <w:bottom w:val="none" w:sz="0" w:space="0" w:color="auto"/>
            <w:right w:val="none" w:sz="0" w:space="0" w:color="auto"/>
          </w:divBdr>
        </w:div>
        <w:div w:id="2043086618">
          <w:marLeft w:val="480"/>
          <w:marRight w:val="0"/>
          <w:marTop w:val="0"/>
          <w:marBottom w:val="0"/>
          <w:divBdr>
            <w:top w:val="none" w:sz="0" w:space="0" w:color="auto"/>
            <w:left w:val="none" w:sz="0" w:space="0" w:color="auto"/>
            <w:bottom w:val="none" w:sz="0" w:space="0" w:color="auto"/>
            <w:right w:val="none" w:sz="0" w:space="0" w:color="auto"/>
          </w:divBdr>
        </w:div>
        <w:div w:id="1740011171">
          <w:marLeft w:val="480"/>
          <w:marRight w:val="0"/>
          <w:marTop w:val="0"/>
          <w:marBottom w:val="0"/>
          <w:divBdr>
            <w:top w:val="none" w:sz="0" w:space="0" w:color="auto"/>
            <w:left w:val="none" w:sz="0" w:space="0" w:color="auto"/>
            <w:bottom w:val="none" w:sz="0" w:space="0" w:color="auto"/>
            <w:right w:val="none" w:sz="0" w:space="0" w:color="auto"/>
          </w:divBdr>
        </w:div>
        <w:div w:id="2066561368">
          <w:marLeft w:val="480"/>
          <w:marRight w:val="0"/>
          <w:marTop w:val="0"/>
          <w:marBottom w:val="0"/>
          <w:divBdr>
            <w:top w:val="none" w:sz="0" w:space="0" w:color="auto"/>
            <w:left w:val="none" w:sz="0" w:space="0" w:color="auto"/>
            <w:bottom w:val="none" w:sz="0" w:space="0" w:color="auto"/>
            <w:right w:val="none" w:sz="0" w:space="0" w:color="auto"/>
          </w:divBdr>
        </w:div>
        <w:div w:id="2088647350">
          <w:marLeft w:val="480"/>
          <w:marRight w:val="0"/>
          <w:marTop w:val="0"/>
          <w:marBottom w:val="0"/>
          <w:divBdr>
            <w:top w:val="none" w:sz="0" w:space="0" w:color="auto"/>
            <w:left w:val="none" w:sz="0" w:space="0" w:color="auto"/>
            <w:bottom w:val="none" w:sz="0" w:space="0" w:color="auto"/>
            <w:right w:val="none" w:sz="0" w:space="0" w:color="auto"/>
          </w:divBdr>
        </w:div>
        <w:div w:id="1734111084">
          <w:marLeft w:val="480"/>
          <w:marRight w:val="0"/>
          <w:marTop w:val="0"/>
          <w:marBottom w:val="0"/>
          <w:divBdr>
            <w:top w:val="none" w:sz="0" w:space="0" w:color="auto"/>
            <w:left w:val="none" w:sz="0" w:space="0" w:color="auto"/>
            <w:bottom w:val="none" w:sz="0" w:space="0" w:color="auto"/>
            <w:right w:val="none" w:sz="0" w:space="0" w:color="auto"/>
          </w:divBdr>
        </w:div>
        <w:div w:id="722488827">
          <w:marLeft w:val="480"/>
          <w:marRight w:val="0"/>
          <w:marTop w:val="0"/>
          <w:marBottom w:val="0"/>
          <w:divBdr>
            <w:top w:val="none" w:sz="0" w:space="0" w:color="auto"/>
            <w:left w:val="none" w:sz="0" w:space="0" w:color="auto"/>
            <w:bottom w:val="none" w:sz="0" w:space="0" w:color="auto"/>
            <w:right w:val="none" w:sz="0" w:space="0" w:color="auto"/>
          </w:divBdr>
        </w:div>
        <w:div w:id="956524066">
          <w:marLeft w:val="480"/>
          <w:marRight w:val="0"/>
          <w:marTop w:val="0"/>
          <w:marBottom w:val="0"/>
          <w:divBdr>
            <w:top w:val="none" w:sz="0" w:space="0" w:color="auto"/>
            <w:left w:val="none" w:sz="0" w:space="0" w:color="auto"/>
            <w:bottom w:val="none" w:sz="0" w:space="0" w:color="auto"/>
            <w:right w:val="none" w:sz="0" w:space="0" w:color="auto"/>
          </w:divBdr>
        </w:div>
        <w:div w:id="1069496603">
          <w:marLeft w:val="480"/>
          <w:marRight w:val="0"/>
          <w:marTop w:val="0"/>
          <w:marBottom w:val="0"/>
          <w:divBdr>
            <w:top w:val="none" w:sz="0" w:space="0" w:color="auto"/>
            <w:left w:val="none" w:sz="0" w:space="0" w:color="auto"/>
            <w:bottom w:val="none" w:sz="0" w:space="0" w:color="auto"/>
            <w:right w:val="none" w:sz="0" w:space="0" w:color="auto"/>
          </w:divBdr>
        </w:div>
        <w:div w:id="1743867285">
          <w:marLeft w:val="480"/>
          <w:marRight w:val="0"/>
          <w:marTop w:val="0"/>
          <w:marBottom w:val="0"/>
          <w:divBdr>
            <w:top w:val="none" w:sz="0" w:space="0" w:color="auto"/>
            <w:left w:val="none" w:sz="0" w:space="0" w:color="auto"/>
            <w:bottom w:val="none" w:sz="0" w:space="0" w:color="auto"/>
            <w:right w:val="none" w:sz="0" w:space="0" w:color="auto"/>
          </w:divBdr>
        </w:div>
        <w:div w:id="1809319333">
          <w:marLeft w:val="480"/>
          <w:marRight w:val="0"/>
          <w:marTop w:val="0"/>
          <w:marBottom w:val="0"/>
          <w:divBdr>
            <w:top w:val="none" w:sz="0" w:space="0" w:color="auto"/>
            <w:left w:val="none" w:sz="0" w:space="0" w:color="auto"/>
            <w:bottom w:val="none" w:sz="0" w:space="0" w:color="auto"/>
            <w:right w:val="none" w:sz="0" w:space="0" w:color="auto"/>
          </w:divBdr>
        </w:div>
        <w:div w:id="138042022">
          <w:marLeft w:val="480"/>
          <w:marRight w:val="0"/>
          <w:marTop w:val="0"/>
          <w:marBottom w:val="0"/>
          <w:divBdr>
            <w:top w:val="none" w:sz="0" w:space="0" w:color="auto"/>
            <w:left w:val="none" w:sz="0" w:space="0" w:color="auto"/>
            <w:bottom w:val="none" w:sz="0" w:space="0" w:color="auto"/>
            <w:right w:val="none" w:sz="0" w:space="0" w:color="auto"/>
          </w:divBdr>
        </w:div>
        <w:div w:id="898513842">
          <w:marLeft w:val="480"/>
          <w:marRight w:val="0"/>
          <w:marTop w:val="0"/>
          <w:marBottom w:val="0"/>
          <w:divBdr>
            <w:top w:val="none" w:sz="0" w:space="0" w:color="auto"/>
            <w:left w:val="none" w:sz="0" w:space="0" w:color="auto"/>
            <w:bottom w:val="none" w:sz="0" w:space="0" w:color="auto"/>
            <w:right w:val="none" w:sz="0" w:space="0" w:color="auto"/>
          </w:divBdr>
        </w:div>
        <w:div w:id="703209660">
          <w:marLeft w:val="480"/>
          <w:marRight w:val="0"/>
          <w:marTop w:val="0"/>
          <w:marBottom w:val="0"/>
          <w:divBdr>
            <w:top w:val="none" w:sz="0" w:space="0" w:color="auto"/>
            <w:left w:val="none" w:sz="0" w:space="0" w:color="auto"/>
            <w:bottom w:val="none" w:sz="0" w:space="0" w:color="auto"/>
            <w:right w:val="none" w:sz="0" w:space="0" w:color="auto"/>
          </w:divBdr>
        </w:div>
        <w:div w:id="1569264273">
          <w:marLeft w:val="480"/>
          <w:marRight w:val="0"/>
          <w:marTop w:val="0"/>
          <w:marBottom w:val="0"/>
          <w:divBdr>
            <w:top w:val="none" w:sz="0" w:space="0" w:color="auto"/>
            <w:left w:val="none" w:sz="0" w:space="0" w:color="auto"/>
            <w:bottom w:val="none" w:sz="0" w:space="0" w:color="auto"/>
            <w:right w:val="none" w:sz="0" w:space="0" w:color="auto"/>
          </w:divBdr>
        </w:div>
        <w:div w:id="1650941146">
          <w:marLeft w:val="480"/>
          <w:marRight w:val="0"/>
          <w:marTop w:val="0"/>
          <w:marBottom w:val="0"/>
          <w:divBdr>
            <w:top w:val="none" w:sz="0" w:space="0" w:color="auto"/>
            <w:left w:val="none" w:sz="0" w:space="0" w:color="auto"/>
            <w:bottom w:val="none" w:sz="0" w:space="0" w:color="auto"/>
            <w:right w:val="none" w:sz="0" w:space="0" w:color="auto"/>
          </w:divBdr>
        </w:div>
        <w:div w:id="855457732">
          <w:marLeft w:val="480"/>
          <w:marRight w:val="0"/>
          <w:marTop w:val="0"/>
          <w:marBottom w:val="0"/>
          <w:divBdr>
            <w:top w:val="none" w:sz="0" w:space="0" w:color="auto"/>
            <w:left w:val="none" w:sz="0" w:space="0" w:color="auto"/>
            <w:bottom w:val="none" w:sz="0" w:space="0" w:color="auto"/>
            <w:right w:val="none" w:sz="0" w:space="0" w:color="auto"/>
          </w:divBdr>
        </w:div>
        <w:div w:id="1511526864">
          <w:marLeft w:val="480"/>
          <w:marRight w:val="0"/>
          <w:marTop w:val="0"/>
          <w:marBottom w:val="0"/>
          <w:divBdr>
            <w:top w:val="none" w:sz="0" w:space="0" w:color="auto"/>
            <w:left w:val="none" w:sz="0" w:space="0" w:color="auto"/>
            <w:bottom w:val="none" w:sz="0" w:space="0" w:color="auto"/>
            <w:right w:val="none" w:sz="0" w:space="0" w:color="auto"/>
          </w:divBdr>
        </w:div>
        <w:div w:id="1754038270">
          <w:marLeft w:val="480"/>
          <w:marRight w:val="0"/>
          <w:marTop w:val="0"/>
          <w:marBottom w:val="0"/>
          <w:divBdr>
            <w:top w:val="none" w:sz="0" w:space="0" w:color="auto"/>
            <w:left w:val="none" w:sz="0" w:space="0" w:color="auto"/>
            <w:bottom w:val="none" w:sz="0" w:space="0" w:color="auto"/>
            <w:right w:val="none" w:sz="0" w:space="0" w:color="auto"/>
          </w:divBdr>
        </w:div>
        <w:div w:id="1522663648">
          <w:marLeft w:val="480"/>
          <w:marRight w:val="0"/>
          <w:marTop w:val="0"/>
          <w:marBottom w:val="0"/>
          <w:divBdr>
            <w:top w:val="none" w:sz="0" w:space="0" w:color="auto"/>
            <w:left w:val="none" w:sz="0" w:space="0" w:color="auto"/>
            <w:bottom w:val="none" w:sz="0" w:space="0" w:color="auto"/>
            <w:right w:val="none" w:sz="0" w:space="0" w:color="auto"/>
          </w:divBdr>
        </w:div>
        <w:div w:id="436289944">
          <w:marLeft w:val="480"/>
          <w:marRight w:val="0"/>
          <w:marTop w:val="0"/>
          <w:marBottom w:val="0"/>
          <w:divBdr>
            <w:top w:val="none" w:sz="0" w:space="0" w:color="auto"/>
            <w:left w:val="none" w:sz="0" w:space="0" w:color="auto"/>
            <w:bottom w:val="none" w:sz="0" w:space="0" w:color="auto"/>
            <w:right w:val="none" w:sz="0" w:space="0" w:color="auto"/>
          </w:divBdr>
        </w:div>
        <w:div w:id="80298762">
          <w:marLeft w:val="480"/>
          <w:marRight w:val="0"/>
          <w:marTop w:val="0"/>
          <w:marBottom w:val="0"/>
          <w:divBdr>
            <w:top w:val="none" w:sz="0" w:space="0" w:color="auto"/>
            <w:left w:val="none" w:sz="0" w:space="0" w:color="auto"/>
            <w:bottom w:val="none" w:sz="0" w:space="0" w:color="auto"/>
            <w:right w:val="none" w:sz="0" w:space="0" w:color="auto"/>
          </w:divBdr>
        </w:div>
        <w:div w:id="1908148186">
          <w:marLeft w:val="480"/>
          <w:marRight w:val="0"/>
          <w:marTop w:val="0"/>
          <w:marBottom w:val="0"/>
          <w:divBdr>
            <w:top w:val="none" w:sz="0" w:space="0" w:color="auto"/>
            <w:left w:val="none" w:sz="0" w:space="0" w:color="auto"/>
            <w:bottom w:val="none" w:sz="0" w:space="0" w:color="auto"/>
            <w:right w:val="none" w:sz="0" w:space="0" w:color="auto"/>
          </w:divBdr>
        </w:div>
        <w:div w:id="1271474298">
          <w:marLeft w:val="480"/>
          <w:marRight w:val="0"/>
          <w:marTop w:val="0"/>
          <w:marBottom w:val="0"/>
          <w:divBdr>
            <w:top w:val="none" w:sz="0" w:space="0" w:color="auto"/>
            <w:left w:val="none" w:sz="0" w:space="0" w:color="auto"/>
            <w:bottom w:val="none" w:sz="0" w:space="0" w:color="auto"/>
            <w:right w:val="none" w:sz="0" w:space="0" w:color="auto"/>
          </w:divBdr>
        </w:div>
        <w:div w:id="1750807532">
          <w:marLeft w:val="480"/>
          <w:marRight w:val="0"/>
          <w:marTop w:val="0"/>
          <w:marBottom w:val="0"/>
          <w:divBdr>
            <w:top w:val="none" w:sz="0" w:space="0" w:color="auto"/>
            <w:left w:val="none" w:sz="0" w:space="0" w:color="auto"/>
            <w:bottom w:val="none" w:sz="0" w:space="0" w:color="auto"/>
            <w:right w:val="none" w:sz="0" w:space="0" w:color="auto"/>
          </w:divBdr>
        </w:div>
        <w:div w:id="170220938">
          <w:marLeft w:val="480"/>
          <w:marRight w:val="0"/>
          <w:marTop w:val="0"/>
          <w:marBottom w:val="0"/>
          <w:divBdr>
            <w:top w:val="none" w:sz="0" w:space="0" w:color="auto"/>
            <w:left w:val="none" w:sz="0" w:space="0" w:color="auto"/>
            <w:bottom w:val="none" w:sz="0" w:space="0" w:color="auto"/>
            <w:right w:val="none" w:sz="0" w:space="0" w:color="auto"/>
          </w:divBdr>
        </w:div>
        <w:div w:id="515078885">
          <w:marLeft w:val="480"/>
          <w:marRight w:val="0"/>
          <w:marTop w:val="0"/>
          <w:marBottom w:val="0"/>
          <w:divBdr>
            <w:top w:val="none" w:sz="0" w:space="0" w:color="auto"/>
            <w:left w:val="none" w:sz="0" w:space="0" w:color="auto"/>
            <w:bottom w:val="none" w:sz="0" w:space="0" w:color="auto"/>
            <w:right w:val="none" w:sz="0" w:space="0" w:color="auto"/>
          </w:divBdr>
        </w:div>
        <w:div w:id="1383671829">
          <w:marLeft w:val="480"/>
          <w:marRight w:val="0"/>
          <w:marTop w:val="0"/>
          <w:marBottom w:val="0"/>
          <w:divBdr>
            <w:top w:val="none" w:sz="0" w:space="0" w:color="auto"/>
            <w:left w:val="none" w:sz="0" w:space="0" w:color="auto"/>
            <w:bottom w:val="none" w:sz="0" w:space="0" w:color="auto"/>
            <w:right w:val="none" w:sz="0" w:space="0" w:color="auto"/>
          </w:divBdr>
        </w:div>
        <w:div w:id="1023288042">
          <w:marLeft w:val="480"/>
          <w:marRight w:val="0"/>
          <w:marTop w:val="0"/>
          <w:marBottom w:val="0"/>
          <w:divBdr>
            <w:top w:val="none" w:sz="0" w:space="0" w:color="auto"/>
            <w:left w:val="none" w:sz="0" w:space="0" w:color="auto"/>
            <w:bottom w:val="none" w:sz="0" w:space="0" w:color="auto"/>
            <w:right w:val="none" w:sz="0" w:space="0" w:color="auto"/>
          </w:divBdr>
        </w:div>
        <w:div w:id="1898197121">
          <w:marLeft w:val="480"/>
          <w:marRight w:val="0"/>
          <w:marTop w:val="0"/>
          <w:marBottom w:val="0"/>
          <w:divBdr>
            <w:top w:val="none" w:sz="0" w:space="0" w:color="auto"/>
            <w:left w:val="none" w:sz="0" w:space="0" w:color="auto"/>
            <w:bottom w:val="none" w:sz="0" w:space="0" w:color="auto"/>
            <w:right w:val="none" w:sz="0" w:space="0" w:color="auto"/>
          </w:divBdr>
        </w:div>
        <w:div w:id="1674260640">
          <w:marLeft w:val="480"/>
          <w:marRight w:val="0"/>
          <w:marTop w:val="0"/>
          <w:marBottom w:val="0"/>
          <w:divBdr>
            <w:top w:val="none" w:sz="0" w:space="0" w:color="auto"/>
            <w:left w:val="none" w:sz="0" w:space="0" w:color="auto"/>
            <w:bottom w:val="none" w:sz="0" w:space="0" w:color="auto"/>
            <w:right w:val="none" w:sz="0" w:space="0" w:color="auto"/>
          </w:divBdr>
        </w:div>
        <w:div w:id="1856309347">
          <w:marLeft w:val="480"/>
          <w:marRight w:val="0"/>
          <w:marTop w:val="0"/>
          <w:marBottom w:val="0"/>
          <w:divBdr>
            <w:top w:val="none" w:sz="0" w:space="0" w:color="auto"/>
            <w:left w:val="none" w:sz="0" w:space="0" w:color="auto"/>
            <w:bottom w:val="none" w:sz="0" w:space="0" w:color="auto"/>
            <w:right w:val="none" w:sz="0" w:space="0" w:color="auto"/>
          </w:divBdr>
        </w:div>
        <w:div w:id="941034444">
          <w:marLeft w:val="480"/>
          <w:marRight w:val="0"/>
          <w:marTop w:val="0"/>
          <w:marBottom w:val="0"/>
          <w:divBdr>
            <w:top w:val="none" w:sz="0" w:space="0" w:color="auto"/>
            <w:left w:val="none" w:sz="0" w:space="0" w:color="auto"/>
            <w:bottom w:val="none" w:sz="0" w:space="0" w:color="auto"/>
            <w:right w:val="none" w:sz="0" w:space="0" w:color="auto"/>
          </w:divBdr>
        </w:div>
        <w:div w:id="612251447">
          <w:marLeft w:val="480"/>
          <w:marRight w:val="0"/>
          <w:marTop w:val="0"/>
          <w:marBottom w:val="0"/>
          <w:divBdr>
            <w:top w:val="none" w:sz="0" w:space="0" w:color="auto"/>
            <w:left w:val="none" w:sz="0" w:space="0" w:color="auto"/>
            <w:bottom w:val="none" w:sz="0" w:space="0" w:color="auto"/>
            <w:right w:val="none" w:sz="0" w:space="0" w:color="auto"/>
          </w:divBdr>
        </w:div>
        <w:div w:id="1579974006">
          <w:marLeft w:val="480"/>
          <w:marRight w:val="0"/>
          <w:marTop w:val="0"/>
          <w:marBottom w:val="0"/>
          <w:divBdr>
            <w:top w:val="none" w:sz="0" w:space="0" w:color="auto"/>
            <w:left w:val="none" w:sz="0" w:space="0" w:color="auto"/>
            <w:bottom w:val="none" w:sz="0" w:space="0" w:color="auto"/>
            <w:right w:val="none" w:sz="0" w:space="0" w:color="auto"/>
          </w:divBdr>
        </w:div>
        <w:div w:id="1040977224">
          <w:marLeft w:val="480"/>
          <w:marRight w:val="0"/>
          <w:marTop w:val="0"/>
          <w:marBottom w:val="0"/>
          <w:divBdr>
            <w:top w:val="none" w:sz="0" w:space="0" w:color="auto"/>
            <w:left w:val="none" w:sz="0" w:space="0" w:color="auto"/>
            <w:bottom w:val="none" w:sz="0" w:space="0" w:color="auto"/>
            <w:right w:val="none" w:sz="0" w:space="0" w:color="auto"/>
          </w:divBdr>
        </w:div>
        <w:div w:id="229191568">
          <w:marLeft w:val="480"/>
          <w:marRight w:val="0"/>
          <w:marTop w:val="0"/>
          <w:marBottom w:val="0"/>
          <w:divBdr>
            <w:top w:val="none" w:sz="0" w:space="0" w:color="auto"/>
            <w:left w:val="none" w:sz="0" w:space="0" w:color="auto"/>
            <w:bottom w:val="none" w:sz="0" w:space="0" w:color="auto"/>
            <w:right w:val="none" w:sz="0" w:space="0" w:color="auto"/>
          </w:divBdr>
        </w:div>
        <w:div w:id="752242108">
          <w:marLeft w:val="480"/>
          <w:marRight w:val="0"/>
          <w:marTop w:val="0"/>
          <w:marBottom w:val="0"/>
          <w:divBdr>
            <w:top w:val="none" w:sz="0" w:space="0" w:color="auto"/>
            <w:left w:val="none" w:sz="0" w:space="0" w:color="auto"/>
            <w:bottom w:val="none" w:sz="0" w:space="0" w:color="auto"/>
            <w:right w:val="none" w:sz="0" w:space="0" w:color="auto"/>
          </w:divBdr>
        </w:div>
        <w:div w:id="1424522800">
          <w:marLeft w:val="480"/>
          <w:marRight w:val="0"/>
          <w:marTop w:val="0"/>
          <w:marBottom w:val="0"/>
          <w:divBdr>
            <w:top w:val="none" w:sz="0" w:space="0" w:color="auto"/>
            <w:left w:val="none" w:sz="0" w:space="0" w:color="auto"/>
            <w:bottom w:val="none" w:sz="0" w:space="0" w:color="auto"/>
            <w:right w:val="none" w:sz="0" w:space="0" w:color="auto"/>
          </w:divBdr>
        </w:div>
        <w:div w:id="867573218">
          <w:marLeft w:val="480"/>
          <w:marRight w:val="0"/>
          <w:marTop w:val="0"/>
          <w:marBottom w:val="0"/>
          <w:divBdr>
            <w:top w:val="none" w:sz="0" w:space="0" w:color="auto"/>
            <w:left w:val="none" w:sz="0" w:space="0" w:color="auto"/>
            <w:bottom w:val="none" w:sz="0" w:space="0" w:color="auto"/>
            <w:right w:val="none" w:sz="0" w:space="0" w:color="auto"/>
          </w:divBdr>
        </w:div>
        <w:div w:id="2010794672">
          <w:marLeft w:val="480"/>
          <w:marRight w:val="0"/>
          <w:marTop w:val="0"/>
          <w:marBottom w:val="0"/>
          <w:divBdr>
            <w:top w:val="none" w:sz="0" w:space="0" w:color="auto"/>
            <w:left w:val="none" w:sz="0" w:space="0" w:color="auto"/>
            <w:bottom w:val="none" w:sz="0" w:space="0" w:color="auto"/>
            <w:right w:val="none" w:sz="0" w:space="0" w:color="auto"/>
          </w:divBdr>
        </w:div>
        <w:div w:id="1806699128">
          <w:marLeft w:val="480"/>
          <w:marRight w:val="0"/>
          <w:marTop w:val="0"/>
          <w:marBottom w:val="0"/>
          <w:divBdr>
            <w:top w:val="none" w:sz="0" w:space="0" w:color="auto"/>
            <w:left w:val="none" w:sz="0" w:space="0" w:color="auto"/>
            <w:bottom w:val="none" w:sz="0" w:space="0" w:color="auto"/>
            <w:right w:val="none" w:sz="0" w:space="0" w:color="auto"/>
          </w:divBdr>
        </w:div>
        <w:div w:id="796753766">
          <w:marLeft w:val="480"/>
          <w:marRight w:val="0"/>
          <w:marTop w:val="0"/>
          <w:marBottom w:val="0"/>
          <w:divBdr>
            <w:top w:val="none" w:sz="0" w:space="0" w:color="auto"/>
            <w:left w:val="none" w:sz="0" w:space="0" w:color="auto"/>
            <w:bottom w:val="none" w:sz="0" w:space="0" w:color="auto"/>
            <w:right w:val="none" w:sz="0" w:space="0" w:color="auto"/>
          </w:divBdr>
        </w:div>
        <w:div w:id="350182019">
          <w:marLeft w:val="480"/>
          <w:marRight w:val="0"/>
          <w:marTop w:val="0"/>
          <w:marBottom w:val="0"/>
          <w:divBdr>
            <w:top w:val="none" w:sz="0" w:space="0" w:color="auto"/>
            <w:left w:val="none" w:sz="0" w:space="0" w:color="auto"/>
            <w:bottom w:val="none" w:sz="0" w:space="0" w:color="auto"/>
            <w:right w:val="none" w:sz="0" w:space="0" w:color="auto"/>
          </w:divBdr>
        </w:div>
        <w:div w:id="1994944549">
          <w:marLeft w:val="480"/>
          <w:marRight w:val="0"/>
          <w:marTop w:val="0"/>
          <w:marBottom w:val="0"/>
          <w:divBdr>
            <w:top w:val="none" w:sz="0" w:space="0" w:color="auto"/>
            <w:left w:val="none" w:sz="0" w:space="0" w:color="auto"/>
            <w:bottom w:val="none" w:sz="0" w:space="0" w:color="auto"/>
            <w:right w:val="none" w:sz="0" w:space="0" w:color="auto"/>
          </w:divBdr>
        </w:div>
        <w:div w:id="1448307382">
          <w:marLeft w:val="480"/>
          <w:marRight w:val="0"/>
          <w:marTop w:val="0"/>
          <w:marBottom w:val="0"/>
          <w:divBdr>
            <w:top w:val="none" w:sz="0" w:space="0" w:color="auto"/>
            <w:left w:val="none" w:sz="0" w:space="0" w:color="auto"/>
            <w:bottom w:val="none" w:sz="0" w:space="0" w:color="auto"/>
            <w:right w:val="none" w:sz="0" w:space="0" w:color="auto"/>
          </w:divBdr>
        </w:div>
        <w:div w:id="46150138">
          <w:marLeft w:val="480"/>
          <w:marRight w:val="0"/>
          <w:marTop w:val="0"/>
          <w:marBottom w:val="0"/>
          <w:divBdr>
            <w:top w:val="none" w:sz="0" w:space="0" w:color="auto"/>
            <w:left w:val="none" w:sz="0" w:space="0" w:color="auto"/>
            <w:bottom w:val="none" w:sz="0" w:space="0" w:color="auto"/>
            <w:right w:val="none" w:sz="0" w:space="0" w:color="auto"/>
          </w:divBdr>
        </w:div>
        <w:div w:id="1284726600">
          <w:marLeft w:val="480"/>
          <w:marRight w:val="0"/>
          <w:marTop w:val="0"/>
          <w:marBottom w:val="0"/>
          <w:divBdr>
            <w:top w:val="none" w:sz="0" w:space="0" w:color="auto"/>
            <w:left w:val="none" w:sz="0" w:space="0" w:color="auto"/>
            <w:bottom w:val="none" w:sz="0" w:space="0" w:color="auto"/>
            <w:right w:val="none" w:sz="0" w:space="0" w:color="auto"/>
          </w:divBdr>
        </w:div>
        <w:div w:id="1853061776">
          <w:marLeft w:val="480"/>
          <w:marRight w:val="0"/>
          <w:marTop w:val="0"/>
          <w:marBottom w:val="0"/>
          <w:divBdr>
            <w:top w:val="none" w:sz="0" w:space="0" w:color="auto"/>
            <w:left w:val="none" w:sz="0" w:space="0" w:color="auto"/>
            <w:bottom w:val="none" w:sz="0" w:space="0" w:color="auto"/>
            <w:right w:val="none" w:sz="0" w:space="0" w:color="auto"/>
          </w:divBdr>
        </w:div>
        <w:div w:id="450630616">
          <w:marLeft w:val="480"/>
          <w:marRight w:val="0"/>
          <w:marTop w:val="0"/>
          <w:marBottom w:val="0"/>
          <w:divBdr>
            <w:top w:val="none" w:sz="0" w:space="0" w:color="auto"/>
            <w:left w:val="none" w:sz="0" w:space="0" w:color="auto"/>
            <w:bottom w:val="none" w:sz="0" w:space="0" w:color="auto"/>
            <w:right w:val="none" w:sz="0" w:space="0" w:color="auto"/>
          </w:divBdr>
        </w:div>
        <w:div w:id="1215584323">
          <w:marLeft w:val="480"/>
          <w:marRight w:val="0"/>
          <w:marTop w:val="0"/>
          <w:marBottom w:val="0"/>
          <w:divBdr>
            <w:top w:val="none" w:sz="0" w:space="0" w:color="auto"/>
            <w:left w:val="none" w:sz="0" w:space="0" w:color="auto"/>
            <w:bottom w:val="none" w:sz="0" w:space="0" w:color="auto"/>
            <w:right w:val="none" w:sz="0" w:space="0" w:color="auto"/>
          </w:divBdr>
        </w:div>
        <w:div w:id="684402983">
          <w:marLeft w:val="480"/>
          <w:marRight w:val="0"/>
          <w:marTop w:val="0"/>
          <w:marBottom w:val="0"/>
          <w:divBdr>
            <w:top w:val="none" w:sz="0" w:space="0" w:color="auto"/>
            <w:left w:val="none" w:sz="0" w:space="0" w:color="auto"/>
            <w:bottom w:val="none" w:sz="0" w:space="0" w:color="auto"/>
            <w:right w:val="none" w:sz="0" w:space="0" w:color="auto"/>
          </w:divBdr>
        </w:div>
        <w:div w:id="1558394416">
          <w:marLeft w:val="480"/>
          <w:marRight w:val="0"/>
          <w:marTop w:val="0"/>
          <w:marBottom w:val="0"/>
          <w:divBdr>
            <w:top w:val="none" w:sz="0" w:space="0" w:color="auto"/>
            <w:left w:val="none" w:sz="0" w:space="0" w:color="auto"/>
            <w:bottom w:val="none" w:sz="0" w:space="0" w:color="auto"/>
            <w:right w:val="none" w:sz="0" w:space="0" w:color="auto"/>
          </w:divBdr>
        </w:div>
        <w:div w:id="1628002372">
          <w:marLeft w:val="480"/>
          <w:marRight w:val="0"/>
          <w:marTop w:val="0"/>
          <w:marBottom w:val="0"/>
          <w:divBdr>
            <w:top w:val="none" w:sz="0" w:space="0" w:color="auto"/>
            <w:left w:val="none" w:sz="0" w:space="0" w:color="auto"/>
            <w:bottom w:val="none" w:sz="0" w:space="0" w:color="auto"/>
            <w:right w:val="none" w:sz="0" w:space="0" w:color="auto"/>
          </w:divBdr>
        </w:div>
        <w:div w:id="1229607276">
          <w:marLeft w:val="480"/>
          <w:marRight w:val="0"/>
          <w:marTop w:val="0"/>
          <w:marBottom w:val="0"/>
          <w:divBdr>
            <w:top w:val="none" w:sz="0" w:space="0" w:color="auto"/>
            <w:left w:val="none" w:sz="0" w:space="0" w:color="auto"/>
            <w:bottom w:val="none" w:sz="0" w:space="0" w:color="auto"/>
            <w:right w:val="none" w:sz="0" w:space="0" w:color="auto"/>
          </w:divBdr>
        </w:div>
        <w:div w:id="805707737">
          <w:marLeft w:val="480"/>
          <w:marRight w:val="0"/>
          <w:marTop w:val="0"/>
          <w:marBottom w:val="0"/>
          <w:divBdr>
            <w:top w:val="none" w:sz="0" w:space="0" w:color="auto"/>
            <w:left w:val="none" w:sz="0" w:space="0" w:color="auto"/>
            <w:bottom w:val="none" w:sz="0" w:space="0" w:color="auto"/>
            <w:right w:val="none" w:sz="0" w:space="0" w:color="auto"/>
          </w:divBdr>
        </w:div>
        <w:div w:id="1669096152">
          <w:marLeft w:val="480"/>
          <w:marRight w:val="0"/>
          <w:marTop w:val="0"/>
          <w:marBottom w:val="0"/>
          <w:divBdr>
            <w:top w:val="none" w:sz="0" w:space="0" w:color="auto"/>
            <w:left w:val="none" w:sz="0" w:space="0" w:color="auto"/>
            <w:bottom w:val="none" w:sz="0" w:space="0" w:color="auto"/>
            <w:right w:val="none" w:sz="0" w:space="0" w:color="auto"/>
          </w:divBdr>
        </w:div>
        <w:div w:id="807864491">
          <w:marLeft w:val="480"/>
          <w:marRight w:val="0"/>
          <w:marTop w:val="0"/>
          <w:marBottom w:val="0"/>
          <w:divBdr>
            <w:top w:val="none" w:sz="0" w:space="0" w:color="auto"/>
            <w:left w:val="none" w:sz="0" w:space="0" w:color="auto"/>
            <w:bottom w:val="none" w:sz="0" w:space="0" w:color="auto"/>
            <w:right w:val="none" w:sz="0" w:space="0" w:color="auto"/>
          </w:divBdr>
        </w:div>
        <w:div w:id="433937981">
          <w:marLeft w:val="480"/>
          <w:marRight w:val="0"/>
          <w:marTop w:val="0"/>
          <w:marBottom w:val="0"/>
          <w:divBdr>
            <w:top w:val="none" w:sz="0" w:space="0" w:color="auto"/>
            <w:left w:val="none" w:sz="0" w:space="0" w:color="auto"/>
            <w:bottom w:val="none" w:sz="0" w:space="0" w:color="auto"/>
            <w:right w:val="none" w:sz="0" w:space="0" w:color="auto"/>
          </w:divBdr>
        </w:div>
        <w:div w:id="1742557952">
          <w:marLeft w:val="480"/>
          <w:marRight w:val="0"/>
          <w:marTop w:val="0"/>
          <w:marBottom w:val="0"/>
          <w:divBdr>
            <w:top w:val="none" w:sz="0" w:space="0" w:color="auto"/>
            <w:left w:val="none" w:sz="0" w:space="0" w:color="auto"/>
            <w:bottom w:val="none" w:sz="0" w:space="0" w:color="auto"/>
            <w:right w:val="none" w:sz="0" w:space="0" w:color="auto"/>
          </w:divBdr>
        </w:div>
        <w:div w:id="1389722446">
          <w:marLeft w:val="480"/>
          <w:marRight w:val="0"/>
          <w:marTop w:val="0"/>
          <w:marBottom w:val="0"/>
          <w:divBdr>
            <w:top w:val="none" w:sz="0" w:space="0" w:color="auto"/>
            <w:left w:val="none" w:sz="0" w:space="0" w:color="auto"/>
            <w:bottom w:val="none" w:sz="0" w:space="0" w:color="auto"/>
            <w:right w:val="none" w:sz="0" w:space="0" w:color="auto"/>
          </w:divBdr>
        </w:div>
        <w:div w:id="184514349">
          <w:marLeft w:val="480"/>
          <w:marRight w:val="0"/>
          <w:marTop w:val="0"/>
          <w:marBottom w:val="0"/>
          <w:divBdr>
            <w:top w:val="none" w:sz="0" w:space="0" w:color="auto"/>
            <w:left w:val="none" w:sz="0" w:space="0" w:color="auto"/>
            <w:bottom w:val="none" w:sz="0" w:space="0" w:color="auto"/>
            <w:right w:val="none" w:sz="0" w:space="0" w:color="auto"/>
          </w:divBdr>
        </w:div>
        <w:div w:id="920605680">
          <w:marLeft w:val="480"/>
          <w:marRight w:val="0"/>
          <w:marTop w:val="0"/>
          <w:marBottom w:val="0"/>
          <w:divBdr>
            <w:top w:val="none" w:sz="0" w:space="0" w:color="auto"/>
            <w:left w:val="none" w:sz="0" w:space="0" w:color="auto"/>
            <w:bottom w:val="none" w:sz="0" w:space="0" w:color="auto"/>
            <w:right w:val="none" w:sz="0" w:space="0" w:color="auto"/>
          </w:divBdr>
        </w:div>
        <w:div w:id="751699001">
          <w:marLeft w:val="480"/>
          <w:marRight w:val="0"/>
          <w:marTop w:val="0"/>
          <w:marBottom w:val="0"/>
          <w:divBdr>
            <w:top w:val="none" w:sz="0" w:space="0" w:color="auto"/>
            <w:left w:val="none" w:sz="0" w:space="0" w:color="auto"/>
            <w:bottom w:val="none" w:sz="0" w:space="0" w:color="auto"/>
            <w:right w:val="none" w:sz="0" w:space="0" w:color="auto"/>
          </w:divBdr>
        </w:div>
        <w:div w:id="69163038">
          <w:marLeft w:val="480"/>
          <w:marRight w:val="0"/>
          <w:marTop w:val="0"/>
          <w:marBottom w:val="0"/>
          <w:divBdr>
            <w:top w:val="none" w:sz="0" w:space="0" w:color="auto"/>
            <w:left w:val="none" w:sz="0" w:space="0" w:color="auto"/>
            <w:bottom w:val="none" w:sz="0" w:space="0" w:color="auto"/>
            <w:right w:val="none" w:sz="0" w:space="0" w:color="auto"/>
          </w:divBdr>
        </w:div>
        <w:div w:id="729109871">
          <w:marLeft w:val="480"/>
          <w:marRight w:val="0"/>
          <w:marTop w:val="0"/>
          <w:marBottom w:val="0"/>
          <w:divBdr>
            <w:top w:val="none" w:sz="0" w:space="0" w:color="auto"/>
            <w:left w:val="none" w:sz="0" w:space="0" w:color="auto"/>
            <w:bottom w:val="none" w:sz="0" w:space="0" w:color="auto"/>
            <w:right w:val="none" w:sz="0" w:space="0" w:color="auto"/>
          </w:divBdr>
        </w:div>
        <w:div w:id="599069658">
          <w:marLeft w:val="480"/>
          <w:marRight w:val="0"/>
          <w:marTop w:val="0"/>
          <w:marBottom w:val="0"/>
          <w:divBdr>
            <w:top w:val="none" w:sz="0" w:space="0" w:color="auto"/>
            <w:left w:val="none" w:sz="0" w:space="0" w:color="auto"/>
            <w:bottom w:val="none" w:sz="0" w:space="0" w:color="auto"/>
            <w:right w:val="none" w:sz="0" w:space="0" w:color="auto"/>
          </w:divBdr>
        </w:div>
        <w:div w:id="741370482">
          <w:marLeft w:val="480"/>
          <w:marRight w:val="0"/>
          <w:marTop w:val="0"/>
          <w:marBottom w:val="0"/>
          <w:divBdr>
            <w:top w:val="none" w:sz="0" w:space="0" w:color="auto"/>
            <w:left w:val="none" w:sz="0" w:space="0" w:color="auto"/>
            <w:bottom w:val="none" w:sz="0" w:space="0" w:color="auto"/>
            <w:right w:val="none" w:sz="0" w:space="0" w:color="auto"/>
          </w:divBdr>
        </w:div>
        <w:div w:id="1139306470">
          <w:marLeft w:val="480"/>
          <w:marRight w:val="0"/>
          <w:marTop w:val="0"/>
          <w:marBottom w:val="0"/>
          <w:divBdr>
            <w:top w:val="none" w:sz="0" w:space="0" w:color="auto"/>
            <w:left w:val="none" w:sz="0" w:space="0" w:color="auto"/>
            <w:bottom w:val="none" w:sz="0" w:space="0" w:color="auto"/>
            <w:right w:val="none" w:sz="0" w:space="0" w:color="auto"/>
          </w:divBdr>
        </w:div>
        <w:div w:id="90515763">
          <w:marLeft w:val="480"/>
          <w:marRight w:val="0"/>
          <w:marTop w:val="0"/>
          <w:marBottom w:val="0"/>
          <w:divBdr>
            <w:top w:val="none" w:sz="0" w:space="0" w:color="auto"/>
            <w:left w:val="none" w:sz="0" w:space="0" w:color="auto"/>
            <w:bottom w:val="none" w:sz="0" w:space="0" w:color="auto"/>
            <w:right w:val="none" w:sz="0" w:space="0" w:color="auto"/>
          </w:divBdr>
        </w:div>
        <w:div w:id="226455243">
          <w:marLeft w:val="480"/>
          <w:marRight w:val="0"/>
          <w:marTop w:val="0"/>
          <w:marBottom w:val="0"/>
          <w:divBdr>
            <w:top w:val="none" w:sz="0" w:space="0" w:color="auto"/>
            <w:left w:val="none" w:sz="0" w:space="0" w:color="auto"/>
            <w:bottom w:val="none" w:sz="0" w:space="0" w:color="auto"/>
            <w:right w:val="none" w:sz="0" w:space="0" w:color="auto"/>
          </w:divBdr>
        </w:div>
        <w:div w:id="143863204">
          <w:marLeft w:val="480"/>
          <w:marRight w:val="0"/>
          <w:marTop w:val="0"/>
          <w:marBottom w:val="0"/>
          <w:divBdr>
            <w:top w:val="none" w:sz="0" w:space="0" w:color="auto"/>
            <w:left w:val="none" w:sz="0" w:space="0" w:color="auto"/>
            <w:bottom w:val="none" w:sz="0" w:space="0" w:color="auto"/>
            <w:right w:val="none" w:sz="0" w:space="0" w:color="auto"/>
          </w:divBdr>
        </w:div>
        <w:div w:id="1972244516">
          <w:marLeft w:val="480"/>
          <w:marRight w:val="0"/>
          <w:marTop w:val="0"/>
          <w:marBottom w:val="0"/>
          <w:divBdr>
            <w:top w:val="none" w:sz="0" w:space="0" w:color="auto"/>
            <w:left w:val="none" w:sz="0" w:space="0" w:color="auto"/>
            <w:bottom w:val="none" w:sz="0" w:space="0" w:color="auto"/>
            <w:right w:val="none" w:sz="0" w:space="0" w:color="auto"/>
          </w:divBdr>
        </w:div>
        <w:div w:id="1290236286">
          <w:marLeft w:val="480"/>
          <w:marRight w:val="0"/>
          <w:marTop w:val="0"/>
          <w:marBottom w:val="0"/>
          <w:divBdr>
            <w:top w:val="none" w:sz="0" w:space="0" w:color="auto"/>
            <w:left w:val="none" w:sz="0" w:space="0" w:color="auto"/>
            <w:bottom w:val="none" w:sz="0" w:space="0" w:color="auto"/>
            <w:right w:val="none" w:sz="0" w:space="0" w:color="auto"/>
          </w:divBdr>
        </w:div>
        <w:div w:id="648554553">
          <w:marLeft w:val="480"/>
          <w:marRight w:val="0"/>
          <w:marTop w:val="0"/>
          <w:marBottom w:val="0"/>
          <w:divBdr>
            <w:top w:val="none" w:sz="0" w:space="0" w:color="auto"/>
            <w:left w:val="none" w:sz="0" w:space="0" w:color="auto"/>
            <w:bottom w:val="none" w:sz="0" w:space="0" w:color="auto"/>
            <w:right w:val="none" w:sz="0" w:space="0" w:color="auto"/>
          </w:divBdr>
        </w:div>
        <w:div w:id="591085345">
          <w:marLeft w:val="480"/>
          <w:marRight w:val="0"/>
          <w:marTop w:val="0"/>
          <w:marBottom w:val="0"/>
          <w:divBdr>
            <w:top w:val="none" w:sz="0" w:space="0" w:color="auto"/>
            <w:left w:val="none" w:sz="0" w:space="0" w:color="auto"/>
            <w:bottom w:val="none" w:sz="0" w:space="0" w:color="auto"/>
            <w:right w:val="none" w:sz="0" w:space="0" w:color="auto"/>
          </w:divBdr>
        </w:div>
      </w:divsChild>
    </w:div>
    <w:div w:id="1766028698">
      <w:bodyDiv w:val="1"/>
      <w:marLeft w:val="0"/>
      <w:marRight w:val="0"/>
      <w:marTop w:val="0"/>
      <w:marBottom w:val="0"/>
      <w:divBdr>
        <w:top w:val="none" w:sz="0" w:space="0" w:color="auto"/>
        <w:left w:val="none" w:sz="0" w:space="0" w:color="auto"/>
        <w:bottom w:val="none" w:sz="0" w:space="0" w:color="auto"/>
        <w:right w:val="none" w:sz="0" w:space="0" w:color="auto"/>
      </w:divBdr>
    </w:div>
    <w:div w:id="1766729406">
      <w:bodyDiv w:val="1"/>
      <w:marLeft w:val="0"/>
      <w:marRight w:val="0"/>
      <w:marTop w:val="0"/>
      <w:marBottom w:val="0"/>
      <w:divBdr>
        <w:top w:val="none" w:sz="0" w:space="0" w:color="auto"/>
        <w:left w:val="none" w:sz="0" w:space="0" w:color="auto"/>
        <w:bottom w:val="none" w:sz="0" w:space="0" w:color="auto"/>
        <w:right w:val="none" w:sz="0" w:space="0" w:color="auto"/>
      </w:divBdr>
    </w:div>
    <w:div w:id="1767263393">
      <w:bodyDiv w:val="1"/>
      <w:marLeft w:val="0"/>
      <w:marRight w:val="0"/>
      <w:marTop w:val="0"/>
      <w:marBottom w:val="0"/>
      <w:divBdr>
        <w:top w:val="none" w:sz="0" w:space="0" w:color="auto"/>
        <w:left w:val="none" w:sz="0" w:space="0" w:color="auto"/>
        <w:bottom w:val="none" w:sz="0" w:space="0" w:color="auto"/>
        <w:right w:val="none" w:sz="0" w:space="0" w:color="auto"/>
      </w:divBdr>
    </w:div>
    <w:div w:id="1768308063">
      <w:bodyDiv w:val="1"/>
      <w:marLeft w:val="0"/>
      <w:marRight w:val="0"/>
      <w:marTop w:val="0"/>
      <w:marBottom w:val="0"/>
      <w:divBdr>
        <w:top w:val="none" w:sz="0" w:space="0" w:color="auto"/>
        <w:left w:val="none" w:sz="0" w:space="0" w:color="auto"/>
        <w:bottom w:val="none" w:sz="0" w:space="0" w:color="auto"/>
        <w:right w:val="none" w:sz="0" w:space="0" w:color="auto"/>
      </w:divBdr>
    </w:div>
    <w:div w:id="1770470932">
      <w:bodyDiv w:val="1"/>
      <w:marLeft w:val="0"/>
      <w:marRight w:val="0"/>
      <w:marTop w:val="0"/>
      <w:marBottom w:val="0"/>
      <w:divBdr>
        <w:top w:val="none" w:sz="0" w:space="0" w:color="auto"/>
        <w:left w:val="none" w:sz="0" w:space="0" w:color="auto"/>
        <w:bottom w:val="none" w:sz="0" w:space="0" w:color="auto"/>
        <w:right w:val="none" w:sz="0" w:space="0" w:color="auto"/>
      </w:divBdr>
    </w:div>
    <w:div w:id="1773428711">
      <w:bodyDiv w:val="1"/>
      <w:marLeft w:val="0"/>
      <w:marRight w:val="0"/>
      <w:marTop w:val="0"/>
      <w:marBottom w:val="0"/>
      <w:divBdr>
        <w:top w:val="none" w:sz="0" w:space="0" w:color="auto"/>
        <w:left w:val="none" w:sz="0" w:space="0" w:color="auto"/>
        <w:bottom w:val="none" w:sz="0" w:space="0" w:color="auto"/>
        <w:right w:val="none" w:sz="0" w:space="0" w:color="auto"/>
      </w:divBdr>
    </w:div>
    <w:div w:id="1775512804">
      <w:bodyDiv w:val="1"/>
      <w:marLeft w:val="0"/>
      <w:marRight w:val="0"/>
      <w:marTop w:val="0"/>
      <w:marBottom w:val="0"/>
      <w:divBdr>
        <w:top w:val="none" w:sz="0" w:space="0" w:color="auto"/>
        <w:left w:val="none" w:sz="0" w:space="0" w:color="auto"/>
        <w:bottom w:val="none" w:sz="0" w:space="0" w:color="auto"/>
        <w:right w:val="none" w:sz="0" w:space="0" w:color="auto"/>
      </w:divBdr>
    </w:div>
    <w:div w:id="1775897778">
      <w:bodyDiv w:val="1"/>
      <w:marLeft w:val="0"/>
      <w:marRight w:val="0"/>
      <w:marTop w:val="0"/>
      <w:marBottom w:val="0"/>
      <w:divBdr>
        <w:top w:val="none" w:sz="0" w:space="0" w:color="auto"/>
        <w:left w:val="none" w:sz="0" w:space="0" w:color="auto"/>
        <w:bottom w:val="none" w:sz="0" w:space="0" w:color="auto"/>
        <w:right w:val="none" w:sz="0" w:space="0" w:color="auto"/>
      </w:divBdr>
    </w:div>
    <w:div w:id="1778259494">
      <w:bodyDiv w:val="1"/>
      <w:marLeft w:val="0"/>
      <w:marRight w:val="0"/>
      <w:marTop w:val="0"/>
      <w:marBottom w:val="0"/>
      <w:divBdr>
        <w:top w:val="none" w:sz="0" w:space="0" w:color="auto"/>
        <w:left w:val="none" w:sz="0" w:space="0" w:color="auto"/>
        <w:bottom w:val="none" w:sz="0" w:space="0" w:color="auto"/>
        <w:right w:val="none" w:sz="0" w:space="0" w:color="auto"/>
      </w:divBdr>
    </w:div>
    <w:div w:id="1778870172">
      <w:bodyDiv w:val="1"/>
      <w:marLeft w:val="0"/>
      <w:marRight w:val="0"/>
      <w:marTop w:val="0"/>
      <w:marBottom w:val="0"/>
      <w:divBdr>
        <w:top w:val="none" w:sz="0" w:space="0" w:color="auto"/>
        <w:left w:val="none" w:sz="0" w:space="0" w:color="auto"/>
        <w:bottom w:val="none" w:sz="0" w:space="0" w:color="auto"/>
        <w:right w:val="none" w:sz="0" w:space="0" w:color="auto"/>
      </w:divBdr>
    </w:div>
    <w:div w:id="1780492151">
      <w:bodyDiv w:val="1"/>
      <w:marLeft w:val="0"/>
      <w:marRight w:val="0"/>
      <w:marTop w:val="0"/>
      <w:marBottom w:val="0"/>
      <w:divBdr>
        <w:top w:val="none" w:sz="0" w:space="0" w:color="auto"/>
        <w:left w:val="none" w:sz="0" w:space="0" w:color="auto"/>
        <w:bottom w:val="none" w:sz="0" w:space="0" w:color="auto"/>
        <w:right w:val="none" w:sz="0" w:space="0" w:color="auto"/>
      </w:divBdr>
    </w:div>
    <w:div w:id="1784112578">
      <w:bodyDiv w:val="1"/>
      <w:marLeft w:val="0"/>
      <w:marRight w:val="0"/>
      <w:marTop w:val="0"/>
      <w:marBottom w:val="0"/>
      <w:divBdr>
        <w:top w:val="none" w:sz="0" w:space="0" w:color="auto"/>
        <w:left w:val="none" w:sz="0" w:space="0" w:color="auto"/>
        <w:bottom w:val="none" w:sz="0" w:space="0" w:color="auto"/>
        <w:right w:val="none" w:sz="0" w:space="0" w:color="auto"/>
      </w:divBdr>
    </w:div>
    <w:div w:id="1787892310">
      <w:bodyDiv w:val="1"/>
      <w:marLeft w:val="0"/>
      <w:marRight w:val="0"/>
      <w:marTop w:val="0"/>
      <w:marBottom w:val="0"/>
      <w:divBdr>
        <w:top w:val="none" w:sz="0" w:space="0" w:color="auto"/>
        <w:left w:val="none" w:sz="0" w:space="0" w:color="auto"/>
        <w:bottom w:val="none" w:sz="0" w:space="0" w:color="auto"/>
        <w:right w:val="none" w:sz="0" w:space="0" w:color="auto"/>
      </w:divBdr>
    </w:div>
    <w:div w:id="1788619876">
      <w:bodyDiv w:val="1"/>
      <w:marLeft w:val="0"/>
      <w:marRight w:val="0"/>
      <w:marTop w:val="0"/>
      <w:marBottom w:val="0"/>
      <w:divBdr>
        <w:top w:val="none" w:sz="0" w:space="0" w:color="auto"/>
        <w:left w:val="none" w:sz="0" w:space="0" w:color="auto"/>
        <w:bottom w:val="none" w:sz="0" w:space="0" w:color="auto"/>
        <w:right w:val="none" w:sz="0" w:space="0" w:color="auto"/>
      </w:divBdr>
    </w:div>
    <w:div w:id="1795948843">
      <w:bodyDiv w:val="1"/>
      <w:marLeft w:val="0"/>
      <w:marRight w:val="0"/>
      <w:marTop w:val="0"/>
      <w:marBottom w:val="0"/>
      <w:divBdr>
        <w:top w:val="none" w:sz="0" w:space="0" w:color="auto"/>
        <w:left w:val="none" w:sz="0" w:space="0" w:color="auto"/>
        <w:bottom w:val="none" w:sz="0" w:space="0" w:color="auto"/>
        <w:right w:val="none" w:sz="0" w:space="0" w:color="auto"/>
      </w:divBdr>
    </w:div>
    <w:div w:id="1796633370">
      <w:bodyDiv w:val="1"/>
      <w:marLeft w:val="0"/>
      <w:marRight w:val="0"/>
      <w:marTop w:val="0"/>
      <w:marBottom w:val="0"/>
      <w:divBdr>
        <w:top w:val="none" w:sz="0" w:space="0" w:color="auto"/>
        <w:left w:val="none" w:sz="0" w:space="0" w:color="auto"/>
        <w:bottom w:val="none" w:sz="0" w:space="0" w:color="auto"/>
        <w:right w:val="none" w:sz="0" w:space="0" w:color="auto"/>
      </w:divBdr>
    </w:div>
    <w:div w:id="1800996570">
      <w:bodyDiv w:val="1"/>
      <w:marLeft w:val="0"/>
      <w:marRight w:val="0"/>
      <w:marTop w:val="0"/>
      <w:marBottom w:val="0"/>
      <w:divBdr>
        <w:top w:val="none" w:sz="0" w:space="0" w:color="auto"/>
        <w:left w:val="none" w:sz="0" w:space="0" w:color="auto"/>
        <w:bottom w:val="none" w:sz="0" w:space="0" w:color="auto"/>
        <w:right w:val="none" w:sz="0" w:space="0" w:color="auto"/>
      </w:divBdr>
    </w:div>
    <w:div w:id="1805653377">
      <w:bodyDiv w:val="1"/>
      <w:marLeft w:val="0"/>
      <w:marRight w:val="0"/>
      <w:marTop w:val="0"/>
      <w:marBottom w:val="0"/>
      <w:divBdr>
        <w:top w:val="none" w:sz="0" w:space="0" w:color="auto"/>
        <w:left w:val="none" w:sz="0" w:space="0" w:color="auto"/>
        <w:bottom w:val="none" w:sz="0" w:space="0" w:color="auto"/>
        <w:right w:val="none" w:sz="0" w:space="0" w:color="auto"/>
      </w:divBdr>
    </w:div>
    <w:div w:id="1806661325">
      <w:bodyDiv w:val="1"/>
      <w:marLeft w:val="0"/>
      <w:marRight w:val="0"/>
      <w:marTop w:val="0"/>
      <w:marBottom w:val="0"/>
      <w:divBdr>
        <w:top w:val="none" w:sz="0" w:space="0" w:color="auto"/>
        <w:left w:val="none" w:sz="0" w:space="0" w:color="auto"/>
        <w:bottom w:val="none" w:sz="0" w:space="0" w:color="auto"/>
        <w:right w:val="none" w:sz="0" w:space="0" w:color="auto"/>
      </w:divBdr>
    </w:div>
    <w:div w:id="1807042693">
      <w:bodyDiv w:val="1"/>
      <w:marLeft w:val="0"/>
      <w:marRight w:val="0"/>
      <w:marTop w:val="0"/>
      <w:marBottom w:val="0"/>
      <w:divBdr>
        <w:top w:val="none" w:sz="0" w:space="0" w:color="auto"/>
        <w:left w:val="none" w:sz="0" w:space="0" w:color="auto"/>
        <w:bottom w:val="none" w:sz="0" w:space="0" w:color="auto"/>
        <w:right w:val="none" w:sz="0" w:space="0" w:color="auto"/>
      </w:divBdr>
    </w:div>
    <w:div w:id="1811358353">
      <w:bodyDiv w:val="1"/>
      <w:marLeft w:val="0"/>
      <w:marRight w:val="0"/>
      <w:marTop w:val="0"/>
      <w:marBottom w:val="0"/>
      <w:divBdr>
        <w:top w:val="none" w:sz="0" w:space="0" w:color="auto"/>
        <w:left w:val="none" w:sz="0" w:space="0" w:color="auto"/>
        <w:bottom w:val="none" w:sz="0" w:space="0" w:color="auto"/>
        <w:right w:val="none" w:sz="0" w:space="0" w:color="auto"/>
      </w:divBdr>
    </w:div>
    <w:div w:id="1813714911">
      <w:bodyDiv w:val="1"/>
      <w:marLeft w:val="0"/>
      <w:marRight w:val="0"/>
      <w:marTop w:val="0"/>
      <w:marBottom w:val="0"/>
      <w:divBdr>
        <w:top w:val="none" w:sz="0" w:space="0" w:color="auto"/>
        <w:left w:val="none" w:sz="0" w:space="0" w:color="auto"/>
        <w:bottom w:val="none" w:sz="0" w:space="0" w:color="auto"/>
        <w:right w:val="none" w:sz="0" w:space="0" w:color="auto"/>
      </w:divBdr>
    </w:div>
    <w:div w:id="1813716838">
      <w:bodyDiv w:val="1"/>
      <w:marLeft w:val="0"/>
      <w:marRight w:val="0"/>
      <w:marTop w:val="0"/>
      <w:marBottom w:val="0"/>
      <w:divBdr>
        <w:top w:val="none" w:sz="0" w:space="0" w:color="auto"/>
        <w:left w:val="none" w:sz="0" w:space="0" w:color="auto"/>
        <w:bottom w:val="none" w:sz="0" w:space="0" w:color="auto"/>
        <w:right w:val="none" w:sz="0" w:space="0" w:color="auto"/>
      </w:divBdr>
    </w:div>
    <w:div w:id="1817064521">
      <w:bodyDiv w:val="1"/>
      <w:marLeft w:val="0"/>
      <w:marRight w:val="0"/>
      <w:marTop w:val="0"/>
      <w:marBottom w:val="0"/>
      <w:divBdr>
        <w:top w:val="none" w:sz="0" w:space="0" w:color="auto"/>
        <w:left w:val="none" w:sz="0" w:space="0" w:color="auto"/>
        <w:bottom w:val="none" w:sz="0" w:space="0" w:color="auto"/>
        <w:right w:val="none" w:sz="0" w:space="0" w:color="auto"/>
      </w:divBdr>
      <w:divsChild>
        <w:div w:id="1521507189">
          <w:marLeft w:val="480"/>
          <w:marRight w:val="0"/>
          <w:marTop w:val="0"/>
          <w:marBottom w:val="0"/>
          <w:divBdr>
            <w:top w:val="none" w:sz="0" w:space="0" w:color="auto"/>
            <w:left w:val="none" w:sz="0" w:space="0" w:color="auto"/>
            <w:bottom w:val="none" w:sz="0" w:space="0" w:color="auto"/>
            <w:right w:val="none" w:sz="0" w:space="0" w:color="auto"/>
          </w:divBdr>
        </w:div>
        <w:div w:id="1002393636">
          <w:marLeft w:val="480"/>
          <w:marRight w:val="0"/>
          <w:marTop w:val="0"/>
          <w:marBottom w:val="0"/>
          <w:divBdr>
            <w:top w:val="none" w:sz="0" w:space="0" w:color="auto"/>
            <w:left w:val="none" w:sz="0" w:space="0" w:color="auto"/>
            <w:bottom w:val="none" w:sz="0" w:space="0" w:color="auto"/>
            <w:right w:val="none" w:sz="0" w:space="0" w:color="auto"/>
          </w:divBdr>
        </w:div>
        <w:div w:id="579215784">
          <w:marLeft w:val="480"/>
          <w:marRight w:val="0"/>
          <w:marTop w:val="0"/>
          <w:marBottom w:val="0"/>
          <w:divBdr>
            <w:top w:val="none" w:sz="0" w:space="0" w:color="auto"/>
            <w:left w:val="none" w:sz="0" w:space="0" w:color="auto"/>
            <w:bottom w:val="none" w:sz="0" w:space="0" w:color="auto"/>
            <w:right w:val="none" w:sz="0" w:space="0" w:color="auto"/>
          </w:divBdr>
        </w:div>
        <w:div w:id="804735098">
          <w:marLeft w:val="480"/>
          <w:marRight w:val="0"/>
          <w:marTop w:val="0"/>
          <w:marBottom w:val="0"/>
          <w:divBdr>
            <w:top w:val="none" w:sz="0" w:space="0" w:color="auto"/>
            <w:left w:val="none" w:sz="0" w:space="0" w:color="auto"/>
            <w:bottom w:val="none" w:sz="0" w:space="0" w:color="auto"/>
            <w:right w:val="none" w:sz="0" w:space="0" w:color="auto"/>
          </w:divBdr>
        </w:div>
        <w:div w:id="2143499355">
          <w:marLeft w:val="480"/>
          <w:marRight w:val="0"/>
          <w:marTop w:val="0"/>
          <w:marBottom w:val="0"/>
          <w:divBdr>
            <w:top w:val="none" w:sz="0" w:space="0" w:color="auto"/>
            <w:left w:val="none" w:sz="0" w:space="0" w:color="auto"/>
            <w:bottom w:val="none" w:sz="0" w:space="0" w:color="auto"/>
            <w:right w:val="none" w:sz="0" w:space="0" w:color="auto"/>
          </w:divBdr>
        </w:div>
        <w:div w:id="334503484">
          <w:marLeft w:val="480"/>
          <w:marRight w:val="0"/>
          <w:marTop w:val="0"/>
          <w:marBottom w:val="0"/>
          <w:divBdr>
            <w:top w:val="none" w:sz="0" w:space="0" w:color="auto"/>
            <w:left w:val="none" w:sz="0" w:space="0" w:color="auto"/>
            <w:bottom w:val="none" w:sz="0" w:space="0" w:color="auto"/>
            <w:right w:val="none" w:sz="0" w:space="0" w:color="auto"/>
          </w:divBdr>
        </w:div>
        <w:div w:id="1876699521">
          <w:marLeft w:val="480"/>
          <w:marRight w:val="0"/>
          <w:marTop w:val="0"/>
          <w:marBottom w:val="0"/>
          <w:divBdr>
            <w:top w:val="none" w:sz="0" w:space="0" w:color="auto"/>
            <w:left w:val="none" w:sz="0" w:space="0" w:color="auto"/>
            <w:bottom w:val="none" w:sz="0" w:space="0" w:color="auto"/>
            <w:right w:val="none" w:sz="0" w:space="0" w:color="auto"/>
          </w:divBdr>
        </w:div>
        <w:div w:id="1243490979">
          <w:marLeft w:val="480"/>
          <w:marRight w:val="0"/>
          <w:marTop w:val="0"/>
          <w:marBottom w:val="0"/>
          <w:divBdr>
            <w:top w:val="none" w:sz="0" w:space="0" w:color="auto"/>
            <w:left w:val="none" w:sz="0" w:space="0" w:color="auto"/>
            <w:bottom w:val="none" w:sz="0" w:space="0" w:color="auto"/>
            <w:right w:val="none" w:sz="0" w:space="0" w:color="auto"/>
          </w:divBdr>
        </w:div>
        <w:div w:id="1351101810">
          <w:marLeft w:val="480"/>
          <w:marRight w:val="0"/>
          <w:marTop w:val="0"/>
          <w:marBottom w:val="0"/>
          <w:divBdr>
            <w:top w:val="none" w:sz="0" w:space="0" w:color="auto"/>
            <w:left w:val="none" w:sz="0" w:space="0" w:color="auto"/>
            <w:bottom w:val="none" w:sz="0" w:space="0" w:color="auto"/>
            <w:right w:val="none" w:sz="0" w:space="0" w:color="auto"/>
          </w:divBdr>
        </w:div>
        <w:div w:id="1908682373">
          <w:marLeft w:val="480"/>
          <w:marRight w:val="0"/>
          <w:marTop w:val="0"/>
          <w:marBottom w:val="0"/>
          <w:divBdr>
            <w:top w:val="none" w:sz="0" w:space="0" w:color="auto"/>
            <w:left w:val="none" w:sz="0" w:space="0" w:color="auto"/>
            <w:bottom w:val="none" w:sz="0" w:space="0" w:color="auto"/>
            <w:right w:val="none" w:sz="0" w:space="0" w:color="auto"/>
          </w:divBdr>
        </w:div>
        <w:div w:id="1037241603">
          <w:marLeft w:val="480"/>
          <w:marRight w:val="0"/>
          <w:marTop w:val="0"/>
          <w:marBottom w:val="0"/>
          <w:divBdr>
            <w:top w:val="none" w:sz="0" w:space="0" w:color="auto"/>
            <w:left w:val="none" w:sz="0" w:space="0" w:color="auto"/>
            <w:bottom w:val="none" w:sz="0" w:space="0" w:color="auto"/>
            <w:right w:val="none" w:sz="0" w:space="0" w:color="auto"/>
          </w:divBdr>
        </w:div>
        <w:div w:id="857277198">
          <w:marLeft w:val="480"/>
          <w:marRight w:val="0"/>
          <w:marTop w:val="0"/>
          <w:marBottom w:val="0"/>
          <w:divBdr>
            <w:top w:val="none" w:sz="0" w:space="0" w:color="auto"/>
            <w:left w:val="none" w:sz="0" w:space="0" w:color="auto"/>
            <w:bottom w:val="none" w:sz="0" w:space="0" w:color="auto"/>
            <w:right w:val="none" w:sz="0" w:space="0" w:color="auto"/>
          </w:divBdr>
        </w:div>
        <w:div w:id="1208251121">
          <w:marLeft w:val="480"/>
          <w:marRight w:val="0"/>
          <w:marTop w:val="0"/>
          <w:marBottom w:val="0"/>
          <w:divBdr>
            <w:top w:val="none" w:sz="0" w:space="0" w:color="auto"/>
            <w:left w:val="none" w:sz="0" w:space="0" w:color="auto"/>
            <w:bottom w:val="none" w:sz="0" w:space="0" w:color="auto"/>
            <w:right w:val="none" w:sz="0" w:space="0" w:color="auto"/>
          </w:divBdr>
        </w:div>
        <w:div w:id="692263464">
          <w:marLeft w:val="480"/>
          <w:marRight w:val="0"/>
          <w:marTop w:val="0"/>
          <w:marBottom w:val="0"/>
          <w:divBdr>
            <w:top w:val="none" w:sz="0" w:space="0" w:color="auto"/>
            <w:left w:val="none" w:sz="0" w:space="0" w:color="auto"/>
            <w:bottom w:val="none" w:sz="0" w:space="0" w:color="auto"/>
            <w:right w:val="none" w:sz="0" w:space="0" w:color="auto"/>
          </w:divBdr>
        </w:div>
        <w:div w:id="166332149">
          <w:marLeft w:val="480"/>
          <w:marRight w:val="0"/>
          <w:marTop w:val="0"/>
          <w:marBottom w:val="0"/>
          <w:divBdr>
            <w:top w:val="none" w:sz="0" w:space="0" w:color="auto"/>
            <w:left w:val="none" w:sz="0" w:space="0" w:color="auto"/>
            <w:bottom w:val="none" w:sz="0" w:space="0" w:color="auto"/>
            <w:right w:val="none" w:sz="0" w:space="0" w:color="auto"/>
          </w:divBdr>
        </w:div>
        <w:div w:id="1667367871">
          <w:marLeft w:val="480"/>
          <w:marRight w:val="0"/>
          <w:marTop w:val="0"/>
          <w:marBottom w:val="0"/>
          <w:divBdr>
            <w:top w:val="none" w:sz="0" w:space="0" w:color="auto"/>
            <w:left w:val="none" w:sz="0" w:space="0" w:color="auto"/>
            <w:bottom w:val="none" w:sz="0" w:space="0" w:color="auto"/>
            <w:right w:val="none" w:sz="0" w:space="0" w:color="auto"/>
          </w:divBdr>
        </w:div>
        <w:div w:id="1250381429">
          <w:marLeft w:val="480"/>
          <w:marRight w:val="0"/>
          <w:marTop w:val="0"/>
          <w:marBottom w:val="0"/>
          <w:divBdr>
            <w:top w:val="none" w:sz="0" w:space="0" w:color="auto"/>
            <w:left w:val="none" w:sz="0" w:space="0" w:color="auto"/>
            <w:bottom w:val="none" w:sz="0" w:space="0" w:color="auto"/>
            <w:right w:val="none" w:sz="0" w:space="0" w:color="auto"/>
          </w:divBdr>
        </w:div>
        <w:div w:id="2050493263">
          <w:marLeft w:val="480"/>
          <w:marRight w:val="0"/>
          <w:marTop w:val="0"/>
          <w:marBottom w:val="0"/>
          <w:divBdr>
            <w:top w:val="none" w:sz="0" w:space="0" w:color="auto"/>
            <w:left w:val="none" w:sz="0" w:space="0" w:color="auto"/>
            <w:bottom w:val="none" w:sz="0" w:space="0" w:color="auto"/>
            <w:right w:val="none" w:sz="0" w:space="0" w:color="auto"/>
          </w:divBdr>
        </w:div>
        <w:div w:id="1546060549">
          <w:marLeft w:val="480"/>
          <w:marRight w:val="0"/>
          <w:marTop w:val="0"/>
          <w:marBottom w:val="0"/>
          <w:divBdr>
            <w:top w:val="none" w:sz="0" w:space="0" w:color="auto"/>
            <w:left w:val="none" w:sz="0" w:space="0" w:color="auto"/>
            <w:bottom w:val="none" w:sz="0" w:space="0" w:color="auto"/>
            <w:right w:val="none" w:sz="0" w:space="0" w:color="auto"/>
          </w:divBdr>
        </w:div>
        <w:div w:id="1701472781">
          <w:marLeft w:val="480"/>
          <w:marRight w:val="0"/>
          <w:marTop w:val="0"/>
          <w:marBottom w:val="0"/>
          <w:divBdr>
            <w:top w:val="none" w:sz="0" w:space="0" w:color="auto"/>
            <w:left w:val="none" w:sz="0" w:space="0" w:color="auto"/>
            <w:bottom w:val="none" w:sz="0" w:space="0" w:color="auto"/>
            <w:right w:val="none" w:sz="0" w:space="0" w:color="auto"/>
          </w:divBdr>
        </w:div>
        <w:div w:id="688945726">
          <w:marLeft w:val="480"/>
          <w:marRight w:val="0"/>
          <w:marTop w:val="0"/>
          <w:marBottom w:val="0"/>
          <w:divBdr>
            <w:top w:val="none" w:sz="0" w:space="0" w:color="auto"/>
            <w:left w:val="none" w:sz="0" w:space="0" w:color="auto"/>
            <w:bottom w:val="none" w:sz="0" w:space="0" w:color="auto"/>
            <w:right w:val="none" w:sz="0" w:space="0" w:color="auto"/>
          </w:divBdr>
        </w:div>
        <w:div w:id="1078602157">
          <w:marLeft w:val="480"/>
          <w:marRight w:val="0"/>
          <w:marTop w:val="0"/>
          <w:marBottom w:val="0"/>
          <w:divBdr>
            <w:top w:val="none" w:sz="0" w:space="0" w:color="auto"/>
            <w:left w:val="none" w:sz="0" w:space="0" w:color="auto"/>
            <w:bottom w:val="none" w:sz="0" w:space="0" w:color="auto"/>
            <w:right w:val="none" w:sz="0" w:space="0" w:color="auto"/>
          </w:divBdr>
        </w:div>
        <w:div w:id="1688216560">
          <w:marLeft w:val="480"/>
          <w:marRight w:val="0"/>
          <w:marTop w:val="0"/>
          <w:marBottom w:val="0"/>
          <w:divBdr>
            <w:top w:val="none" w:sz="0" w:space="0" w:color="auto"/>
            <w:left w:val="none" w:sz="0" w:space="0" w:color="auto"/>
            <w:bottom w:val="none" w:sz="0" w:space="0" w:color="auto"/>
            <w:right w:val="none" w:sz="0" w:space="0" w:color="auto"/>
          </w:divBdr>
        </w:div>
        <w:div w:id="1069232085">
          <w:marLeft w:val="480"/>
          <w:marRight w:val="0"/>
          <w:marTop w:val="0"/>
          <w:marBottom w:val="0"/>
          <w:divBdr>
            <w:top w:val="none" w:sz="0" w:space="0" w:color="auto"/>
            <w:left w:val="none" w:sz="0" w:space="0" w:color="auto"/>
            <w:bottom w:val="none" w:sz="0" w:space="0" w:color="auto"/>
            <w:right w:val="none" w:sz="0" w:space="0" w:color="auto"/>
          </w:divBdr>
        </w:div>
        <w:div w:id="161287803">
          <w:marLeft w:val="480"/>
          <w:marRight w:val="0"/>
          <w:marTop w:val="0"/>
          <w:marBottom w:val="0"/>
          <w:divBdr>
            <w:top w:val="none" w:sz="0" w:space="0" w:color="auto"/>
            <w:left w:val="none" w:sz="0" w:space="0" w:color="auto"/>
            <w:bottom w:val="none" w:sz="0" w:space="0" w:color="auto"/>
            <w:right w:val="none" w:sz="0" w:space="0" w:color="auto"/>
          </w:divBdr>
        </w:div>
        <w:div w:id="545604318">
          <w:marLeft w:val="480"/>
          <w:marRight w:val="0"/>
          <w:marTop w:val="0"/>
          <w:marBottom w:val="0"/>
          <w:divBdr>
            <w:top w:val="none" w:sz="0" w:space="0" w:color="auto"/>
            <w:left w:val="none" w:sz="0" w:space="0" w:color="auto"/>
            <w:bottom w:val="none" w:sz="0" w:space="0" w:color="auto"/>
            <w:right w:val="none" w:sz="0" w:space="0" w:color="auto"/>
          </w:divBdr>
        </w:div>
        <w:div w:id="1450509934">
          <w:marLeft w:val="480"/>
          <w:marRight w:val="0"/>
          <w:marTop w:val="0"/>
          <w:marBottom w:val="0"/>
          <w:divBdr>
            <w:top w:val="none" w:sz="0" w:space="0" w:color="auto"/>
            <w:left w:val="none" w:sz="0" w:space="0" w:color="auto"/>
            <w:bottom w:val="none" w:sz="0" w:space="0" w:color="auto"/>
            <w:right w:val="none" w:sz="0" w:space="0" w:color="auto"/>
          </w:divBdr>
        </w:div>
        <w:div w:id="935750334">
          <w:marLeft w:val="480"/>
          <w:marRight w:val="0"/>
          <w:marTop w:val="0"/>
          <w:marBottom w:val="0"/>
          <w:divBdr>
            <w:top w:val="none" w:sz="0" w:space="0" w:color="auto"/>
            <w:left w:val="none" w:sz="0" w:space="0" w:color="auto"/>
            <w:bottom w:val="none" w:sz="0" w:space="0" w:color="auto"/>
            <w:right w:val="none" w:sz="0" w:space="0" w:color="auto"/>
          </w:divBdr>
        </w:div>
        <w:div w:id="403841745">
          <w:marLeft w:val="480"/>
          <w:marRight w:val="0"/>
          <w:marTop w:val="0"/>
          <w:marBottom w:val="0"/>
          <w:divBdr>
            <w:top w:val="none" w:sz="0" w:space="0" w:color="auto"/>
            <w:left w:val="none" w:sz="0" w:space="0" w:color="auto"/>
            <w:bottom w:val="none" w:sz="0" w:space="0" w:color="auto"/>
            <w:right w:val="none" w:sz="0" w:space="0" w:color="auto"/>
          </w:divBdr>
        </w:div>
        <w:div w:id="1151747391">
          <w:marLeft w:val="480"/>
          <w:marRight w:val="0"/>
          <w:marTop w:val="0"/>
          <w:marBottom w:val="0"/>
          <w:divBdr>
            <w:top w:val="none" w:sz="0" w:space="0" w:color="auto"/>
            <w:left w:val="none" w:sz="0" w:space="0" w:color="auto"/>
            <w:bottom w:val="none" w:sz="0" w:space="0" w:color="auto"/>
            <w:right w:val="none" w:sz="0" w:space="0" w:color="auto"/>
          </w:divBdr>
        </w:div>
        <w:div w:id="290012847">
          <w:marLeft w:val="480"/>
          <w:marRight w:val="0"/>
          <w:marTop w:val="0"/>
          <w:marBottom w:val="0"/>
          <w:divBdr>
            <w:top w:val="none" w:sz="0" w:space="0" w:color="auto"/>
            <w:left w:val="none" w:sz="0" w:space="0" w:color="auto"/>
            <w:bottom w:val="none" w:sz="0" w:space="0" w:color="auto"/>
            <w:right w:val="none" w:sz="0" w:space="0" w:color="auto"/>
          </w:divBdr>
        </w:div>
        <w:div w:id="1589120327">
          <w:marLeft w:val="480"/>
          <w:marRight w:val="0"/>
          <w:marTop w:val="0"/>
          <w:marBottom w:val="0"/>
          <w:divBdr>
            <w:top w:val="none" w:sz="0" w:space="0" w:color="auto"/>
            <w:left w:val="none" w:sz="0" w:space="0" w:color="auto"/>
            <w:bottom w:val="none" w:sz="0" w:space="0" w:color="auto"/>
            <w:right w:val="none" w:sz="0" w:space="0" w:color="auto"/>
          </w:divBdr>
        </w:div>
        <w:div w:id="2051149739">
          <w:marLeft w:val="480"/>
          <w:marRight w:val="0"/>
          <w:marTop w:val="0"/>
          <w:marBottom w:val="0"/>
          <w:divBdr>
            <w:top w:val="none" w:sz="0" w:space="0" w:color="auto"/>
            <w:left w:val="none" w:sz="0" w:space="0" w:color="auto"/>
            <w:bottom w:val="none" w:sz="0" w:space="0" w:color="auto"/>
            <w:right w:val="none" w:sz="0" w:space="0" w:color="auto"/>
          </w:divBdr>
        </w:div>
        <w:div w:id="616642307">
          <w:marLeft w:val="480"/>
          <w:marRight w:val="0"/>
          <w:marTop w:val="0"/>
          <w:marBottom w:val="0"/>
          <w:divBdr>
            <w:top w:val="none" w:sz="0" w:space="0" w:color="auto"/>
            <w:left w:val="none" w:sz="0" w:space="0" w:color="auto"/>
            <w:bottom w:val="none" w:sz="0" w:space="0" w:color="auto"/>
            <w:right w:val="none" w:sz="0" w:space="0" w:color="auto"/>
          </w:divBdr>
        </w:div>
        <w:div w:id="143476367">
          <w:marLeft w:val="480"/>
          <w:marRight w:val="0"/>
          <w:marTop w:val="0"/>
          <w:marBottom w:val="0"/>
          <w:divBdr>
            <w:top w:val="none" w:sz="0" w:space="0" w:color="auto"/>
            <w:left w:val="none" w:sz="0" w:space="0" w:color="auto"/>
            <w:bottom w:val="none" w:sz="0" w:space="0" w:color="auto"/>
            <w:right w:val="none" w:sz="0" w:space="0" w:color="auto"/>
          </w:divBdr>
        </w:div>
        <w:div w:id="1800537381">
          <w:marLeft w:val="480"/>
          <w:marRight w:val="0"/>
          <w:marTop w:val="0"/>
          <w:marBottom w:val="0"/>
          <w:divBdr>
            <w:top w:val="none" w:sz="0" w:space="0" w:color="auto"/>
            <w:left w:val="none" w:sz="0" w:space="0" w:color="auto"/>
            <w:bottom w:val="none" w:sz="0" w:space="0" w:color="auto"/>
            <w:right w:val="none" w:sz="0" w:space="0" w:color="auto"/>
          </w:divBdr>
        </w:div>
        <w:div w:id="1458182794">
          <w:marLeft w:val="480"/>
          <w:marRight w:val="0"/>
          <w:marTop w:val="0"/>
          <w:marBottom w:val="0"/>
          <w:divBdr>
            <w:top w:val="none" w:sz="0" w:space="0" w:color="auto"/>
            <w:left w:val="none" w:sz="0" w:space="0" w:color="auto"/>
            <w:bottom w:val="none" w:sz="0" w:space="0" w:color="auto"/>
            <w:right w:val="none" w:sz="0" w:space="0" w:color="auto"/>
          </w:divBdr>
        </w:div>
        <w:div w:id="820850836">
          <w:marLeft w:val="480"/>
          <w:marRight w:val="0"/>
          <w:marTop w:val="0"/>
          <w:marBottom w:val="0"/>
          <w:divBdr>
            <w:top w:val="none" w:sz="0" w:space="0" w:color="auto"/>
            <w:left w:val="none" w:sz="0" w:space="0" w:color="auto"/>
            <w:bottom w:val="none" w:sz="0" w:space="0" w:color="auto"/>
            <w:right w:val="none" w:sz="0" w:space="0" w:color="auto"/>
          </w:divBdr>
        </w:div>
        <w:div w:id="839003555">
          <w:marLeft w:val="480"/>
          <w:marRight w:val="0"/>
          <w:marTop w:val="0"/>
          <w:marBottom w:val="0"/>
          <w:divBdr>
            <w:top w:val="none" w:sz="0" w:space="0" w:color="auto"/>
            <w:left w:val="none" w:sz="0" w:space="0" w:color="auto"/>
            <w:bottom w:val="none" w:sz="0" w:space="0" w:color="auto"/>
            <w:right w:val="none" w:sz="0" w:space="0" w:color="auto"/>
          </w:divBdr>
        </w:div>
        <w:div w:id="1483347375">
          <w:marLeft w:val="480"/>
          <w:marRight w:val="0"/>
          <w:marTop w:val="0"/>
          <w:marBottom w:val="0"/>
          <w:divBdr>
            <w:top w:val="none" w:sz="0" w:space="0" w:color="auto"/>
            <w:left w:val="none" w:sz="0" w:space="0" w:color="auto"/>
            <w:bottom w:val="none" w:sz="0" w:space="0" w:color="auto"/>
            <w:right w:val="none" w:sz="0" w:space="0" w:color="auto"/>
          </w:divBdr>
        </w:div>
        <w:div w:id="1988123605">
          <w:marLeft w:val="480"/>
          <w:marRight w:val="0"/>
          <w:marTop w:val="0"/>
          <w:marBottom w:val="0"/>
          <w:divBdr>
            <w:top w:val="none" w:sz="0" w:space="0" w:color="auto"/>
            <w:left w:val="none" w:sz="0" w:space="0" w:color="auto"/>
            <w:bottom w:val="none" w:sz="0" w:space="0" w:color="auto"/>
            <w:right w:val="none" w:sz="0" w:space="0" w:color="auto"/>
          </w:divBdr>
        </w:div>
        <w:div w:id="448164113">
          <w:marLeft w:val="480"/>
          <w:marRight w:val="0"/>
          <w:marTop w:val="0"/>
          <w:marBottom w:val="0"/>
          <w:divBdr>
            <w:top w:val="none" w:sz="0" w:space="0" w:color="auto"/>
            <w:left w:val="none" w:sz="0" w:space="0" w:color="auto"/>
            <w:bottom w:val="none" w:sz="0" w:space="0" w:color="auto"/>
            <w:right w:val="none" w:sz="0" w:space="0" w:color="auto"/>
          </w:divBdr>
        </w:div>
        <w:div w:id="1340814430">
          <w:marLeft w:val="480"/>
          <w:marRight w:val="0"/>
          <w:marTop w:val="0"/>
          <w:marBottom w:val="0"/>
          <w:divBdr>
            <w:top w:val="none" w:sz="0" w:space="0" w:color="auto"/>
            <w:left w:val="none" w:sz="0" w:space="0" w:color="auto"/>
            <w:bottom w:val="none" w:sz="0" w:space="0" w:color="auto"/>
            <w:right w:val="none" w:sz="0" w:space="0" w:color="auto"/>
          </w:divBdr>
        </w:div>
        <w:div w:id="143471717">
          <w:marLeft w:val="480"/>
          <w:marRight w:val="0"/>
          <w:marTop w:val="0"/>
          <w:marBottom w:val="0"/>
          <w:divBdr>
            <w:top w:val="none" w:sz="0" w:space="0" w:color="auto"/>
            <w:left w:val="none" w:sz="0" w:space="0" w:color="auto"/>
            <w:bottom w:val="none" w:sz="0" w:space="0" w:color="auto"/>
            <w:right w:val="none" w:sz="0" w:space="0" w:color="auto"/>
          </w:divBdr>
        </w:div>
        <w:div w:id="267154606">
          <w:marLeft w:val="480"/>
          <w:marRight w:val="0"/>
          <w:marTop w:val="0"/>
          <w:marBottom w:val="0"/>
          <w:divBdr>
            <w:top w:val="none" w:sz="0" w:space="0" w:color="auto"/>
            <w:left w:val="none" w:sz="0" w:space="0" w:color="auto"/>
            <w:bottom w:val="none" w:sz="0" w:space="0" w:color="auto"/>
            <w:right w:val="none" w:sz="0" w:space="0" w:color="auto"/>
          </w:divBdr>
        </w:div>
        <w:div w:id="1913083971">
          <w:marLeft w:val="480"/>
          <w:marRight w:val="0"/>
          <w:marTop w:val="0"/>
          <w:marBottom w:val="0"/>
          <w:divBdr>
            <w:top w:val="none" w:sz="0" w:space="0" w:color="auto"/>
            <w:left w:val="none" w:sz="0" w:space="0" w:color="auto"/>
            <w:bottom w:val="none" w:sz="0" w:space="0" w:color="auto"/>
            <w:right w:val="none" w:sz="0" w:space="0" w:color="auto"/>
          </w:divBdr>
        </w:div>
        <w:div w:id="502403693">
          <w:marLeft w:val="480"/>
          <w:marRight w:val="0"/>
          <w:marTop w:val="0"/>
          <w:marBottom w:val="0"/>
          <w:divBdr>
            <w:top w:val="none" w:sz="0" w:space="0" w:color="auto"/>
            <w:left w:val="none" w:sz="0" w:space="0" w:color="auto"/>
            <w:bottom w:val="none" w:sz="0" w:space="0" w:color="auto"/>
            <w:right w:val="none" w:sz="0" w:space="0" w:color="auto"/>
          </w:divBdr>
        </w:div>
        <w:div w:id="1807430498">
          <w:marLeft w:val="480"/>
          <w:marRight w:val="0"/>
          <w:marTop w:val="0"/>
          <w:marBottom w:val="0"/>
          <w:divBdr>
            <w:top w:val="none" w:sz="0" w:space="0" w:color="auto"/>
            <w:left w:val="none" w:sz="0" w:space="0" w:color="auto"/>
            <w:bottom w:val="none" w:sz="0" w:space="0" w:color="auto"/>
            <w:right w:val="none" w:sz="0" w:space="0" w:color="auto"/>
          </w:divBdr>
        </w:div>
        <w:div w:id="1129515016">
          <w:marLeft w:val="480"/>
          <w:marRight w:val="0"/>
          <w:marTop w:val="0"/>
          <w:marBottom w:val="0"/>
          <w:divBdr>
            <w:top w:val="none" w:sz="0" w:space="0" w:color="auto"/>
            <w:left w:val="none" w:sz="0" w:space="0" w:color="auto"/>
            <w:bottom w:val="none" w:sz="0" w:space="0" w:color="auto"/>
            <w:right w:val="none" w:sz="0" w:space="0" w:color="auto"/>
          </w:divBdr>
        </w:div>
        <w:div w:id="494565351">
          <w:marLeft w:val="480"/>
          <w:marRight w:val="0"/>
          <w:marTop w:val="0"/>
          <w:marBottom w:val="0"/>
          <w:divBdr>
            <w:top w:val="none" w:sz="0" w:space="0" w:color="auto"/>
            <w:left w:val="none" w:sz="0" w:space="0" w:color="auto"/>
            <w:bottom w:val="none" w:sz="0" w:space="0" w:color="auto"/>
            <w:right w:val="none" w:sz="0" w:space="0" w:color="auto"/>
          </w:divBdr>
        </w:div>
        <w:div w:id="2046439494">
          <w:marLeft w:val="480"/>
          <w:marRight w:val="0"/>
          <w:marTop w:val="0"/>
          <w:marBottom w:val="0"/>
          <w:divBdr>
            <w:top w:val="none" w:sz="0" w:space="0" w:color="auto"/>
            <w:left w:val="none" w:sz="0" w:space="0" w:color="auto"/>
            <w:bottom w:val="none" w:sz="0" w:space="0" w:color="auto"/>
            <w:right w:val="none" w:sz="0" w:space="0" w:color="auto"/>
          </w:divBdr>
        </w:div>
        <w:div w:id="251402959">
          <w:marLeft w:val="480"/>
          <w:marRight w:val="0"/>
          <w:marTop w:val="0"/>
          <w:marBottom w:val="0"/>
          <w:divBdr>
            <w:top w:val="none" w:sz="0" w:space="0" w:color="auto"/>
            <w:left w:val="none" w:sz="0" w:space="0" w:color="auto"/>
            <w:bottom w:val="none" w:sz="0" w:space="0" w:color="auto"/>
            <w:right w:val="none" w:sz="0" w:space="0" w:color="auto"/>
          </w:divBdr>
        </w:div>
        <w:div w:id="377971168">
          <w:marLeft w:val="480"/>
          <w:marRight w:val="0"/>
          <w:marTop w:val="0"/>
          <w:marBottom w:val="0"/>
          <w:divBdr>
            <w:top w:val="none" w:sz="0" w:space="0" w:color="auto"/>
            <w:left w:val="none" w:sz="0" w:space="0" w:color="auto"/>
            <w:bottom w:val="none" w:sz="0" w:space="0" w:color="auto"/>
            <w:right w:val="none" w:sz="0" w:space="0" w:color="auto"/>
          </w:divBdr>
        </w:div>
        <w:div w:id="1625843706">
          <w:marLeft w:val="480"/>
          <w:marRight w:val="0"/>
          <w:marTop w:val="0"/>
          <w:marBottom w:val="0"/>
          <w:divBdr>
            <w:top w:val="none" w:sz="0" w:space="0" w:color="auto"/>
            <w:left w:val="none" w:sz="0" w:space="0" w:color="auto"/>
            <w:bottom w:val="none" w:sz="0" w:space="0" w:color="auto"/>
            <w:right w:val="none" w:sz="0" w:space="0" w:color="auto"/>
          </w:divBdr>
        </w:div>
        <w:div w:id="385105935">
          <w:marLeft w:val="480"/>
          <w:marRight w:val="0"/>
          <w:marTop w:val="0"/>
          <w:marBottom w:val="0"/>
          <w:divBdr>
            <w:top w:val="none" w:sz="0" w:space="0" w:color="auto"/>
            <w:left w:val="none" w:sz="0" w:space="0" w:color="auto"/>
            <w:bottom w:val="none" w:sz="0" w:space="0" w:color="auto"/>
            <w:right w:val="none" w:sz="0" w:space="0" w:color="auto"/>
          </w:divBdr>
        </w:div>
        <w:div w:id="692846928">
          <w:marLeft w:val="480"/>
          <w:marRight w:val="0"/>
          <w:marTop w:val="0"/>
          <w:marBottom w:val="0"/>
          <w:divBdr>
            <w:top w:val="none" w:sz="0" w:space="0" w:color="auto"/>
            <w:left w:val="none" w:sz="0" w:space="0" w:color="auto"/>
            <w:bottom w:val="none" w:sz="0" w:space="0" w:color="auto"/>
            <w:right w:val="none" w:sz="0" w:space="0" w:color="auto"/>
          </w:divBdr>
        </w:div>
        <w:div w:id="1455446824">
          <w:marLeft w:val="480"/>
          <w:marRight w:val="0"/>
          <w:marTop w:val="0"/>
          <w:marBottom w:val="0"/>
          <w:divBdr>
            <w:top w:val="none" w:sz="0" w:space="0" w:color="auto"/>
            <w:left w:val="none" w:sz="0" w:space="0" w:color="auto"/>
            <w:bottom w:val="none" w:sz="0" w:space="0" w:color="auto"/>
            <w:right w:val="none" w:sz="0" w:space="0" w:color="auto"/>
          </w:divBdr>
        </w:div>
        <w:div w:id="557939803">
          <w:marLeft w:val="480"/>
          <w:marRight w:val="0"/>
          <w:marTop w:val="0"/>
          <w:marBottom w:val="0"/>
          <w:divBdr>
            <w:top w:val="none" w:sz="0" w:space="0" w:color="auto"/>
            <w:left w:val="none" w:sz="0" w:space="0" w:color="auto"/>
            <w:bottom w:val="none" w:sz="0" w:space="0" w:color="auto"/>
            <w:right w:val="none" w:sz="0" w:space="0" w:color="auto"/>
          </w:divBdr>
        </w:div>
        <w:div w:id="1381243059">
          <w:marLeft w:val="480"/>
          <w:marRight w:val="0"/>
          <w:marTop w:val="0"/>
          <w:marBottom w:val="0"/>
          <w:divBdr>
            <w:top w:val="none" w:sz="0" w:space="0" w:color="auto"/>
            <w:left w:val="none" w:sz="0" w:space="0" w:color="auto"/>
            <w:bottom w:val="none" w:sz="0" w:space="0" w:color="auto"/>
            <w:right w:val="none" w:sz="0" w:space="0" w:color="auto"/>
          </w:divBdr>
        </w:div>
        <w:div w:id="596065591">
          <w:marLeft w:val="480"/>
          <w:marRight w:val="0"/>
          <w:marTop w:val="0"/>
          <w:marBottom w:val="0"/>
          <w:divBdr>
            <w:top w:val="none" w:sz="0" w:space="0" w:color="auto"/>
            <w:left w:val="none" w:sz="0" w:space="0" w:color="auto"/>
            <w:bottom w:val="none" w:sz="0" w:space="0" w:color="auto"/>
            <w:right w:val="none" w:sz="0" w:space="0" w:color="auto"/>
          </w:divBdr>
        </w:div>
        <w:div w:id="129175297">
          <w:marLeft w:val="480"/>
          <w:marRight w:val="0"/>
          <w:marTop w:val="0"/>
          <w:marBottom w:val="0"/>
          <w:divBdr>
            <w:top w:val="none" w:sz="0" w:space="0" w:color="auto"/>
            <w:left w:val="none" w:sz="0" w:space="0" w:color="auto"/>
            <w:bottom w:val="none" w:sz="0" w:space="0" w:color="auto"/>
            <w:right w:val="none" w:sz="0" w:space="0" w:color="auto"/>
          </w:divBdr>
        </w:div>
        <w:div w:id="610477198">
          <w:marLeft w:val="480"/>
          <w:marRight w:val="0"/>
          <w:marTop w:val="0"/>
          <w:marBottom w:val="0"/>
          <w:divBdr>
            <w:top w:val="none" w:sz="0" w:space="0" w:color="auto"/>
            <w:left w:val="none" w:sz="0" w:space="0" w:color="auto"/>
            <w:bottom w:val="none" w:sz="0" w:space="0" w:color="auto"/>
            <w:right w:val="none" w:sz="0" w:space="0" w:color="auto"/>
          </w:divBdr>
        </w:div>
        <w:div w:id="2040348437">
          <w:marLeft w:val="480"/>
          <w:marRight w:val="0"/>
          <w:marTop w:val="0"/>
          <w:marBottom w:val="0"/>
          <w:divBdr>
            <w:top w:val="none" w:sz="0" w:space="0" w:color="auto"/>
            <w:left w:val="none" w:sz="0" w:space="0" w:color="auto"/>
            <w:bottom w:val="none" w:sz="0" w:space="0" w:color="auto"/>
            <w:right w:val="none" w:sz="0" w:space="0" w:color="auto"/>
          </w:divBdr>
        </w:div>
        <w:div w:id="907425699">
          <w:marLeft w:val="480"/>
          <w:marRight w:val="0"/>
          <w:marTop w:val="0"/>
          <w:marBottom w:val="0"/>
          <w:divBdr>
            <w:top w:val="none" w:sz="0" w:space="0" w:color="auto"/>
            <w:left w:val="none" w:sz="0" w:space="0" w:color="auto"/>
            <w:bottom w:val="none" w:sz="0" w:space="0" w:color="auto"/>
            <w:right w:val="none" w:sz="0" w:space="0" w:color="auto"/>
          </w:divBdr>
        </w:div>
        <w:div w:id="20478138">
          <w:marLeft w:val="480"/>
          <w:marRight w:val="0"/>
          <w:marTop w:val="0"/>
          <w:marBottom w:val="0"/>
          <w:divBdr>
            <w:top w:val="none" w:sz="0" w:space="0" w:color="auto"/>
            <w:left w:val="none" w:sz="0" w:space="0" w:color="auto"/>
            <w:bottom w:val="none" w:sz="0" w:space="0" w:color="auto"/>
            <w:right w:val="none" w:sz="0" w:space="0" w:color="auto"/>
          </w:divBdr>
        </w:div>
        <w:div w:id="318657805">
          <w:marLeft w:val="480"/>
          <w:marRight w:val="0"/>
          <w:marTop w:val="0"/>
          <w:marBottom w:val="0"/>
          <w:divBdr>
            <w:top w:val="none" w:sz="0" w:space="0" w:color="auto"/>
            <w:left w:val="none" w:sz="0" w:space="0" w:color="auto"/>
            <w:bottom w:val="none" w:sz="0" w:space="0" w:color="auto"/>
            <w:right w:val="none" w:sz="0" w:space="0" w:color="auto"/>
          </w:divBdr>
        </w:div>
        <w:div w:id="2026520699">
          <w:marLeft w:val="480"/>
          <w:marRight w:val="0"/>
          <w:marTop w:val="0"/>
          <w:marBottom w:val="0"/>
          <w:divBdr>
            <w:top w:val="none" w:sz="0" w:space="0" w:color="auto"/>
            <w:left w:val="none" w:sz="0" w:space="0" w:color="auto"/>
            <w:bottom w:val="none" w:sz="0" w:space="0" w:color="auto"/>
            <w:right w:val="none" w:sz="0" w:space="0" w:color="auto"/>
          </w:divBdr>
        </w:div>
        <w:div w:id="1104762913">
          <w:marLeft w:val="480"/>
          <w:marRight w:val="0"/>
          <w:marTop w:val="0"/>
          <w:marBottom w:val="0"/>
          <w:divBdr>
            <w:top w:val="none" w:sz="0" w:space="0" w:color="auto"/>
            <w:left w:val="none" w:sz="0" w:space="0" w:color="auto"/>
            <w:bottom w:val="none" w:sz="0" w:space="0" w:color="auto"/>
            <w:right w:val="none" w:sz="0" w:space="0" w:color="auto"/>
          </w:divBdr>
        </w:div>
        <w:div w:id="516698208">
          <w:marLeft w:val="480"/>
          <w:marRight w:val="0"/>
          <w:marTop w:val="0"/>
          <w:marBottom w:val="0"/>
          <w:divBdr>
            <w:top w:val="none" w:sz="0" w:space="0" w:color="auto"/>
            <w:left w:val="none" w:sz="0" w:space="0" w:color="auto"/>
            <w:bottom w:val="none" w:sz="0" w:space="0" w:color="auto"/>
            <w:right w:val="none" w:sz="0" w:space="0" w:color="auto"/>
          </w:divBdr>
        </w:div>
        <w:div w:id="2060007867">
          <w:marLeft w:val="480"/>
          <w:marRight w:val="0"/>
          <w:marTop w:val="0"/>
          <w:marBottom w:val="0"/>
          <w:divBdr>
            <w:top w:val="none" w:sz="0" w:space="0" w:color="auto"/>
            <w:left w:val="none" w:sz="0" w:space="0" w:color="auto"/>
            <w:bottom w:val="none" w:sz="0" w:space="0" w:color="auto"/>
            <w:right w:val="none" w:sz="0" w:space="0" w:color="auto"/>
          </w:divBdr>
        </w:div>
        <w:div w:id="1173566730">
          <w:marLeft w:val="480"/>
          <w:marRight w:val="0"/>
          <w:marTop w:val="0"/>
          <w:marBottom w:val="0"/>
          <w:divBdr>
            <w:top w:val="none" w:sz="0" w:space="0" w:color="auto"/>
            <w:left w:val="none" w:sz="0" w:space="0" w:color="auto"/>
            <w:bottom w:val="none" w:sz="0" w:space="0" w:color="auto"/>
            <w:right w:val="none" w:sz="0" w:space="0" w:color="auto"/>
          </w:divBdr>
        </w:div>
        <w:div w:id="1500805879">
          <w:marLeft w:val="480"/>
          <w:marRight w:val="0"/>
          <w:marTop w:val="0"/>
          <w:marBottom w:val="0"/>
          <w:divBdr>
            <w:top w:val="none" w:sz="0" w:space="0" w:color="auto"/>
            <w:left w:val="none" w:sz="0" w:space="0" w:color="auto"/>
            <w:bottom w:val="none" w:sz="0" w:space="0" w:color="auto"/>
            <w:right w:val="none" w:sz="0" w:space="0" w:color="auto"/>
          </w:divBdr>
        </w:div>
        <w:div w:id="112600251">
          <w:marLeft w:val="480"/>
          <w:marRight w:val="0"/>
          <w:marTop w:val="0"/>
          <w:marBottom w:val="0"/>
          <w:divBdr>
            <w:top w:val="none" w:sz="0" w:space="0" w:color="auto"/>
            <w:left w:val="none" w:sz="0" w:space="0" w:color="auto"/>
            <w:bottom w:val="none" w:sz="0" w:space="0" w:color="auto"/>
            <w:right w:val="none" w:sz="0" w:space="0" w:color="auto"/>
          </w:divBdr>
        </w:div>
        <w:div w:id="827982528">
          <w:marLeft w:val="480"/>
          <w:marRight w:val="0"/>
          <w:marTop w:val="0"/>
          <w:marBottom w:val="0"/>
          <w:divBdr>
            <w:top w:val="none" w:sz="0" w:space="0" w:color="auto"/>
            <w:left w:val="none" w:sz="0" w:space="0" w:color="auto"/>
            <w:bottom w:val="none" w:sz="0" w:space="0" w:color="auto"/>
            <w:right w:val="none" w:sz="0" w:space="0" w:color="auto"/>
          </w:divBdr>
        </w:div>
        <w:div w:id="168832076">
          <w:marLeft w:val="480"/>
          <w:marRight w:val="0"/>
          <w:marTop w:val="0"/>
          <w:marBottom w:val="0"/>
          <w:divBdr>
            <w:top w:val="none" w:sz="0" w:space="0" w:color="auto"/>
            <w:left w:val="none" w:sz="0" w:space="0" w:color="auto"/>
            <w:bottom w:val="none" w:sz="0" w:space="0" w:color="auto"/>
            <w:right w:val="none" w:sz="0" w:space="0" w:color="auto"/>
          </w:divBdr>
        </w:div>
        <w:div w:id="2027827562">
          <w:marLeft w:val="480"/>
          <w:marRight w:val="0"/>
          <w:marTop w:val="0"/>
          <w:marBottom w:val="0"/>
          <w:divBdr>
            <w:top w:val="none" w:sz="0" w:space="0" w:color="auto"/>
            <w:left w:val="none" w:sz="0" w:space="0" w:color="auto"/>
            <w:bottom w:val="none" w:sz="0" w:space="0" w:color="auto"/>
            <w:right w:val="none" w:sz="0" w:space="0" w:color="auto"/>
          </w:divBdr>
        </w:div>
        <w:div w:id="1340087558">
          <w:marLeft w:val="480"/>
          <w:marRight w:val="0"/>
          <w:marTop w:val="0"/>
          <w:marBottom w:val="0"/>
          <w:divBdr>
            <w:top w:val="none" w:sz="0" w:space="0" w:color="auto"/>
            <w:left w:val="none" w:sz="0" w:space="0" w:color="auto"/>
            <w:bottom w:val="none" w:sz="0" w:space="0" w:color="auto"/>
            <w:right w:val="none" w:sz="0" w:space="0" w:color="auto"/>
          </w:divBdr>
        </w:div>
        <w:div w:id="1844054473">
          <w:marLeft w:val="480"/>
          <w:marRight w:val="0"/>
          <w:marTop w:val="0"/>
          <w:marBottom w:val="0"/>
          <w:divBdr>
            <w:top w:val="none" w:sz="0" w:space="0" w:color="auto"/>
            <w:left w:val="none" w:sz="0" w:space="0" w:color="auto"/>
            <w:bottom w:val="none" w:sz="0" w:space="0" w:color="auto"/>
            <w:right w:val="none" w:sz="0" w:space="0" w:color="auto"/>
          </w:divBdr>
        </w:div>
      </w:divsChild>
    </w:div>
    <w:div w:id="1817716750">
      <w:bodyDiv w:val="1"/>
      <w:marLeft w:val="0"/>
      <w:marRight w:val="0"/>
      <w:marTop w:val="0"/>
      <w:marBottom w:val="0"/>
      <w:divBdr>
        <w:top w:val="none" w:sz="0" w:space="0" w:color="auto"/>
        <w:left w:val="none" w:sz="0" w:space="0" w:color="auto"/>
        <w:bottom w:val="none" w:sz="0" w:space="0" w:color="auto"/>
        <w:right w:val="none" w:sz="0" w:space="0" w:color="auto"/>
      </w:divBdr>
    </w:div>
    <w:div w:id="1818570312">
      <w:bodyDiv w:val="1"/>
      <w:marLeft w:val="0"/>
      <w:marRight w:val="0"/>
      <w:marTop w:val="0"/>
      <w:marBottom w:val="0"/>
      <w:divBdr>
        <w:top w:val="none" w:sz="0" w:space="0" w:color="auto"/>
        <w:left w:val="none" w:sz="0" w:space="0" w:color="auto"/>
        <w:bottom w:val="none" w:sz="0" w:space="0" w:color="auto"/>
        <w:right w:val="none" w:sz="0" w:space="0" w:color="auto"/>
      </w:divBdr>
    </w:div>
    <w:div w:id="1818692517">
      <w:bodyDiv w:val="1"/>
      <w:marLeft w:val="0"/>
      <w:marRight w:val="0"/>
      <w:marTop w:val="0"/>
      <w:marBottom w:val="0"/>
      <w:divBdr>
        <w:top w:val="none" w:sz="0" w:space="0" w:color="auto"/>
        <w:left w:val="none" w:sz="0" w:space="0" w:color="auto"/>
        <w:bottom w:val="none" w:sz="0" w:space="0" w:color="auto"/>
        <w:right w:val="none" w:sz="0" w:space="0" w:color="auto"/>
      </w:divBdr>
    </w:div>
    <w:div w:id="1825702777">
      <w:bodyDiv w:val="1"/>
      <w:marLeft w:val="0"/>
      <w:marRight w:val="0"/>
      <w:marTop w:val="0"/>
      <w:marBottom w:val="0"/>
      <w:divBdr>
        <w:top w:val="none" w:sz="0" w:space="0" w:color="auto"/>
        <w:left w:val="none" w:sz="0" w:space="0" w:color="auto"/>
        <w:bottom w:val="none" w:sz="0" w:space="0" w:color="auto"/>
        <w:right w:val="none" w:sz="0" w:space="0" w:color="auto"/>
      </w:divBdr>
    </w:div>
    <w:div w:id="1826628075">
      <w:bodyDiv w:val="1"/>
      <w:marLeft w:val="0"/>
      <w:marRight w:val="0"/>
      <w:marTop w:val="0"/>
      <w:marBottom w:val="0"/>
      <w:divBdr>
        <w:top w:val="none" w:sz="0" w:space="0" w:color="auto"/>
        <w:left w:val="none" w:sz="0" w:space="0" w:color="auto"/>
        <w:bottom w:val="none" w:sz="0" w:space="0" w:color="auto"/>
        <w:right w:val="none" w:sz="0" w:space="0" w:color="auto"/>
      </w:divBdr>
    </w:div>
    <w:div w:id="1826703588">
      <w:bodyDiv w:val="1"/>
      <w:marLeft w:val="0"/>
      <w:marRight w:val="0"/>
      <w:marTop w:val="0"/>
      <w:marBottom w:val="0"/>
      <w:divBdr>
        <w:top w:val="none" w:sz="0" w:space="0" w:color="auto"/>
        <w:left w:val="none" w:sz="0" w:space="0" w:color="auto"/>
        <w:bottom w:val="none" w:sz="0" w:space="0" w:color="auto"/>
        <w:right w:val="none" w:sz="0" w:space="0" w:color="auto"/>
      </w:divBdr>
    </w:div>
    <w:div w:id="1827551427">
      <w:bodyDiv w:val="1"/>
      <w:marLeft w:val="0"/>
      <w:marRight w:val="0"/>
      <w:marTop w:val="0"/>
      <w:marBottom w:val="0"/>
      <w:divBdr>
        <w:top w:val="none" w:sz="0" w:space="0" w:color="auto"/>
        <w:left w:val="none" w:sz="0" w:space="0" w:color="auto"/>
        <w:bottom w:val="none" w:sz="0" w:space="0" w:color="auto"/>
        <w:right w:val="none" w:sz="0" w:space="0" w:color="auto"/>
      </w:divBdr>
    </w:div>
    <w:div w:id="1831630678">
      <w:bodyDiv w:val="1"/>
      <w:marLeft w:val="0"/>
      <w:marRight w:val="0"/>
      <w:marTop w:val="0"/>
      <w:marBottom w:val="0"/>
      <w:divBdr>
        <w:top w:val="none" w:sz="0" w:space="0" w:color="auto"/>
        <w:left w:val="none" w:sz="0" w:space="0" w:color="auto"/>
        <w:bottom w:val="none" w:sz="0" w:space="0" w:color="auto"/>
        <w:right w:val="none" w:sz="0" w:space="0" w:color="auto"/>
      </w:divBdr>
    </w:div>
    <w:div w:id="1834444382">
      <w:bodyDiv w:val="1"/>
      <w:marLeft w:val="0"/>
      <w:marRight w:val="0"/>
      <w:marTop w:val="0"/>
      <w:marBottom w:val="0"/>
      <w:divBdr>
        <w:top w:val="none" w:sz="0" w:space="0" w:color="auto"/>
        <w:left w:val="none" w:sz="0" w:space="0" w:color="auto"/>
        <w:bottom w:val="none" w:sz="0" w:space="0" w:color="auto"/>
        <w:right w:val="none" w:sz="0" w:space="0" w:color="auto"/>
      </w:divBdr>
    </w:div>
    <w:div w:id="1837960342">
      <w:bodyDiv w:val="1"/>
      <w:marLeft w:val="0"/>
      <w:marRight w:val="0"/>
      <w:marTop w:val="0"/>
      <w:marBottom w:val="0"/>
      <w:divBdr>
        <w:top w:val="none" w:sz="0" w:space="0" w:color="auto"/>
        <w:left w:val="none" w:sz="0" w:space="0" w:color="auto"/>
        <w:bottom w:val="none" w:sz="0" w:space="0" w:color="auto"/>
        <w:right w:val="none" w:sz="0" w:space="0" w:color="auto"/>
      </w:divBdr>
    </w:div>
    <w:div w:id="1839494179">
      <w:marLeft w:val="0"/>
      <w:marRight w:val="0"/>
      <w:marTop w:val="0"/>
      <w:marBottom w:val="0"/>
      <w:divBdr>
        <w:top w:val="none" w:sz="0" w:space="0" w:color="auto"/>
        <w:left w:val="none" w:sz="0" w:space="0" w:color="auto"/>
        <w:bottom w:val="none" w:sz="0" w:space="0" w:color="auto"/>
        <w:right w:val="none" w:sz="0" w:space="0" w:color="auto"/>
      </w:divBdr>
    </w:div>
    <w:div w:id="1845198386">
      <w:bodyDiv w:val="1"/>
      <w:marLeft w:val="0"/>
      <w:marRight w:val="0"/>
      <w:marTop w:val="0"/>
      <w:marBottom w:val="0"/>
      <w:divBdr>
        <w:top w:val="none" w:sz="0" w:space="0" w:color="auto"/>
        <w:left w:val="none" w:sz="0" w:space="0" w:color="auto"/>
        <w:bottom w:val="none" w:sz="0" w:space="0" w:color="auto"/>
        <w:right w:val="none" w:sz="0" w:space="0" w:color="auto"/>
      </w:divBdr>
    </w:div>
    <w:div w:id="1845317544">
      <w:bodyDiv w:val="1"/>
      <w:marLeft w:val="0"/>
      <w:marRight w:val="0"/>
      <w:marTop w:val="0"/>
      <w:marBottom w:val="0"/>
      <w:divBdr>
        <w:top w:val="none" w:sz="0" w:space="0" w:color="auto"/>
        <w:left w:val="none" w:sz="0" w:space="0" w:color="auto"/>
        <w:bottom w:val="none" w:sz="0" w:space="0" w:color="auto"/>
        <w:right w:val="none" w:sz="0" w:space="0" w:color="auto"/>
      </w:divBdr>
    </w:div>
    <w:div w:id="1850757477">
      <w:bodyDiv w:val="1"/>
      <w:marLeft w:val="0"/>
      <w:marRight w:val="0"/>
      <w:marTop w:val="0"/>
      <w:marBottom w:val="0"/>
      <w:divBdr>
        <w:top w:val="none" w:sz="0" w:space="0" w:color="auto"/>
        <w:left w:val="none" w:sz="0" w:space="0" w:color="auto"/>
        <w:bottom w:val="none" w:sz="0" w:space="0" w:color="auto"/>
        <w:right w:val="none" w:sz="0" w:space="0" w:color="auto"/>
      </w:divBdr>
    </w:div>
    <w:div w:id="1854539297">
      <w:bodyDiv w:val="1"/>
      <w:marLeft w:val="0"/>
      <w:marRight w:val="0"/>
      <w:marTop w:val="0"/>
      <w:marBottom w:val="0"/>
      <w:divBdr>
        <w:top w:val="none" w:sz="0" w:space="0" w:color="auto"/>
        <w:left w:val="none" w:sz="0" w:space="0" w:color="auto"/>
        <w:bottom w:val="none" w:sz="0" w:space="0" w:color="auto"/>
        <w:right w:val="none" w:sz="0" w:space="0" w:color="auto"/>
      </w:divBdr>
    </w:div>
    <w:div w:id="1857042109">
      <w:bodyDiv w:val="1"/>
      <w:marLeft w:val="0"/>
      <w:marRight w:val="0"/>
      <w:marTop w:val="0"/>
      <w:marBottom w:val="0"/>
      <w:divBdr>
        <w:top w:val="none" w:sz="0" w:space="0" w:color="auto"/>
        <w:left w:val="none" w:sz="0" w:space="0" w:color="auto"/>
        <w:bottom w:val="none" w:sz="0" w:space="0" w:color="auto"/>
        <w:right w:val="none" w:sz="0" w:space="0" w:color="auto"/>
      </w:divBdr>
    </w:div>
    <w:div w:id="1858348181">
      <w:bodyDiv w:val="1"/>
      <w:marLeft w:val="0"/>
      <w:marRight w:val="0"/>
      <w:marTop w:val="0"/>
      <w:marBottom w:val="0"/>
      <w:divBdr>
        <w:top w:val="none" w:sz="0" w:space="0" w:color="auto"/>
        <w:left w:val="none" w:sz="0" w:space="0" w:color="auto"/>
        <w:bottom w:val="none" w:sz="0" w:space="0" w:color="auto"/>
        <w:right w:val="none" w:sz="0" w:space="0" w:color="auto"/>
      </w:divBdr>
    </w:div>
    <w:div w:id="1858806175">
      <w:bodyDiv w:val="1"/>
      <w:marLeft w:val="0"/>
      <w:marRight w:val="0"/>
      <w:marTop w:val="0"/>
      <w:marBottom w:val="0"/>
      <w:divBdr>
        <w:top w:val="none" w:sz="0" w:space="0" w:color="auto"/>
        <w:left w:val="none" w:sz="0" w:space="0" w:color="auto"/>
        <w:bottom w:val="none" w:sz="0" w:space="0" w:color="auto"/>
        <w:right w:val="none" w:sz="0" w:space="0" w:color="auto"/>
      </w:divBdr>
    </w:div>
    <w:div w:id="1859076958">
      <w:bodyDiv w:val="1"/>
      <w:marLeft w:val="0"/>
      <w:marRight w:val="0"/>
      <w:marTop w:val="0"/>
      <w:marBottom w:val="0"/>
      <w:divBdr>
        <w:top w:val="none" w:sz="0" w:space="0" w:color="auto"/>
        <w:left w:val="none" w:sz="0" w:space="0" w:color="auto"/>
        <w:bottom w:val="none" w:sz="0" w:space="0" w:color="auto"/>
        <w:right w:val="none" w:sz="0" w:space="0" w:color="auto"/>
      </w:divBdr>
    </w:div>
    <w:div w:id="1859731033">
      <w:bodyDiv w:val="1"/>
      <w:marLeft w:val="0"/>
      <w:marRight w:val="0"/>
      <w:marTop w:val="0"/>
      <w:marBottom w:val="0"/>
      <w:divBdr>
        <w:top w:val="none" w:sz="0" w:space="0" w:color="auto"/>
        <w:left w:val="none" w:sz="0" w:space="0" w:color="auto"/>
        <w:bottom w:val="none" w:sz="0" w:space="0" w:color="auto"/>
        <w:right w:val="none" w:sz="0" w:space="0" w:color="auto"/>
      </w:divBdr>
    </w:div>
    <w:div w:id="1861233610">
      <w:bodyDiv w:val="1"/>
      <w:marLeft w:val="0"/>
      <w:marRight w:val="0"/>
      <w:marTop w:val="0"/>
      <w:marBottom w:val="0"/>
      <w:divBdr>
        <w:top w:val="none" w:sz="0" w:space="0" w:color="auto"/>
        <w:left w:val="none" w:sz="0" w:space="0" w:color="auto"/>
        <w:bottom w:val="none" w:sz="0" w:space="0" w:color="auto"/>
        <w:right w:val="none" w:sz="0" w:space="0" w:color="auto"/>
      </w:divBdr>
    </w:div>
    <w:div w:id="1862356521">
      <w:bodyDiv w:val="1"/>
      <w:marLeft w:val="0"/>
      <w:marRight w:val="0"/>
      <w:marTop w:val="0"/>
      <w:marBottom w:val="0"/>
      <w:divBdr>
        <w:top w:val="none" w:sz="0" w:space="0" w:color="auto"/>
        <w:left w:val="none" w:sz="0" w:space="0" w:color="auto"/>
        <w:bottom w:val="none" w:sz="0" w:space="0" w:color="auto"/>
        <w:right w:val="none" w:sz="0" w:space="0" w:color="auto"/>
      </w:divBdr>
    </w:div>
    <w:div w:id="1864053802">
      <w:bodyDiv w:val="1"/>
      <w:marLeft w:val="0"/>
      <w:marRight w:val="0"/>
      <w:marTop w:val="0"/>
      <w:marBottom w:val="0"/>
      <w:divBdr>
        <w:top w:val="none" w:sz="0" w:space="0" w:color="auto"/>
        <w:left w:val="none" w:sz="0" w:space="0" w:color="auto"/>
        <w:bottom w:val="none" w:sz="0" w:space="0" w:color="auto"/>
        <w:right w:val="none" w:sz="0" w:space="0" w:color="auto"/>
      </w:divBdr>
    </w:div>
    <w:div w:id="1864243584">
      <w:bodyDiv w:val="1"/>
      <w:marLeft w:val="0"/>
      <w:marRight w:val="0"/>
      <w:marTop w:val="0"/>
      <w:marBottom w:val="0"/>
      <w:divBdr>
        <w:top w:val="none" w:sz="0" w:space="0" w:color="auto"/>
        <w:left w:val="none" w:sz="0" w:space="0" w:color="auto"/>
        <w:bottom w:val="none" w:sz="0" w:space="0" w:color="auto"/>
        <w:right w:val="none" w:sz="0" w:space="0" w:color="auto"/>
      </w:divBdr>
    </w:div>
    <w:div w:id="1865707945">
      <w:bodyDiv w:val="1"/>
      <w:marLeft w:val="0"/>
      <w:marRight w:val="0"/>
      <w:marTop w:val="0"/>
      <w:marBottom w:val="0"/>
      <w:divBdr>
        <w:top w:val="none" w:sz="0" w:space="0" w:color="auto"/>
        <w:left w:val="none" w:sz="0" w:space="0" w:color="auto"/>
        <w:bottom w:val="none" w:sz="0" w:space="0" w:color="auto"/>
        <w:right w:val="none" w:sz="0" w:space="0" w:color="auto"/>
      </w:divBdr>
    </w:div>
    <w:div w:id="1866551906">
      <w:bodyDiv w:val="1"/>
      <w:marLeft w:val="0"/>
      <w:marRight w:val="0"/>
      <w:marTop w:val="0"/>
      <w:marBottom w:val="0"/>
      <w:divBdr>
        <w:top w:val="none" w:sz="0" w:space="0" w:color="auto"/>
        <w:left w:val="none" w:sz="0" w:space="0" w:color="auto"/>
        <w:bottom w:val="none" w:sz="0" w:space="0" w:color="auto"/>
        <w:right w:val="none" w:sz="0" w:space="0" w:color="auto"/>
      </w:divBdr>
    </w:div>
    <w:div w:id="1868255479">
      <w:bodyDiv w:val="1"/>
      <w:marLeft w:val="0"/>
      <w:marRight w:val="0"/>
      <w:marTop w:val="0"/>
      <w:marBottom w:val="0"/>
      <w:divBdr>
        <w:top w:val="none" w:sz="0" w:space="0" w:color="auto"/>
        <w:left w:val="none" w:sz="0" w:space="0" w:color="auto"/>
        <w:bottom w:val="none" w:sz="0" w:space="0" w:color="auto"/>
        <w:right w:val="none" w:sz="0" w:space="0" w:color="auto"/>
      </w:divBdr>
    </w:div>
    <w:div w:id="1872260962">
      <w:bodyDiv w:val="1"/>
      <w:marLeft w:val="0"/>
      <w:marRight w:val="0"/>
      <w:marTop w:val="0"/>
      <w:marBottom w:val="0"/>
      <w:divBdr>
        <w:top w:val="none" w:sz="0" w:space="0" w:color="auto"/>
        <w:left w:val="none" w:sz="0" w:space="0" w:color="auto"/>
        <w:bottom w:val="none" w:sz="0" w:space="0" w:color="auto"/>
        <w:right w:val="none" w:sz="0" w:space="0" w:color="auto"/>
      </w:divBdr>
    </w:div>
    <w:div w:id="1872840417">
      <w:bodyDiv w:val="1"/>
      <w:marLeft w:val="0"/>
      <w:marRight w:val="0"/>
      <w:marTop w:val="0"/>
      <w:marBottom w:val="0"/>
      <w:divBdr>
        <w:top w:val="none" w:sz="0" w:space="0" w:color="auto"/>
        <w:left w:val="none" w:sz="0" w:space="0" w:color="auto"/>
        <w:bottom w:val="none" w:sz="0" w:space="0" w:color="auto"/>
        <w:right w:val="none" w:sz="0" w:space="0" w:color="auto"/>
      </w:divBdr>
    </w:div>
    <w:div w:id="1873498296">
      <w:bodyDiv w:val="1"/>
      <w:marLeft w:val="0"/>
      <w:marRight w:val="0"/>
      <w:marTop w:val="0"/>
      <w:marBottom w:val="0"/>
      <w:divBdr>
        <w:top w:val="none" w:sz="0" w:space="0" w:color="auto"/>
        <w:left w:val="none" w:sz="0" w:space="0" w:color="auto"/>
        <w:bottom w:val="none" w:sz="0" w:space="0" w:color="auto"/>
        <w:right w:val="none" w:sz="0" w:space="0" w:color="auto"/>
      </w:divBdr>
    </w:div>
    <w:div w:id="1874343926">
      <w:bodyDiv w:val="1"/>
      <w:marLeft w:val="0"/>
      <w:marRight w:val="0"/>
      <w:marTop w:val="0"/>
      <w:marBottom w:val="0"/>
      <w:divBdr>
        <w:top w:val="none" w:sz="0" w:space="0" w:color="auto"/>
        <w:left w:val="none" w:sz="0" w:space="0" w:color="auto"/>
        <w:bottom w:val="none" w:sz="0" w:space="0" w:color="auto"/>
        <w:right w:val="none" w:sz="0" w:space="0" w:color="auto"/>
      </w:divBdr>
    </w:div>
    <w:div w:id="1875000996">
      <w:bodyDiv w:val="1"/>
      <w:marLeft w:val="0"/>
      <w:marRight w:val="0"/>
      <w:marTop w:val="0"/>
      <w:marBottom w:val="0"/>
      <w:divBdr>
        <w:top w:val="none" w:sz="0" w:space="0" w:color="auto"/>
        <w:left w:val="none" w:sz="0" w:space="0" w:color="auto"/>
        <w:bottom w:val="none" w:sz="0" w:space="0" w:color="auto"/>
        <w:right w:val="none" w:sz="0" w:space="0" w:color="auto"/>
      </w:divBdr>
    </w:div>
    <w:div w:id="1877500090">
      <w:bodyDiv w:val="1"/>
      <w:marLeft w:val="0"/>
      <w:marRight w:val="0"/>
      <w:marTop w:val="0"/>
      <w:marBottom w:val="0"/>
      <w:divBdr>
        <w:top w:val="none" w:sz="0" w:space="0" w:color="auto"/>
        <w:left w:val="none" w:sz="0" w:space="0" w:color="auto"/>
        <w:bottom w:val="none" w:sz="0" w:space="0" w:color="auto"/>
        <w:right w:val="none" w:sz="0" w:space="0" w:color="auto"/>
      </w:divBdr>
      <w:divsChild>
        <w:div w:id="779228533">
          <w:marLeft w:val="480"/>
          <w:marRight w:val="0"/>
          <w:marTop w:val="0"/>
          <w:marBottom w:val="0"/>
          <w:divBdr>
            <w:top w:val="none" w:sz="0" w:space="0" w:color="auto"/>
            <w:left w:val="none" w:sz="0" w:space="0" w:color="auto"/>
            <w:bottom w:val="none" w:sz="0" w:space="0" w:color="auto"/>
            <w:right w:val="none" w:sz="0" w:space="0" w:color="auto"/>
          </w:divBdr>
        </w:div>
        <w:div w:id="717126035">
          <w:marLeft w:val="480"/>
          <w:marRight w:val="0"/>
          <w:marTop w:val="0"/>
          <w:marBottom w:val="0"/>
          <w:divBdr>
            <w:top w:val="none" w:sz="0" w:space="0" w:color="auto"/>
            <w:left w:val="none" w:sz="0" w:space="0" w:color="auto"/>
            <w:bottom w:val="none" w:sz="0" w:space="0" w:color="auto"/>
            <w:right w:val="none" w:sz="0" w:space="0" w:color="auto"/>
          </w:divBdr>
        </w:div>
        <w:div w:id="646204524">
          <w:marLeft w:val="480"/>
          <w:marRight w:val="0"/>
          <w:marTop w:val="0"/>
          <w:marBottom w:val="0"/>
          <w:divBdr>
            <w:top w:val="none" w:sz="0" w:space="0" w:color="auto"/>
            <w:left w:val="none" w:sz="0" w:space="0" w:color="auto"/>
            <w:bottom w:val="none" w:sz="0" w:space="0" w:color="auto"/>
            <w:right w:val="none" w:sz="0" w:space="0" w:color="auto"/>
          </w:divBdr>
        </w:div>
        <w:div w:id="1517579742">
          <w:marLeft w:val="480"/>
          <w:marRight w:val="0"/>
          <w:marTop w:val="0"/>
          <w:marBottom w:val="0"/>
          <w:divBdr>
            <w:top w:val="none" w:sz="0" w:space="0" w:color="auto"/>
            <w:left w:val="none" w:sz="0" w:space="0" w:color="auto"/>
            <w:bottom w:val="none" w:sz="0" w:space="0" w:color="auto"/>
            <w:right w:val="none" w:sz="0" w:space="0" w:color="auto"/>
          </w:divBdr>
        </w:div>
        <w:div w:id="332998000">
          <w:marLeft w:val="480"/>
          <w:marRight w:val="0"/>
          <w:marTop w:val="0"/>
          <w:marBottom w:val="0"/>
          <w:divBdr>
            <w:top w:val="none" w:sz="0" w:space="0" w:color="auto"/>
            <w:left w:val="none" w:sz="0" w:space="0" w:color="auto"/>
            <w:bottom w:val="none" w:sz="0" w:space="0" w:color="auto"/>
            <w:right w:val="none" w:sz="0" w:space="0" w:color="auto"/>
          </w:divBdr>
        </w:div>
        <w:div w:id="1547984794">
          <w:marLeft w:val="480"/>
          <w:marRight w:val="0"/>
          <w:marTop w:val="0"/>
          <w:marBottom w:val="0"/>
          <w:divBdr>
            <w:top w:val="none" w:sz="0" w:space="0" w:color="auto"/>
            <w:left w:val="none" w:sz="0" w:space="0" w:color="auto"/>
            <w:bottom w:val="none" w:sz="0" w:space="0" w:color="auto"/>
            <w:right w:val="none" w:sz="0" w:space="0" w:color="auto"/>
          </w:divBdr>
        </w:div>
        <w:div w:id="807940743">
          <w:marLeft w:val="480"/>
          <w:marRight w:val="0"/>
          <w:marTop w:val="0"/>
          <w:marBottom w:val="0"/>
          <w:divBdr>
            <w:top w:val="none" w:sz="0" w:space="0" w:color="auto"/>
            <w:left w:val="none" w:sz="0" w:space="0" w:color="auto"/>
            <w:bottom w:val="none" w:sz="0" w:space="0" w:color="auto"/>
            <w:right w:val="none" w:sz="0" w:space="0" w:color="auto"/>
          </w:divBdr>
        </w:div>
        <w:div w:id="1884828211">
          <w:marLeft w:val="480"/>
          <w:marRight w:val="0"/>
          <w:marTop w:val="0"/>
          <w:marBottom w:val="0"/>
          <w:divBdr>
            <w:top w:val="none" w:sz="0" w:space="0" w:color="auto"/>
            <w:left w:val="none" w:sz="0" w:space="0" w:color="auto"/>
            <w:bottom w:val="none" w:sz="0" w:space="0" w:color="auto"/>
            <w:right w:val="none" w:sz="0" w:space="0" w:color="auto"/>
          </w:divBdr>
        </w:div>
        <w:div w:id="1750956415">
          <w:marLeft w:val="480"/>
          <w:marRight w:val="0"/>
          <w:marTop w:val="0"/>
          <w:marBottom w:val="0"/>
          <w:divBdr>
            <w:top w:val="none" w:sz="0" w:space="0" w:color="auto"/>
            <w:left w:val="none" w:sz="0" w:space="0" w:color="auto"/>
            <w:bottom w:val="none" w:sz="0" w:space="0" w:color="auto"/>
            <w:right w:val="none" w:sz="0" w:space="0" w:color="auto"/>
          </w:divBdr>
        </w:div>
        <w:div w:id="990134295">
          <w:marLeft w:val="480"/>
          <w:marRight w:val="0"/>
          <w:marTop w:val="0"/>
          <w:marBottom w:val="0"/>
          <w:divBdr>
            <w:top w:val="none" w:sz="0" w:space="0" w:color="auto"/>
            <w:left w:val="none" w:sz="0" w:space="0" w:color="auto"/>
            <w:bottom w:val="none" w:sz="0" w:space="0" w:color="auto"/>
            <w:right w:val="none" w:sz="0" w:space="0" w:color="auto"/>
          </w:divBdr>
        </w:div>
        <w:div w:id="1525636595">
          <w:marLeft w:val="480"/>
          <w:marRight w:val="0"/>
          <w:marTop w:val="0"/>
          <w:marBottom w:val="0"/>
          <w:divBdr>
            <w:top w:val="none" w:sz="0" w:space="0" w:color="auto"/>
            <w:left w:val="none" w:sz="0" w:space="0" w:color="auto"/>
            <w:bottom w:val="none" w:sz="0" w:space="0" w:color="auto"/>
            <w:right w:val="none" w:sz="0" w:space="0" w:color="auto"/>
          </w:divBdr>
        </w:div>
        <w:div w:id="1785997631">
          <w:marLeft w:val="480"/>
          <w:marRight w:val="0"/>
          <w:marTop w:val="0"/>
          <w:marBottom w:val="0"/>
          <w:divBdr>
            <w:top w:val="none" w:sz="0" w:space="0" w:color="auto"/>
            <w:left w:val="none" w:sz="0" w:space="0" w:color="auto"/>
            <w:bottom w:val="none" w:sz="0" w:space="0" w:color="auto"/>
            <w:right w:val="none" w:sz="0" w:space="0" w:color="auto"/>
          </w:divBdr>
        </w:div>
        <w:div w:id="1527601033">
          <w:marLeft w:val="480"/>
          <w:marRight w:val="0"/>
          <w:marTop w:val="0"/>
          <w:marBottom w:val="0"/>
          <w:divBdr>
            <w:top w:val="none" w:sz="0" w:space="0" w:color="auto"/>
            <w:left w:val="none" w:sz="0" w:space="0" w:color="auto"/>
            <w:bottom w:val="none" w:sz="0" w:space="0" w:color="auto"/>
            <w:right w:val="none" w:sz="0" w:space="0" w:color="auto"/>
          </w:divBdr>
        </w:div>
        <w:div w:id="1259748804">
          <w:marLeft w:val="480"/>
          <w:marRight w:val="0"/>
          <w:marTop w:val="0"/>
          <w:marBottom w:val="0"/>
          <w:divBdr>
            <w:top w:val="none" w:sz="0" w:space="0" w:color="auto"/>
            <w:left w:val="none" w:sz="0" w:space="0" w:color="auto"/>
            <w:bottom w:val="none" w:sz="0" w:space="0" w:color="auto"/>
            <w:right w:val="none" w:sz="0" w:space="0" w:color="auto"/>
          </w:divBdr>
        </w:div>
        <w:div w:id="874856334">
          <w:marLeft w:val="480"/>
          <w:marRight w:val="0"/>
          <w:marTop w:val="0"/>
          <w:marBottom w:val="0"/>
          <w:divBdr>
            <w:top w:val="none" w:sz="0" w:space="0" w:color="auto"/>
            <w:left w:val="none" w:sz="0" w:space="0" w:color="auto"/>
            <w:bottom w:val="none" w:sz="0" w:space="0" w:color="auto"/>
            <w:right w:val="none" w:sz="0" w:space="0" w:color="auto"/>
          </w:divBdr>
        </w:div>
        <w:div w:id="1262757169">
          <w:marLeft w:val="480"/>
          <w:marRight w:val="0"/>
          <w:marTop w:val="0"/>
          <w:marBottom w:val="0"/>
          <w:divBdr>
            <w:top w:val="none" w:sz="0" w:space="0" w:color="auto"/>
            <w:left w:val="none" w:sz="0" w:space="0" w:color="auto"/>
            <w:bottom w:val="none" w:sz="0" w:space="0" w:color="auto"/>
            <w:right w:val="none" w:sz="0" w:space="0" w:color="auto"/>
          </w:divBdr>
        </w:div>
        <w:div w:id="1764757907">
          <w:marLeft w:val="480"/>
          <w:marRight w:val="0"/>
          <w:marTop w:val="0"/>
          <w:marBottom w:val="0"/>
          <w:divBdr>
            <w:top w:val="none" w:sz="0" w:space="0" w:color="auto"/>
            <w:left w:val="none" w:sz="0" w:space="0" w:color="auto"/>
            <w:bottom w:val="none" w:sz="0" w:space="0" w:color="auto"/>
            <w:right w:val="none" w:sz="0" w:space="0" w:color="auto"/>
          </w:divBdr>
        </w:div>
        <w:div w:id="1387485764">
          <w:marLeft w:val="480"/>
          <w:marRight w:val="0"/>
          <w:marTop w:val="0"/>
          <w:marBottom w:val="0"/>
          <w:divBdr>
            <w:top w:val="none" w:sz="0" w:space="0" w:color="auto"/>
            <w:left w:val="none" w:sz="0" w:space="0" w:color="auto"/>
            <w:bottom w:val="none" w:sz="0" w:space="0" w:color="auto"/>
            <w:right w:val="none" w:sz="0" w:space="0" w:color="auto"/>
          </w:divBdr>
        </w:div>
        <w:div w:id="57293028">
          <w:marLeft w:val="480"/>
          <w:marRight w:val="0"/>
          <w:marTop w:val="0"/>
          <w:marBottom w:val="0"/>
          <w:divBdr>
            <w:top w:val="none" w:sz="0" w:space="0" w:color="auto"/>
            <w:left w:val="none" w:sz="0" w:space="0" w:color="auto"/>
            <w:bottom w:val="none" w:sz="0" w:space="0" w:color="auto"/>
            <w:right w:val="none" w:sz="0" w:space="0" w:color="auto"/>
          </w:divBdr>
        </w:div>
        <w:div w:id="588781241">
          <w:marLeft w:val="480"/>
          <w:marRight w:val="0"/>
          <w:marTop w:val="0"/>
          <w:marBottom w:val="0"/>
          <w:divBdr>
            <w:top w:val="none" w:sz="0" w:space="0" w:color="auto"/>
            <w:left w:val="none" w:sz="0" w:space="0" w:color="auto"/>
            <w:bottom w:val="none" w:sz="0" w:space="0" w:color="auto"/>
            <w:right w:val="none" w:sz="0" w:space="0" w:color="auto"/>
          </w:divBdr>
        </w:div>
        <w:div w:id="933825628">
          <w:marLeft w:val="480"/>
          <w:marRight w:val="0"/>
          <w:marTop w:val="0"/>
          <w:marBottom w:val="0"/>
          <w:divBdr>
            <w:top w:val="none" w:sz="0" w:space="0" w:color="auto"/>
            <w:left w:val="none" w:sz="0" w:space="0" w:color="auto"/>
            <w:bottom w:val="none" w:sz="0" w:space="0" w:color="auto"/>
            <w:right w:val="none" w:sz="0" w:space="0" w:color="auto"/>
          </w:divBdr>
        </w:div>
        <w:div w:id="1061758710">
          <w:marLeft w:val="480"/>
          <w:marRight w:val="0"/>
          <w:marTop w:val="0"/>
          <w:marBottom w:val="0"/>
          <w:divBdr>
            <w:top w:val="none" w:sz="0" w:space="0" w:color="auto"/>
            <w:left w:val="none" w:sz="0" w:space="0" w:color="auto"/>
            <w:bottom w:val="none" w:sz="0" w:space="0" w:color="auto"/>
            <w:right w:val="none" w:sz="0" w:space="0" w:color="auto"/>
          </w:divBdr>
        </w:div>
        <w:div w:id="1280069528">
          <w:marLeft w:val="480"/>
          <w:marRight w:val="0"/>
          <w:marTop w:val="0"/>
          <w:marBottom w:val="0"/>
          <w:divBdr>
            <w:top w:val="none" w:sz="0" w:space="0" w:color="auto"/>
            <w:left w:val="none" w:sz="0" w:space="0" w:color="auto"/>
            <w:bottom w:val="none" w:sz="0" w:space="0" w:color="auto"/>
            <w:right w:val="none" w:sz="0" w:space="0" w:color="auto"/>
          </w:divBdr>
        </w:div>
        <w:div w:id="185290207">
          <w:marLeft w:val="480"/>
          <w:marRight w:val="0"/>
          <w:marTop w:val="0"/>
          <w:marBottom w:val="0"/>
          <w:divBdr>
            <w:top w:val="none" w:sz="0" w:space="0" w:color="auto"/>
            <w:left w:val="none" w:sz="0" w:space="0" w:color="auto"/>
            <w:bottom w:val="none" w:sz="0" w:space="0" w:color="auto"/>
            <w:right w:val="none" w:sz="0" w:space="0" w:color="auto"/>
          </w:divBdr>
        </w:div>
        <w:div w:id="319964293">
          <w:marLeft w:val="480"/>
          <w:marRight w:val="0"/>
          <w:marTop w:val="0"/>
          <w:marBottom w:val="0"/>
          <w:divBdr>
            <w:top w:val="none" w:sz="0" w:space="0" w:color="auto"/>
            <w:left w:val="none" w:sz="0" w:space="0" w:color="auto"/>
            <w:bottom w:val="none" w:sz="0" w:space="0" w:color="auto"/>
            <w:right w:val="none" w:sz="0" w:space="0" w:color="auto"/>
          </w:divBdr>
        </w:div>
        <w:div w:id="1012295934">
          <w:marLeft w:val="480"/>
          <w:marRight w:val="0"/>
          <w:marTop w:val="0"/>
          <w:marBottom w:val="0"/>
          <w:divBdr>
            <w:top w:val="none" w:sz="0" w:space="0" w:color="auto"/>
            <w:left w:val="none" w:sz="0" w:space="0" w:color="auto"/>
            <w:bottom w:val="none" w:sz="0" w:space="0" w:color="auto"/>
            <w:right w:val="none" w:sz="0" w:space="0" w:color="auto"/>
          </w:divBdr>
        </w:div>
        <w:div w:id="2108184931">
          <w:marLeft w:val="480"/>
          <w:marRight w:val="0"/>
          <w:marTop w:val="0"/>
          <w:marBottom w:val="0"/>
          <w:divBdr>
            <w:top w:val="none" w:sz="0" w:space="0" w:color="auto"/>
            <w:left w:val="none" w:sz="0" w:space="0" w:color="auto"/>
            <w:bottom w:val="none" w:sz="0" w:space="0" w:color="auto"/>
            <w:right w:val="none" w:sz="0" w:space="0" w:color="auto"/>
          </w:divBdr>
        </w:div>
        <w:div w:id="1603798915">
          <w:marLeft w:val="480"/>
          <w:marRight w:val="0"/>
          <w:marTop w:val="0"/>
          <w:marBottom w:val="0"/>
          <w:divBdr>
            <w:top w:val="none" w:sz="0" w:space="0" w:color="auto"/>
            <w:left w:val="none" w:sz="0" w:space="0" w:color="auto"/>
            <w:bottom w:val="none" w:sz="0" w:space="0" w:color="auto"/>
            <w:right w:val="none" w:sz="0" w:space="0" w:color="auto"/>
          </w:divBdr>
        </w:div>
        <w:div w:id="1205095875">
          <w:marLeft w:val="480"/>
          <w:marRight w:val="0"/>
          <w:marTop w:val="0"/>
          <w:marBottom w:val="0"/>
          <w:divBdr>
            <w:top w:val="none" w:sz="0" w:space="0" w:color="auto"/>
            <w:left w:val="none" w:sz="0" w:space="0" w:color="auto"/>
            <w:bottom w:val="none" w:sz="0" w:space="0" w:color="auto"/>
            <w:right w:val="none" w:sz="0" w:space="0" w:color="auto"/>
          </w:divBdr>
        </w:div>
        <w:div w:id="1099565808">
          <w:marLeft w:val="480"/>
          <w:marRight w:val="0"/>
          <w:marTop w:val="0"/>
          <w:marBottom w:val="0"/>
          <w:divBdr>
            <w:top w:val="none" w:sz="0" w:space="0" w:color="auto"/>
            <w:left w:val="none" w:sz="0" w:space="0" w:color="auto"/>
            <w:bottom w:val="none" w:sz="0" w:space="0" w:color="auto"/>
            <w:right w:val="none" w:sz="0" w:space="0" w:color="auto"/>
          </w:divBdr>
        </w:div>
        <w:div w:id="845287115">
          <w:marLeft w:val="480"/>
          <w:marRight w:val="0"/>
          <w:marTop w:val="0"/>
          <w:marBottom w:val="0"/>
          <w:divBdr>
            <w:top w:val="none" w:sz="0" w:space="0" w:color="auto"/>
            <w:left w:val="none" w:sz="0" w:space="0" w:color="auto"/>
            <w:bottom w:val="none" w:sz="0" w:space="0" w:color="auto"/>
            <w:right w:val="none" w:sz="0" w:space="0" w:color="auto"/>
          </w:divBdr>
        </w:div>
        <w:div w:id="22749031">
          <w:marLeft w:val="480"/>
          <w:marRight w:val="0"/>
          <w:marTop w:val="0"/>
          <w:marBottom w:val="0"/>
          <w:divBdr>
            <w:top w:val="none" w:sz="0" w:space="0" w:color="auto"/>
            <w:left w:val="none" w:sz="0" w:space="0" w:color="auto"/>
            <w:bottom w:val="none" w:sz="0" w:space="0" w:color="auto"/>
            <w:right w:val="none" w:sz="0" w:space="0" w:color="auto"/>
          </w:divBdr>
        </w:div>
        <w:div w:id="840706817">
          <w:marLeft w:val="480"/>
          <w:marRight w:val="0"/>
          <w:marTop w:val="0"/>
          <w:marBottom w:val="0"/>
          <w:divBdr>
            <w:top w:val="none" w:sz="0" w:space="0" w:color="auto"/>
            <w:left w:val="none" w:sz="0" w:space="0" w:color="auto"/>
            <w:bottom w:val="none" w:sz="0" w:space="0" w:color="auto"/>
            <w:right w:val="none" w:sz="0" w:space="0" w:color="auto"/>
          </w:divBdr>
        </w:div>
        <w:div w:id="1424061576">
          <w:marLeft w:val="480"/>
          <w:marRight w:val="0"/>
          <w:marTop w:val="0"/>
          <w:marBottom w:val="0"/>
          <w:divBdr>
            <w:top w:val="none" w:sz="0" w:space="0" w:color="auto"/>
            <w:left w:val="none" w:sz="0" w:space="0" w:color="auto"/>
            <w:bottom w:val="none" w:sz="0" w:space="0" w:color="auto"/>
            <w:right w:val="none" w:sz="0" w:space="0" w:color="auto"/>
          </w:divBdr>
        </w:div>
        <w:div w:id="834997257">
          <w:marLeft w:val="480"/>
          <w:marRight w:val="0"/>
          <w:marTop w:val="0"/>
          <w:marBottom w:val="0"/>
          <w:divBdr>
            <w:top w:val="none" w:sz="0" w:space="0" w:color="auto"/>
            <w:left w:val="none" w:sz="0" w:space="0" w:color="auto"/>
            <w:bottom w:val="none" w:sz="0" w:space="0" w:color="auto"/>
            <w:right w:val="none" w:sz="0" w:space="0" w:color="auto"/>
          </w:divBdr>
        </w:div>
        <w:div w:id="1192257244">
          <w:marLeft w:val="480"/>
          <w:marRight w:val="0"/>
          <w:marTop w:val="0"/>
          <w:marBottom w:val="0"/>
          <w:divBdr>
            <w:top w:val="none" w:sz="0" w:space="0" w:color="auto"/>
            <w:left w:val="none" w:sz="0" w:space="0" w:color="auto"/>
            <w:bottom w:val="none" w:sz="0" w:space="0" w:color="auto"/>
            <w:right w:val="none" w:sz="0" w:space="0" w:color="auto"/>
          </w:divBdr>
        </w:div>
        <w:div w:id="959993759">
          <w:marLeft w:val="480"/>
          <w:marRight w:val="0"/>
          <w:marTop w:val="0"/>
          <w:marBottom w:val="0"/>
          <w:divBdr>
            <w:top w:val="none" w:sz="0" w:space="0" w:color="auto"/>
            <w:left w:val="none" w:sz="0" w:space="0" w:color="auto"/>
            <w:bottom w:val="none" w:sz="0" w:space="0" w:color="auto"/>
            <w:right w:val="none" w:sz="0" w:space="0" w:color="auto"/>
          </w:divBdr>
        </w:div>
        <w:div w:id="261187711">
          <w:marLeft w:val="480"/>
          <w:marRight w:val="0"/>
          <w:marTop w:val="0"/>
          <w:marBottom w:val="0"/>
          <w:divBdr>
            <w:top w:val="none" w:sz="0" w:space="0" w:color="auto"/>
            <w:left w:val="none" w:sz="0" w:space="0" w:color="auto"/>
            <w:bottom w:val="none" w:sz="0" w:space="0" w:color="auto"/>
            <w:right w:val="none" w:sz="0" w:space="0" w:color="auto"/>
          </w:divBdr>
        </w:div>
        <w:div w:id="1745106302">
          <w:marLeft w:val="480"/>
          <w:marRight w:val="0"/>
          <w:marTop w:val="0"/>
          <w:marBottom w:val="0"/>
          <w:divBdr>
            <w:top w:val="none" w:sz="0" w:space="0" w:color="auto"/>
            <w:left w:val="none" w:sz="0" w:space="0" w:color="auto"/>
            <w:bottom w:val="none" w:sz="0" w:space="0" w:color="auto"/>
            <w:right w:val="none" w:sz="0" w:space="0" w:color="auto"/>
          </w:divBdr>
        </w:div>
        <w:div w:id="671763163">
          <w:marLeft w:val="480"/>
          <w:marRight w:val="0"/>
          <w:marTop w:val="0"/>
          <w:marBottom w:val="0"/>
          <w:divBdr>
            <w:top w:val="none" w:sz="0" w:space="0" w:color="auto"/>
            <w:left w:val="none" w:sz="0" w:space="0" w:color="auto"/>
            <w:bottom w:val="none" w:sz="0" w:space="0" w:color="auto"/>
            <w:right w:val="none" w:sz="0" w:space="0" w:color="auto"/>
          </w:divBdr>
        </w:div>
        <w:div w:id="1515925827">
          <w:marLeft w:val="480"/>
          <w:marRight w:val="0"/>
          <w:marTop w:val="0"/>
          <w:marBottom w:val="0"/>
          <w:divBdr>
            <w:top w:val="none" w:sz="0" w:space="0" w:color="auto"/>
            <w:left w:val="none" w:sz="0" w:space="0" w:color="auto"/>
            <w:bottom w:val="none" w:sz="0" w:space="0" w:color="auto"/>
            <w:right w:val="none" w:sz="0" w:space="0" w:color="auto"/>
          </w:divBdr>
        </w:div>
        <w:div w:id="1911843045">
          <w:marLeft w:val="480"/>
          <w:marRight w:val="0"/>
          <w:marTop w:val="0"/>
          <w:marBottom w:val="0"/>
          <w:divBdr>
            <w:top w:val="none" w:sz="0" w:space="0" w:color="auto"/>
            <w:left w:val="none" w:sz="0" w:space="0" w:color="auto"/>
            <w:bottom w:val="none" w:sz="0" w:space="0" w:color="auto"/>
            <w:right w:val="none" w:sz="0" w:space="0" w:color="auto"/>
          </w:divBdr>
        </w:div>
        <w:div w:id="799617745">
          <w:marLeft w:val="480"/>
          <w:marRight w:val="0"/>
          <w:marTop w:val="0"/>
          <w:marBottom w:val="0"/>
          <w:divBdr>
            <w:top w:val="none" w:sz="0" w:space="0" w:color="auto"/>
            <w:left w:val="none" w:sz="0" w:space="0" w:color="auto"/>
            <w:bottom w:val="none" w:sz="0" w:space="0" w:color="auto"/>
            <w:right w:val="none" w:sz="0" w:space="0" w:color="auto"/>
          </w:divBdr>
        </w:div>
        <w:div w:id="214392844">
          <w:marLeft w:val="480"/>
          <w:marRight w:val="0"/>
          <w:marTop w:val="0"/>
          <w:marBottom w:val="0"/>
          <w:divBdr>
            <w:top w:val="none" w:sz="0" w:space="0" w:color="auto"/>
            <w:left w:val="none" w:sz="0" w:space="0" w:color="auto"/>
            <w:bottom w:val="none" w:sz="0" w:space="0" w:color="auto"/>
            <w:right w:val="none" w:sz="0" w:space="0" w:color="auto"/>
          </w:divBdr>
        </w:div>
        <w:div w:id="1626080047">
          <w:marLeft w:val="480"/>
          <w:marRight w:val="0"/>
          <w:marTop w:val="0"/>
          <w:marBottom w:val="0"/>
          <w:divBdr>
            <w:top w:val="none" w:sz="0" w:space="0" w:color="auto"/>
            <w:left w:val="none" w:sz="0" w:space="0" w:color="auto"/>
            <w:bottom w:val="none" w:sz="0" w:space="0" w:color="auto"/>
            <w:right w:val="none" w:sz="0" w:space="0" w:color="auto"/>
          </w:divBdr>
        </w:div>
        <w:div w:id="690835194">
          <w:marLeft w:val="480"/>
          <w:marRight w:val="0"/>
          <w:marTop w:val="0"/>
          <w:marBottom w:val="0"/>
          <w:divBdr>
            <w:top w:val="none" w:sz="0" w:space="0" w:color="auto"/>
            <w:left w:val="none" w:sz="0" w:space="0" w:color="auto"/>
            <w:bottom w:val="none" w:sz="0" w:space="0" w:color="auto"/>
            <w:right w:val="none" w:sz="0" w:space="0" w:color="auto"/>
          </w:divBdr>
        </w:div>
        <w:div w:id="2080515469">
          <w:marLeft w:val="480"/>
          <w:marRight w:val="0"/>
          <w:marTop w:val="0"/>
          <w:marBottom w:val="0"/>
          <w:divBdr>
            <w:top w:val="none" w:sz="0" w:space="0" w:color="auto"/>
            <w:left w:val="none" w:sz="0" w:space="0" w:color="auto"/>
            <w:bottom w:val="none" w:sz="0" w:space="0" w:color="auto"/>
            <w:right w:val="none" w:sz="0" w:space="0" w:color="auto"/>
          </w:divBdr>
        </w:div>
        <w:div w:id="915672976">
          <w:marLeft w:val="480"/>
          <w:marRight w:val="0"/>
          <w:marTop w:val="0"/>
          <w:marBottom w:val="0"/>
          <w:divBdr>
            <w:top w:val="none" w:sz="0" w:space="0" w:color="auto"/>
            <w:left w:val="none" w:sz="0" w:space="0" w:color="auto"/>
            <w:bottom w:val="none" w:sz="0" w:space="0" w:color="auto"/>
            <w:right w:val="none" w:sz="0" w:space="0" w:color="auto"/>
          </w:divBdr>
        </w:div>
        <w:div w:id="228268654">
          <w:marLeft w:val="480"/>
          <w:marRight w:val="0"/>
          <w:marTop w:val="0"/>
          <w:marBottom w:val="0"/>
          <w:divBdr>
            <w:top w:val="none" w:sz="0" w:space="0" w:color="auto"/>
            <w:left w:val="none" w:sz="0" w:space="0" w:color="auto"/>
            <w:bottom w:val="none" w:sz="0" w:space="0" w:color="auto"/>
            <w:right w:val="none" w:sz="0" w:space="0" w:color="auto"/>
          </w:divBdr>
        </w:div>
        <w:div w:id="2143494211">
          <w:marLeft w:val="480"/>
          <w:marRight w:val="0"/>
          <w:marTop w:val="0"/>
          <w:marBottom w:val="0"/>
          <w:divBdr>
            <w:top w:val="none" w:sz="0" w:space="0" w:color="auto"/>
            <w:left w:val="none" w:sz="0" w:space="0" w:color="auto"/>
            <w:bottom w:val="none" w:sz="0" w:space="0" w:color="auto"/>
            <w:right w:val="none" w:sz="0" w:space="0" w:color="auto"/>
          </w:divBdr>
        </w:div>
        <w:div w:id="783499412">
          <w:marLeft w:val="480"/>
          <w:marRight w:val="0"/>
          <w:marTop w:val="0"/>
          <w:marBottom w:val="0"/>
          <w:divBdr>
            <w:top w:val="none" w:sz="0" w:space="0" w:color="auto"/>
            <w:left w:val="none" w:sz="0" w:space="0" w:color="auto"/>
            <w:bottom w:val="none" w:sz="0" w:space="0" w:color="auto"/>
            <w:right w:val="none" w:sz="0" w:space="0" w:color="auto"/>
          </w:divBdr>
        </w:div>
        <w:div w:id="2062047171">
          <w:marLeft w:val="480"/>
          <w:marRight w:val="0"/>
          <w:marTop w:val="0"/>
          <w:marBottom w:val="0"/>
          <w:divBdr>
            <w:top w:val="none" w:sz="0" w:space="0" w:color="auto"/>
            <w:left w:val="none" w:sz="0" w:space="0" w:color="auto"/>
            <w:bottom w:val="none" w:sz="0" w:space="0" w:color="auto"/>
            <w:right w:val="none" w:sz="0" w:space="0" w:color="auto"/>
          </w:divBdr>
        </w:div>
        <w:div w:id="1798068118">
          <w:marLeft w:val="480"/>
          <w:marRight w:val="0"/>
          <w:marTop w:val="0"/>
          <w:marBottom w:val="0"/>
          <w:divBdr>
            <w:top w:val="none" w:sz="0" w:space="0" w:color="auto"/>
            <w:left w:val="none" w:sz="0" w:space="0" w:color="auto"/>
            <w:bottom w:val="none" w:sz="0" w:space="0" w:color="auto"/>
            <w:right w:val="none" w:sz="0" w:space="0" w:color="auto"/>
          </w:divBdr>
        </w:div>
        <w:div w:id="898830377">
          <w:marLeft w:val="480"/>
          <w:marRight w:val="0"/>
          <w:marTop w:val="0"/>
          <w:marBottom w:val="0"/>
          <w:divBdr>
            <w:top w:val="none" w:sz="0" w:space="0" w:color="auto"/>
            <w:left w:val="none" w:sz="0" w:space="0" w:color="auto"/>
            <w:bottom w:val="none" w:sz="0" w:space="0" w:color="auto"/>
            <w:right w:val="none" w:sz="0" w:space="0" w:color="auto"/>
          </w:divBdr>
        </w:div>
        <w:div w:id="2105757170">
          <w:marLeft w:val="480"/>
          <w:marRight w:val="0"/>
          <w:marTop w:val="0"/>
          <w:marBottom w:val="0"/>
          <w:divBdr>
            <w:top w:val="none" w:sz="0" w:space="0" w:color="auto"/>
            <w:left w:val="none" w:sz="0" w:space="0" w:color="auto"/>
            <w:bottom w:val="none" w:sz="0" w:space="0" w:color="auto"/>
            <w:right w:val="none" w:sz="0" w:space="0" w:color="auto"/>
          </w:divBdr>
        </w:div>
        <w:div w:id="1811286036">
          <w:marLeft w:val="480"/>
          <w:marRight w:val="0"/>
          <w:marTop w:val="0"/>
          <w:marBottom w:val="0"/>
          <w:divBdr>
            <w:top w:val="none" w:sz="0" w:space="0" w:color="auto"/>
            <w:left w:val="none" w:sz="0" w:space="0" w:color="auto"/>
            <w:bottom w:val="none" w:sz="0" w:space="0" w:color="auto"/>
            <w:right w:val="none" w:sz="0" w:space="0" w:color="auto"/>
          </w:divBdr>
        </w:div>
        <w:div w:id="1898978809">
          <w:marLeft w:val="480"/>
          <w:marRight w:val="0"/>
          <w:marTop w:val="0"/>
          <w:marBottom w:val="0"/>
          <w:divBdr>
            <w:top w:val="none" w:sz="0" w:space="0" w:color="auto"/>
            <w:left w:val="none" w:sz="0" w:space="0" w:color="auto"/>
            <w:bottom w:val="none" w:sz="0" w:space="0" w:color="auto"/>
            <w:right w:val="none" w:sz="0" w:space="0" w:color="auto"/>
          </w:divBdr>
        </w:div>
        <w:div w:id="1968269270">
          <w:marLeft w:val="480"/>
          <w:marRight w:val="0"/>
          <w:marTop w:val="0"/>
          <w:marBottom w:val="0"/>
          <w:divBdr>
            <w:top w:val="none" w:sz="0" w:space="0" w:color="auto"/>
            <w:left w:val="none" w:sz="0" w:space="0" w:color="auto"/>
            <w:bottom w:val="none" w:sz="0" w:space="0" w:color="auto"/>
            <w:right w:val="none" w:sz="0" w:space="0" w:color="auto"/>
          </w:divBdr>
        </w:div>
        <w:div w:id="409470139">
          <w:marLeft w:val="480"/>
          <w:marRight w:val="0"/>
          <w:marTop w:val="0"/>
          <w:marBottom w:val="0"/>
          <w:divBdr>
            <w:top w:val="none" w:sz="0" w:space="0" w:color="auto"/>
            <w:left w:val="none" w:sz="0" w:space="0" w:color="auto"/>
            <w:bottom w:val="none" w:sz="0" w:space="0" w:color="auto"/>
            <w:right w:val="none" w:sz="0" w:space="0" w:color="auto"/>
          </w:divBdr>
        </w:div>
        <w:div w:id="2098207238">
          <w:marLeft w:val="480"/>
          <w:marRight w:val="0"/>
          <w:marTop w:val="0"/>
          <w:marBottom w:val="0"/>
          <w:divBdr>
            <w:top w:val="none" w:sz="0" w:space="0" w:color="auto"/>
            <w:left w:val="none" w:sz="0" w:space="0" w:color="auto"/>
            <w:bottom w:val="none" w:sz="0" w:space="0" w:color="auto"/>
            <w:right w:val="none" w:sz="0" w:space="0" w:color="auto"/>
          </w:divBdr>
        </w:div>
        <w:div w:id="2056351521">
          <w:marLeft w:val="480"/>
          <w:marRight w:val="0"/>
          <w:marTop w:val="0"/>
          <w:marBottom w:val="0"/>
          <w:divBdr>
            <w:top w:val="none" w:sz="0" w:space="0" w:color="auto"/>
            <w:left w:val="none" w:sz="0" w:space="0" w:color="auto"/>
            <w:bottom w:val="none" w:sz="0" w:space="0" w:color="auto"/>
            <w:right w:val="none" w:sz="0" w:space="0" w:color="auto"/>
          </w:divBdr>
        </w:div>
        <w:div w:id="1920867854">
          <w:marLeft w:val="480"/>
          <w:marRight w:val="0"/>
          <w:marTop w:val="0"/>
          <w:marBottom w:val="0"/>
          <w:divBdr>
            <w:top w:val="none" w:sz="0" w:space="0" w:color="auto"/>
            <w:left w:val="none" w:sz="0" w:space="0" w:color="auto"/>
            <w:bottom w:val="none" w:sz="0" w:space="0" w:color="auto"/>
            <w:right w:val="none" w:sz="0" w:space="0" w:color="auto"/>
          </w:divBdr>
        </w:div>
        <w:div w:id="133790125">
          <w:marLeft w:val="480"/>
          <w:marRight w:val="0"/>
          <w:marTop w:val="0"/>
          <w:marBottom w:val="0"/>
          <w:divBdr>
            <w:top w:val="none" w:sz="0" w:space="0" w:color="auto"/>
            <w:left w:val="none" w:sz="0" w:space="0" w:color="auto"/>
            <w:bottom w:val="none" w:sz="0" w:space="0" w:color="auto"/>
            <w:right w:val="none" w:sz="0" w:space="0" w:color="auto"/>
          </w:divBdr>
        </w:div>
        <w:div w:id="172232326">
          <w:marLeft w:val="480"/>
          <w:marRight w:val="0"/>
          <w:marTop w:val="0"/>
          <w:marBottom w:val="0"/>
          <w:divBdr>
            <w:top w:val="none" w:sz="0" w:space="0" w:color="auto"/>
            <w:left w:val="none" w:sz="0" w:space="0" w:color="auto"/>
            <w:bottom w:val="none" w:sz="0" w:space="0" w:color="auto"/>
            <w:right w:val="none" w:sz="0" w:space="0" w:color="auto"/>
          </w:divBdr>
        </w:div>
        <w:div w:id="869226727">
          <w:marLeft w:val="480"/>
          <w:marRight w:val="0"/>
          <w:marTop w:val="0"/>
          <w:marBottom w:val="0"/>
          <w:divBdr>
            <w:top w:val="none" w:sz="0" w:space="0" w:color="auto"/>
            <w:left w:val="none" w:sz="0" w:space="0" w:color="auto"/>
            <w:bottom w:val="none" w:sz="0" w:space="0" w:color="auto"/>
            <w:right w:val="none" w:sz="0" w:space="0" w:color="auto"/>
          </w:divBdr>
        </w:div>
        <w:div w:id="899024791">
          <w:marLeft w:val="480"/>
          <w:marRight w:val="0"/>
          <w:marTop w:val="0"/>
          <w:marBottom w:val="0"/>
          <w:divBdr>
            <w:top w:val="none" w:sz="0" w:space="0" w:color="auto"/>
            <w:left w:val="none" w:sz="0" w:space="0" w:color="auto"/>
            <w:bottom w:val="none" w:sz="0" w:space="0" w:color="auto"/>
            <w:right w:val="none" w:sz="0" w:space="0" w:color="auto"/>
          </w:divBdr>
        </w:div>
        <w:div w:id="1128279291">
          <w:marLeft w:val="480"/>
          <w:marRight w:val="0"/>
          <w:marTop w:val="0"/>
          <w:marBottom w:val="0"/>
          <w:divBdr>
            <w:top w:val="none" w:sz="0" w:space="0" w:color="auto"/>
            <w:left w:val="none" w:sz="0" w:space="0" w:color="auto"/>
            <w:bottom w:val="none" w:sz="0" w:space="0" w:color="auto"/>
            <w:right w:val="none" w:sz="0" w:space="0" w:color="auto"/>
          </w:divBdr>
        </w:div>
        <w:div w:id="821120952">
          <w:marLeft w:val="480"/>
          <w:marRight w:val="0"/>
          <w:marTop w:val="0"/>
          <w:marBottom w:val="0"/>
          <w:divBdr>
            <w:top w:val="none" w:sz="0" w:space="0" w:color="auto"/>
            <w:left w:val="none" w:sz="0" w:space="0" w:color="auto"/>
            <w:bottom w:val="none" w:sz="0" w:space="0" w:color="auto"/>
            <w:right w:val="none" w:sz="0" w:space="0" w:color="auto"/>
          </w:divBdr>
        </w:div>
        <w:div w:id="1620447919">
          <w:marLeft w:val="480"/>
          <w:marRight w:val="0"/>
          <w:marTop w:val="0"/>
          <w:marBottom w:val="0"/>
          <w:divBdr>
            <w:top w:val="none" w:sz="0" w:space="0" w:color="auto"/>
            <w:left w:val="none" w:sz="0" w:space="0" w:color="auto"/>
            <w:bottom w:val="none" w:sz="0" w:space="0" w:color="auto"/>
            <w:right w:val="none" w:sz="0" w:space="0" w:color="auto"/>
          </w:divBdr>
        </w:div>
        <w:div w:id="1285312818">
          <w:marLeft w:val="480"/>
          <w:marRight w:val="0"/>
          <w:marTop w:val="0"/>
          <w:marBottom w:val="0"/>
          <w:divBdr>
            <w:top w:val="none" w:sz="0" w:space="0" w:color="auto"/>
            <w:left w:val="none" w:sz="0" w:space="0" w:color="auto"/>
            <w:bottom w:val="none" w:sz="0" w:space="0" w:color="auto"/>
            <w:right w:val="none" w:sz="0" w:space="0" w:color="auto"/>
          </w:divBdr>
        </w:div>
        <w:div w:id="67272200">
          <w:marLeft w:val="480"/>
          <w:marRight w:val="0"/>
          <w:marTop w:val="0"/>
          <w:marBottom w:val="0"/>
          <w:divBdr>
            <w:top w:val="none" w:sz="0" w:space="0" w:color="auto"/>
            <w:left w:val="none" w:sz="0" w:space="0" w:color="auto"/>
            <w:bottom w:val="none" w:sz="0" w:space="0" w:color="auto"/>
            <w:right w:val="none" w:sz="0" w:space="0" w:color="auto"/>
          </w:divBdr>
        </w:div>
        <w:div w:id="742873143">
          <w:marLeft w:val="480"/>
          <w:marRight w:val="0"/>
          <w:marTop w:val="0"/>
          <w:marBottom w:val="0"/>
          <w:divBdr>
            <w:top w:val="none" w:sz="0" w:space="0" w:color="auto"/>
            <w:left w:val="none" w:sz="0" w:space="0" w:color="auto"/>
            <w:bottom w:val="none" w:sz="0" w:space="0" w:color="auto"/>
            <w:right w:val="none" w:sz="0" w:space="0" w:color="auto"/>
          </w:divBdr>
        </w:div>
        <w:div w:id="1597668797">
          <w:marLeft w:val="480"/>
          <w:marRight w:val="0"/>
          <w:marTop w:val="0"/>
          <w:marBottom w:val="0"/>
          <w:divBdr>
            <w:top w:val="none" w:sz="0" w:space="0" w:color="auto"/>
            <w:left w:val="none" w:sz="0" w:space="0" w:color="auto"/>
            <w:bottom w:val="none" w:sz="0" w:space="0" w:color="auto"/>
            <w:right w:val="none" w:sz="0" w:space="0" w:color="auto"/>
          </w:divBdr>
        </w:div>
        <w:div w:id="2016809157">
          <w:marLeft w:val="480"/>
          <w:marRight w:val="0"/>
          <w:marTop w:val="0"/>
          <w:marBottom w:val="0"/>
          <w:divBdr>
            <w:top w:val="none" w:sz="0" w:space="0" w:color="auto"/>
            <w:left w:val="none" w:sz="0" w:space="0" w:color="auto"/>
            <w:bottom w:val="none" w:sz="0" w:space="0" w:color="auto"/>
            <w:right w:val="none" w:sz="0" w:space="0" w:color="auto"/>
          </w:divBdr>
        </w:div>
        <w:div w:id="1695107251">
          <w:marLeft w:val="480"/>
          <w:marRight w:val="0"/>
          <w:marTop w:val="0"/>
          <w:marBottom w:val="0"/>
          <w:divBdr>
            <w:top w:val="none" w:sz="0" w:space="0" w:color="auto"/>
            <w:left w:val="none" w:sz="0" w:space="0" w:color="auto"/>
            <w:bottom w:val="none" w:sz="0" w:space="0" w:color="auto"/>
            <w:right w:val="none" w:sz="0" w:space="0" w:color="auto"/>
          </w:divBdr>
        </w:div>
        <w:div w:id="111214669">
          <w:marLeft w:val="480"/>
          <w:marRight w:val="0"/>
          <w:marTop w:val="0"/>
          <w:marBottom w:val="0"/>
          <w:divBdr>
            <w:top w:val="none" w:sz="0" w:space="0" w:color="auto"/>
            <w:left w:val="none" w:sz="0" w:space="0" w:color="auto"/>
            <w:bottom w:val="none" w:sz="0" w:space="0" w:color="auto"/>
            <w:right w:val="none" w:sz="0" w:space="0" w:color="auto"/>
          </w:divBdr>
        </w:div>
        <w:div w:id="396123913">
          <w:marLeft w:val="480"/>
          <w:marRight w:val="0"/>
          <w:marTop w:val="0"/>
          <w:marBottom w:val="0"/>
          <w:divBdr>
            <w:top w:val="none" w:sz="0" w:space="0" w:color="auto"/>
            <w:left w:val="none" w:sz="0" w:space="0" w:color="auto"/>
            <w:bottom w:val="none" w:sz="0" w:space="0" w:color="auto"/>
            <w:right w:val="none" w:sz="0" w:space="0" w:color="auto"/>
          </w:divBdr>
        </w:div>
      </w:divsChild>
    </w:div>
    <w:div w:id="1883515031">
      <w:bodyDiv w:val="1"/>
      <w:marLeft w:val="0"/>
      <w:marRight w:val="0"/>
      <w:marTop w:val="0"/>
      <w:marBottom w:val="0"/>
      <w:divBdr>
        <w:top w:val="none" w:sz="0" w:space="0" w:color="auto"/>
        <w:left w:val="none" w:sz="0" w:space="0" w:color="auto"/>
        <w:bottom w:val="none" w:sz="0" w:space="0" w:color="auto"/>
        <w:right w:val="none" w:sz="0" w:space="0" w:color="auto"/>
      </w:divBdr>
    </w:div>
    <w:div w:id="1883591400">
      <w:bodyDiv w:val="1"/>
      <w:marLeft w:val="0"/>
      <w:marRight w:val="0"/>
      <w:marTop w:val="0"/>
      <w:marBottom w:val="0"/>
      <w:divBdr>
        <w:top w:val="none" w:sz="0" w:space="0" w:color="auto"/>
        <w:left w:val="none" w:sz="0" w:space="0" w:color="auto"/>
        <w:bottom w:val="none" w:sz="0" w:space="0" w:color="auto"/>
        <w:right w:val="none" w:sz="0" w:space="0" w:color="auto"/>
      </w:divBdr>
    </w:div>
    <w:div w:id="1883714258">
      <w:bodyDiv w:val="1"/>
      <w:marLeft w:val="0"/>
      <w:marRight w:val="0"/>
      <w:marTop w:val="0"/>
      <w:marBottom w:val="0"/>
      <w:divBdr>
        <w:top w:val="none" w:sz="0" w:space="0" w:color="auto"/>
        <w:left w:val="none" w:sz="0" w:space="0" w:color="auto"/>
        <w:bottom w:val="none" w:sz="0" w:space="0" w:color="auto"/>
        <w:right w:val="none" w:sz="0" w:space="0" w:color="auto"/>
      </w:divBdr>
      <w:divsChild>
        <w:div w:id="1220362415">
          <w:marLeft w:val="480"/>
          <w:marRight w:val="0"/>
          <w:marTop w:val="0"/>
          <w:marBottom w:val="0"/>
          <w:divBdr>
            <w:top w:val="none" w:sz="0" w:space="0" w:color="auto"/>
            <w:left w:val="none" w:sz="0" w:space="0" w:color="auto"/>
            <w:bottom w:val="none" w:sz="0" w:space="0" w:color="auto"/>
            <w:right w:val="none" w:sz="0" w:space="0" w:color="auto"/>
          </w:divBdr>
        </w:div>
        <w:div w:id="289552657">
          <w:marLeft w:val="480"/>
          <w:marRight w:val="0"/>
          <w:marTop w:val="0"/>
          <w:marBottom w:val="0"/>
          <w:divBdr>
            <w:top w:val="none" w:sz="0" w:space="0" w:color="auto"/>
            <w:left w:val="none" w:sz="0" w:space="0" w:color="auto"/>
            <w:bottom w:val="none" w:sz="0" w:space="0" w:color="auto"/>
            <w:right w:val="none" w:sz="0" w:space="0" w:color="auto"/>
          </w:divBdr>
        </w:div>
        <w:div w:id="1360156433">
          <w:marLeft w:val="480"/>
          <w:marRight w:val="0"/>
          <w:marTop w:val="0"/>
          <w:marBottom w:val="0"/>
          <w:divBdr>
            <w:top w:val="none" w:sz="0" w:space="0" w:color="auto"/>
            <w:left w:val="none" w:sz="0" w:space="0" w:color="auto"/>
            <w:bottom w:val="none" w:sz="0" w:space="0" w:color="auto"/>
            <w:right w:val="none" w:sz="0" w:space="0" w:color="auto"/>
          </w:divBdr>
        </w:div>
        <w:div w:id="1368023805">
          <w:marLeft w:val="480"/>
          <w:marRight w:val="0"/>
          <w:marTop w:val="0"/>
          <w:marBottom w:val="0"/>
          <w:divBdr>
            <w:top w:val="none" w:sz="0" w:space="0" w:color="auto"/>
            <w:left w:val="none" w:sz="0" w:space="0" w:color="auto"/>
            <w:bottom w:val="none" w:sz="0" w:space="0" w:color="auto"/>
            <w:right w:val="none" w:sz="0" w:space="0" w:color="auto"/>
          </w:divBdr>
        </w:div>
        <w:div w:id="564726553">
          <w:marLeft w:val="480"/>
          <w:marRight w:val="0"/>
          <w:marTop w:val="0"/>
          <w:marBottom w:val="0"/>
          <w:divBdr>
            <w:top w:val="none" w:sz="0" w:space="0" w:color="auto"/>
            <w:left w:val="none" w:sz="0" w:space="0" w:color="auto"/>
            <w:bottom w:val="none" w:sz="0" w:space="0" w:color="auto"/>
            <w:right w:val="none" w:sz="0" w:space="0" w:color="auto"/>
          </w:divBdr>
        </w:div>
        <w:div w:id="1270814017">
          <w:marLeft w:val="480"/>
          <w:marRight w:val="0"/>
          <w:marTop w:val="0"/>
          <w:marBottom w:val="0"/>
          <w:divBdr>
            <w:top w:val="none" w:sz="0" w:space="0" w:color="auto"/>
            <w:left w:val="none" w:sz="0" w:space="0" w:color="auto"/>
            <w:bottom w:val="none" w:sz="0" w:space="0" w:color="auto"/>
            <w:right w:val="none" w:sz="0" w:space="0" w:color="auto"/>
          </w:divBdr>
        </w:div>
        <w:div w:id="1540702528">
          <w:marLeft w:val="480"/>
          <w:marRight w:val="0"/>
          <w:marTop w:val="0"/>
          <w:marBottom w:val="0"/>
          <w:divBdr>
            <w:top w:val="none" w:sz="0" w:space="0" w:color="auto"/>
            <w:left w:val="none" w:sz="0" w:space="0" w:color="auto"/>
            <w:bottom w:val="none" w:sz="0" w:space="0" w:color="auto"/>
            <w:right w:val="none" w:sz="0" w:space="0" w:color="auto"/>
          </w:divBdr>
        </w:div>
        <w:div w:id="1132595017">
          <w:marLeft w:val="480"/>
          <w:marRight w:val="0"/>
          <w:marTop w:val="0"/>
          <w:marBottom w:val="0"/>
          <w:divBdr>
            <w:top w:val="none" w:sz="0" w:space="0" w:color="auto"/>
            <w:left w:val="none" w:sz="0" w:space="0" w:color="auto"/>
            <w:bottom w:val="none" w:sz="0" w:space="0" w:color="auto"/>
            <w:right w:val="none" w:sz="0" w:space="0" w:color="auto"/>
          </w:divBdr>
        </w:div>
        <w:div w:id="119761349">
          <w:marLeft w:val="480"/>
          <w:marRight w:val="0"/>
          <w:marTop w:val="0"/>
          <w:marBottom w:val="0"/>
          <w:divBdr>
            <w:top w:val="none" w:sz="0" w:space="0" w:color="auto"/>
            <w:left w:val="none" w:sz="0" w:space="0" w:color="auto"/>
            <w:bottom w:val="none" w:sz="0" w:space="0" w:color="auto"/>
            <w:right w:val="none" w:sz="0" w:space="0" w:color="auto"/>
          </w:divBdr>
        </w:div>
        <w:div w:id="1116603141">
          <w:marLeft w:val="480"/>
          <w:marRight w:val="0"/>
          <w:marTop w:val="0"/>
          <w:marBottom w:val="0"/>
          <w:divBdr>
            <w:top w:val="none" w:sz="0" w:space="0" w:color="auto"/>
            <w:left w:val="none" w:sz="0" w:space="0" w:color="auto"/>
            <w:bottom w:val="none" w:sz="0" w:space="0" w:color="auto"/>
            <w:right w:val="none" w:sz="0" w:space="0" w:color="auto"/>
          </w:divBdr>
        </w:div>
        <w:div w:id="1872567982">
          <w:marLeft w:val="480"/>
          <w:marRight w:val="0"/>
          <w:marTop w:val="0"/>
          <w:marBottom w:val="0"/>
          <w:divBdr>
            <w:top w:val="none" w:sz="0" w:space="0" w:color="auto"/>
            <w:left w:val="none" w:sz="0" w:space="0" w:color="auto"/>
            <w:bottom w:val="none" w:sz="0" w:space="0" w:color="auto"/>
            <w:right w:val="none" w:sz="0" w:space="0" w:color="auto"/>
          </w:divBdr>
        </w:div>
        <w:div w:id="2014913749">
          <w:marLeft w:val="480"/>
          <w:marRight w:val="0"/>
          <w:marTop w:val="0"/>
          <w:marBottom w:val="0"/>
          <w:divBdr>
            <w:top w:val="none" w:sz="0" w:space="0" w:color="auto"/>
            <w:left w:val="none" w:sz="0" w:space="0" w:color="auto"/>
            <w:bottom w:val="none" w:sz="0" w:space="0" w:color="auto"/>
            <w:right w:val="none" w:sz="0" w:space="0" w:color="auto"/>
          </w:divBdr>
        </w:div>
        <w:div w:id="287710922">
          <w:marLeft w:val="480"/>
          <w:marRight w:val="0"/>
          <w:marTop w:val="0"/>
          <w:marBottom w:val="0"/>
          <w:divBdr>
            <w:top w:val="none" w:sz="0" w:space="0" w:color="auto"/>
            <w:left w:val="none" w:sz="0" w:space="0" w:color="auto"/>
            <w:bottom w:val="none" w:sz="0" w:space="0" w:color="auto"/>
            <w:right w:val="none" w:sz="0" w:space="0" w:color="auto"/>
          </w:divBdr>
        </w:div>
        <w:div w:id="805926390">
          <w:marLeft w:val="480"/>
          <w:marRight w:val="0"/>
          <w:marTop w:val="0"/>
          <w:marBottom w:val="0"/>
          <w:divBdr>
            <w:top w:val="none" w:sz="0" w:space="0" w:color="auto"/>
            <w:left w:val="none" w:sz="0" w:space="0" w:color="auto"/>
            <w:bottom w:val="none" w:sz="0" w:space="0" w:color="auto"/>
            <w:right w:val="none" w:sz="0" w:space="0" w:color="auto"/>
          </w:divBdr>
        </w:div>
        <w:div w:id="1989624074">
          <w:marLeft w:val="480"/>
          <w:marRight w:val="0"/>
          <w:marTop w:val="0"/>
          <w:marBottom w:val="0"/>
          <w:divBdr>
            <w:top w:val="none" w:sz="0" w:space="0" w:color="auto"/>
            <w:left w:val="none" w:sz="0" w:space="0" w:color="auto"/>
            <w:bottom w:val="none" w:sz="0" w:space="0" w:color="auto"/>
            <w:right w:val="none" w:sz="0" w:space="0" w:color="auto"/>
          </w:divBdr>
        </w:div>
        <w:div w:id="1238636032">
          <w:marLeft w:val="480"/>
          <w:marRight w:val="0"/>
          <w:marTop w:val="0"/>
          <w:marBottom w:val="0"/>
          <w:divBdr>
            <w:top w:val="none" w:sz="0" w:space="0" w:color="auto"/>
            <w:left w:val="none" w:sz="0" w:space="0" w:color="auto"/>
            <w:bottom w:val="none" w:sz="0" w:space="0" w:color="auto"/>
            <w:right w:val="none" w:sz="0" w:space="0" w:color="auto"/>
          </w:divBdr>
        </w:div>
        <w:div w:id="525213245">
          <w:marLeft w:val="480"/>
          <w:marRight w:val="0"/>
          <w:marTop w:val="0"/>
          <w:marBottom w:val="0"/>
          <w:divBdr>
            <w:top w:val="none" w:sz="0" w:space="0" w:color="auto"/>
            <w:left w:val="none" w:sz="0" w:space="0" w:color="auto"/>
            <w:bottom w:val="none" w:sz="0" w:space="0" w:color="auto"/>
            <w:right w:val="none" w:sz="0" w:space="0" w:color="auto"/>
          </w:divBdr>
        </w:div>
        <w:div w:id="193858057">
          <w:marLeft w:val="480"/>
          <w:marRight w:val="0"/>
          <w:marTop w:val="0"/>
          <w:marBottom w:val="0"/>
          <w:divBdr>
            <w:top w:val="none" w:sz="0" w:space="0" w:color="auto"/>
            <w:left w:val="none" w:sz="0" w:space="0" w:color="auto"/>
            <w:bottom w:val="none" w:sz="0" w:space="0" w:color="auto"/>
            <w:right w:val="none" w:sz="0" w:space="0" w:color="auto"/>
          </w:divBdr>
        </w:div>
        <w:div w:id="138033420">
          <w:marLeft w:val="480"/>
          <w:marRight w:val="0"/>
          <w:marTop w:val="0"/>
          <w:marBottom w:val="0"/>
          <w:divBdr>
            <w:top w:val="none" w:sz="0" w:space="0" w:color="auto"/>
            <w:left w:val="none" w:sz="0" w:space="0" w:color="auto"/>
            <w:bottom w:val="none" w:sz="0" w:space="0" w:color="auto"/>
            <w:right w:val="none" w:sz="0" w:space="0" w:color="auto"/>
          </w:divBdr>
        </w:div>
        <w:div w:id="497428704">
          <w:marLeft w:val="480"/>
          <w:marRight w:val="0"/>
          <w:marTop w:val="0"/>
          <w:marBottom w:val="0"/>
          <w:divBdr>
            <w:top w:val="none" w:sz="0" w:space="0" w:color="auto"/>
            <w:left w:val="none" w:sz="0" w:space="0" w:color="auto"/>
            <w:bottom w:val="none" w:sz="0" w:space="0" w:color="auto"/>
            <w:right w:val="none" w:sz="0" w:space="0" w:color="auto"/>
          </w:divBdr>
        </w:div>
        <w:div w:id="769667980">
          <w:marLeft w:val="480"/>
          <w:marRight w:val="0"/>
          <w:marTop w:val="0"/>
          <w:marBottom w:val="0"/>
          <w:divBdr>
            <w:top w:val="none" w:sz="0" w:space="0" w:color="auto"/>
            <w:left w:val="none" w:sz="0" w:space="0" w:color="auto"/>
            <w:bottom w:val="none" w:sz="0" w:space="0" w:color="auto"/>
            <w:right w:val="none" w:sz="0" w:space="0" w:color="auto"/>
          </w:divBdr>
        </w:div>
        <w:div w:id="344747654">
          <w:marLeft w:val="480"/>
          <w:marRight w:val="0"/>
          <w:marTop w:val="0"/>
          <w:marBottom w:val="0"/>
          <w:divBdr>
            <w:top w:val="none" w:sz="0" w:space="0" w:color="auto"/>
            <w:left w:val="none" w:sz="0" w:space="0" w:color="auto"/>
            <w:bottom w:val="none" w:sz="0" w:space="0" w:color="auto"/>
            <w:right w:val="none" w:sz="0" w:space="0" w:color="auto"/>
          </w:divBdr>
        </w:div>
        <w:div w:id="981422348">
          <w:marLeft w:val="480"/>
          <w:marRight w:val="0"/>
          <w:marTop w:val="0"/>
          <w:marBottom w:val="0"/>
          <w:divBdr>
            <w:top w:val="none" w:sz="0" w:space="0" w:color="auto"/>
            <w:left w:val="none" w:sz="0" w:space="0" w:color="auto"/>
            <w:bottom w:val="none" w:sz="0" w:space="0" w:color="auto"/>
            <w:right w:val="none" w:sz="0" w:space="0" w:color="auto"/>
          </w:divBdr>
        </w:div>
        <w:div w:id="1556815957">
          <w:marLeft w:val="480"/>
          <w:marRight w:val="0"/>
          <w:marTop w:val="0"/>
          <w:marBottom w:val="0"/>
          <w:divBdr>
            <w:top w:val="none" w:sz="0" w:space="0" w:color="auto"/>
            <w:left w:val="none" w:sz="0" w:space="0" w:color="auto"/>
            <w:bottom w:val="none" w:sz="0" w:space="0" w:color="auto"/>
            <w:right w:val="none" w:sz="0" w:space="0" w:color="auto"/>
          </w:divBdr>
        </w:div>
        <w:div w:id="1981956601">
          <w:marLeft w:val="480"/>
          <w:marRight w:val="0"/>
          <w:marTop w:val="0"/>
          <w:marBottom w:val="0"/>
          <w:divBdr>
            <w:top w:val="none" w:sz="0" w:space="0" w:color="auto"/>
            <w:left w:val="none" w:sz="0" w:space="0" w:color="auto"/>
            <w:bottom w:val="none" w:sz="0" w:space="0" w:color="auto"/>
            <w:right w:val="none" w:sz="0" w:space="0" w:color="auto"/>
          </w:divBdr>
        </w:div>
        <w:div w:id="471218108">
          <w:marLeft w:val="480"/>
          <w:marRight w:val="0"/>
          <w:marTop w:val="0"/>
          <w:marBottom w:val="0"/>
          <w:divBdr>
            <w:top w:val="none" w:sz="0" w:space="0" w:color="auto"/>
            <w:left w:val="none" w:sz="0" w:space="0" w:color="auto"/>
            <w:bottom w:val="none" w:sz="0" w:space="0" w:color="auto"/>
            <w:right w:val="none" w:sz="0" w:space="0" w:color="auto"/>
          </w:divBdr>
        </w:div>
        <w:div w:id="1128276768">
          <w:marLeft w:val="480"/>
          <w:marRight w:val="0"/>
          <w:marTop w:val="0"/>
          <w:marBottom w:val="0"/>
          <w:divBdr>
            <w:top w:val="none" w:sz="0" w:space="0" w:color="auto"/>
            <w:left w:val="none" w:sz="0" w:space="0" w:color="auto"/>
            <w:bottom w:val="none" w:sz="0" w:space="0" w:color="auto"/>
            <w:right w:val="none" w:sz="0" w:space="0" w:color="auto"/>
          </w:divBdr>
        </w:div>
        <w:div w:id="656227244">
          <w:marLeft w:val="480"/>
          <w:marRight w:val="0"/>
          <w:marTop w:val="0"/>
          <w:marBottom w:val="0"/>
          <w:divBdr>
            <w:top w:val="none" w:sz="0" w:space="0" w:color="auto"/>
            <w:left w:val="none" w:sz="0" w:space="0" w:color="auto"/>
            <w:bottom w:val="none" w:sz="0" w:space="0" w:color="auto"/>
            <w:right w:val="none" w:sz="0" w:space="0" w:color="auto"/>
          </w:divBdr>
        </w:div>
        <w:div w:id="1061320028">
          <w:marLeft w:val="480"/>
          <w:marRight w:val="0"/>
          <w:marTop w:val="0"/>
          <w:marBottom w:val="0"/>
          <w:divBdr>
            <w:top w:val="none" w:sz="0" w:space="0" w:color="auto"/>
            <w:left w:val="none" w:sz="0" w:space="0" w:color="auto"/>
            <w:bottom w:val="none" w:sz="0" w:space="0" w:color="auto"/>
            <w:right w:val="none" w:sz="0" w:space="0" w:color="auto"/>
          </w:divBdr>
        </w:div>
        <w:div w:id="82847658">
          <w:marLeft w:val="480"/>
          <w:marRight w:val="0"/>
          <w:marTop w:val="0"/>
          <w:marBottom w:val="0"/>
          <w:divBdr>
            <w:top w:val="none" w:sz="0" w:space="0" w:color="auto"/>
            <w:left w:val="none" w:sz="0" w:space="0" w:color="auto"/>
            <w:bottom w:val="none" w:sz="0" w:space="0" w:color="auto"/>
            <w:right w:val="none" w:sz="0" w:space="0" w:color="auto"/>
          </w:divBdr>
        </w:div>
        <w:div w:id="1049299895">
          <w:marLeft w:val="480"/>
          <w:marRight w:val="0"/>
          <w:marTop w:val="0"/>
          <w:marBottom w:val="0"/>
          <w:divBdr>
            <w:top w:val="none" w:sz="0" w:space="0" w:color="auto"/>
            <w:left w:val="none" w:sz="0" w:space="0" w:color="auto"/>
            <w:bottom w:val="none" w:sz="0" w:space="0" w:color="auto"/>
            <w:right w:val="none" w:sz="0" w:space="0" w:color="auto"/>
          </w:divBdr>
        </w:div>
        <w:div w:id="2072338939">
          <w:marLeft w:val="480"/>
          <w:marRight w:val="0"/>
          <w:marTop w:val="0"/>
          <w:marBottom w:val="0"/>
          <w:divBdr>
            <w:top w:val="none" w:sz="0" w:space="0" w:color="auto"/>
            <w:left w:val="none" w:sz="0" w:space="0" w:color="auto"/>
            <w:bottom w:val="none" w:sz="0" w:space="0" w:color="auto"/>
            <w:right w:val="none" w:sz="0" w:space="0" w:color="auto"/>
          </w:divBdr>
        </w:div>
        <w:div w:id="1932351273">
          <w:marLeft w:val="480"/>
          <w:marRight w:val="0"/>
          <w:marTop w:val="0"/>
          <w:marBottom w:val="0"/>
          <w:divBdr>
            <w:top w:val="none" w:sz="0" w:space="0" w:color="auto"/>
            <w:left w:val="none" w:sz="0" w:space="0" w:color="auto"/>
            <w:bottom w:val="none" w:sz="0" w:space="0" w:color="auto"/>
            <w:right w:val="none" w:sz="0" w:space="0" w:color="auto"/>
          </w:divBdr>
        </w:div>
        <w:div w:id="1524897052">
          <w:marLeft w:val="480"/>
          <w:marRight w:val="0"/>
          <w:marTop w:val="0"/>
          <w:marBottom w:val="0"/>
          <w:divBdr>
            <w:top w:val="none" w:sz="0" w:space="0" w:color="auto"/>
            <w:left w:val="none" w:sz="0" w:space="0" w:color="auto"/>
            <w:bottom w:val="none" w:sz="0" w:space="0" w:color="auto"/>
            <w:right w:val="none" w:sz="0" w:space="0" w:color="auto"/>
          </w:divBdr>
        </w:div>
        <w:div w:id="1502743633">
          <w:marLeft w:val="480"/>
          <w:marRight w:val="0"/>
          <w:marTop w:val="0"/>
          <w:marBottom w:val="0"/>
          <w:divBdr>
            <w:top w:val="none" w:sz="0" w:space="0" w:color="auto"/>
            <w:left w:val="none" w:sz="0" w:space="0" w:color="auto"/>
            <w:bottom w:val="none" w:sz="0" w:space="0" w:color="auto"/>
            <w:right w:val="none" w:sz="0" w:space="0" w:color="auto"/>
          </w:divBdr>
        </w:div>
        <w:div w:id="467012247">
          <w:marLeft w:val="480"/>
          <w:marRight w:val="0"/>
          <w:marTop w:val="0"/>
          <w:marBottom w:val="0"/>
          <w:divBdr>
            <w:top w:val="none" w:sz="0" w:space="0" w:color="auto"/>
            <w:left w:val="none" w:sz="0" w:space="0" w:color="auto"/>
            <w:bottom w:val="none" w:sz="0" w:space="0" w:color="auto"/>
            <w:right w:val="none" w:sz="0" w:space="0" w:color="auto"/>
          </w:divBdr>
        </w:div>
        <w:div w:id="1447234097">
          <w:marLeft w:val="480"/>
          <w:marRight w:val="0"/>
          <w:marTop w:val="0"/>
          <w:marBottom w:val="0"/>
          <w:divBdr>
            <w:top w:val="none" w:sz="0" w:space="0" w:color="auto"/>
            <w:left w:val="none" w:sz="0" w:space="0" w:color="auto"/>
            <w:bottom w:val="none" w:sz="0" w:space="0" w:color="auto"/>
            <w:right w:val="none" w:sz="0" w:space="0" w:color="auto"/>
          </w:divBdr>
        </w:div>
        <w:div w:id="279068659">
          <w:marLeft w:val="480"/>
          <w:marRight w:val="0"/>
          <w:marTop w:val="0"/>
          <w:marBottom w:val="0"/>
          <w:divBdr>
            <w:top w:val="none" w:sz="0" w:space="0" w:color="auto"/>
            <w:left w:val="none" w:sz="0" w:space="0" w:color="auto"/>
            <w:bottom w:val="none" w:sz="0" w:space="0" w:color="auto"/>
            <w:right w:val="none" w:sz="0" w:space="0" w:color="auto"/>
          </w:divBdr>
        </w:div>
        <w:div w:id="1786194530">
          <w:marLeft w:val="480"/>
          <w:marRight w:val="0"/>
          <w:marTop w:val="0"/>
          <w:marBottom w:val="0"/>
          <w:divBdr>
            <w:top w:val="none" w:sz="0" w:space="0" w:color="auto"/>
            <w:left w:val="none" w:sz="0" w:space="0" w:color="auto"/>
            <w:bottom w:val="none" w:sz="0" w:space="0" w:color="auto"/>
            <w:right w:val="none" w:sz="0" w:space="0" w:color="auto"/>
          </w:divBdr>
        </w:div>
        <w:div w:id="31660140">
          <w:marLeft w:val="480"/>
          <w:marRight w:val="0"/>
          <w:marTop w:val="0"/>
          <w:marBottom w:val="0"/>
          <w:divBdr>
            <w:top w:val="none" w:sz="0" w:space="0" w:color="auto"/>
            <w:left w:val="none" w:sz="0" w:space="0" w:color="auto"/>
            <w:bottom w:val="none" w:sz="0" w:space="0" w:color="auto"/>
            <w:right w:val="none" w:sz="0" w:space="0" w:color="auto"/>
          </w:divBdr>
        </w:div>
        <w:div w:id="1992950106">
          <w:marLeft w:val="480"/>
          <w:marRight w:val="0"/>
          <w:marTop w:val="0"/>
          <w:marBottom w:val="0"/>
          <w:divBdr>
            <w:top w:val="none" w:sz="0" w:space="0" w:color="auto"/>
            <w:left w:val="none" w:sz="0" w:space="0" w:color="auto"/>
            <w:bottom w:val="none" w:sz="0" w:space="0" w:color="auto"/>
            <w:right w:val="none" w:sz="0" w:space="0" w:color="auto"/>
          </w:divBdr>
        </w:div>
        <w:div w:id="1666661644">
          <w:marLeft w:val="480"/>
          <w:marRight w:val="0"/>
          <w:marTop w:val="0"/>
          <w:marBottom w:val="0"/>
          <w:divBdr>
            <w:top w:val="none" w:sz="0" w:space="0" w:color="auto"/>
            <w:left w:val="none" w:sz="0" w:space="0" w:color="auto"/>
            <w:bottom w:val="none" w:sz="0" w:space="0" w:color="auto"/>
            <w:right w:val="none" w:sz="0" w:space="0" w:color="auto"/>
          </w:divBdr>
        </w:div>
        <w:div w:id="369107357">
          <w:marLeft w:val="480"/>
          <w:marRight w:val="0"/>
          <w:marTop w:val="0"/>
          <w:marBottom w:val="0"/>
          <w:divBdr>
            <w:top w:val="none" w:sz="0" w:space="0" w:color="auto"/>
            <w:left w:val="none" w:sz="0" w:space="0" w:color="auto"/>
            <w:bottom w:val="none" w:sz="0" w:space="0" w:color="auto"/>
            <w:right w:val="none" w:sz="0" w:space="0" w:color="auto"/>
          </w:divBdr>
        </w:div>
        <w:div w:id="491457031">
          <w:marLeft w:val="480"/>
          <w:marRight w:val="0"/>
          <w:marTop w:val="0"/>
          <w:marBottom w:val="0"/>
          <w:divBdr>
            <w:top w:val="none" w:sz="0" w:space="0" w:color="auto"/>
            <w:left w:val="none" w:sz="0" w:space="0" w:color="auto"/>
            <w:bottom w:val="none" w:sz="0" w:space="0" w:color="auto"/>
            <w:right w:val="none" w:sz="0" w:space="0" w:color="auto"/>
          </w:divBdr>
        </w:div>
        <w:div w:id="840318909">
          <w:marLeft w:val="480"/>
          <w:marRight w:val="0"/>
          <w:marTop w:val="0"/>
          <w:marBottom w:val="0"/>
          <w:divBdr>
            <w:top w:val="none" w:sz="0" w:space="0" w:color="auto"/>
            <w:left w:val="none" w:sz="0" w:space="0" w:color="auto"/>
            <w:bottom w:val="none" w:sz="0" w:space="0" w:color="auto"/>
            <w:right w:val="none" w:sz="0" w:space="0" w:color="auto"/>
          </w:divBdr>
        </w:div>
        <w:div w:id="1146121622">
          <w:marLeft w:val="480"/>
          <w:marRight w:val="0"/>
          <w:marTop w:val="0"/>
          <w:marBottom w:val="0"/>
          <w:divBdr>
            <w:top w:val="none" w:sz="0" w:space="0" w:color="auto"/>
            <w:left w:val="none" w:sz="0" w:space="0" w:color="auto"/>
            <w:bottom w:val="none" w:sz="0" w:space="0" w:color="auto"/>
            <w:right w:val="none" w:sz="0" w:space="0" w:color="auto"/>
          </w:divBdr>
        </w:div>
        <w:div w:id="968126971">
          <w:marLeft w:val="480"/>
          <w:marRight w:val="0"/>
          <w:marTop w:val="0"/>
          <w:marBottom w:val="0"/>
          <w:divBdr>
            <w:top w:val="none" w:sz="0" w:space="0" w:color="auto"/>
            <w:left w:val="none" w:sz="0" w:space="0" w:color="auto"/>
            <w:bottom w:val="none" w:sz="0" w:space="0" w:color="auto"/>
            <w:right w:val="none" w:sz="0" w:space="0" w:color="auto"/>
          </w:divBdr>
        </w:div>
        <w:div w:id="1319771399">
          <w:marLeft w:val="480"/>
          <w:marRight w:val="0"/>
          <w:marTop w:val="0"/>
          <w:marBottom w:val="0"/>
          <w:divBdr>
            <w:top w:val="none" w:sz="0" w:space="0" w:color="auto"/>
            <w:left w:val="none" w:sz="0" w:space="0" w:color="auto"/>
            <w:bottom w:val="none" w:sz="0" w:space="0" w:color="auto"/>
            <w:right w:val="none" w:sz="0" w:space="0" w:color="auto"/>
          </w:divBdr>
        </w:div>
        <w:div w:id="767821522">
          <w:marLeft w:val="480"/>
          <w:marRight w:val="0"/>
          <w:marTop w:val="0"/>
          <w:marBottom w:val="0"/>
          <w:divBdr>
            <w:top w:val="none" w:sz="0" w:space="0" w:color="auto"/>
            <w:left w:val="none" w:sz="0" w:space="0" w:color="auto"/>
            <w:bottom w:val="none" w:sz="0" w:space="0" w:color="auto"/>
            <w:right w:val="none" w:sz="0" w:space="0" w:color="auto"/>
          </w:divBdr>
        </w:div>
        <w:div w:id="799155863">
          <w:marLeft w:val="480"/>
          <w:marRight w:val="0"/>
          <w:marTop w:val="0"/>
          <w:marBottom w:val="0"/>
          <w:divBdr>
            <w:top w:val="none" w:sz="0" w:space="0" w:color="auto"/>
            <w:left w:val="none" w:sz="0" w:space="0" w:color="auto"/>
            <w:bottom w:val="none" w:sz="0" w:space="0" w:color="auto"/>
            <w:right w:val="none" w:sz="0" w:space="0" w:color="auto"/>
          </w:divBdr>
        </w:div>
        <w:div w:id="2113619755">
          <w:marLeft w:val="480"/>
          <w:marRight w:val="0"/>
          <w:marTop w:val="0"/>
          <w:marBottom w:val="0"/>
          <w:divBdr>
            <w:top w:val="none" w:sz="0" w:space="0" w:color="auto"/>
            <w:left w:val="none" w:sz="0" w:space="0" w:color="auto"/>
            <w:bottom w:val="none" w:sz="0" w:space="0" w:color="auto"/>
            <w:right w:val="none" w:sz="0" w:space="0" w:color="auto"/>
          </w:divBdr>
        </w:div>
        <w:div w:id="1789347082">
          <w:marLeft w:val="480"/>
          <w:marRight w:val="0"/>
          <w:marTop w:val="0"/>
          <w:marBottom w:val="0"/>
          <w:divBdr>
            <w:top w:val="none" w:sz="0" w:space="0" w:color="auto"/>
            <w:left w:val="none" w:sz="0" w:space="0" w:color="auto"/>
            <w:bottom w:val="none" w:sz="0" w:space="0" w:color="auto"/>
            <w:right w:val="none" w:sz="0" w:space="0" w:color="auto"/>
          </w:divBdr>
        </w:div>
        <w:div w:id="895357274">
          <w:marLeft w:val="480"/>
          <w:marRight w:val="0"/>
          <w:marTop w:val="0"/>
          <w:marBottom w:val="0"/>
          <w:divBdr>
            <w:top w:val="none" w:sz="0" w:space="0" w:color="auto"/>
            <w:left w:val="none" w:sz="0" w:space="0" w:color="auto"/>
            <w:bottom w:val="none" w:sz="0" w:space="0" w:color="auto"/>
            <w:right w:val="none" w:sz="0" w:space="0" w:color="auto"/>
          </w:divBdr>
        </w:div>
        <w:div w:id="1133328595">
          <w:marLeft w:val="480"/>
          <w:marRight w:val="0"/>
          <w:marTop w:val="0"/>
          <w:marBottom w:val="0"/>
          <w:divBdr>
            <w:top w:val="none" w:sz="0" w:space="0" w:color="auto"/>
            <w:left w:val="none" w:sz="0" w:space="0" w:color="auto"/>
            <w:bottom w:val="none" w:sz="0" w:space="0" w:color="auto"/>
            <w:right w:val="none" w:sz="0" w:space="0" w:color="auto"/>
          </w:divBdr>
        </w:div>
        <w:div w:id="508063447">
          <w:marLeft w:val="480"/>
          <w:marRight w:val="0"/>
          <w:marTop w:val="0"/>
          <w:marBottom w:val="0"/>
          <w:divBdr>
            <w:top w:val="none" w:sz="0" w:space="0" w:color="auto"/>
            <w:left w:val="none" w:sz="0" w:space="0" w:color="auto"/>
            <w:bottom w:val="none" w:sz="0" w:space="0" w:color="auto"/>
            <w:right w:val="none" w:sz="0" w:space="0" w:color="auto"/>
          </w:divBdr>
        </w:div>
        <w:div w:id="1423452899">
          <w:marLeft w:val="480"/>
          <w:marRight w:val="0"/>
          <w:marTop w:val="0"/>
          <w:marBottom w:val="0"/>
          <w:divBdr>
            <w:top w:val="none" w:sz="0" w:space="0" w:color="auto"/>
            <w:left w:val="none" w:sz="0" w:space="0" w:color="auto"/>
            <w:bottom w:val="none" w:sz="0" w:space="0" w:color="auto"/>
            <w:right w:val="none" w:sz="0" w:space="0" w:color="auto"/>
          </w:divBdr>
        </w:div>
        <w:div w:id="1728718948">
          <w:marLeft w:val="480"/>
          <w:marRight w:val="0"/>
          <w:marTop w:val="0"/>
          <w:marBottom w:val="0"/>
          <w:divBdr>
            <w:top w:val="none" w:sz="0" w:space="0" w:color="auto"/>
            <w:left w:val="none" w:sz="0" w:space="0" w:color="auto"/>
            <w:bottom w:val="none" w:sz="0" w:space="0" w:color="auto"/>
            <w:right w:val="none" w:sz="0" w:space="0" w:color="auto"/>
          </w:divBdr>
        </w:div>
        <w:div w:id="120417626">
          <w:marLeft w:val="480"/>
          <w:marRight w:val="0"/>
          <w:marTop w:val="0"/>
          <w:marBottom w:val="0"/>
          <w:divBdr>
            <w:top w:val="none" w:sz="0" w:space="0" w:color="auto"/>
            <w:left w:val="none" w:sz="0" w:space="0" w:color="auto"/>
            <w:bottom w:val="none" w:sz="0" w:space="0" w:color="auto"/>
            <w:right w:val="none" w:sz="0" w:space="0" w:color="auto"/>
          </w:divBdr>
        </w:div>
        <w:div w:id="883448404">
          <w:marLeft w:val="480"/>
          <w:marRight w:val="0"/>
          <w:marTop w:val="0"/>
          <w:marBottom w:val="0"/>
          <w:divBdr>
            <w:top w:val="none" w:sz="0" w:space="0" w:color="auto"/>
            <w:left w:val="none" w:sz="0" w:space="0" w:color="auto"/>
            <w:bottom w:val="none" w:sz="0" w:space="0" w:color="auto"/>
            <w:right w:val="none" w:sz="0" w:space="0" w:color="auto"/>
          </w:divBdr>
        </w:div>
        <w:div w:id="1790010842">
          <w:marLeft w:val="480"/>
          <w:marRight w:val="0"/>
          <w:marTop w:val="0"/>
          <w:marBottom w:val="0"/>
          <w:divBdr>
            <w:top w:val="none" w:sz="0" w:space="0" w:color="auto"/>
            <w:left w:val="none" w:sz="0" w:space="0" w:color="auto"/>
            <w:bottom w:val="none" w:sz="0" w:space="0" w:color="auto"/>
            <w:right w:val="none" w:sz="0" w:space="0" w:color="auto"/>
          </w:divBdr>
        </w:div>
        <w:div w:id="194541671">
          <w:marLeft w:val="480"/>
          <w:marRight w:val="0"/>
          <w:marTop w:val="0"/>
          <w:marBottom w:val="0"/>
          <w:divBdr>
            <w:top w:val="none" w:sz="0" w:space="0" w:color="auto"/>
            <w:left w:val="none" w:sz="0" w:space="0" w:color="auto"/>
            <w:bottom w:val="none" w:sz="0" w:space="0" w:color="auto"/>
            <w:right w:val="none" w:sz="0" w:space="0" w:color="auto"/>
          </w:divBdr>
        </w:div>
        <w:div w:id="1052848991">
          <w:marLeft w:val="480"/>
          <w:marRight w:val="0"/>
          <w:marTop w:val="0"/>
          <w:marBottom w:val="0"/>
          <w:divBdr>
            <w:top w:val="none" w:sz="0" w:space="0" w:color="auto"/>
            <w:left w:val="none" w:sz="0" w:space="0" w:color="auto"/>
            <w:bottom w:val="none" w:sz="0" w:space="0" w:color="auto"/>
            <w:right w:val="none" w:sz="0" w:space="0" w:color="auto"/>
          </w:divBdr>
        </w:div>
        <w:div w:id="1320959621">
          <w:marLeft w:val="480"/>
          <w:marRight w:val="0"/>
          <w:marTop w:val="0"/>
          <w:marBottom w:val="0"/>
          <w:divBdr>
            <w:top w:val="none" w:sz="0" w:space="0" w:color="auto"/>
            <w:left w:val="none" w:sz="0" w:space="0" w:color="auto"/>
            <w:bottom w:val="none" w:sz="0" w:space="0" w:color="auto"/>
            <w:right w:val="none" w:sz="0" w:space="0" w:color="auto"/>
          </w:divBdr>
        </w:div>
        <w:div w:id="243956703">
          <w:marLeft w:val="480"/>
          <w:marRight w:val="0"/>
          <w:marTop w:val="0"/>
          <w:marBottom w:val="0"/>
          <w:divBdr>
            <w:top w:val="none" w:sz="0" w:space="0" w:color="auto"/>
            <w:left w:val="none" w:sz="0" w:space="0" w:color="auto"/>
            <w:bottom w:val="none" w:sz="0" w:space="0" w:color="auto"/>
            <w:right w:val="none" w:sz="0" w:space="0" w:color="auto"/>
          </w:divBdr>
        </w:div>
        <w:div w:id="959841064">
          <w:marLeft w:val="480"/>
          <w:marRight w:val="0"/>
          <w:marTop w:val="0"/>
          <w:marBottom w:val="0"/>
          <w:divBdr>
            <w:top w:val="none" w:sz="0" w:space="0" w:color="auto"/>
            <w:left w:val="none" w:sz="0" w:space="0" w:color="auto"/>
            <w:bottom w:val="none" w:sz="0" w:space="0" w:color="auto"/>
            <w:right w:val="none" w:sz="0" w:space="0" w:color="auto"/>
          </w:divBdr>
        </w:div>
        <w:div w:id="811605895">
          <w:marLeft w:val="480"/>
          <w:marRight w:val="0"/>
          <w:marTop w:val="0"/>
          <w:marBottom w:val="0"/>
          <w:divBdr>
            <w:top w:val="none" w:sz="0" w:space="0" w:color="auto"/>
            <w:left w:val="none" w:sz="0" w:space="0" w:color="auto"/>
            <w:bottom w:val="none" w:sz="0" w:space="0" w:color="auto"/>
            <w:right w:val="none" w:sz="0" w:space="0" w:color="auto"/>
          </w:divBdr>
        </w:div>
        <w:div w:id="410733805">
          <w:marLeft w:val="480"/>
          <w:marRight w:val="0"/>
          <w:marTop w:val="0"/>
          <w:marBottom w:val="0"/>
          <w:divBdr>
            <w:top w:val="none" w:sz="0" w:space="0" w:color="auto"/>
            <w:left w:val="none" w:sz="0" w:space="0" w:color="auto"/>
            <w:bottom w:val="none" w:sz="0" w:space="0" w:color="auto"/>
            <w:right w:val="none" w:sz="0" w:space="0" w:color="auto"/>
          </w:divBdr>
        </w:div>
        <w:div w:id="1372413181">
          <w:marLeft w:val="480"/>
          <w:marRight w:val="0"/>
          <w:marTop w:val="0"/>
          <w:marBottom w:val="0"/>
          <w:divBdr>
            <w:top w:val="none" w:sz="0" w:space="0" w:color="auto"/>
            <w:left w:val="none" w:sz="0" w:space="0" w:color="auto"/>
            <w:bottom w:val="none" w:sz="0" w:space="0" w:color="auto"/>
            <w:right w:val="none" w:sz="0" w:space="0" w:color="auto"/>
          </w:divBdr>
        </w:div>
        <w:div w:id="92241214">
          <w:marLeft w:val="480"/>
          <w:marRight w:val="0"/>
          <w:marTop w:val="0"/>
          <w:marBottom w:val="0"/>
          <w:divBdr>
            <w:top w:val="none" w:sz="0" w:space="0" w:color="auto"/>
            <w:left w:val="none" w:sz="0" w:space="0" w:color="auto"/>
            <w:bottom w:val="none" w:sz="0" w:space="0" w:color="auto"/>
            <w:right w:val="none" w:sz="0" w:space="0" w:color="auto"/>
          </w:divBdr>
        </w:div>
        <w:div w:id="1735275120">
          <w:marLeft w:val="480"/>
          <w:marRight w:val="0"/>
          <w:marTop w:val="0"/>
          <w:marBottom w:val="0"/>
          <w:divBdr>
            <w:top w:val="none" w:sz="0" w:space="0" w:color="auto"/>
            <w:left w:val="none" w:sz="0" w:space="0" w:color="auto"/>
            <w:bottom w:val="none" w:sz="0" w:space="0" w:color="auto"/>
            <w:right w:val="none" w:sz="0" w:space="0" w:color="auto"/>
          </w:divBdr>
        </w:div>
        <w:div w:id="22170553">
          <w:marLeft w:val="480"/>
          <w:marRight w:val="0"/>
          <w:marTop w:val="0"/>
          <w:marBottom w:val="0"/>
          <w:divBdr>
            <w:top w:val="none" w:sz="0" w:space="0" w:color="auto"/>
            <w:left w:val="none" w:sz="0" w:space="0" w:color="auto"/>
            <w:bottom w:val="none" w:sz="0" w:space="0" w:color="auto"/>
            <w:right w:val="none" w:sz="0" w:space="0" w:color="auto"/>
          </w:divBdr>
        </w:div>
        <w:div w:id="311719012">
          <w:marLeft w:val="480"/>
          <w:marRight w:val="0"/>
          <w:marTop w:val="0"/>
          <w:marBottom w:val="0"/>
          <w:divBdr>
            <w:top w:val="none" w:sz="0" w:space="0" w:color="auto"/>
            <w:left w:val="none" w:sz="0" w:space="0" w:color="auto"/>
            <w:bottom w:val="none" w:sz="0" w:space="0" w:color="auto"/>
            <w:right w:val="none" w:sz="0" w:space="0" w:color="auto"/>
          </w:divBdr>
        </w:div>
        <w:div w:id="1057512660">
          <w:marLeft w:val="480"/>
          <w:marRight w:val="0"/>
          <w:marTop w:val="0"/>
          <w:marBottom w:val="0"/>
          <w:divBdr>
            <w:top w:val="none" w:sz="0" w:space="0" w:color="auto"/>
            <w:left w:val="none" w:sz="0" w:space="0" w:color="auto"/>
            <w:bottom w:val="none" w:sz="0" w:space="0" w:color="auto"/>
            <w:right w:val="none" w:sz="0" w:space="0" w:color="auto"/>
          </w:divBdr>
        </w:div>
        <w:div w:id="1651787087">
          <w:marLeft w:val="480"/>
          <w:marRight w:val="0"/>
          <w:marTop w:val="0"/>
          <w:marBottom w:val="0"/>
          <w:divBdr>
            <w:top w:val="none" w:sz="0" w:space="0" w:color="auto"/>
            <w:left w:val="none" w:sz="0" w:space="0" w:color="auto"/>
            <w:bottom w:val="none" w:sz="0" w:space="0" w:color="auto"/>
            <w:right w:val="none" w:sz="0" w:space="0" w:color="auto"/>
          </w:divBdr>
        </w:div>
        <w:div w:id="2022311540">
          <w:marLeft w:val="480"/>
          <w:marRight w:val="0"/>
          <w:marTop w:val="0"/>
          <w:marBottom w:val="0"/>
          <w:divBdr>
            <w:top w:val="none" w:sz="0" w:space="0" w:color="auto"/>
            <w:left w:val="none" w:sz="0" w:space="0" w:color="auto"/>
            <w:bottom w:val="none" w:sz="0" w:space="0" w:color="auto"/>
            <w:right w:val="none" w:sz="0" w:space="0" w:color="auto"/>
          </w:divBdr>
        </w:div>
        <w:div w:id="282424878">
          <w:marLeft w:val="480"/>
          <w:marRight w:val="0"/>
          <w:marTop w:val="0"/>
          <w:marBottom w:val="0"/>
          <w:divBdr>
            <w:top w:val="none" w:sz="0" w:space="0" w:color="auto"/>
            <w:left w:val="none" w:sz="0" w:space="0" w:color="auto"/>
            <w:bottom w:val="none" w:sz="0" w:space="0" w:color="auto"/>
            <w:right w:val="none" w:sz="0" w:space="0" w:color="auto"/>
          </w:divBdr>
        </w:div>
        <w:div w:id="1863057467">
          <w:marLeft w:val="480"/>
          <w:marRight w:val="0"/>
          <w:marTop w:val="0"/>
          <w:marBottom w:val="0"/>
          <w:divBdr>
            <w:top w:val="none" w:sz="0" w:space="0" w:color="auto"/>
            <w:left w:val="none" w:sz="0" w:space="0" w:color="auto"/>
            <w:bottom w:val="none" w:sz="0" w:space="0" w:color="auto"/>
            <w:right w:val="none" w:sz="0" w:space="0" w:color="auto"/>
          </w:divBdr>
        </w:div>
      </w:divsChild>
    </w:div>
    <w:div w:id="1884097957">
      <w:bodyDiv w:val="1"/>
      <w:marLeft w:val="0"/>
      <w:marRight w:val="0"/>
      <w:marTop w:val="0"/>
      <w:marBottom w:val="0"/>
      <w:divBdr>
        <w:top w:val="none" w:sz="0" w:space="0" w:color="auto"/>
        <w:left w:val="none" w:sz="0" w:space="0" w:color="auto"/>
        <w:bottom w:val="none" w:sz="0" w:space="0" w:color="auto"/>
        <w:right w:val="none" w:sz="0" w:space="0" w:color="auto"/>
      </w:divBdr>
    </w:div>
    <w:div w:id="1884366055">
      <w:bodyDiv w:val="1"/>
      <w:marLeft w:val="0"/>
      <w:marRight w:val="0"/>
      <w:marTop w:val="0"/>
      <w:marBottom w:val="0"/>
      <w:divBdr>
        <w:top w:val="none" w:sz="0" w:space="0" w:color="auto"/>
        <w:left w:val="none" w:sz="0" w:space="0" w:color="auto"/>
        <w:bottom w:val="none" w:sz="0" w:space="0" w:color="auto"/>
        <w:right w:val="none" w:sz="0" w:space="0" w:color="auto"/>
      </w:divBdr>
    </w:div>
    <w:div w:id="1893691562">
      <w:bodyDiv w:val="1"/>
      <w:marLeft w:val="0"/>
      <w:marRight w:val="0"/>
      <w:marTop w:val="0"/>
      <w:marBottom w:val="0"/>
      <w:divBdr>
        <w:top w:val="none" w:sz="0" w:space="0" w:color="auto"/>
        <w:left w:val="none" w:sz="0" w:space="0" w:color="auto"/>
        <w:bottom w:val="none" w:sz="0" w:space="0" w:color="auto"/>
        <w:right w:val="none" w:sz="0" w:space="0" w:color="auto"/>
      </w:divBdr>
    </w:div>
    <w:div w:id="1897086211">
      <w:bodyDiv w:val="1"/>
      <w:marLeft w:val="0"/>
      <w:marRight w:val="0"/>
      <w:marTop w:val="0"/>
      <w:marBottom w:val="0"/>
      <w:divBdr>
        <w:top w:val="none" w:sz="0" w:space="0" w:color="auto"/>
        <w:left w:val="none" w:sz="0" w:space="0" w:color="auto"/>
        <w:bottom w:val="none" w:sz="0" w:space="0" w:color="auto"/>
        <w:right w:val="none" w:sz="0" w:space="0" w:color="auto"/>
      </w:divBdr>
    </w:div>
    <w:div w:id="1898003715">
      <w:marLeft w:val="0"/>
      <w:marRight w:val="0"/>
      <w:marTop w:val="0"/>
      <w:marBottom w:val="0"/>
      <w:divBdr>
        <w:top w:val="none" w:sz="0" w:space="0" w:color="auto"/>
        <w:left w:val="none" w:sz="0" w:space="0" w:color="auto"/>
        <w:bottom w:val="none" w:sz="0" w:space="0" w:color="auto"/>
        <w:right w:val="none" w:sz="0" w:space="0" w:color="auto"/>
      </w:divBdr>
    </w:div>
    <w:div w:id="1899171649">
      <w:bodyDiv w:val="1"/>
      <w:marLeft w:val="0"/>
      <w:marRight w:val="0"/>
      <w:marTop w:val="0"/>
      <w:marBottom w:val="0"/>
      <w:divBdr>
        <w:top w:val="none" w:sz="0" w:space="0" w:color="auto"/>
        <w:left w:val="none" w:sz="0" w:space="0" w:color="auto"/>
        <w:bottom w:val="none" w:sz="0" w:space="0" w:color="auto"/>
        <w:right w:val="none" w:sz="0" w:space="0" w:color="auto"/>
      </w:divBdr>
    </w:div>
    <w:div w:id="1899631913">
      <w:bodyDiv w:val="1"/>
      <w:marLeft w:val="0"/>
      <w:marRight w:val="0"/>
      <w:marTop w:val="0"/>
      <w:marBottom w:val="0"/>
      <w:divBdr>
        <w:top w:val="none" w:sz="0" w:space="0" w:color="auto"/>
        <w:left w:val="none" w:sz="0" w:space="0" w:color="auto"/>
        <w:bottom w:val="none" w:sz="0" w:space="0" w:color="auto"/>
        <w:right w:val="none" w:sz="0" w:space="0" w:color="auto"/>
      </w:divBdr>
    </w:div>
    <w:div w:id="1899783000">
      <w:bodyDiv w:val="1"/>
      <w:marLeft w:val="0"/>
      <w:marRight w:val="0"/>
      <w:marTop w:val="0"/>
      <w:marBottom w:val="0"/>
      <w:divBdr>
        <w:top w:val="none" w:sz="0" w:space="0" w:color="auto"/>
        <w:left w:val="none" w:sz="0" w:space="0" w:color="auto"/>
        <w:bottom w:val="none" w:sz="0" w:space="0" w:color="auto"/>
        <w:right w:val="none" w:sz="0" w:space="0" w:color="auto"/>
      </w:divBdr>
    </w:div>
    <w:div w:id="1901553958">
      <w:bodyDiv w:val="1"/>
      <w:marLeft w:val="0"/>
      <w:marRight w:val="0"/>
      <w:marTop w:val="0"/>
      <w:marBottom w:val="0"/>
      <w:divBdr>
        <w:top w:val="none" w:sz="0" w:space="0" w:color="auto"/>
        <w:left w:val="none" w:sz="0" w:space="0" w:color="auto"/>
        <w:bottom w:val="none" w:sz="0" w:space="0" w:color="auto"/>
        <w:right w:val="none" w:sz="0" w:space="0" w:color="auto"/>
      </w:divBdr>
    </w:div>
    <w:div w:id="1907061796">
      <w:bodyDiv w:val="1"/>
      <w:marLeft w:val="0"/>
      <w:marRight w:val="0"/>
      <w:marTop w:val="0"/>
      <w:marBottom w:val="0"/>
      <w:divBdr>
        <w:top w:val="none" w:sz="0" w:space="0" w:color="auto"/>
        <w:left w:val="none" w:sz="0" w:space="0" w:color="auto"/>
        <w:bottom w:val="none" w:sz="0" w:space="0" w:color="auto"/>
        <w:right w:val="none" w:sz="0" w:space="0" w:color="auto"/>
      </w:divBdr>
    </w:div>
    <w:div w:id="1910387362">
      <w:bodyDiv w:val="1"/>
      <w:marLeft w:val="0"/>
      <w:marRight w:val="0"/>
      <w:marTop w:val="0"/>
      <w:marBottom w:val="0"/>
      <w:divBdr>
        <w:top w:val="none" w:sz="0" w:space="0" w:color="auto"/>
        <w:left w:val="none" w:sz="0" w:space="0" w:color="auto"/>
        <w:bottom w:val="none" w:sz="0" w:space="0" w:color="auto"/>
        <w:right w:val="none" w:sz="0" w:space="0" w:color="auto"/>
      </w:divBdr>
    </w:div>
    <w:div w:id="1911496718">
      <w:bodyDiv w:val="1"/>
      <w:marLeft w:val="0"/>
      <w:marRight w:val="0"/>
      <w:marTop w:val="0"/>
      <w:marBottom w:val="0"/>
      <w:divBdr>
        <w:top w:val="none" w:sz="0" w:space="0" w:color="auto"/>
        <w:left w:val="none" w:sz="0" w:space="0" w:color="auto"/>
        <w:bottom w:val="none" w:sz="0" w:space="0" w:color="auto"/>
        <w:right w:val="none" w:sz="0" w:space="0" w:color="auto"/>
      </w:divBdr>
    </w:div>
    <w:div w:id="1911844605">
      <w:bodyDiv w:val="1"/>
      <w:marLeft w:val="0"/>
      <w:marRight w:val="0"/>
      <w:marTop w:val="0"/>
      <w:marBottom w:val="0"/>
      <w:divBdr>
        <w:top w:val="none" w:sz="0" w:space="0" w:color="auto"/>
        <w:left w:val="none" w:sz="0" w:space="0" w:color="auto"/>
        <w:bottom w:val="none" w:sz="0" w:space="0" w:color="auto"/>
        <w:right w:val="none" w:sz="0" w:space="0" w:color="auto"/>
      </w:divBdr>
    </w:div>
    <w:div w:id="1913462951">
      <w:bodyDiv w:val="1"/>
      <w:marLeft w:val="0"/>
      <w:marRight w:val="0"/>
      <w:marTop w:val="0"/>
      <w:marBottom w:val="0"/>
      <w:divBdr>
        <w:top w:val="none" w:sz="0" w:space="0" w:color="auto"/>
        <w:left w:val="none" w:sz="0" w:space="0" w:color="auto"/>
        <w:bottom w:val="none" w:sz="0" w:space="0" w:color="auto"/>
        <w:right w:val="none" w:sz="0" w:space="0" w:color="auto"/>
      </w:divBdr>
    </w:div>
    <w:div w:id="1914003731">
      <w:bodyDiv w:val="1"/>
      <w:marLeft w:val="0"/>
      <w:marRight w:val="0"/>
      <w:marTop w:val="0"/>
      <w:marBottom w:val="0"/>
      <w:divBdr>
        <w:top w:val="none" w:sz="0" w:space="0" w:color="auto"/>
        <w:left w:val="none" w:sz="0" w:space="0" w:color="auto"/>
        <w:bottom w:val="none" w:sz="0" w:space="0" w:color="auto"/>
        <w:right w:val="none" w:sz="0" w:space="0" w:color="auto"/>
      </w:divBdr>
    </w:div>
    <w:div w:id="1918710725">
      <w:bodyDiv w:val="1"/>
      <w:marLeft w:val="0"/>
      <w:marRight w:val="0"/>
      <w:marTop w:val="0"/>
      <w:marBottom w:val="0"/>
      <w:divBdr>
        <w:top w:val="none" w:sz="0" w:space="0" w:color="auto"/>
        <w:left w:val="none" w:sz="0" w:space="0" w:color="auto"/>
        <w:bottom w:val="none" w:sz="0" w:space="0" w:color="auto"/>
        <w:right w:val="none" w:sz="0" w:space="0" w:color="auto"/>
      </w:divBdr>
    </w:div>
    <w:div w:id="1919056173">
      <w:bodyDiv w:val="1"/>
      <w:marLeft w:val="0"/>
      <w:marRight w:val="0"/>
      <w:marTop w:val="0"/>
      <w:marBottom w:val="0"/>
      <w:divBdr>
        <w:top w:val="none" w:sz="0" w:space="0" w:color="auto"/>
        <w:left w:val="none" w:sz="0" w:space="0" w:color="auto"/>
        <w:bottom w:val="none" w:sz="0" w:space="0" w:color="auto"/>
        <w:right w:val="none" w:sz="0" w:space="0" w:color="auto"/>
      </w:divBdr>
    </w:div>
    <w:div w:id="1920285642">
      <w:bodyDiv w:val="1"/>
      <w:marLeft w:val="0"/>
      <w:marRight w:val="0"/>
      <w:marTop w:val="0"/>
      <w:marBottom w:val="0"/>
      <w:divBdr>
        <w:top w:val="none" w:sz="0" w:space="0" w:color="auto"/>
        <w:left w:val="none" w:sz="0" w:space="0" w:color="auto"/>
        <w:bottom w:val="none" w:sz="0" w:space="0" w:color="auto"/>
        <w:right w:val="none" w:sz="0" w:space="0" w:color="auto"/>
      </w:divBdr>
    </w:div>
    <w:div w:id="1922980842">
      <w:bodyDiv w:val="1"/>
      <w:marLeft w:val="0"/>
      <w:marRight w:val="0"/>
      <w:marTop w:val="0"/>
      <w:marBottom w:val="0"/>
      <w:divBdr>
        <w:top w:val="none" w:sz="0" w:space="0" w:color="auto"/>
        <w:left w:val="none" w:sz="0" w:space="0" w:color="auto"/>
        <w:bottom w:val="none" w:sz="0" w:space="0" w:color="auto"/>
        <w:right w:val="none" w:sz="0" w:space="0" w:color="auto"/>
      </w:divBdr>
    </w:div>
    <w:div w:id="1925911576">
      <w:bodyDiv w:val="1"/>
      <w:marLeft w:val="0"/>
      <w:marRight w:val="0"/>
      <w:marTop w:val="0"/>
      <w:marBottom w:val="0"/>
      <w:divBdr>
        <w:top w:val="none" w:sz="0" w:space="0" w:color="auto"/>
        <w:left w:val="none" w:sz="0" w:space="0" w:color="auto"/>
        <w:bottom w:val="none" w:sz="0" w:space="0" w:color="auto"/>
        <w:right w:val="none" w:sz="0" w:space="0" w:color="auto"/>
      </w:divBdr>
    </w:div>
    <w:div w:id="1928532427">
      <w:bodyDiv w:val="1"/>
      <w:marLeft w:val="0"/>
      <w:marRight w:val="0"/>
      <w:marTop w:val="0"/>
      <w:marBottom w:val="0"/>
      <w:divBdr>
        <w:top w:val="none" w:sz="0" w:space="0" w:color="auto"/>
        <w:left w:val="none" w:sz="0" w:space="0" w:color="auto"/>
        <w:bottom w:val="none" w:sz="0" w:space="0" w:color="auto"/>
        <w:right w:val="none" w:sz="0" w:space="0" w:color="auto"/>
      </w:divBdr>
    </w:div>
    <w:div w:id="1930309134">
      <w:bodyDiv w:val="1"/>
      <w:marLeft w:val="0"/>
      <w:marRight w:val="0"/>
      <w:marTop w:val="0"/>
      <w:marBottom w:val="0"/>
      <w:divBdr>
        <w:top w:val="none" w:sz="0" w:space="0" w:color="auto"/>
        <w:left w:val="none" w:sz="0" w:space="0" w:color="auto"/>
        <w:bottom w:val="none" w:sz="0" w:space="0" w:color="auto"/>
        <w:right w:val="none" w:sz="0" w:space="0" w:color="auto"/>
      </w:divBdr>
    </w:div>
    <w:div w:id="1930650583">
      <w:bodyDiv w:val="1"/>
      <w:marLeft w:val="0"/>
      <w:marRight w:val="0"/>
      <w:marTop w:val="0"/>
      <w:marBottom w:val="0"/>
      <w:divBdr>
        <w:top w:val="none" w:sz="0" w:space="0" w:color="auto"/>
        <w:left w:val="none" w:sz="0" w:space="0" w:color="auto"/>
        <w:bottom w:val="none" w:sz="0" w:space="0" w:color="auto"/>
        <w:right w:val="none" w:sz="0" w:space="0" w:color="auto"/>
      </w:divBdr>
    </w:div>
    <w:div w:id="1932270739">
      <w:bodyDiv w:val="1"/>
      <w:marLeft w:val="0"/>
      <w:marRight w:val="0"/>
      <w:marTop w:val="0"/>
      <w:marBottom w:val="0"/>
      <w:divBdr>
        <w:top w:val="none" w:sz="0" w:space="0" w:color="auto"/>
        <w:left w:val="none" w:sz="0" w:space="0" w:color="auto"/>
        <w:bottom w:val="none" w:sz="0" w:space="0" w:color="auto"/>
        <w:right w:val="none" w:sz="0" w:space="0" w:color="auto"/>
      </w:divBdr>
    </w:div>
    <w:div w:id="1933004939">
      <w:bodyDiv w:val="1"/>
      <w:marLeft w:val="0"/>
      <w:marRight w:val="0"/>
      <w:marTop w:val="0"/>
      <w:marBottom w:val="0"/>
      <w:divBdr>
        <w:top w:val="none" w:sz="0" w:space="0" w:color="auto"/>
        <w:left w:val="none" w:sz="0" w:space="0" w:color="auto"/>
        <w:bottom w:val="none" w:sz="0" w:space="0" w:color="auto"/>
        <w:right w:val="none" w:sz="0" w:space="0" w:color="auto"/>
      </w:divBdr>
      <w:divsChild>
        <w:div w:id="881328422">
          <w:marLeft w:val="480"/>
          <w:marRight w:val="0"/>
          <w:marTop w:val="0"/>
          <w:marBottom w:val="0"/>
          <w:divBdr>
            <w:top w:val="none" w:sz="0" w:space="0" w:color="auto"/>
            <w:left w:val="none" w:sz="0" w:space="0" w:color="auto"/>
            <w:bottom w:val="none" w:sz="0" w:space="0" w:color="auto"/>
            <w:right w:val="none" w:sz="0" w:space="0" w:color="auto"/>
          </w:divBdr>
        </w:div>
        <w:div w:id="120922998">
          <w:marLeft w:val="480"/>
          <w:marRight w:val="0"/>
          <w:marTop w:val="0"/>
          <w:marBottom w:val="0"/>
          <w:divBdr>
            <w:top w:val="none" w:sz="0" w:space="0" w:color="auto"/>
            <w:left w:val="none" w:sz="0" w:space="0" w:color="auto"/>
            <w:bottom w:val="none" w:sz="0" w:space="0" w:color="auto"/>
            <w:right w:val="none" w:sz="0" w:space="0" w:color="auto"/>
          </w:divBdr>
        </w:div>
        <w:div w:id="188762640">
          <w:marLeft w:val="480"/>
          <w:marRight w:val="0"/>
          <w:marTop w:val="0"/>
          <w:marBottom w:val="0"/>
          <w:divBdr>
            <w:top w:val="none" w:sz="0" w:space="0" w:color="auto"/>
            <w:left w:val="none" w:sz="0" w:space="0" w:color="auto"/>
            <w:bottom w:val="none" w:sz="0" w:space="0" w:color="auto"/>
            <w:right w:val="none" w:sz="0" w:space="0" w:color="auto"/>
          </w:divBdr>
        </w:div>
        <w:div w:id="1612739904">
          <w:marLeft w:val="480"/>
          <w:marRight w:val="0"/>
          <w:marTop w:val="0"/>
          <w:marBottom w:val="0"/>
          <w:divBdr>
            <w:top w:val="none" w:sz="0" w:space="0" w:color="auto"/>
            <w:left w:val="none" w:sz="0" w:space="0" w:color="auto"/>
            <w:bottom w:val="none" w:sz="0" w:space="0" w:color="auto"/>
            <w:right w:val="none" w:sz="0" w:space="0" w:color="auto"/>
          </w:divBdr>
        </w:div>
        <w:div w:id="1103576062">
          <w:marLeft w:val="480"/>
          <w:marRight w:val="0"/>
          <w:marTop w:val="0"/>
          <w:marBottom w:val="0"/>
          <w:divBdr>
            <w:top w:val="none" w:sz="0" w:space="0" w:color="auto"/>
            <w:left w:val="none" w:sz="0" w:space="0" w:color="auto"/>
            <w:bottom w:val="none" w:sz="0" w:space="0" w:color="auto"/>
            <w:right w:val="none" w:sz="0" w:space="0" w:color="auto"/>
          </w:divBdr>
        </w:div>
        <w:div w:id="660930737">
          <w:marLeft w:val="480"/>
          <w:marRight w:val="0"/>
          <w:marTop w:val="0"/>
          <w:marBottom w:val="0"/>
          <w:divBdr>
            <w:top w:val="none" w:sz="0" w:space="0" w:color="auto"/>
            <w:left w:val="none" w:sz="0" w:space="0" w:color="auto"/>
            <w:bottom w:val="none" w:sz="0" w:space="0" w:color="auto"/>
            <w:right w:val="none" w:sz="0" w:space="0" w:color="auto"/>
          </w:divBdr>
        </w:div>
        <w:div w:id="546718162">
          <w:marLeft w:val="480"/>
          <w:marRight w:val="0"/>
          <w:marTop w:val="0"/>
          <w:marBottom w:val="0"/>
          <w:divBdr>
            <w:top w:val="none" w:sz="0" w:space="0" w:color="auto"/>
            <w:left w:val="none" w:sz="0" w:space="0" w:color="auto"/>
            <w:bottom w:val="none" w:sz="0" w:space="0" w:color="auto"/>
            <w:right w:val="none" w:sz="0" w:space="0" w:color="auto"/>
          </w:divBdr>
        </w:div>
        <w:div w:id="637611738">
          <w:marLeft w:val="480"/>
          <w:marRight w:val="0"/>
          <w:marTop w:val="0"/>
          <w:marBottom w:val="0"/>
          <w:divBdr>
            <w:top w:val="none" w:sz="0" w:space="0" w:color="auto"/>
            <w:left w:val="none" w:sz="0" w:space="0" w:color="auto"/>
            <w:bottom w:val="none" w:sz="0" w:space="0" w:color="auto"/>
            <w:right w:val="none" w:sz="0" w:space="0" w:color="auto"/>
          </w:divBdr>
        </w:div>
        <w:div w:id="1839538478">
          <w:marLeft w:val="480"/>
          <w:marRight w:val="0"/>
          <w:marTop w:val="0"/>
          <w:marBottom w:val="0"/>
          <w:divBdr>
            <w:top w:val="none" w:sz="0" w:space="0" w:color="auto"/>
            <w:left w:val="none" w:sz="0" w:space="0" w:color="auto"/>
            <w:bottom w:val="none" w:sz="0" w:space="0" w:color="auto"/>
            <w:right w:val="none" w:sz="0" w:space="0" w:color="auto"/>
          </w:divBdr>
        </w:div>
        <w:div w:id="2144810426">
          <w:marLeft w:val="480"/>
          <w:marRight w:val="0"/>
          <w:marTop w:val="0"/>
          <w:marBottom w:val="0"/>
          <w:divBdr>
            <w:top w:val="none" w:sz="0" w:space="0" w:color="auto"/>
            <w:left w:val="none" w:sz="0" w:space="0" w:color="auto"/>
            <w:bottom w:val="none" w:sz="0" w:space="0" w:color="auto"/>
            <w:right w:val="none" w:sz="0" w:space="0" w:color="auto"/>
          </w:divBdr>
        </w:div>
        <w:div w:id="1108693426">
          <w:marLeft w:val="480"/>
          <w:marRight w:val="0"/>
          <w:marTop w:val="0"/>
          <w:marBottom w:val="0"/>
          <w:divBdr>
            <w:top w:val="none" w:sz="0" w:space="0" w:color="auto"/>
            <w:left w:val="none" w:sz="0" w:space="0" w:color="auto"/>
            <w:bottom w:val="none" w:sz="0" w:space="0" w:color="auto"/>
            <w:right w:val="none" w:sz="0" w:space="0" w:color="auto"/>
          </w:divBdr>
        </w:div>
        <w:div w:id="743531213">
          <w:marLeft w:val="480"/>
          <w:marRight w:val="0"/>
          <w:marTop w:val="0"/>
          <w:marBottom w:val="0"/>
          <w:divBdr>
            <w:top w:val="none" w:sz="0" w:space="0" w:color="auto"/>
            <w:left w:val="none" w:sz="0" w:space="0" w:color="auto"/>
            <w:bottom w:val="none" w:sz="0" w:space="0" w:color="auto"/>
            <w:right w:val="none" w:sz="0" w:space="0" w:color="auto"/>
          </w:divBdr>
        </w:div>
        <w:div w:id="2119642879">
          <w:marLeft w:val="480"/>
          <w:marRight w:val="0"/>
          <w:marTop w:val="0"/>
          <w:marBottom w:val="0"/>
          <w:divBdr>
            <w:top w:val="none" w:sz="0" w:space="0" w:color="auto"/>
            <w:left w:val="none" w:sz="0" w:space="0" w:color="auto"/>
            <w:bottom w:val="none" w:sz="0" w:space="0" w:color="auto"/>
            <w:right w:val="none" w:sz="0" w:space="0" w:color="auto"/>
          </w:divBdr>
        </w:div>
        <w:div w:id="2037265893">
          <w:marLeft w:val="480"/>
          <w:marRight w:val="0"/>
          <w:marTop w:val="0"/>
          <w:marBottom w:val="0"/>
          <w:divBdr>
            <w:top w:val="none" w:sz="0" w:space="0" w:color="auto"/>
            <w:left w:val="none" w:sz="0" w:space="0" w:color="auto"/>
            <w:bottom w:val="none" w:sz="0" w:space="0" w:color="auto"/>
            <w:right w:val="none" w:sz="0" w:space="0" w:color="auto"/>
          </w:divBdr>
        </w:div>
        <w:div w:id="508953215">
          <w:marLeft w:val="480"/>
          <w:marRight w:val="0"/>
          <w:marTop w:val="0"/>
          <w:marBottom w:val="0"/>
          <w:divBdr>
            <w:top w:val="none" w:sz="0" w:space="0" w:color="auto"/>
            <w:left w:val="none" w:sz="0" w:space="0" w:color="auto"/>
            <w:bottom w:val="none" w:sz="0" w:space="0" w:color="auto"/>
            <w:right w:val="none" w:sz="0" w:space="0" w:color="auto"/>
          </w:divBdr>
        </w:div>
        <w:div w:id="1017806771">
          <w:marLeft w:val="480"/>
          <w:marRight w:val="0"/>
          <w:marTop w:val="0"/>
          <w:marBottom w:val="0"/>
          <w:divBdr>
            <w:top w:val="none" w:sz="0" w:space="0" w:color="auto"/>
            <w:left w:val="none" w:sz="0" w:space="0" w:color="auto"/>
            <w:bottom w:val="none" w:sz="0" w:space="0" w:color="auto"/>
            <w:right w:val="none" w:sz="0" w:space="0" w:color="auto"/>
          </w:divBdr>
        </w:div>
        <w:div w:id="357387863">
          <w:marLeft w:val="480"/>
          <w:marRight w:val="0"/>
          <w:marTop w:val="0"/>
          <w:marBottom w:val="0"/>
          <w:divBdr>
            <w:top w:val="none" w:sz="0" w:space="0" w:color="auto"/>
            <w:left w:val="none" w:sz="0" w:space="0" w:color="auto"/>
            <w:bottom w:val="none" w:sz="0" w:space="0" w:color="auto"/>
            <w:right w:val="none" w:sz="0" w:space="0" w:color="auto"/>
          </w:divBdr>
        </w:div>
        <w:div w:id="2098552277">
          <w:marLeft w:val="480"/>
          <w:marRight w:val="0"/>
          <w:marTop w:val="0"/>
          <w:marBottom w:val="0"/>
          <w:divBdr>
            <w:top w:val="none" w:sz="0" w:space="0" w:color="auto"/>
            <w:left w:val="none" w:sz="0" w:space="0" w:color="auto"/>
            <w:bottom w:val="none" w:sz="0" w:space="0" w:color="auto"/>
            <w:right w:val="none" w:sz="0" w:space="0" w:color="auto"/>
          </w:divBdr>
        </w:div>
        <w:div w:id="1685473834">
          <w:marLeft w:val="480"/>
          <w:marRight w:val="0"/>
          <w:marTop w:val="0"/>
          <w:marBottom w:val="0"/>
          <w:divBdr>
            <w:top w:val="none" w:sz="0" w:space="0" w:color="auto"/>
            <w:left w:val="none" w:sz="0" w:space="0" w:color="auto"/>
            <w:bottom w:val="none" w:sz="0" w:space="0" w:color="auto"/>
            <w:right w:val="none" w:sz="0" w:space="0" w:color="auto"/>
          </w:divBdr>
        </w:div>
        <w:div w:id="964315769">
          <w:marLeft w:val="480"/>
          <w:marRight w:val="0"/>
          <w:marTop w:val="0"/>
          <w:marBottom w:val="0"/>
          <w:divBdr>
            <w:top w:val="none" w:sz="0" w:space="0" w:color="auto"/>
            <w:left w:val="none" w:sz="0" w:space="0" w:color="auto"/>
            <w:bottom w:val="none" w:sz="0" w:space="0" w:color="auto"/>
            <w:right w:val="none" w:sz="0" w:space="0" w:color="auto"/>
          </w:divBdr>
        </w:div>
        <w:div w:id="818116261">
          <w:marLeft w:val="480"/>
          <w:marRight w:val="0"/>
          <w:marTop w:val="0"/>
          <w:marBottom w:val="0"/>
          <w:divBdr>
            <w:top w:val="none" w:sz="0" w:space="0" w:color="auto"/>
            <w:left w:val="none" w:sz="0" w:space="0" w:color="auto"/>
            <w:bottom w:val="none" w:sz="0" w:space="0" w:color="auto"/>
            <w:right w:val="none" w:sz="0" w:space="0" w:color="auto"/>
          </w:divBdr>
        </w:div>
        <w:div w:id="810902710">
          <w:marLeft w:val="480"/>
          <w:marRight w:val="0"/>
          <w:marTop w:val="0"/>
          <w:marBottom w:val="0"/>
          <w:divBdr>
            <w:top w:val="none" w:sz="0" w:space="0" w:color="auto"/>
            <w:left w:val="none" w:sz="0" w:space="0" w:color="auto"/>
            <w:bottom w:val="none" w:sz="0" w:space="0" w:color="auto"/>
            <w:right w:val="none" w:sz="0" w:space="0" w:color="auto"/>
          </w:divBdr>
        </w:div>
        <w:div w:id="1356031462">
          <w:marLeft w:val="480"/>
          <w:marRight w:val="0"/>
          <w:marTop w:val="0"/>
          <w:marBottom w:val="0"/>
          <w:divBdr>
            <w:top w:val="none" w:sz="0" w:space="0" w:color="auto"/>
            <w:left w:val="none" w:sz="0" w:space="0" w:color="auto"/>
            <w:bottom w:val="none" w:sz="0" w:space="0" w:color="auto"/>
            <w:right w:val="none" w:sz="0" w:space="0" w:color="auto"/>
          </w:divBdr>
        </w:div>
        <w:div w:id="1406101954">
          <w:marLeft w:val="480"/>
          <w:marRight w:val="0"/>
          <w:marTop w:val="0"/>
          <w:marBottom w:val="0"/>
          <w:divBdr>
            <w:top w:val="none" w:sz="0" w:space="0" w:color="auto"/>
            <w:left w:val="none" w:sz="0" w:space="0" w:color="auto"/>
            <w:bottom w:val="none" w:sz="0" w:space="0" w:color="auto"/>
            <w:right w:val="none" w:sz="0" w:space="0" w:color="auto"/>
          </w:divBdr>
        </w:div>
        <w:div w:id="1710644000">
          <w:marLeft w:val="480"/>
          <w:marRight w:val="0"/>
          <w:marTop w:val="0"/>
          <w:marBottom w:val="0"/>
          <w:divBdr>
            <w:top w:val="none" w:sz="0" w:space="0" w:color="auto"/>
            <w:left w:val="none" w:sz="0" w:space="0" w:color="auto"/>
            <w:bottom w:val="none" w:sz="0" w:space="0" w:color="auto"/>
            <w:right w:val="none" w:sz="0" w:space="0" w:color="auto"/>
          </w:divBdr>
        </w:div>
        <w:div w:id="2086686172">
          <w:marLeft w:val="480"/>
          <w:marRight w:val="0"/>
          <w:marTop w:val="0"/>
          <w:marBottom w:val="0"/>
          <w:divBdr>
            <w:top w:val="none" w:sz="0" w:space="0" w:color="auto"/>
            <w:left w:val="none" w:sz="0" w:space="0" w:color="auto"/>
            <w:bottom w:val="none" w:sz="0" w:space="0" w:color="auto"/>
            <w:right w:val="none" w:sz="0" w:space="0" w:color="auto"/>
          </w:divBdr>
        </w:div>
        <w:div w:id="104006694">
          <w:marLeft w:val="480"/>
          <w:marRight w:val="0"/>
          <w:marTop w:val="0"/>
          <w:marBottom w:val="0"/>
          <w:divBdr>
            <w:top w:val="none" w:sz="0" w:space="0" w:color="auto"/>
            <w:left w:val="none" w:sz="0" w:space="0" w:color="auto"/>
            <w:bottom w:val="none" w:sz="0" w:space="0" w:color="auto"/>
            <w:right w:val="none" w:sz="0" w:space="0" w:color="auto"/>
          </w:divBdr>
        </w:div>
        <w:div w:id="842552170">
          <w:marLeft w:val="480"/>
          <w:marRight w:val="0"/>
          <w:marTop w:val="0"/>
          <w:marBottom w:val="0"/>
          <w:divBdr>
            <w:top w:val="none" w:sz="0" w:space="0" w:color="auto"/>
            <w:left w:val="none" w:sz="0" w:space="0" w:color="auto"/>
            <w:bottom w:val="none" w:sz="0" w:space="0" w:color="auto"/>
            <w:right w:val="none" w:sz="0" w:space="0" w:color="auto"/>
          </w:divBdr>
        </w:div>
        <w:div w:id="469713143">
          <w:marLeft w:val="480"/>
          <w:marRight w:val="0"/>
          <w:marTop w:val="0"/>
          <w:marBottom w:val="0"/>
          <w:divBdr>
            <w:top w:val="none" w:sz="0" w:space="0" w:color="auto"/>
            <w:left w:val="none" w:sz="0" w:space="0" w:color="auto"/>
            <w:bottom w:val="none" w:sz="0" w:space="0" w:color="auto"/>
            <w:right w:val="none" w:sz="0" w:space="0" w:color="auto"/>
          </w:divBdr>
        </w:div>
        <w:div w:id="1617440306">
          <w:marLeft w:val="480"/>
          <w:marRight w:val="0"/>
          <w:marTop w:val="0"/>
          <w:marBottom w:val="0"/>
          <w:divBdr>
            <w:top w:val="none" w:sz="0" w:space="0" w:color="auto"/>
            <w:left w:val="none" w:sz="0" w:space="0" w:color="auto"/>
            <w:bottom w:val="none" w:sz="0" w:space="0" w:color="auto"/>
            <w:right w:val="none" w:sz="0" w:space="0" w:color="auto"/>
          </w:divBdr>
        </w:div>
        <w:div w:id="1025059160">
          <w:marLeft w:val="480"/>
          <w:marRight w:val="0"/>
          <w:marTop w:val="0"/>
          <w:marBottom w:val="0"/>
          <w:divBdr>
            <w:top w:val="none" w:sz="0" w:space="0" w:color="auto"/>
            <w:left w:val="none" w:sz="0" w:space="0" w:color="auto"/>
            <w:bottom w:val="none" w:sz="0" w:space="0" w:color="auto"/>
            <w:right w:val="none" w:sz="0" w:space="0" w:color="auto"/>
          </w:divBdr>
        </w:div>
        <w:div w:id="844242952">
          <w:marLeft w:val="480"/>
          <w:marRight w:val="0"/>
          <w:marTop w:val="0"/>
          <w:marBottom w:val="0"/>
          <w:divBdr>
            <w:top w:val="none" w:sz="0" w:space="0" w:color="auto"/>
            <w:left w:val="none" w:sz="0" w:space="0" w:color="auto"/>
            <w:bottom w:val="none" w:sz="0" w:space="0" w:color="auto"/>
            <w:right w:val="none" w:sz="0" w:space="0" w:color="auto"/>
          </w:divBdr>
        </w:div>
        <w:div w:id="1830704703">
          <w:marLeft w:val="480"/>
          <w:marRight w:val="0"/>
          <w:marTop w:val="0"/>
          <w:marBottom w:val="0"/>
          <w:divBdr>
            <w:top w:val="none" w:sz="0" w:space="0" w:color="auto"/>
            <w:left w:val="none" w:sz="0" w:space="0" w:color="auto"/>
            <w:bottom w:val="none" w:sz="0" w:space="0" w:color="auto"/>
            <w:right w:val="none" w:sz="0" w:space="0" w:color="auto"/>
          </w:divBdr>
        </w:div>
        <w:div w:id="1635409202">
          <w:marLeft w:val="480"/>
          <w:marRight w:val="0"/>
          <w:marTop w:val="0"/>
          <w:marBottom w:val="0"/>
          <w:divBdr>
            <w:top w:val="none" w:sz="0" w:space="0" w:color="auto"/>
            <w:left w:val="none" w:sz="0" w:space="0" w:color="auto"/>
            <w:bottom w:val="none" w:sz="0" w:space="0" w:color="auto"/>
            <w:right w:val="none" w:sz="0" w:space="0" w:color="auto"/>
          </w:divBdr>
        </w:div>
        <w:div w:id="1666057267">
          <w:marLeft w:val="480"/>
          <w:marRight w:val="0"/>
          <w:marTop w:val="0"/>
          <w:marBottom w:val="0"/>
          <w:divBdr>
            <w:top w:val="none" w:sz="0" w:space="0" w:color="auto"/>
            <w:left w:val="none" w:sz="0" w:space="0" w:color="auto"/>
            <w:bottom w:val="none" w:sz="0" w:space="0" w:color="auto"/>
            <w:right w:val="none" w:sz="0" w:space="0" w:color="auto"/>
          </w:divBdr>
        </w:div>
        <w:div w:id="768309720">
          <w:marLeft w:val="480"/>
          <w:marRight w:val="0"/>
          <w:marTop w:val="0"/>
          <w:marBottom w:val="0"/>
          <w:divBdr>
            <w:top w:val="none" w:sz="0" w:space="0" w:color="auto"/>
            <w:left w:val="none" w:sz="0" w:space="0" w:color="auto"/>
            <w:bottom w:val="none" w:sz="0" w:space="0" w:color="auto"/>
            <w:right w:val="none" w:sz="0" w:space="0" w:color="auto"/>
          </w:divBdr>
        </w:div>
        <w:div w:id="1944265303">
          <w:marLeft w:val="480"/>
          <w:marRight w:val="0"/>
          <w:marTop w:val="0"/>
          <w:marBottom w:val="0"/>
          <w:divBdr>
            <w:top w:val="none" w:sz="0" w:space="0" w:color="auto"/>
            <w:left w:val="none" w:sz="0" w:space="0" w:color="auto"/>
            <w:bottom w:val="none" w:sz="0" w:space="0" w:color="auto"/>
            <w:right w:val="none" w:sz="0" w:space="0" w:color="auto"/>
          </w:divBdr>
        </w:div>
        <w:div w:id="1902250786">
          <w:marLeft w:val="480"/>
          <w:marRight w:val="0"/>
          <w:marTop w:val="0"/>
          <w:marBottom w:val="0"/>
          <w:divBdr>
            <w:top w:val="none" w:sz="0" w:space="0" w:color="auto"/>
            <w:left w:val="none" w:sz="0" w:space="0" w:color="auto"/>
            <w:bottom w:val="none" w:sz="0" w:space="0" w:color="auto"/>
            <w:right w:val="none" w:sz="0" w:space="0" w:color="auto"/>
          </w:divBdr>
        </w:div>
        <w:div w:id="510218287">
          <w:marLeft w:val="480"/>
          <w:marRight w:val="0"/>
          <w:marTop w:val="0"/>
          <w:marBottom w:val="0"/>
          <w:divBdr>
            <w:top w:val="none" w:sz="0" w:space="0" w:color="auto"/>
            <w:left w:val="none" w:sz="0" w:space="0" w:color="auto"/>
            <w:bottom w:val="none" w:sz="0" w:space="0" w:color="auto"/>
            <w:right w:val="none" w:sz="0" w:space="0" w:color="auto"/>
          </w:divBdr>
        </w:div>
        <w:div w:id="1167096098">
          <w:marLeft w:val="480"/>
          <w:marRight w:val="0"/>
          <w:marTop w:val="0"/>
          <w:marBottom w:val="0"/>
          <w:divBdr>
            <w:top w:val="none" w:sz="0" w:space="0" w:color="auto"/>
            <w:left w:val="none" w:sz="0" w:space="0" w:color="auto"/>
            <w:bottom w:val="none" w:sz="0" w:space="0" w:color="auto"/>
            <w:right w:val="none" w:sz="0" w:space="0" w:color="auto"/>
          </w:divBdr>
        </w:div>
        <w:div w:id="1112359629">
          <w:marLeft w:val="480"/>
          <w:marRight w:val="0"/>
          <w:marTop w:val="0"/>
          <w:marBottom w:val="0"/>
          <w:divBdr>
            <w:top w:val="none" w:sz="0" w:space="0" w:color="auto"/>
            <w:left w:val="none" w:sz="0" w:space="0" w:color="auto"/>
            <w:bottom w:val="none" w:sz="0" w:space="0" w:color="auto"/>
            <w:right w:val="none" w:sz="0" w:space="0" w:color="auto"/>
          </w:divBdr>
        </w:div>
        <w:div w:id="1400054391">
          <w:marLeft w:val="480"/>
          <w:marRight w:val="0"/>
          <w:marTop w:val="0"/>
          <w:marBottom w:val="0"/>
          <w:divBdr>
            <w:top w:val="none" w:sz="0" w:space="0" w:color="auto"/>
            <w:left w:val="none" w:sz="0" w:space="0" w:color="auto"/>
            <w:bottom w:val="none" w:sz="0" w:space="0" w:color="auto"/>
            <w:right w:val="none" w:sz="0" w:space="0" w:color="auto"/>
          </w:divBdr>
        </w:div>
        <w:div w:id="1410075293">
          <w:marLeft w:val="480"/>
          <w:marRight w:val="0"/>
          <w:marTop w:val="0"/>
          <w:marBottom w:val="0"/>
          <w:divBdr>
            <w:top w:val="none" w:sz="0" w:space="0" w:color="auto"/>
            <w:left w:val="none" w:sz="0" w:space="0" w:color="auto"/>
            <w:bottom w:val="none" w:sz="0" w:space="0" w:color="auto"/>
            <w:right w:val="none" w:sz="0" w:space="0" w:color="auto"/>
          </w:divBdr>
        </w:div>
        <w:div w:id="882131532">
          <w:marLeft w:val="480"/>
          <w:marRight w:val="0"/>
          <w:marTop w:val="0"/>
          <w:marBottom w:val="0"/>
          <w:divBdr>
            <w:top w:val="none" w:sz="0" w:space="0" w:color="auto"/>
            <w:left w:val="none" w:sz="0" w:space="0" w:color="auto"/>
            <w:bottom w:val="none" w:sz="0" w:space="0" w:color="auto"/>
            <w:right w:val="none" w:sz="0" w:space="0" w:color="auto"/>
          </w:divBdr>
        </w:div>
        <w:div w:id="2006785235">
          <w:marLeft w:val="480"/>
          <w:marRight w:val="0"/>
          <w:marTop w:val="0"/>
          <w:marBottom w:val="0"/>
          <w:divBdr>
            <w:top w:val="none" w:sz="0" w:space="0" w:color="auto"/>
            <w:left w:val="none" w:sz="0" w:space="0" w:color="auto"/>
            <w:bottom w:val="none" w:sz="0" w:space="0" w:color="auto"/>
            <w:right w:val="none" w:sz="0" w:space="0" w:color="auto"/>
          </w:divBdr>
        </w:div>
        <w:div w:id="1826582797">
          <w:marLeft w:val="480"/>
          <w:marRight w:val="0"/>
          <w:marTop w:val="0"/>
          <w:marBottom w:val="0"/>
          <w:divBdr>
            <w:top w:val="none" w:sz="0" w:space="0" w:color="auto"/>
            <w:left w:val="none" w:sz="0" w:space="0" w:color="auto"/>
            <w:bottom w:val="none" w:sz="0" w:space="0" w:color="auto"/>
            <w:right w:val="none" w:sz="0" w:space="0" w:color="auto"/>
          </w:divBdr>
        </w:div>
        <w:div w:id="962275191">
          <w:marLeft w:val="480"/>
          <w:marRight w:val="0"/>
          <w:marTop w:val="0"/>
          <w:marBottom w:val="0"/>
          <w:divBdr>
            <w:top w:val="none" w:sz="0" w:space="0" w:color="auto"/>
            <w:left w:val="none" w:sz="0" w:space="0" w:color="auto"/>
            <w:bottom w:val="none" w:sz="0" w:space="0" w:color="auto"/>
            <w:right w:val="none" w:sz="0" w:space="0" w:color="auto"/>
          </w:divBdr>
        </w:div>
        <w:div w:id="97529147">
          <w:marLeft w:val="480"/>
          <w:marRight w:val="0"/>
          <w:marTop w:val="0"/>
          <w:marBottom w:val="0"/>
          <w:divBdr>
            <w:top w:val="none" w:sz="0" w:space="0" w:color="auto"/>
            <w:left w:val="none" w:sz="0" w:space="0" w:color="auto"/>
            <w:bottom w:val="none" w:sz="0" w:space="0" w:color="auto"/>
            <w:right w:val="none" w:sz="0" w:space="0" w:color="auto"/>
          </w:divBdr>
        </w:div>
        <w:div w:id="1160543524">
          <w:marLeft w:val="480"/>
          <w:marRight w:val="0"/>
          <w:marTop w:val="0"/>
          <w:marBottom w:val="0"/>
          <w:divBdr>
            <w:top w:val="none" w:sz="0" w:space="0" w:color="auto"/>
            <w:left w:val="none" w:sz="0" w:space="0" w:color="auto"/>
            <w:bottom w:val="none" w:sz="0" w:space="0" w:color="auto"/>
            <w:right w:val="none" w:sz="0" w:space="0" w:color="auto"/>
          </w:divBdr>
        </w:div>
        <w:div w:id="1845508614">
          <w:marLeft w:val="480"/>
          <w:marRight w:val="0"/>
          <w:marTop w:val="0"/>
          <w:marBottom w:val="0"/>
          <w:divBdr>
            <w:top w:val="none" w:sz="0" w:space="0" w:color="auto"/>
            <w:left w:val="none" w:sz="0" w:space="0" w:color="auto"/>
            <w:bottom w:val="none" w:sz="0" w:space="0" w:color="auto"/>
            <w:right w:val="none" w:sz="0" w:space="0" w:color="auto"/>
          </w:divBdr>
        </w:div>
        <w:div w:id="373390717">
          <w:marLeft w:val="480"/>
          <w:marRight w:val="0"/>
          <w:marTop w:val="0"/>
          <w:marBottom w:val="0"/>
          <w:divBdr>
            <w:top w:val="none" w:sz="0" w:space="0" w:color="auto"/>
            <w:left w:val="none" w:sz="0" w:space="0" w:color="auto"/>
            <w:bottom w:val="none" w:sz="0" w:space="0" w:color="auto"/>
            <w:right w:val="none" w:sz="0" w:space="0" w:color="auto"/>
          </w:divBdr>
        </w:div>
        <w:div w:id="1673290328">
          <w:marLeft w:val="480"/>
          <w:marRight w:val="0"/>
          <w:marTop w:val="0"/>
          <w:marBottom w:val="0"/>
          <w:divBdr>
            <w:top w:val="none" w:sz="0" w:space="0" w:color="auto"/>
            <w:left w:val="none" w:sz="0" w:space="0" w:color="auto"/>
            <w:bottom w:val="none" w:sz="0" w:space="0" w:color="auto"/>
            <w:right w:val="none" w:sz="0" w:space="0" w:color="auto"/>
          </w:divBdr>
        </w:div>
        <w:div w:id="1792017479">
          <w:marLeft w:val="480"/>
          <w:marRight w:val="0"/>
          <w:marTop w:val="0"/>
          <w:marBottom w:val="0"/>
          <w:divBdr>
            <w:top w:val="none" w:sz="0" w:space="0" w:color="auto"/>
            <w:left w:val="none" w:sz="0" w:space="0" w:color="auto"/>
            <w:bottom w:val="none" w:sz="0" w:space="0" w:color="auto"/>
            <w:right w:val="none" w:sz="0" w:space="0" w:color="auto"/>
          </w:divBdr>
        </w:div>
        <w:div w:id="307630300">
          <w:marLeft w:val="480"/>
          <w:marRight w:val="0"/>
          <w:marTop w:val="0"/>
          <w:marBottom w:val="0"/>
          <w:divBdr>
            <w:top w:val="none" w:sz="0" w:space="0" w:color="auto"/>
            <w:left w:val="none" w:sz="0" w:space="0" w:color="auto"/>
            <w:bottom w:val="none" w:sz="0" w:space="0" w:color="auto"/>
            <w:right w:val="none" w:sz="0" w:space="0" w:color="auto"/>
          </w:divBdr>
        </w:div>
        <w:div w:id="1313221215">
          <w:marLeft w:val="480"/>
          <w:marRight w:val="0"/>
          <w:marTop w:val="0"/>
          <w:marBottom w:val="0"/>
          <w:divBdr>
            <w:top w:val="none" w:sz="0" w:space="0" w:color="auto"/>
            <w:left w:val="none" w:sz="0" w:space="0" w:color="auto"/>
            <w:bottom w:val="none" w:sz="0" w:space="0" w:color="auto"/>
            <w:right w:val="none" w:sz="0" w:space="0" w:color="auto"/>
          </w:divBdr>
        </w:div>
        <w:div w:id="568812076">
          <w:marLeft w:val="480"/>
          <w:marRight w:val="0"/>
          <w:marTop w:val="0"/>
          <w:marBottom w:val="0"/>
          <w:divBdr>
            <w:top w:val="none" w:sz="0" w:space="0" w:color="auto"/>
            <w:left w:val="none" w:sz="0" w:space="0" w:color="auto"/>
            <w:bottom w:val="none" w:sz="0" w:space="0" w:color="auto"/>
            <w:right w:val="none" w:sz="0" w:space="0" w:color="auto"/>
          </w:divBdr>
        </w:div>
        <w:div w:id="1694064157">
          <w:marLeft w:val="480"/>
          <w:marRight w:val="0"/>
          <w:marTop w:val="0"/>
          <w:marBottom w:val="0"/>
          <w:divBdr>
            <w:top w:val="none" w:sz="0" w:space="0" w:color="auto"/>
            <w:left w:val="none" w:sz="0" w:space="0" w:color="auto"/>
            <w:bottom w:val="none" w:sz="0" w:space="0" w:color="auto"/>
            <w:right w:val="none" w:sz="0" w:space="0" w:color="auto"/>
          </w:divBdr>
        </w:div>
        <w:div w:id="484975833">
          <w:marLeft w:val="480"/>
          <w:marRight w:val="0"/>
          <w:marTop w:val="0"/>
          <w:marBottom w:val="0"/>
          <w:divBdr>
            <w:top w:val="none" w:sz="0" w:space="0" w:color="auto"/>
            <w:left w:val="none" w:sz="0" w:space="0" w:color="auto"/>
            <w:bottom w:val="none" w:sz="0" w:space="0" w:color="auto"/>
            <w:right w:val="none" w:sz="0" w:space="0" w:color="auto"/>
          </w:divBdr>
        </w:div>
        <w:div w:id="786045314">
          <w:marLeft w:val="480"/>
          <w:marRight w:val="0"/>
          <w:marTop w:val="0"/>
          <w:marBottom w:val="0"/>
          <w:divBdr>
            <w:top w:val="none" w:sz="0" w:space="0" w:color="auto"/>
            <w:left w:val="none" w:sz="0" w:space="0" w:color="auto"/>
            <w:bottom w:val="none" w:sz="0" w:space="0" w:color="auto"/>
            <w:right w:val="none" w:sz="0" w:space="0" w:color="auto"/>
          </w:divBdr>
        </w:div>
        <w:div w:id="486899368">
          <w:marLeft w:val="480"/>
          <w:marRight w:val="0"/>
          <w:marTop w:val="0"/>
          <w:marBottom w:val="0"/>
          <w:divBdr>
            <w:top w:val="none" w:sz="0" w:space="0" w:color="auto"/>
            <w:left w:val="none" w:sz="0" w:space="0" w:color="auto"/>
            <w:bottom w:val="none" w:sz="0" w:space="0" w:color="auto"/>
            <w:right w:val="none" w:sz="0" w:space="0" w:color="auto"/>
          </w:divBdr>
        </w:div>
        <w:div w:id="423189446">
          <w:marLeft w:val="480"/>
          <w:marRight w:val="0"/>
          <w:marTop w:val="0"/>
          <w:marBottom w:val="0"/>
          <w:divBdr>
            <w:top w:val="none" w:sz="0" w:space="0" w:color="auto"/>
            <w:left w:val="none" w:sz="0" w:space="0" w:color="auto"/>
            <w:bottom w:val="none" w:sz="0" w:space="0" w:color="auto"/>
            <w:right w:val="none" w:sz="0" w:space="0" w:color="auto"/>
          </w:divBdr>
        </w:div>
        <w:div w:id="1660691789">
          <w:marLeft w:val="480"/>
          <w:marRight w:val="0"/>
          <w:marTop w:val="0"/>
          <w:marBottom w:val="0"/>
          <w:divBdr>
            <w:top w:val="none" w:sz="0" w:space="0" w:color="auto"/>
            <w:left w:val="none" w:sz="0" w:space="0" w:color="auto"/>
            <w:bottom w:val="none" w:sz="0" w:space="0" w:color="auto"/>
            <w:right w:val="none" w:sz="0" w:space="0" w:color="auto"/>
          </w:divBdr>
        </w:div>
        <w:div w:id="136655568">
          <w:marLeft w:val="480"/>
          <w:marRight w:val="0"/>
          <w:marTop w:val="0"/>
          <w:marBottom w:val="0"/>
          <w:divBdr>
            <w:top w:val="none" w:sz="0" w:space="0" w:color="auto"/>
            <w:left w:val="none" w:sz="0" w:space="0" w:color="auto"/>
            <w:bottom w:val="none" w:sz="0" w:space="0" w:color="auto"/>
            <w:right w:val="none" w:sz="0" w:space="0" w:color="auto"/>
          </w:divBdr>
        </w:div>
        <w:div w:id="1931229316">
          <w:marLeft w:val="480"/>
          <w:marRight w:val="0"/>
          <w:marTop w:val="0"/>
          <w:marBottom w:val="0"/>
          <w:divBdr>
            <w:top w:val="none" w:sz="0" w:space="0" w:color="auto"/>
            <w:left w:val="none" w:sz="0" w:space="0" w:color="auto"/>
            <w:bottom w:val="none" w:sz="0" w:space="0" w:color="auto"/>
            <w:right w:val="none" w:sz="0" w:space="0" w:color="auto"/>
          </w:divBdr>
        </w:div>
        <w:div w:id="632101251">
          <w:marLeft w:val="480"/>
          <w:marRight w:val="0"/>
          <w:marTop w:val="0"/>
          <w:marBottom w:val="0"/>
          <w:divBdr>
            <w:top w:val="none" w:sz="0" w:space="0" w:color="auto"/>
            <w:left w:val="none" w:sz="0" w:space="0" w:color="auto"/>
            <w:bottom w:val="none" w:sz="0" w:space="0" w:color="auto"/>
            <w:right w:val="none" w:sz="0" w:space="0" w:color="auto"/>
          </w:divBdr>
        </w:div>
        <w:div w:id="1421171750">
          <w:marLeft w:val="480"/>
          <w:marRight w:val="0"/>
          <w:marTop w:val="0"/>
          <w:marBottom w:val="0"/>
          <w:divBdr>
            <w:top w:val="none" w:sz="0" w:space="0" w:color="auto"/>
            <w:left w:val="none" w:sz="0" w:space="0" w:color="auto"/>
            <w:bottom w:val="none" w:sz="0" w:space="0" w:color="auto"/>
            <w:right w:val="none" w:sz="0" w:space="0" w:color="auto"/>
          </w:divBdr>
        </w:div>
        <w:div w:id="1041592306">
          <w:marLeft w:val="480"/>
          <w:marRight w:val="0"/>
          <w:marTop w:val="0"/>
          <w:marBottom w:val="0"/>
          <w:divBdr>
            <w:top w:val="none" w:sz="0" w:space="0" w:color="auto"/>
            <w:left w:val="none" w:sz="0" w:space="0" w:color="auto"/>
            <w:bottom w:val="none" w:sz="0" w:space="0" w:color="auto"/>
            <w:right w:val="none" w:sz="0" w:space="0" w:color="auto"/>
          </w:divBdr>
        </w:div>
        <w:div w:id="1401052290">
          <w:marLeft w:val="480"/>
          <w:marRight w:val="0"/>
          <w:marTop w:val="0"/>
          <w:marBottom w:val="0"/>
          <w:divBdr>
            <w:top w:val="none" w:sz="0" w:space="0" w:color="auto"/>
            <w:left w:val="none" w:sz="0" w:space="0" w:color="auto"/>
            <w:bottom w:val="none" w:sz="0" w:space="0" w:color="auto"/>
            <w:right w:val="none" w:sz="0" w:space="0" w:color="auto"/>
          </w:divBdr>
        </w:div>
        <w:div w:id="254631337">
          <w:marLeft w:val="480"/>
          <w:marRight w:val="0"/>
          <w:marTop w:val="0"/>
          <w:marBottom w:val="0"/>
          <w:divBdr>
            <w:top w:val="none" w:sz="0" w:space="0" w:color="auto"/>
            <w:left w:val="none" w:sz="0" w:space="0" w:color="auto"/>
            <w:bottom w:val="none" w:sz="0" w:space="0" w:color="auto"/>
            <w:right w:val="none" w:sz="0" w:space="0" w:color="auto"/>
          </w:divBdr>
        </w:div>
        <w:div w:id="913899706">
          <w:marLeft w:val="480"/>
          <w:marRight w:val="0"/>
          <w:marTop w:val="0"/>
          <w:marBottom w:val="0"/>
          <w:divBdr>
            <w:top w:val="none" w:sz="0" w:space="0" w:color="auto"/>
            <w:left w:val="none" w:sz="0" w:space="0" w:color="auto"/>
            <w:bottom w:val="none" w:sz="0" w:space="0" w:color="auto"/>
            <w:right w:val="none" w:sz="0" w:space="0" w:color="auto"/>
          </w:divBdr>
        </w:div>
        <w:div w:id="1937320284">
          <w:marLeft w:val="480"/>
          <w:marRight w:val="0"/>
          <w:marTop w:val="0"/>
          <w:marBottom w:val="0"/>
          <w:divBdr>
            <w:top w:val="none" w:sz="0" w:space="0" w:color="auto"/>
            <w:left w:val="none" w:sz="0" w:space="0" w:color="auto"/>
            <w:bottom w:val="none" w:sz="0" w:space="0" w:color="auto"/>
            <w:right w:val="none" w:sz="0" w:space="0" w:color="auto"/>
          </w:divBdr>
        </w:div>
        <w:div w:id="832913219">
          <w:marLeft w:val="480"/>
          <w:marRight w:val="0"/>
          <w:marTop w:val="0"/>
          <w:marBottom w:val="0"/>
          <w:divBdr>
            <w:top w:val="none" w:sz="0" w:space="0" w:color="auto"/>
            <w:left w:val="none" w:sz="0" w:space="0" w:color="auto"/>
            <w:bottom w:val="none" w:sz="0" w:space="0" w:color="auto"/>
            <w:right w:val="none" w:sz="0" w:space="0" w:color="auto"/>
          </w:divBdr>
        </w:div>
        <w:div w:id="216356781">
          <w:marLeft w:val="480"/>
          <w:marRight w:val="0"/>
          <w:marTop w:val="0"/>
          <w:marBottom w:val="0"/>
          <w:divBdr>
            <w:top w:val="none" w:sz="0" w:space="0" w:color="auto"/>
            <w:left w:val="none" w:sz="0" w:space="0" w:color="auto"/>
            <w:bottom w:val="none" w:sz="0" w:space="0" w:color="auto"/>
            <w:right w:val="none" w:sz="0" w:space="0" w:color="auto"/>
          </w:divBdr>
        </w:div>
        <w:div w:id="486290600">
          <w:marLeft w:val="480"/>
          <w:marRight w:val="0"/>
          <w:marTop w:val="0"/>
          <w:marBottom w:val="0"/>
          <w:divBdr>
            <w:top w:val="none" w:sz="0" w:space="0" w:color="auto"/>
            <w:left w:val="none" w:sz="0" w:space="0" w:color="auto"/>
            <w:bottom w:val="none" w:sz="0" w:space="0" w:color="auto"/>
            <w:right w:val="none" w:sz="0" w:space="0" w:color="auto"/>
          </w:divBdr>
        </w:div>
        <w:div w:id="499855356">
          <w:marLeft w:val="480"/>
          <w:marRight w:val="0"/>
          <w:marTop w:val="0"/>
          <w:marBottom w:val="0"/>
          <w:divBdr>
            <w:top w:val="none" w:sz="0" w:space="0" w:color="auto"/>
            <w:left w:val="none" w:sz="0" w:space="0" w:color="auto"/>
            <w:bottom w:val="none" w:sz="0" w:space="0" w:color="auto"/>
            <w:right w:val="none" w:sz="0" w:space="0" w:color="auto"/>
          </w:divBdr>
        </w:div>
        <w:div w:id="2134597440">
          <w:marLeft w:val="480"/>
          <w:marRight w:val="0"/>
          <w:marTop w:val="0"/>
          <w:marBottom w:val="0"/>
          <w:divBdr>
            <w:top w:val="none" w:sz="0" w:space="0" w:color="auto"/>
            <w:left w:val="none" w:sz="0" w:space="0" w:color="auto"/>
            <w:bottom w:val="none" w:sz="0" w:space="0" w:color="auto"/>
            <w:right w:val="none" w:sz="0" w:space="0" w:color="auto"/>
          </w:divBdr>
        </w:div>
        <w:div w:id="778647418">
          <w:marLeft w:val="480"/>
          <w:marRight w:val="0"/>
          <w:marTop w:val="0"/>
          <w:marBottom w:val="0"/>
          <w:divBdr>
            <w:top w:val="none" w:sz="0" w:space="0" w:color="auto"/>
            <w:left w:val="none" w:sz="0" w:space="0" w:color="auto"/>
            <w:bottom w:val="none" w:sz="0" w:space="0" w:color="auto"/>
            <w:right w:val="none" w:sz="0" w:space="0" w:color="auto"/>
          </w:divBdr>
        </w:div>
        <w:div w:id="1818957536">
          <w:marLeft w:val="480"/>
          <w:marRight w:val="0"/>
          <w:marTop w:val="0"/>
          <w:marBottom w:val="0"/>
          <w:divBdr>
            <w:top w:val="none" w:sz="0" w:space="0" w:color="auto"/>
            <w:left w:val="none" w:sz="0" w:space="0" w:color="auto"/>
            <w:bottom w:val="none" w:sz="0" w:space="0" w:color="auto"/>
            <w:right w:val="none" w:sz="0" w:space="0" w:color="auto"/>
          </w:divBdr>
        </w:div>
        <w:div w:id="204224305">
          <w:marLeft w:val="480"/>
          <w:marRight w:val="0"/>
          <w:marTop w:val="0"/>
          <w:marBottom w:val="0"/>
          <w:divBdr>
            <w:top w:val="none" w:sz="0" w:space="0" w:color="auto"/>
            <w:left w:val="none" w:sz="0" w:space="0" w:color="auto"/>
            <w:bottom w:val="none" w:sz="0" w:space="0" w:color="auto"/>
            <w:right w:val="none" w:sz="0" w:space="0" w:color="auto"/>
          </w:divBdr>
        </w:div>
      </w:divsChild>
    </w:div>
    <w:div w:id="1935239031">
      <w:bodyDiv w:val="1"/>
      <w:marLeft w:val="0"/>
      <w:marRight w:val="0"/>
      <w:marTop w:val="0"/>
      <w:marBottom w:val="0"/>
      <w:divBdr>
        <w:top w:val="none" w:sz="0" w:space="0" w:color="auto"/>
        <w:left w:val="none" w:sz="0" w:space="0" w:color="auto"/>
        <w:bottom w:val="none" w:sz="0" w:space="0" w:color="auto"/>
        <w:right w:val="none" w:sz="0" w:space="0" w:color="auto"/>
      </w:divBdr>
    </w:div>
    <w:div w:id="1936941738">
      <w:bodyDiv w:val="1"/>
      <w:marLeft w:val="0"/>
      <w:marRight w:val="0"/>
      <w:marTop w:val="0"/>
      <w:marBottom w:val="0"/>
      <w:divBdr>
        <w:top w:val="none" w:sz="0" w:space="0" w:color="auto"/>
        <w:left w:val="none" w:sz="0" w:space="0" w:color="auto"/>
        <w:bottom w:val="none" w:sz="0" w:space="0" w:color="auto"/>
        <w:right w:val="none" w:sz="0" w:space="0" w:color="auto"/>
      </w:divBdr>
    </w:div>
    <w:div w:id="1938521301">
      <w:bodyDiv w:val="1"/>
      <w:marLeft w:val="0"/>
      <w:marRight w:val="0"/>
      <w:marTop w:val="0"/>
      <w:marBottom w:val="0"/>
      <w:divBdr>
        <w:top w:val="none" w:sz="0" w:space="0" w:color="auto"/>
        <w:left w:val="none" w:sz="0" w:space="0" w:color="auto"/>
        <w:bottom w:val="none" w:sz="0" w:space="0" w:color="auto"/>
        <w:right w:val="none" w:sz="0" w:space="0" w:color="auto"/>
      </w:divBdr>
    </w:div>
    <w:div w:id="1941448061">
      <w:bodyDiv w:val="1"/>
      <w:marLeft w:val="0"/>
      <w:marRight w:val="0"/>
      <w:marTop w:val="0"/>
      <w:marBottom w:val="0"/>
      <w:divBdr>
        <w:top w:val="none" w:sz="0" w:space="0" w:color="auto"/>
        <w:left w:val="none" w:sz="0" w:space="0" w:color="auto"/>
        <w:bottom w:val="none" w:sz="0" w:space="0" w:color="auto"/>
        <w:right w:val="none" w:sz="0" w:space="0" w:color="auto"/>
      </w:divBdr>
    </w:div>
    <w:div w:id="1942102855">
      <w:bodyDiv w:val="1"/>
      <w:marLeft w:val="0"/>
      <w:marRight w:val="0"/>
      <w:marTop w:val="0"/>
      <w:marBottom w:val="0"/>
      <w:divBdr>
        <w:top w:val="none" w:sz="0" w:space="0" w:color="auto"/>
        <w:left w:val="none" w:sz="0" w:space="0" w:color="auto"/>
        <w:bottom w:val="none" w:sz="0" w:space="0" w:color="auto"/>
        <w:right w:val="none" w:sz="0" w:space="0" w:color="auto"/>
      </w:divBdr>
    </w:div>
    <w:div w:id="1943879707">
      <w:bodyDiv w:val="1"/>
      <w:marLeft w:val="0"/>
      <w:marRight w:val="0"/>
      <w:marTop w:val="0"/>
      <w:marBottom w:val="0"/>
      <w:divBdr>
        <w:top w:val="none" w:sz="0" w:space="0" w:color="auto"/>
        <w:left w:val="none" w:sz="0" w:space="0" w:color="auto"/>
        <w:bottom w:val="none" w:sz="0" w:space="0" w:color="auto"/>
        <w:right w:val="none" w:sz="0" w:space="0" w:color="auto"/>
      </w:divBdr>
    </w:div>
    <w:div w:id="1945574036">
      <w:bodyDiv w:val="1"/>
      <w:marLeft w:val="0"/>
      <w:marRight w:val="0"/>
      <w:marTop w:val="0"/>
      <w:marBottom w:val="0"/>
      <w:divBdr>
        <w:top w:val="none" w:sz="0" w:space="0" w:color="auto"/>
        <w:left w:val="none" w:sz="0" w:space="0" w:color="auto"/>
        <w:bottom w:val="none" w:sz="0" w:space="0" w:color="auto"/>
        <w:right w:val="none" w:sz="0" w:space="0" w:color="auto"/>
      </w:divBdr>
    </w:div>
    <w:div w:id="1946813915">
      <w:bodyDiv w:val="1"/>
      <w:marLeft w:val="0"/>
      <w:marRight w:val="0"/>
      <w:marTop w:val="0"/>
      <w:marBottom w:val="0"/>
      <w:divBdr>
        <w:top w:val="none" w:sz="0" w:space="0" w:color="auto"/>
        <w:left w:val="none" w:sz="0" w:space="0" w:color="auto"/>
        <w:bottom w:val="none" w:sz="0" w:space="0" w:color="auto"/>
        <w:right w:val="none" w:sz="0" w:space="0" w:color="auto"/>
      </w:divBdr>
    </w:div>
    <w:div w:id="1946839283">
      <w:bodyDiv w:val="1"/>
      <w:marLeft w:val="0"/>
      <w:marRight w:val="0"/>
      <w:marTop w:val="0"/>
      <w:marBottom w:val="0"/>
      <w:divBdr>
        <w:top w:val="none" w:sz="0" w:space="0" w:color="auto"/>
        <w:left w:val="none" w:sz="0" w:space="0" w:color="auto"/>
        <w:bottom w:val="none" w:sz="0" w:space="0" w:color="auto"/>
        <w:right w:val="none" w:sz="0" w:space="0" w:color="auto"/>
      </w:divBdr>
    </w:div>
    <w:div w:id="1947544278">
      <w:bodyDiv w:val="1"/>
      <w:marLeft w:val="0"/>
      <w:marRight w:val="0"/>
      <w:marTop w:val="0"/>
      <w:marBottom w:val="0"/>
      <w:divBdr>
        <w:top w:val="none" w:sz="0" w:space="0" w:color="auto"/>
        <w:left w:val="none" w:sz="0" w:space="0" w:color="auto"/>
        <w:bottom w:val="none" w:sz="0" w:space="0" w:color="auto"/>
        <w:right w:val="none" w:sz="0" w:space="0" w:color="auto"/>
      </w:divBdr>
    </w:div>
    <w:div w:id="1949198691">
      <w:bodyDiv w:val="1"/>
      <w:marLeft w:val="0"/>
      <w:marRight w:val="0"/>
      <w:marTop w:val="0"/>
      <w:marBottom w:val="0"/>
      <w:divBdr>
        <w:top w:val="none" w:sz="0" w:space="0" w:color="auto"/>
        <w:left w:val="none" w:sz="0" w:space="0" w:color="auto"/>
        <w:bottom w:val="none" w:sz="0" w:space="0" w:color="auto"/>
        <w:right w:val="none" w:sz="0" w:space="0" w:color="auto"/>
      </w:divBdr>
    </w:div>
    <w:div w:id="1950576654">
      <w:bodyDiv w:val="1"/>
      <w:marLeft w:val="0"/>
      <w:marRight w:val="0"/>
      <w:marTop w:val="0"/>
      <w:marBottom w:val="0"/>
      <w:divBdr>
        <w:top w:val="none" w:sz="0" w:space="0" w:color="auto"/>
        <w:left w:val="none" w:sz="0" w:space="0" w:color="auto"/>
        <w:bottom w:val="none" w:sz="0" w:space="0" w:color="auto"/>
        <w:right w:val="none" w:sz="0" w:space="0" w:color="auto"/>
      </w:divBdr>
    </w:div>
    <w:div w:id="1951818052">
      <w:bodyDiv w:val="1"/>
      <w:marLeft w:val="0"/>
      <w:marRight w:val="0"/>
      <w:marTop w:val="0"/>
      <w:marBottom w:val="0"/>
      <w:divBdr>
        <w:top w:val="none" w:sz="0" w:space="0" w:color="auto"/>
        <w:left w:val="none" w:sz="0" w:space="0" w:color="auto"/>
        <w:bottom w:val="none" w:sz="0" w:space="0" w:color="auto"/>
        <w:right w:val="none" w:sz="0" w:space="0" w:color="auto"/>
      </w:divBdr>
    </w:div>
    <w:div w:id="1951860646">
      <w:bodyDiv w:val="1"/>
      <w:marLeft w:val="0"/>
      <w:marRight w:val="0"/>
      <w:marTop w:val="0"/>
      <w:marBottom w:val="0"/>
      <w:divBdr>
        <w:top w:val="none" w:sz="0" w:space="0" w:color="auto"/>
        <w:left w:val="none" w:sz="0" w:space="0" w:color="auto"/>
        <w:bottom w:val="none" w:sz="0" w:space="0" w:color="auto"/>
        <w:right w:val="none" w:sz="0" w:space="0" w:color="auto"/>
      </w:divBdr>
    </w:div>
    <w:div w:id="1952129746">
      <w:bodyDiv w:val="1"/>
      <w:marLeft w:val="0"/>
      <w:marRight w:val="0"/>
      <w:marTop w:val="0"/>
      <w:marBottom w:val="0"/>
      <w:divBdr>
        <w:top w:val="none" w:sz="0" w:space="0" w:color="auto"/>
        <w:left w:val="none" w:sz="0" w:space="0" w:color="auto"/>
        <w:bottom w:val="none" w:sz="0" w:space="0" w:color="auto"/>
        <w:right w:val="none" w:sz="0" w:space="0" w:color="auto"/>
      </w:divBdr>
    </w:div>
    <w:div w:id="1952586990">
      <w:bodyDiv w:val="1"/>
      <w:marLeft w:val="0"/>
      <w:marRight w:val="0"/>
      <w:marTop w:val="0"/>
      <w:marBottom w:val="0"/>
      <w:divBdr>
        <w:top w:val="none" w:sz="0" w:space="0" w:color="auto"/>
        <w:left w:val="none" w:sz="0" w:space="0" w:color="auto"/>
        <w:bottom w:val="none" w:sz="0" w:space="0" w:color="auto"/>
        <w:right w:val="none" w:sz="0" w:space="0" w:color="auto"/>
      </w:divBdr>
    </w:div>
    <w:div w:id="1955478989">
      <w:bodyDiv w:val="1"/>
      <w:marLeft w:val="0"/>
      <w:marRight w:val="0"/>
      <w:marTop w:val="0"/>
      <w:marBottom w:val="0"/>
      <w:divBdr>
        <w:top w:val="none" w:sz="0" w:space="0" w:color="auto"/>
        <w:left w:val="none" w:sz="0" w:space="0" w:color="auto"/>
        <w:bottom w:val="none" w:sz="0" w:space="0" w:color="auto"/>
        <w:right w:val="none" w:sz="0" w:space="0" w:color="auto"/>
      </w:divBdr>
    </w:div>
    <w:div w:id="1955598682">
      <w:bodyDiv w:val="1"/>
      <w:marLeft w:val="0"/>
      <w:marRight w:val="0"/>
      <w:marTop w:val="0"/>
      <w:marBottom w:val="0"/>
      <w:divBdr>
        <w:top w:val="none" w:sz="0" w:space="0" w:color="auto"/>
        <w:left w:val="none" w:sz="0" w:space="0" w:color="auto"/>
        <w:bottom w:val="none" w:sz="0" w:space="0" w:color="auto"/>
        <w:right w:val="none" w:sz="0" w:space="0" w:color="auto"/>
      </w:divBdr>
    </w:div>
    <w:div w:id="1957062484">
      <w:bodyDiv w:val="1"/>
      <w:marLeft w:val="0"/>
      <w:marRight w:val="0"/>
      <w:marTop w:val="0"/>
      <w:marBottom w:val="0"/>
      <w:divBdr>
        <w:top w:val="none" w:sz="0" w:space="0" w:color="auto"/>
        <w:left w:val="none" w:sz="0" w:space="0" w:color="auto"/>
        <w:bottom w:val="none" w:sz="0" w:space="0" w:color="auto"/>
        <w:right w:val="none" w:sz="0" w:space="0" w:color="auto"/>
      </w:divBdr>
      <w:divsChild>
        <w:div w:id="1197742227">
          <w:marLeft w:val="480"/>
          <w:marRight w:val="0"/>
          <w:marTop w:val="0"/>
          <w:marBottom w:val="0"/>
          <w:divBdr>
            <w:top w:val="none" w:sz="0" w:space="0" w:color="auto"/>
            <w:left w:val="none" w:sz="0" w:space="0" w:color="auto"/>
            <w:bottom w:val="none" w:sz="0" w:space="0" w:color="auto"/>
            <w:right w:val="none" w:sz="0" w:space="0" w:color="auto"/>
          </w:divBdr>
        </w:div>
        <w:div w:id="1040016636">
          <w:marLeft w:val="480"/>
          <w:marRight w:val="0"/>
          <w:marTop w:val="0"/>
          <w:marBottom w:val="0"/>
          <w:divBdr>
            <w:top w:val="none" w:sz="0" w:space="0" w:color="auto"/>
            <w:left w:val="none" w:sz="0" w:space="0" w:color="auto"/>
            <w:bottom w:val="none" w:sz="0" w:space="0" w:color="auto"/>
            <w:right w:val="none" w:sz="0" w:space="0" w:color="auto"/>
          </w:divBdr>
        </w:div>
        <w:div w:id="906916417">
          <w:marLeft w:val="480"/>
          <w:marRight w:val="0"/>
          <w:marTop w:val="0"/>
          <w:marBottom w:val="0"/>
          <w:divBdr>
            <w:top w:val="none" w:sz="0" w:space="0" w:color="auto"/>
            <w:left w:val="none" w:sz="0" w:space="0" w:color="auto"/>
            <w:bottom w:val="none" w:sz="0" w:space="0" w:color="auto"/>
            <w:right w:val="none" w:sz="0" w:space="0" w:color="auto"/>
          </w:divBdr>
        </w:div>
        <w:div w:id="1142233037">
          <w:marLeft w:val="480"/>
          <w:marRight w:val="0"/>
          <w:marTop w:val="0"/>
          <w:marBottom w:val="0"/>
          <w:divBdr>
            <w:top w:val="none" w:sz="0" w:space="0" w:color="auto"/>
            <w:left w:val="none" w:sz="0" w:space="0" w:color="auto"/>
            <w:bottom w:val="none" w:sz="0" w:space="0" w:color="auto"/>
            <w:right w:val="none" w:sz="0" w:space="0" w:color="auto"/>
          </w:divBdr>
        </w:div>
        <w:div w:id="537280897">
          <w:marLeft w:val="480"/>
          <w:marRight w:val="0"/>
          <w:marTop w:val="0"/>
          <w:marBottom w:val="0"/>
          <w:divBdr>
            <w:top w:val="none" w:sz="0" w:space="0" w:color="auto"/>
            <w:left w:val="none" w:sz="0" w:space="0" w:color="auto"/>
            <w:bottom w:val="none" w:sz="0" w:space="0" w:color="auto"/>
            <w:right w:val="none" w:sz="0" w:space="0" w:color="auto"/>
          </w:divBdr>
        </w:div>
        <w:div w:id="11035778">
          <w:marLeft w:val="480"/>
          <w:marRight w:val="0"/>
          <w:marTop w:val="0"/>
          <w:marBottom w:val="0"/>
          <w:divBdr>
            <w:top w:val="none" w:sz="0" w:space="0" w:color="auto"/>
            <w:left w:val="none" w:sz="0" w:space="0" w:color="auto"/>
            <w:bottom w:val="none" w:sz="0" w:space="0" w:color="auto"/>
            <w:right w:val="none" w:sz="0" w:space="0" w:color="auto"/>
          </w:divBdr>
        </w:div>
        <w:div w:id="1707216489">
          <w:marLeft w:val="480"/>
          <w:marRight w:val="0"/>
          <w:marTop w:val="0"/>
          <w:marBottom w:val="0"/>
          <w:divBdr>
            <w:top w:val="none" w:sz="0" w:space="0" w:color="auto"/>
            <w:left w:val="none" w:sz="0" w:space="0" w:color="auto"/>
            <w:bottom w:val="none" w:sz="0" w:space="0" w:color="auto"/>
            <w:right w:val="none" w:sz="0" w:space="0" w:color="auto"/>
          </w:divBdr>
        </w:div>
        <w:div w:id="1577741703">
          <w:marLeft w:val="480"/>
          <w:marRight w:val="0"/>
          <w:marTop w:val="0"/>
          <w:marBottom w:val="0"/>
          <w:divBdr>
            <w:top w:val="none" w:sz="0" w:space="0" w:color="auto"/>
            <w:left w:val="none" w:sz="0" w:space="0" w:color="auto"/>
            <w:bottom w:val="none" w:sz="0" w:space="0" w:color="auto"/>
            <w:right w:val="none" w:sz="0" w:space="0" w:color="auto"/>
          </w:divBdr>
        </w:div>
        <w:div w:id="171383631">
          <w:marLeft w:val="480"/>
          <w:marRight w:val="0"/>
          <w:marTop w:val="0"/>
          <w:marBottom w:val="0"/>
          <w:divBdr>
            <w:top w:val="none" w:sz="0" w:space="0" w:color="auto"/>
            <w:left w:val="none" w:sz="0" w:space="0" w:color="auto"/>
            <w:bottom w:val="none" w:sz="0" w:space="0" w:color="auto"/>
            <w:right w:val="none" w:sz="0" w:space="0" w:color="auto"/>
          </w:divBdr>
        </w:div>
        <w:div w:id="813106324">
          <w:marLeft w:val="480"/>
          <w:marRight w:val="0"/>
          <w:marTop w:val="0"/>
          <w:marBottom w:val="0"/>
          <w:divBdr>
            <w:top w:val="none" w:sz="0" w:space="0" w:color="auto"/>
            <w:left w:val="none" w:sz="0" w:space="0" w:color="auto"/>
            <w:bottom w:val="none" w:sz="0" w:space="0" w:color="auto"/>
            <w:right w:val="none" w:sz="0" w:space="0" w:color="auto"/>
          </w:divBdr>
        </w:div>
        <w:div w:id="878249747">
          <w:marLeft w:val="480"/>
          <w:marRight w:val="0"/>
          <w:marTop w:val="0"/>
          <w:marBottom w:val="0"/>
          <w:divBdr>
            <w:top w:val="none" w:sz="0" w:space="0" w:color="auto"/>
            <w:left w:val="none" w:sz="0" w:space="0" w:color="auto"/>
            <w:bottom w:val="none" w:sz="0" w:space="0" w:color="auto"/>
            <w:right w:val="none" w:sz="0" w:space="0" w:color="auto"/>
          </w:divBdr>
        </w:div>
        <w:div w:id="1621497943">
          <w:marLeft w:val="480"/>
          <w:marRight w:val="0"/>
          <w:marTop w:val="0"/>
          <w:marBottom w:val="0"/>
          <w:divBdr>
            <w:top w:val="none" w:sz="0" w:space="0" w:color="auto"/>
            <w:left w:val="none" w:sz="0" w:space="0" w:color="auto"/>
            <w:bottom w:val="none" w:sz="0" w:space="0" w:color="auto"/>
            <w:right w:val="none" w:sz="0" w:space="0" w:color="auto"/>
          </w:divBdr>
        </w:div>
        <w:div w:id="1403722956">
          <w:marLeft w:val="480"/>
          <w:marRight w:val="0"/>
          <w:marTop w:val="0"/>
          <w:marBottom w:val="0"/>
          <w:divBdr>
            <w:top w:val="none" w:sz="0" w:space="0" w:color="auto"/>
            <w:left w:val="none" w:sz="0" w:space="0" w:color="auto"/>
            <w:bottom w:val="none" w:sz="0" w:space="0" w:color="auto"/>
            <w:right w:val="none" w:sz="0" w:space="0" w:color="auto"/>
          </w:divBdr>
        </w:div>
        <w:div w:id="1409234521">
          <w:marLeft w:val="480"/>
          <w:marRight w:val="0"/>
          <w:marTop w:val="0"/>
          <w:marBottom w:val="0"/>
          <w:divBdr>
            <w:top w:val="none" w:sz="0" w:space="0" w:color="auto"/>
            <w:left w:val="none" w:sz="0" w:space="0" w:color="auto"/>
            <w:bottom w:val="none" w:sz="0" w:space="0" w:color="auto"/>
            <w:right w:val="none" w:sz="0" w:space="0" w:color="auto"/>
          </w:divBdr>
        </w:div>
        <w:div w:id="84036534">
          <w:marLeft w:val="480"/>
          <w:marRight w:val="0"/>
          <w:marTop w:val="0"/>
          <w:marBottom w:val="0"/>
          <w:divBdr>
            <w:top w:val="none" w:sz="0" w:space="0" w:color="auto"/>
            <w:left w:val="none" w:sz="0" w:space="0" w:color="auto"/>
            <w:bottom w:val="none" w:sz="0" w:space="0" w:color="auto"/>
            <w:right w:val="none" w:sz="0" w:space="0" w:color="auto"/>
          </w:divBdr>
        </w:div>
        <w:div w:id="462161986">
          <w:marLeft w:val="480"/>
          <w:marRight w:val="0"/>
          <w:marTop w:val="0"/>
          <w:marBottom w:val="0"/>
          <w:divBdr>
            <w:top w:val="none" w:sz="0" w:space="0" w:color="auto"/>
            <w:left w:val="none" w:sz="0" w:space="0" w:color="auto"/>
            <w:bottom w:val="none" w:sz="0" w:space="0" w:color="auto"/>
            <w:right w:val="none" w:sz="0" w:space="0" w:color="auto"/>
          </w:divBdr>
        </w:div>
        <w:div w:id="1406755202">
          <w:marLeft w:val="480"/>
          <w:marRight w:val="0"/>
          <w:marTop w:val="0"/>
          <w:marBottom w:val="0"/>
          <w:divBdr>
            <w:top w:val="none" w:sz="0" w:space="0" w:color="auto"/>
            <w:left w:val="none" w:sz="0" w:space="0" w:color="auto"/>
            <w:bottom w:val="none" w:sz="0" w:space="0" w:color="auto"/>
            <w:right w:val="none" w:sz="0" w:space="0" w:color="auto"/>
          </w:divBdr>
        </w:div>
        <w:div w:id="1671904966">
          <w:marLeft w:val="480"/>
          <w:marRight w:val="0"/>
          <w:marTop w:val="0"/>
          <w:marBottom w:val="0"/>
          <w:divBdr>
            <w:top w:val="none" w:sz="0" w:space="0" w:color="auto"/>
            <w:left w:val="none" w:sz="0" w:space="0" w:color="auto"/>
            <w:bottom w:val="none" w:sz="0" w:space="0" w:color="auto"/>
            <w:right w:val="none" w:sz="0" w:space="0" w:color="auto"/>
          </w:divBdr>
        </w:div>
        <w:div w:id="1068455648">
          <w:marLeft w:val="480"/>
          <w:marRight w:val="0"/>
          <w:marTop w:val="0"/>
          <w:marBottom w:val="0"/>
          <w:divBdr>
            <w:top w:val="none" w:sz="0" w:space="0" w:color="auto"/>
            <w:left w:val="none" w:sz="0" w:space="0" w:color="auto"/>
            <w:bottom w:val="none" w:sz="0" w:space="0" w:color="auto"/>
            <w:right w:val="none" w:sz="0" w:space="0" w:color="auto"/>
          </w:divBdr>
        </w:div>
        <w:div w:id="2023579879">
          <w:marLeft w:val="480"/>
          <w:marRight w:val="0"/>
          <w:marTop w:val="0"/>
          <w:marBottom w:val="0"/>
          <w:divBdr>
            <w:top w:val="none" w:sz="0" w:space="0" w:color="auto"/>
            <w:left w:val="none" w:sz="0" w:space="0" w:color="auto"/>
            <w:bottom w:val="none" w:sz="0" w:space="0" w:color="auto"/>
            <w:right w:val="none" w:sz="0" w:space="0" w:color="auto"/>
          </w:divBdr>
        </w:div>
        <w:div w:id="854227882">
          <w:marLeft w:val="480"/>
          <w:marRight w:val="0"/>
          <w:marTop w:val="0"/>
          <w:marBottom w:val="0"/>
          <w:divBdr>
            <w:top w:val="none" w:sz="0" w:space="0" w:color="auto"/>
            <w:left w:val="none" w:sz="0" w:space="0" w:color="auto"/>
            <w:bottom w:val="none" w:sz="0" w:space="0" w:color="auto"/>
            <w:right w:val="none" w:sz="0" w:space="0" w:color="auto"/>
          </w:divBdr>
        </w:div>
        <w:div w:id="1208449885">
          <w:marLeft w:val="480"/>
          <w:marRight w:val="0"/>
          <w:marTop w:val="0"/>
          <w:marBottom w:val="0"/>
          <w:divBdr>
            <w:top w:val="none" w:sz="0" w:space="0" w:color="auto"/>
            <w:left w:val="none" w:sz="0" w:space="0" w:color="auto"/>
            <w:bottom w:val="none" w:sz="0" w:space="0" w:color="auto"/>
            <w:right w:val="none" w:sz="0" w:space="0" w:color="auto"/>
          </w:divBdr>
        </w:div>
        <w:div w:id="1336422145">
          <w:marLeft w:val="480"/>
          <w:marRight w:val="0"/>
          <w:marTop w:val="0"/>
          <w:marBottom w:val="0"/>
          <w:divBdr>
            <w:top w:val="none" w:sz="0" w:space="0" w:color="auto"/>
            <w:left w:val="none" w:sz="0" w:space="0" w:color="auto"/>
            <w:bottom w:val="none" w:sz="0" w:space="0" w:color="auto"/>
            <w:right w:val="none" w:sz="0" w:space="0" w:color="auto"/>
          </w:divBdr>
        </w:div>
        <w:div w:id="1411460028">
          <w:marLeft w:val="480"/>
          <w:marRight w:val="0"/>
          <w:marTop w:val="0"/>
          <w:marBottom w:val="0"/>
          <w:divBdr>
            <w:top w:val="none" w:sz="0" w:space="0" w:color="auto"/>
            <w:left w:val="none" w:sz="0" w:space="0" w:color="auto"/>
            <w:bottom w:val="none" w:sz="0" w:space="0" w:color="auto"/>
            <w:right w:val="none" w:sz="0" w:space="0" w:color="auto"/>
          </w:divBdr>
        </w:div>
        <w:div w:id="1739278037">
          <w:marLeft w:val="480"/>
          <w:marRight w:val="0"/>
          <w:marTop w:val="0"/>
          <w:marBottom w:val="0"/>
          <w:divBdr>
            <w:top w:val="none" w:sz="0" w:space="0" w:color="auto"/>
            <w:left w:val="none" w:sz="0" w:space="0" w:color="auto"/>
            <w:bottom w:val="none" w:sz="0" w:space="0" w:color="auto"/>
            <w:right w:val="none" w:sz="0" w:space="0" w:color="auto"/>
          </w:divBdr>
        </w:div>
        <w:div w:id="2038239739">
          <w:marLeft w:val="480"/>
          <w:marRight w:val="0"/>
          <w:marTop w:val="0"/>
          <w:marBottom w:val="0"/>
          <w:divBdr>
            <w:top w:val="none" w:sz="0" w:space="0" w:color="auto"/>
            <w:left w:val="none" w:sz="0" w:space="0" w:color="auto"/>
            <w:bottom w:val="none" w:sz="0" w:space="0" w:color="auto"/>
            <w:right w:val="none" w:sz="0" w:space="0" w:color="auto"/>
          </w:divBdr>
        </w:div>
        <w:div w:id="1313027341">
          <w:marLeft w:val="480"/>
          <w:marRight w:val="0"/>
          <w:marTop w:val="0"/>
          <w:marBottom w:val="0"/>
          <w:divBdr>
            <w:top w:val="none" w:sz="0" w:space="0" w:color="auto"/>
            <w:left w:val="none" w:sz="0" w:space="0" w:color="auto"/>
            <w:bottom w:val="none" w:sz="0" w:space="0" w:color="auto"/>
            <w:right w:val="none" w:sz="0" w:space="0" w:color="auto"/>
          </w:divBdr>
        </w:div>
        <w:div w:id="1544976468">
          <w:marLeft w:val="480"/>
          <w:marRight w:val="0"/>
          <w:marTop w:val="0"/>
          <w:marBottom w:val="0"/>
          <w:divBdr>
            <w:top w:val="none" w:sz="0" w:space="0" w:color="auto"/>
            <w:left w:val="none" w:sz="0" w:space="0" w:color="auto"/>
            <w:bottom w:val="none" w:sz="0" w:space="0" w:color="auto"/>
            <w:right w:val="none" w:sz="0" w:space="0" w:color="auto"/>
          </w:divBdr>
        </w:div>
        <w:div w:id="1390835501">
          <w:marLeft w:val="480"/>
          <w:marRight w:val="0"/>
          <w:marTop w:val="0"/>
          <w:marBottom w:val="0"/>
          <w:divBdr>
            <w:top w:val="none" w:sz="0" w:space="0" w:color="auto"/>
            <w:left w:val="none" w:sz="0" w:space="0" w:color="auto"/>
            <w:bottom w:val="none" w:sz="0" w:space="0" w:color="auto"/>
            <w:right w:val="none" w:sz="0" w:space="0" w:color="auto"/>
          </w:divBdr>
        </w:div>
        <w:div w:id="512690509">
          <w:marLeft w:val="480"/>
          <w:marRight w:val="0"/>
          <w:marTop w:val="0"/>
          <w:marBottom w:val="0"/>
          <w:divBdr>
            <w:top w:val="none" w:sz="0" w:space="0" w:color="auto"/>
            <w:left w:val="none" w:sz="0" w:space="0" w:color="auto"/>
            <w:bottom w:val="none" w:sz="0" w:space="0" w:color="auto"/>
            <w:right w:val="none" w:sz="0" w:space="0" w:color="auto"/>
          </w:divBdr>
        </w:div>
        <w:div w:id="1451046311">
          <w:marLeft w:val="480"/>
          <w:marRight w:val="0"/>
          <w:marTop w:val="0"/>
          <w:marBottom w:val="0"/>
          <w:divBdr>
            <w:top w:val="none" w:sz="0" w:space="0" w:color="auto"/>
            <w:left w:val="none" w:sz="0" w:space="0" w:color="auto"/>
            <w:bottom w:val="none" w:sz="0" w:space="0" w:color="auto"/>
            <w:right w:val="none" w:sz="0" w:space="0" w:color="auto"/>
          </w:divBdr>
        </w:div>
        <w:div w:id="1622149106">
          <w:marLeft w:val="480"/>
          <w:marRight w:val="0"/>
          <w:marTop w:val="0"/>
          <w:marBottom w:val="0"/>
          <w:divBdr>
            <w:top w:val="none" w:sz="0" w:space="0" w:color="auto"/>
            <w:left w:val="none" w:sz="0" w:space="0" w:color="auto"/>
            <w:bottom w:val="none" w:sz="0" w:space="0" w:color="auto"/>
            <w:right w:val="none" w:sz="0" w:space="0" w:color="auto"/>
          </w:divBdr>
        </w:div>
        <w:div w:id="1766684318">
          <w:marLeft w:val="480"/>
          <w:marRight w:val="0"/>
          <w:marTop w:val="0"/>
          <w:marBottom w:val="0"/>
          <w:divBdr>
            <w:top w:val="none" w:sz="0" w:space="0" w:color="auto"/>
            <w:left w:val="none" w:sz="0" w:space="0" w:color="auto"/>
            <w:bottom w:val="none" w:sz="0" w:space="0" w:color="auto"/>
            <w:right w:val="none" w:sz="0" w:space="0" w:color="auto"/>
          </w:divBdr>
        </w:div>
        <w:div w:id="1063797973">
          <w:marLeft w:val="480"/>
          <w:marRight w:val="0"/>
          <w:marTop w:val="0"/>
          <w:marBottom w:val="0"/>
          <w:divBdr>
            <w:top w:val="none" w:sz="0" w:space="0" w:color="auto"/>
            <w:left w:val="none" w:sz="0" w:space="0" w:color="auto"/>
            <w:bottom w:val="none" w:sz="0" w:space="0" w:color="auto"/>
            <w:right w:val="none" w:sz="0" w:space="0" w:color="auto"/>
          </w:divBdr>
        </w:div>
        <w:div w:id="1237134781">
          <w:marLeft w:val="480"/>
          <w:marRight w:val="0"/>
          <w:marTop w:val="0"/>
          <w:marBottom w:val="0"/>
          <w:divBdr>
            <w:top w:val="none" w:sz="0" w:space="0" w:color="auto"/>
            <w:left w:val="none" w:sz="0" w:space="0" w:color="auto"/>
            <w:bottom w:val="none" w:sz="0" w:space="0" w:color="auto"/>
            <w:right w:val="none" w:sz="0" w:space="0" w:color="auto"/>
          </w:divBdr>
        </w:div>
        <w:div w:id="1126125875">
          <w:marLeft w:val="480"/>
          <w:marRight w:val="0"/>
          <w:marTop w:val="0"/>
          <w:marBottom w:val="0"/>
          <w:divBdr>
            <w:top w:val="none" w:sz="0" w:space="0" w:color="auto"/>
            <w:left w:val="none" w:sz="0" w:space="0" w:color="auto"/>
            <w:bottom w:val="none" w:sz="0" w:space="0" w:color="auto"/>
            <w:right w:val="none" w:sz="0" w:space="0" w:color="auto"/>
          </w:divBdr>
        </w:div>
        <w:div w:id="794952335">
          <w:marLeft w:val="480"/>
          <w:marRight w:val="0"/>
          <w:marTop w:val="0"/>
          <w:marBottom w:val="0"/>
          <w:divBdr>
            <w:top w:val="none" w:sz="0" w:space="0" w:color="auto"/>
            <w:left w:val="none" w:sz="0" w:space="0" w:color="auto"/>
            <w:bottom w:val="none" w:sz="0" w:space="0" w:color="auto"/>
            <w:right w:val="none" w:sz="0" w:space="0" w:color="auto"/>
          </w:divBdr>
        </w:div>
        <w:div w:id="681853917">
          <w:marLeft w:val="480"/>
          <w:marRight w:val="0"/>
          <w:marTop w:val="0"/>
          <w:marBottom w:val="0"/>
          <w:divBdr>
            <w:top w:val="none" w:sz="0" w:space="0" w:color="auto"/>
            <w:left w:val="none" w:sz="0" w:space="0" w:color="auto"/>
            <w:bottom w:val="none" w:sz="0" w:space="0" w:color="auto"/>
            <w:right w:val="none" w:sz="0" w:space="0" w:color="auto"/>
          </w:divBdr>
        </w:div>
        <w:div w:id="537162791">
          <w:marLeft w:val="480"/>
          <w:marRight w:val="0"/>
          <w:marTop w:val="0"/>
          <w:marBottom w:val="0"/>
          <w:divBdr>
            <w:top w:val="none" w:sz="0" w:space="0" w:color="auto"/>
            <w:left w:val="none" w:sz="0" w:space="0" w:color="auto"/>
            <w:bottom w:val="none" w:sz="0" w:space="0" w:color="auto"/>
            <w:right w:val="none" w:sz="0" w:space="0" w:color="auto"/>
          </w:divBdr>
        </w:div>
        <w:div w:id="900361466">
          <w:marLeft w:val="480"/>
          <w:marRight w:val="0"/>
          <w:marTop w:val="0"/>
          <w:marBottom w:val="0"/>
          <w:divBdr>
            <w:top w:val="none" w:sz="0" w:space="0" w:color="auto"/>
            <w:left w:val="none" w:sz="0" w:space="0" w:color="auto"/>
            <w:bottom w:val="none" w:sz="0" w:space="0" w:color="auto"/>
            <w:right w:val="none" w:sz="0" w:space="0" w:color="auto"/>
          </w:divBdr>
        </w:div>
        <w:div w:id="1733237183">
          <w:marLeft w:val="480"/>
          <w:marRight w:val="0"/>
          <w:marTop w:val="0"/>
          <w:marBottom w:val="0"/>
          <w:divBdr>
            <w:top w:val="none" w:sz="0" w:space="0" w:color="auto"/>
            <w:left w:val="none" w:sz="0" w:space="0" w:color="auto"/>
            <w:bottom w:val="none" w:sz="0" w:space="0" w:color="auto"/>
            <w:right w:val="none" w:sz="0" w:space="0" w:color="auto"/>
          </w:divBdr>
        </w:div>
        <w:div w:id="1212154215">
          <w:marLeft w:val="480"/>
          <w:marRight w:val="0"/>
          <w:marTop w:val="0"/>
          <w:marBottom w:val="0"/>
          <w:divBdr>
            <w:top w:val="none" w:sz="0" w:space="0" w:color="auto"/>
            <w:left w:val="none" w:sz="0" w:space="0" w:color="auto"/>
            <w:bottom w:val="none" w:sz="0" w:space="0" w:color="auto"/>
            <w:right w:val="none" w:sz="0" w:space="0" w:color="auto"/>
          </w:divBdr>
        </w:div>
        <w:div w:id="1613628740">
          <w:marLeft w:val="480"/>
          <w:marRight w:val="0"/>
          <w:marTop w:val="0"/>
          <w:marBottom w:val="0"/>
          <w:divBdr>
            <w:top w:val="none" w:sz="0" w:space="0" w:color="auto"/>
            <w:left w:val="none" w:sz="0" w:space="0" w:color="auto"/>
            <w:bottom w:val="none" w:sz="0" w:space="0" w:color="auto"/>
            <w:right w:val="none" w:sz="0" w:space="0" w:color="auto"/>
          </w:divBdr>
        </w:div>
        <w:div w:id="165706264">
          <w:marLeft w:val="480"/>
          <w:marRight w:val="0"/>
          <w:marTop w:val="0"/>
          <w:marBottom w:val="0"/>
          <w:divBdr>
            <w:top w:val="none" w:sz="0" w:space="0" w:color="auto"/>
            <w:left w:val="none" w:sz="0" w:space="0" w:color="auto"/>
            <w:bottom w:val="none" w:sz="0" w:space="0" w:color="auto"/>
            <w:right w:val="none" w:sz="0" w:space="0" w:color="auto"/>
          </w:divBdr>
        </w:div>
        <w:div w:id="391662331">
          <w:marLeft w:val="480"/>
          <w:marRight w:val="0"/>
          <w:marTop w:val="0"/>
          <w:marBottom w:val="0"/>
          <w:divBdr>
            <w:top w:val="none" w:sz="0" w:space="0" w:color="auto"/>
            <w:left w:val="none" w:sz="0" w:space="0" w:color="auto"/>
            <w:bottom w:val="none" w:sz="0" w:space="0" w:color="auto"/>
            <w:right w:val="none" w:sz="0" w:space="0" w:color="auto"/>
          </w:divBdr>
        </w:div>
        <w:div w:id="406197334">
          <w:marLeft w:val="480"/>
          <w:marRight w:val="0"/>
          <w:marTop w:val="0"/>
          <w:marBottom w:val="0"/>
          <w:divBdr>
            <w:top w:val="none" w:sz="0" w:space="0" w:color="auto"/>
            <w:left w:val="none" w:sz="0" w:space="0" w:color="auto"/>
            <w:bottom w:val="none" w:sz="0" w:space="0" w:color="auto"/>
            <w:right w:val="none" w:sz="0" w:space="0" w:color="auto"/>
          </w:divBdr>
        </w:div>
        <w:div w:id="583757251">
          <w:marLeft w:val="480"/>
          <w:marRight w:val="0"/>
          <w:marTop w:val="0"/>
          <w:marBottom w:val="0"/>
          <w:divBdr>
            <w:top w:val="none" w:sz="0" w:space="0" w:color="auto"/>
            <w:left w:val="none" w:sz="0" w:space="0" w:color="auto"/>
            <w:bottom w:val="none" w:sz="0" w:space="0" w:color="auto"/>
            <w:right w:val="none" w:sz="0" w:space="0" w:color="auto"/>
          </w:divBdr>
        </w:div>
        <w:div w:id="53161599">
          <w:marLeft w:val="480"/>
          <w:marRight w:val="0"/>
          <w:marTop w:val="0"/>
          <w:marBottom w:val="0"/>
          <w:divBdr>
            <w:top w:val="none" w:sz="0" w:space="0" w:color="auto"/>
            <w:left w:val="none" w:sz="0" w:space="0" w:color="auto"/>
            <w:bottom w:val="none" w:sz="0" w:space="0" w:color="auto"/>
            <w:right w:val="none" w:sz="0" w:space="0" w:color="auto"/>
          </w:divBdr>
        </w:div>
        <w:div w:id="1270746119">
          <w:marLeft w:val="480"/>
          <w:marRight w:val="0"/>
          <w:marTop w:val="0"/>
          <w:marBottom w:val="0"/>
          <w:divBdr>
            <w:top w:val="none" w:sz="0" w:space="0" w:color="auto"/>
            <w:left w:val="none" w:sz="0" w:space="0" w:color="auto"/>
            <w:bottom w:val="none" w:sz="0" w:space="0" w:color="auto"/>
            <w:right w:val="none" w:sz="0" w:space="0" w:color="auto"/>
          </w:divBdr>
        </w:div>
        <w:div w:id="1976835652">
          <w:marLeft w:val="480"/>
          <w:marRight w:val="0"/>
          <w:marTop w:val="0"/>
          <w:marBottom w:val="0"/>
          <w:divBdr>
            <w:top w:val="none" w:sz="0" w:space="0" w:color="auto"/>
            <w:left w:val="none" w:sz="0" w:space="0" w:color="auto"/>
            <w:bottom w:val="none" w:sz="0" w:space="0" w:color="auto"/>
            <w:right w:val="none" w:sz="0" w:space="0" w:color="auto"/>
          </w:divBdr>
        </w:div>
        <w:div w:id="684749798">
          <w:marLeft w:val="480"/>
          <w:marRight w:val="0"/>
          <w:marTop w:val="0"/>
          <w:marBottom w:val="0"/>
          <w:divBdr>
            <w:top w:val="none" w:sz="0" w:space="0" w:color="auto"/>
            <w:left w:val="none" w:sz="0" w:space="0" w:color="auto"/>
            <w:bottom w:val="none" w:sz="0" w:space="0" w:color="auto"/>
            <w:right w:val="none" w:sz="0" w:space="0" w:color="auto"/>
          </w:divBdr>
        </w:div>
        <w:div w:id="1978605619">
          <w:marLeft w:val="480"/>
          <w:marRight w:val="0"/>
          <w:marTop w:val="0"/>
          <w:marBottom w:val="0"/>
          <w:divBdr>
            <w:top w:val="none" w:sz="0" w:space="0" w:color="auto"/>
            <w:left w:val="none" w:sz="0" w:space="0" w:color="auto"/>
            <w:bottom w:val="none" w:sz="0" w:space="0" w:color="auto"/>
            <w:right w:val="none" w:sz="0" w:space="0" w:color="auto"/>
          </w:divBdr>
        </w:div>
        <w:div w:id="1690990736">
          <w:marLeft w:val="480"/>
          <w:marRight w:val="0"/>
          <w:marTop w:val="0"/>
          <w:marBottom w:val="0"/>
          <w:divBdr>
            <w:top w:val="none" w:sz="0" w:space="0" w:color="auto"/>
            <w:left w:val="none" w:sz="0" w:space="0" w:color="auto"/>
            <w:bottom w:val="none" w:sz="0" w:space="0" w:color="auto"/>
            <w:right w:val="none" w:sz="0" w:space="0" w:color="auto"/>
          </w:divBdr>
        </w:div>
        <w:div w:id="1724868443">
          <w:marLeft w:val="480"/>
          <w:marRight w:val="0"/>
          <w:marTop w:val="0"/>
          <w:marBottom w:val="0"/>
          <w:divBdr>
            <w:top w:val="none" w:sz="0" w:space="0" w:color="auto"/>
            <w:left w:val="none" w:sz="0" w:space="0" w:color="auto"/>
            <w:bottom w:val="none" w:sz="0" w:space="0" w:color="auto"/>
            <w:right w:val="none" w:sz="0" w:space="0" w:color="auto"/>
          </w:divBdr>
        </w:div>
        <w:div w:id="870919024">
          <w:marLeft w:val="480"/>
          <w:marRight w:val="0"/>
          <w:marTop w:val="0"/>
          <w:marBottom w:val="0"/>
          <w:divBdr>
            <w:top w:val="none" w:sz="0" w:space="0" w:color="auto"/>
            <w:left w:val="none" w:sz="0" w:space="0" w:color="auto"/>
            <w:bottom w:val="none" w:sz="0" w:space="0" w:color="auto"/>
            <w:right w:val="none" w:sz="0" w:space="0" w:color="auto"/>
          </w:divBdr>
        </w:div>
        <w:div w:id="1857234066">
          <w:marLeft w:val="480"/>
          <w:marRight w:val="0"/>
          <w:marTop w:val="0"/>
          <w:marBottom w:val="0"/>
          <w:divBdr>
            <w:top w:val="none" w:sz="0" w:space="0" w:color="auto"/>
            <w:left w:val="none" w:sz="0" w:space="0" w:color="auto"/>
            <w:bottom w:val="none" w:sz="0" w:space="0" w:color="auto"/>
            <w:right w:val="none" w:sz="0" w:space="0" w:color="auto"/>
          </w:divBdr>
        </w:div>
        <w:div w:id="2058435576">
          <w:marLeft w:val="480"/>
          <w:marRight w:val="0"/>
          <w:marTop w:val="0"/>
          <w:marBottom w:val="0"/>
          <w:divBdr>
            <w:top w:val="none" w:sz="0" w:space="0" w:color="auto"/>
            <w:left w:val="none" w:sz="0" w:space="0" w:color="auto"/>
            <w:bottom w:val="none" w:sz="0" w:space="0" w:color="auto"/>
            <w:right w:val="none" w:sz="0" w:space="0" w:color="auto"/>
          </w:divBdr>
        </w:div>
        <w:div w:id="1098796787">
          <w:marLeft w:val="480"/>
          <w:marRight w:val="0"/>
          <w:marTop w:val="0"/>
          <w:marBottom w:val="0"/>
          <w:divBdr>
            <w:top w:val="none" w:sz="0" w:space="0" w:color="auto"/>
            <w:left w:val="none" w:sz="0" w:space="0" w:color="auto"/>
            <w:bottom w:val="none" w:sz="0" w:space="0" w:color="auto"/>
            <w:right w:val="none" w:sz="0" w:space="0" w:color="auto"/>
          </w:divBdr>
        </w:div>
        <w:div w:id="1530100963">
          <w:marLeft w:val="480"/>
          <w:marRight w:val="0"/>
          <w:marTop w:val="0"/>
          <w:marBottom w:val="0"/>
          <w:divBdr>
            <w:top w:val="none" w:sz="0" w:space="0" w:color="auto"/>
            <w:left w:val="none" w:sz="0" w:space="0" w:color="auto"/>
            <w:bottom w:val="none" w:sz="0" w:space="0" w:color="auto"/>
            <w:right w:val="none" w:sz="0" w:space="0" w:color="auto"/>
          </w:divBdr>
        </w:div>
        <w:div w:id="1204446862">
          <w:marLeft w:val="480"/>
          <w:marRight w:val="0"/>
          <w:marTop w:val="0"/>
          <w:marBottom w:val="0"/>
          <w:divBdr>
            <w:top w:val="none" w:sz="0" w:space="0" w:color="auto"/>
            <w:left w:val="none" w:sz="0" w:space="0" w:color="auto"/>
            <w:bottom w:val="none" w:sz="0" w:space="0" w:color="auto"/>
            <w:right w:val="none" w:sz="0" w:space="0" w:color="auto"/>
          </w:divBdr>
        </w:div>
        <w:div w:id="2017808467">
          <w:marLeft w:val="480"/>
          <w:marRight w:val="0"/>
          <w:marTop w:val="0"/>
          <w:marBottom w:val="0"/>
          <w:divBdr>
            <w:top w:val="none" w:sz="0" w:space="0" w:color="auto"/>
            <w:left w:val="none" w:sz="0" w:space="0" w:color="auto"/>
            <w:bottom w:val="none" w:sz="0" w:space="0" w:color="auto"/>
            <w:right w:val="none" w:sz="0" w:space="0" w:color="auto"/>
          </w:divBdr>
        </w:div>
        <w:div w:id="446314267">
          <w:marLeft w:val="480"/>
          <w:marRight w:val="0"/>
          <w:marTop w:val="0"/>
          <w:marBottom w:val="0"/>
          <w:divBdr>
            <w:top w:val="none" w:sz="0" w:space="0" w:color="auto"/>
            <w:left w:val="none" w:sz="0" w:space="0" w:color="auto"/>
            <w:bottom w:val="none" w:sz="0" w:space="0" w:color="auto"/>
            <w:right w:val="none" w:sz="0" w:space="0" w:color="auto"/>
          </w:divBdr>
        </w:div>
        <w:div w:id="678386381">
          <w:marLeft w:val="480"/>
          <w:marRight w:val="0"/>
          <w:marTop w:val="0"/>
          <w:marBottom w:val="0"/>
          <w:divBdr>
            <w:top w:val="none" w:sz="0" w:space="0" w:color="auto"/>
            <w:left w:val="none" w:sz="0" w:space="0" w:color="auto"/>
            <w:bottom w:val="none" w:sz="0" w:space="0" w:color="auto"/>
            <w:right w:val="none" w:sz="0" w:space="0" w:color="auto"/>
          </w:divBdr>
        </w:div>
        <w:div w:id="284963812">
          <w:marLeft w:val="480"/>
          <w:marRight w:val="0"/>
          <w:marTop w:val="0"/>
          <w:marBottom w:val="0"/>
          <w:divBdr>
            <w:top w:val="none" w:sz="0" w:space="0" w:color="auto"/>
            <w:left w:val="none" w:sz="0" w:space="0" w:color="auto"/>
            <w:bottom w:val="none" w:sz="0" w:space="0" w:color="auto"/>
            <w:right w:val="none" w:sz="0" w:space="0" w:color="auto"/>
          </w:divBdr>
        </w:div>
        <w:div w:id="1003119586">
          <w:marLeft w:val="480"/>
          <w:marRight w:val="0"/>
          <w:marTop w:val="0"/>
          <w:marBottom w:val="0"/>
          <w:divBdr>
            <w:top w:val="none" w:sz="0" w:space="0" w:color="auto"/>
            <w:left w:val="none" w:sz="0" w:space="0" w:color="auto"/>
            <w:bottom w:val="none" w:sz="0" w:space="0" w:color="auto"/>
            <w:right w:val="none" w:sz="0" w:space="0" w:color="auto"/>
          </w:divBdr>
        </w:div>
        <w:div w:id="1831561780">
          <w:marLeft w:val="480"/>
          <w:marRight w:val="0"/>
          <w:marTop w:val="0"/>
          <w:marBottom w:val="0"/>
          <w:divBdr>
            <w:top w:val="none" w:sz="0" w:space="0" w:color="auto"/>
            <w:left w:val="none" w:sz="0" w:space="0" w:color="auto"/>
            <w:bottom w:val="none" w:sz="0" w:space="0" w:color="auto"/>
            <w:right w:val="none" w:sz="0" w:space="0" w:color="auto"/>
          </w:divBdr>
        </w:div>
        <w:div w:id="1705207919">
          <w:marLeft w:val="480"/>
          <w:marRight w:val="0"/>
          <w:marTop w:val="0"/>
          <w:marBottom w:val="0"/>
          <w:divBdr>
            <w:top w:val="none" w:sz="0" w:space="0" w:color="auto"/>
            <w:left w:val="none" w:sz="0" w:space="0" w:color="auto"/>
            <w:bottom w:val="none" w:sz="0" w:space="0" w:color="auto"/>
            <w:right w:val="none" w:sz="0" w:space="0" w:color="auto"/>
          </w:divBdr>
        </w:div>
        <w:div w:id="301233805">
          <w:marLeft w:val="480"/>
          <w:marRight w:val="0"/>
          <w:marTop w:val="0"/>
          <w:marBottom w:val="0"/>
          <w:divBdr>
            <w:top w:val="none" w:sz="0" w:space="0" w:color="auto"/>
            <w:left w:val="none" w:sz="0" w:space="0" w:color="auto"/>
            <w:bottom w:val="none" w:sz="0" w:space="0" w:color="auto"/>
            <w:right w:val="none" w:sz="0" w:space="0" w:color="auto"/>
          </w:divBdr>
        </w:div>
        <w:div w:id="964963846">
          <w:marLeft w:val="480"/>
          <w:marRight w:val="0"/>
          <w:marTop w:val="0"/>
          <w:marBottom w:val="0"/>
          <w:divBdr>
            <w:top w:val="none" w:sz="0" w:space="0" w:color="auto"/>
            <w:left w:val="none" w:sz="0" w:space="0" w:color="auto"/>
            <w:bottom w:val="none" w:sz="0" w:space="0" w:color="auto"/>
            <w:right w:val="none" w:sz="0" w:space="0" w:color="auto"/>
          </w:divBdr>
        </w:div>
        <w:div w:id="998650189">
          <w:marLeft w:val="480"/>
          <w:marRight w:val="0"/>
          <w:marTop w:val="0"/>
          <w:marBottom w:val="0"/>
          <w:divBdr>
            <w:top w:val="none" w:sz="0" w:space="0" w:color="auto"/>
            <w:left w:val="none" w:sz="0" w:space="0" w:color="auto"/>
            <w:bottom w:val="none" w:sz="0" w:space="0" w:color="auto"/>
            <w:right w:val="none" w:sz="0" w:space="0" w:color="auto"/>
          </w:divBdr>
        </w:div>
        <w:div w:id="1934510333">
          <w:marLeft w:val="480"/>
          <w:marRight w:val="0"/>
          <w:marTop w:val="0"/>
          <w:marBottom w:val="0"/>
          <w:divBdr>
            <w:top w:val="none" w:sz="0" w:space="0" w:color="auto"/>
            <w:left w:val="none" w:sz="0" w:space="0" w:color="auto"/>
            <w:bottom w:val="none" w:sz="0" w:space="0" w:color="auto"/>
            <w:right w:val="none" w:sz="0" w:space="0" w:color="auto"/>
          </w:divBdr>
        </w:div>
        <w:div w:id="693073410">
          <w:marLeft w:val="480"/>
          <w:marRight w:val="0"/>
          <w:marTop w:val="0"/>
          <w:marBottom w:val="0"/>
          <w:divBdr>
            <w:top w:val="none" w:sz="0" w:space="0" w:color="auto"/>
            <w:left w:val="none" w:sz="0" w:space="0" w:color="auto"/>
            <w:bottom w:val="none" w:sz="0" w:space="0" w:color="auto"/>
            <w:right w:val="none" w:sz="0" w:space="0" w:color="auto"/>
          </w:divBdr>
        </w:div>
        <w:div w:id="1500196901">
          <w:marLeft w:val="480"/>
          <w:marRight w:val="0"/>
          <w:marTop w:val="0"/>
          <w:marBottom w:val="0"/>
          <w:divBdr>
            <w:top w:val="none" w:sz="0" w:space="0" w:color="auto"/>
            <w:left w:val="none" w:sz="0" w:space="0" w:color="auto"/>
            <w:bottom w:val="none" w:sz="0" w:space="0" w:color="auto"/>
            <w:right w:val="none" w:sz="0" w:space="0" w:color="auto"/>
          </w:divBdr>
        </w:div>
        <w:div w:id="425079675">
          <w:marLeft w:val="480"/>
          <w:marRight w:val="0"/>
          <w:marTop w:val="0"/>
          <w:marBottom w:val="0"/>
          <w:divBdr>
            <w:top w:val="none" w:sz="0" w:space="0" w:color="auto"/>
            <w:left w:val="none" w:sz="0" w:space="0" w:color="auto"/>
            <w:bottom w:val="none" w:sz="0" w:space="0" w:color="auto"/>
            <w:right w:val="none" w:sz="0" w:space="0" w:color="auto"/>
          </w:divBdr>
        </w:div>
        <w:div w:id="290481939">
          <w:marLeft w:val="480"/>
          <w:marRight w:val="0"/>
          <w:marTop w:val="0"/>
          <w:marBottom w:val="0"/>
          <w:divBdr>
            <w:top w:val="none" w:sz="0" w:space="0" w:color="auto"/>
            <w:left w:val="none" w:sz="0" w:space="0" w:color="auto"/>
            <w:bottom w:val="none" w:sz="0" w:space="0" w:color="auto"/>
            <w:right w:val="none" w:sz="0" w:space="0" w:color="auto"/>
          </w:divBdr>
        </w:div>
        <w:div w:id="2083720823">
          <w:marLeft w:val="480"/>
          <w:marRight w:val="0"/>
          <w:marTop w:val="0"/>
          <w:marBottom w:val="0"/>
          <w:divBdr>
            <w:top w:val="none" w:sz="0" w:space="0" w:color="auto"/>
            <w:left w:val="none" w:sz="0" w:space="0" w:color="auto"/>
            <w:bottom w:val="none" w:sz="0" w:space="0" w:color="auto"/>
            <w:right w:val="none" w:sz="0" w:space="0" w:color="auto"/>
          </w:divBdr>
        </w:div>
        <w:div w:id="74282756">
          <w:marLeft w:val="480"/>
          <w:marRight w:val="0"/>
          <w:marTop w:val="0"/>
          <w:marBottom w:val="0"/>
          <w:divBdr>
            <w:top w:val="none" w:sz="0" w:space="0" w:color="auto"/>
            <w:left w:val="none" w:sz="0" w:space="0" w:color="auto"/>
            <w:bottom w:val="none" w:sz="0" w:space="0" w:color="auto"/>
            <w:right w:val="none" w:sz="0" w:space="0" w:color="auto"/>
          </w:divBdr>
        </w:div>
      </w:divsChild>
    </w:div>
    <w:div w:id="1957560376">
      <w:bodyDiv w:val="1"/>
      <w:marLeft w:val="0"/>
      <w:marRight w:val="0"/>
      <w:marTop w:val="0"/>
      <w:marBottom w:val="0"/>
      <w:divBdr>
        <w:top w:val="none" w:sz="0" w:space="0" w:color="auto"/>
        <w:left w:val="none" w:sz="0" w:space="0" w:color="auto"/>
        <w:bottom w:val="none" w:sz="0" w:space="0" w:color="auto"/>
        <w:right w:val="none" w:sz="0" w:space="0" w:color="auto"/>
      </w:divBdr>
    </w:div>
    <w:div w:id="1961453000">
      <w:bodyDiv w:val="1"/>
      <w:marLeft w:val="0"/>
      <w:marRight w:val="0"/>
      <w:marTop w:val="0"/>
      <w:marBottom w:val="0"/>
      <w:divBdr>
        <w:top w:val="none" w:sz="0" w:space="0" w:color="auto"/>
        <w:left w:val="none" w:sz="0" w:space="0" w:color="auto"/>
        <w:bottom w:val="none" w:sz="0" w:space="0" w:color="auto"/>
        <w:right w:val="none" w:sz="0" w:space="0" w:color="auto"/>
      </w:divBdr>
    </w:div>
    <w:div w:id="1965116833">
      <w:bodyDiv w:val="1"/>
      <w:marLeft w:val="0"/>
      <w:marRight w:val="0"/>
      <w:marTop w:val="0"/>
      <w:marBottom w:val="0"/>
      <w:divBdr>
        <w:top w:val="none" w:sz="0" w:space="0" w:color="auto"/>
        <w:left w:val="none" w:sz="0" w:space="0" w:color="auto"/>
        <w:bottom w:val="none" w:sz="0" w:space="0" w:color="auto"/>
        <w:right w:val="none" w:sz="0" w:space="0" w:color="auto"/>
      </w:divBdr>
    </w:div>
    <w:div w:id="1966697485">
      <w:bodyDiv w:val="1"/>
      <w:marLeft w:val="0"/>
      <w:marRight w:val="0"/>
      <w:marTop w:val="0"/>
      <w:marBottom w:val="0"/>
      <w:divBdr>
        <w:top w:val="none" w:sz="0" w:space="0" w:color="auto"/>
        <w:left w:val="none" w:sz="0" w:space="0" w:color="auto"/>
        <w:bottom w:val="none" w:sz="0" w:space="0" w:color="auto"/>
        <w:right w:val="none" w:sz="0" w:space="0" w:color="auto"/>
      </w:divBdr>
    </w:div>
    <w:div w:id="1970432198">
      <w:bodyDiv w:val="1"/>
      <w:marLeft w:val="0"/>
      <w:marRight w:val="0"/>
      <w:marTop w:val="0"/>
      <w:marBottom w:val="0"/>
      <w:divBdr>
        <w:top w:val="none" w:sz="0" w:space="0" w:color="auto"/>
        <w:left w:val="none" w:sz="0" w:space="0" w:color="auto"/>
        <w:bottom w:val="none" w:sz="0" w:space="0" w:color="auto"/>
        <w:right w:val="none" w:sz="0" w:space="0" w:color="auto"/>
      </w:divBdr>
    </w:div>
    <w:div w:id="1975790669">
      <w:bodyDiv w:val="1"/>
      <w:marLeft w:val="0"/>
      <w:marRight w:val="0"/>
      <w:marTop w:val="0"/>
      <w:marBottom w:val="0"/>
      <w:divBdr>
        <w:top w:val="none" w:sz="0" w:space="0" w:color="auto"/>
        <w:left w:val="none" w:sz="0" w:space="0" w:color="auto"/>
        <w:bottom w:val="none" w:sz="0" w:space="0" w:color="auto"/>
        <w:right w:val="none" w:sz="0" w:space="0" w:color="auto"/>
      </w:divBdr>
    </w:div>
    <w:div w:id="1978759631">
      <w:bodyDiv w:val="1"/>
      <w:marLeft w:val="0"/>
      <w:marRight w:val="0"/>
      <w:marTop w:val="0"/>
      <w:marBottom w:val="0"/>
      <w:divBdr>
        <w:top w:val="none" w:sz="0" w:space="0" w:color="auto"/>
        <w:left w:val="none" w:sz="0" w:space="0" w:color="auto"/>
        <w:bottom w:val="none" w:sz="0" w:space="0" w:color="auto"/>
        <w:right w:val="none" w:sz="0" w:space="0" w:color="auto"/>
      </w:divBdr>
    </w:div>
    <w:div w:id="1980450772">
      <w:bodyDiv w:val="1"/>
      <w:marLeft w:val="0"/>
      <w:marRight w:val="0"/>
      <w:marTop w:val="0"/>
      <w:marBottom w:val="0"/>
      <w:divBdr>
        <w:top w:val="none" w:sz="0" w:space="0" w:color="auto"/>
        <w:left w:val="none" w:sz="0" w:space="0" w:color="auto"/>
        <w:bottom w:val="none" w:sz="0" w:space="0" w:color="auto"/>
        <w:right w:val="none" w:sz="0" w:space="0" w:color="auto"/>
      </w:divBdr>
    </w:div>
    <w:div w:id="1980766401">
      <w:marLeft w:val="0"/>
      <w:marRight w:val="0"/>
      <w:marTop w:val="0"/>
      <w:marBottom w:val="0"/>
      <w:divBdr>
        <w:top w:val="none" w:sz="0" w:space="0" w:color="auto"/>
        <w:left w:val="none" w:sz="0" w:space="0" w:color="auto"/>
        <w:bottom w:val="none" w:sz="0" w:space="0" w:color="auto"/>
        <w:right w:val="none" w:sz="0" w:space="0" w:color="auto"/>
      </w:divBdr>
    </w:div>
    <w:div w:id="1982467088">
      <w:bodyDiv w:val="1"/>
      <w:marLeft w:val="0"/>
      <w:marRight w:val="0"/>
      <w:marTop w:val="0"/>
      <w:marBottom w:val="0"/>
      <w:divBdr>
        <w:top w:val="none" w:sz="0" w:space="0" w:color="auto"/>
        <w:left w:val="none" w:sz="0" w:space="0" w:color="auto"/>
        <w:bottom w:val="none" w:sz="0" w:space="0" w:color="auto"/>
        <w:right w:val="none" w:sz="0" w:space="0" w:color="auto"/>
      </w:divBdr>
    </w:div>
    <w:div w:id="1983650483">
      <w:bodyDiv w:val="1"/>
      <w:marLeft w:val="0"/>
      <w:marRight w:val="0"/>
      <w:marTop w:val="0"/>
      <w:marBottom w:val="0"/>
      <w:divBdr>
        <w:top w:val="none" w:sz="0" w:space="0" w:color="auto"/>
        <w:left w:val="none" w:sz="0" w:space="0" w:color="auto"/>
        <w:bottom w:val="none" w:sz="0" w:space="0" w:color="auto"/>
        <w:right w:val="none" w:sz="0" w:space="0" w:color="auto"/>
      </w:divBdr>
    </w:div>
    <w:div w:id="1984116731">
      <w:bodyDiv w:val="1"/>
      <w:marLeft w:val="0"/>
      <w:marRight w:val="0"/>
      <w:marTop w:val="0"/>
      <w:marBottom w:val="0"/>
      <w:divBdr>
        <w:top w:val="none" w:sz="0" w:space="0" w:color="auto"/>
        <w:left w:val="none" w:sz="0" w:space="0" w:color="auto"/>
        <w:bottom w:val="none" w:sz="0" w:space="0" w:color="auto"/>
        <w:right w:val="none" w:sz="0" w:space="0" w:color="auto"/>
      </w:divBdr>
    </w:div>
    <w:div w:id="1984508092">
      <w:bodyDiv w:val="1"/>
      <w:marLeft w:val="0"/>
      <w:marRight w:val="0"/>
      <w:marTop w:val="0"/>
      <w:marBottom w:val="0"/>
      <w:divBdr>
        <w:top w:val="none" w:sz="0" w:space="0" w:color="auto"/>
        <w:left w:val="none" w:sz="0" w:space="0" w:color="auto"/>
        <w:bottom w:val="none" w:sz="0" w:space="0" w:color="auto"/>
        <w:right w:val="none" w:sz="0" w:space="0" w:color="auto"/>
      </w:divBdr>
    </w:div>
    <w:div w:id="1990592494">
      <w:bodyDiv w:val="1"/>
      <w:marLeft w:val="0"/>
      <w:marRight w:val="0"/>
      <w:marTop w:val="0"/>
      <w:marBottom w:val="0"/>
      <w:divBdr>
        <w:top w:val="none" w:sz="0" w:space="0" w:color="auto"/>
        <w:left w:val="none" w:sz="0" w:space="0" w:color="auto"/>
        <w:bottom w:val="none" w:sz="0" w:space="0" w:color="auto"/>
        <w:right w:val="none" w:sz="0" w:space="0" w:color="auto"/>
      </w:divBdr>
    </w:div>
    <w:div w:id="1999574034">
      <w:bodyDiv w:val="1"/>
      <w:marLeft w:val="0"/>
      <w:marRight w:val="0"/>
      <w:marTop w:val="0"/>
      <w:marBottom w:val="0"/>
      <w:divBdr>
        <w:top w:val="none" w:sz="0" w:space="0" w:color="auto"/>
        <w:left w:val="none" w:sz="0" w:space="0" w:color="auto"/>
        <w:bottom w:val="none" w:sz="0" w:space="0" w:color="auto"/>
        <w:right w:val="none" w:sz="0" w:space="0" w:color="auto"/>
      </w:divBdr>
    </w:div>
    <w:div w:id="2000814223">
      <w:bodyDiv w:val="1"/>
      <w:marLeft w:val="0"/>
      <w:marRight w:val="0"/>
      <w:marTop w:val="0"/>
      <w:marBottom w:val="0"/>
      <w:divBdr>
        <w:top w:val="none" w:sz="0" w:space="0" w:color="auto"/>
        <w:left w:val="none" w:sz="0" w:space="0" w:color="auto"/>
        <w:bottom w:val="none" w:sz="0" w:space="0" w:color="auto"/>
        <w:right w:val="none" w:sz="0" w:space="0" w:color="auto"/>
      </w:divBdr>
    </w:div>
    <w:div w:id="2000843272">
      <w:bodyDiv w:val="1"/>
      <w:marLeft w:val="0"/>
      <w:marRight w:val="0"/>
      <w:marTop w:val="0"/>
      <w:marBottom w:val="0"/>
      <w:divBdr>
        <w:top w:val="none" w:sz="0" w:space="0" w:color="auto"/>
        <w:left w:val="none" w:sz="0" w:space="0" w:color="auto"/>
        <w:bottom w:val="none" w:sz="0" w:space="0" w:color="auto"/>
        <w:right w:val="none" w:sz="0" w:space="0" w:color="auto"/>
      </w:divBdr>
    </w:div>
    <w:div w:id="2001301040">
      <w:bodyDiv w:val="1"/>
      <w:marLeft w:val="0"/>
      <w:marRight w:val="0"/>
      <w:marTop w:val="0"/>
      <w:marBottom w:val="0"/>
      <w:divBdr>
        <w:top w:val="none" w:sz="0" w:space="0" w:color="auto"/>
        <w:left w:val="none" w:sz="0" w:space="0" w:color="auto"/>
        <w:bottom w:val="none" w:sz="0" w:space="0" w:color="auto"/>
        <w:right w:val="none" w:sz="0" w:space="0" w:color="auto"/>
      </w:divBdr>
      <w:divsChild>
        <w:div w:id="1748770067">
          <w:marLeft w:val="480"/>
          <w:marRight w:val="0"/>
          <w:marTop w:val="0"/>
          <w:marBottom w:val="0"/>
          <w:divBdr>
            <w:top w:val="none" w:sz="0" w:space="0" w:color="auto"/>
            <w:left w:val="none" w:sz="0" w:space="0" w:color="auto"/>
            <w:bottom w:val="none" w:sz="0" w:space="0" w:color="auto"/>
            <w:right w:val="none" w:sz="0" w:space="0" w:color="auto"/>
          </w:divBdr>
        </w:div>
        <w:div w:id="1628274293">
          <w:marLeft w:val="480"/>
          <w:marRight w:val="0"/>
          <w:marTop w:val="0"/>
          <w:marBottom w:val="0"/>
          <w:divBdr>
            <w:top w:val="none" w:sz="0" w:space="0" w:color="auto"/>
            <w:left w:val="none" w:sz="0" w:space="0" w:color="auto"/>
            <w:bottom w:val="none" w:sz="0" w:space="0" w:color="auto"/>
            <w:right w:val="none" w:sz="0" w:space="0" w:color="auto"/>
          </w:divBdr>
        </w:div>
        <w:div w:id="1817260761">
          <w:marLeft w:val="480"/>
          <w:marRight w:val="0"/>
          <w:marTop w:val="0"/>
          <w:marBottom w:val="0"/>
          <w:divBdr>
            <w:top w:val="none" w:sz="0" w:space="0" w:color="auto"/>
            <w:left w:val="none" w:sz="0" w:space="0" w:color="auto"/>
            <w:bottom w:val="none" w:sz="0" w:space="0" w:color="auto"/>
            <w:right w:val="none" w:sz="0" w:space="0" w:color="auto"/>
          </w:divBdr>
        </w:div>
        <w:div w:id="948853117">
          <w:marLeft w:val="480"/>
          <w:marRight w:val="0"/>
          <w:marTop w:val="0"/>
          <w:marBottom w:val="0"/>
          <w:divBdr>
            <w:top w:val="none" w:sz="0" w:space="0" w:color="auto"/>
            <w:left w:val="none" w:sz="0" w:space="0" w:color="auto"/>
            <w:bottom w:val="none" w:sz="0" w:space="0" w:color="auto"/>
            <w:right w:val="none" w:sz="0" w:space="0" w:color="auto"/>
          </w:divBdr>
        </w:div>
        <w:div w:id="1044450790">
          <w:marLeft w:val="480"/>
          <w:marRight w:val="0"/>
          <w:marTop w:val="0"/>
          <w:marBottom w:val="0"/>
          <w:divBdr>
            <w:top w:val="none" w:sz="0" w:space="0" w:color="auto"/>
            <w:left w:val="none" w:sz="0" w:space="0" w:color="auto"/>
            <w:bottom w:val="none" w:sz="0" w:space="0" w:color="auto"/>
            <w:right w:val="none" w:sz="0" w:space="0" w:color="auto"/>
          </w:divBdr>
        </w:div>
        <w:div w:id="769207381">
          <w:marLeft w:val="480"/>
          <w:marRight w:val="0"/>
          <w:marTop w:val="0"/>
          <w:marBottom w:val="0"/>
          <w:divBdr>
            <w:top w:val="none" w:sz="0" w:space="0" w:color="auto"/>
            <w:left w:val="none" w:sz="0" w:space="0" w:color="auto"/>
            <w:bottom w:val="none" w:sz="0" w:space="0" w:color="auto"/>
            <w:right w:val="none" w:sz="0" w:space="0" w:color="auto"/>
          </w:divBdr>
        </w:div>
        <w:div w:id="1524202440">
          <w:marLeft w:val="480"/>
          <w:marRight w:val="0"/>
          <w:marTop w:val="0"/>
          <w:marBottom w:val="0"/>
          <w:divBdr>
            <w:top w:val="none" w:sz="0" w:space="0" w:color="auto"/>
            <w:left w:val="none" w:sz="0" w:space="0" w:color="auto"/>
            <w:bottom w:val="none" w:sz="0" w:space="0" w:color="auto"/>
            <w:right w:val="none" w:sz="0" w:space="0" w:color="auto"/>
          </w:divBdr>
        </w:div>
        <w:div w:id="1112749147">
          <w:marLeft w:val="480"/>
          <w:marRight w:val="0"/>
          <w:marTop w:val="0"/>
          <w:marBottom w:val="0"/>
          <w:divBdr>
            <w:top w:val="none" w:sz="0" w:space="0" w:color="auto"/>
            <w:left w:val="none" w:sz="0" w:space="0" w:color="auto"/>
            <w:bottom w:val="none" w:sz="0" w:space="0" w:color="auto"/>
            <w:right w:val="none" w:sz="0" w:space="0" w:color="auto"/>
          </w:divBdr>
        </w:div>
        <w:div w:id="822739610">
          <w:marLeft w:val="480"/>
          <w:marRight w:val="0"/>
          <w:marTop w:val="0"/>
          <w:marBottom w:val="0"/>
          <w:divBdr>
            <w:top w:val="none" w:sz="0" w:space="0" w:color="auto"/>
            <w:left w:val="none" w:sz="0" w:space="0" w:color="auto"/>
            <w:bottom w:val="none" w:sz="0" w:space="0" w:color="auto"/>
            <w:right w:val="none" w:sz="0" w:space="0" w:color="auto"/>
          </w:divBdr>
        </w:div>
        <w:div w:id="1454329885">
          <w:marLeft w:val="480"/>
          <w:marRight w:val="0"/>
          <w:marTop w:val="0"/>
          <w:marBottom w:val="0"/>
          <w:divBdr>
            <w:top w:val="none" w:sz="0" w:space="0" w:color="auto"/>
            <w:left w:val="none" w:sz="0" w:space="0" w:color="auto"/>
            <w:bottom w:val="none" w:sz="0" w:space="0" w:color="auto"/>
            <w:right w:val="none" w:sz="0" w:space="0" w:color="auto"/>
          </w:divBdr>
        </w:div>
        <w:div w:id="19940128">
          <w:marLeft w:val="480"/>
          <w:marRight w:val="0"/>
          <w:marTop w:val="0"/>
          <w:marBottom w:val="0"/>
          <w:divBdr>
            <w:top w:val="none" w:sz="0" w:space="0" w:color="auto"/>
            <w:left w:val="none" w:sz="0" w:space="0" w:color="auto"/>
            <w:bottom w:val="none" w:sz="0" w:space="0" w:color="auto"/>
            <w:right w:val="none" w:sz="0" w:space="0" w:color="auto"/>
          </w:divBdr>
        </w:div>
        <w:div w:id="1176653189">
          <w:marLeft w:val="480"/>
          <w:marRight w:val="0"/>
          <w:marTop w:val="0"/>
          <w:marBottom w:val="0"/>
          <w:divBdr>
            <w:top w:val="none" w:sz="0" w:space="0" w:color="auto"/>
            <w:left w:val="none" w:sz="0" w:space="0" w:color="auto"/>
            <w:bottom w:val="none" w:sz="0" w:space="0" w:color="auto"/>
            <w:right w:val="none" w:sz="0" w:space="0" w:color="auto"/>
          </w:divBdr>
        </w:div>
        <w:div w:id="1957365993">
          <w:marLeft w:val="480"/>
          <w:marRight w:val="0"/>
          <w:marTop w:val="0"/>
          <w:marBottom w:val="0"/>
          <w:divBdr>
            <w:top w:val="none" w:sz="0" w:space="0" w:color="auto"/>
            <w:left w:val="none" w:sz="0" w:space="0" w:color="auto"/>
            <w:bottom w:val="none" w:sz="0" w:space="0" w:color="auto"/>
            <w:right w:val="none" w:sz="0" w:space="0" w:color="auto"/>
          </w:divBdr>
        </w:div>
        <w:div w:id="1631588948">
          <w:marLeft w:val="480"/>
          <w:marRight w:val="0"/>
          <w:marTop w:val="0"/>
          <w:marBottom w:val="0"/>
          <w:divBdr>
            <w:top w:val="none" w:sz="0" w:space="0" w:color="auto"/>
            <w:left w:val="none" w:sz="0" w:space="0" w:color="auto"/>
            <w:bottom w:val="none" w:sz="0" w:space="0" w:color="auto"/>
            <w:right w:val="none" w:sz="0" w:space="0" w:color="auto"/>
          </w:divBdr>
        </w:div>
        <w:div w:id="714962761">
          <w:marLeft w:val="480"/>
          <w:marRight w:val="0"/>
          <w:marTop w:val="0"/>
          <w:marBottom w:val="0"/>
          <w:divBdr>
            <w:top w:val="none" w:sz="0" w:space="0" w:color="auto"/>
            <w:left w:val="none" w:sz="0" w:space="0" w:color="auto"/>
            <w:bottom w:val="none" w:sz="0" w:space="0" w:color="auto"/>
            <w:right w:val="none" w:sz="0" w:space="0" w:color="auto"/>
          </w:divBdr>
        </w:div>
        <w:div w:id="1710832513">
          <w:marLeft w:val="480"/>
          <w:marRight w:val="0"/>
          <w:marTop w:val="0"/>
          <w:marBottom w:val="0"/>
          <w:divBdr>
            <w:top w:val="none" w:sz="0" w:space="0" w:color="auto"/>
            <w:left w:val="none" w:sz="0" w:space="0" w:color="auto"/>
            <w:bottom w:val="none" w:sz="0" w:space="0" w:color="auto"/>
            <w:right w:val="none" w:sz="0" w:space="0" w:color="auto"/>
          </w:divBdr>
        </w:div>
        <w:div w:id="1555196657">
          <w:marLeft w:val="480"/>
          <w:marRight w:val="0"/>
          <w:marTop w:val="0"/>
          <w:marBottom w:val="0"/>
          <w:divBdr>
            <w:top w:val="none" w:sz="0" w:space="0" w:color="auto"/>
            <w:left w:val="none" w:sz="0" w:space="0" w:color="auto"/>
            <w:bottom w:val="none" w:sz="0" w:space="0" w:color="auto"/>
            <w:right w:val="none" w:sz="0" w:space="0" w:color="auto"/>
          </w:divBdr>
        </w:div>
        <w:div w:id="1381199628">
          <w:marLeft w:val="480"/>
          <w:marRight w:val="0"/>
          <w:marTop w:val="0"/>
          <w:marBottom w:val="0"/>
          <w:divBdr>
            <w:top w:val="none" w:sz="0" w:space="0" w:color="auto"/>
            <w:left w:val="none" w:sz="0" w:space="0" w:color="auto"/>
            <w:bottom w:val="none" w:sz="0" w:space="0" w:color="auto"/>
            <w:right w:val="none" w:sz="0" w:space="0" w:color="auto"/>
          </w:divBdr>
        </w:div>
        <w:div w:id="1208757926">
          <w:marLeft w:val="480"/>
          <w:marRight w:val="0"/>
          <w:marTop w:val="0"/>
          <w:marBottom w:val="0"/>
          <w:divBdr>
            <w:top w:val="none" w:sz="0" w:space="0" w:color="auto"/>
            <w:left w:val="none" w:sz="0" w:space="0" w:color="auto"/>
            <w:bottom w:val="none" w:sz="0" w:space="0" w:color="auto"/>
            <w:right w:val="none" w:sz="0" w:space="0" w:color="auto"/>
          </w:divBdr>
        </w:div>
        <w:div w:id="431241343">
          <w:marLeft w:val="480"/>
          <w:marRight w:val="0"/>
          <w:marTop w:val="0"/>
          <w:marBottom w:val="0"/>
          <w:divBdr>
            <w:top w:val="none" w:sz="0" w:space="0" w:color="auto"/>
            <w:left w:val="none" w:sz="0" w:space="0" w:color="auto"/>
            <w:bottom w:val="none" w:sz="0" w:space="0" w:color="auto"/>
            <w:right w:val="none" w:sz="0" w:space="0" w:color="auto"/>
          </w:divBdr>
        </w:div>
        <w:div w:id="2042323070">
          <w:marLeft w:val="480"/>
          <w:marRight w:val="0"/>
          <w:marTop w:val="0"/>
          <w:marBottom w:val="0"/>
          <w:divBdr>
            <w:top w:val="none" w:sz="0" w:space="0" w:color="auto"/>
            <w:left w:val="none" w:sz="0" w:space="0" w:color="auto"/>
            <w:bottom w:val="none" w:sz="0" w:space="0" w:color="auto"/>
            <w:right w:val="none" w:sz="0" w:space="0" w:color="auto"/>
          </w:divBdr>
        </w:div>
        <w:div w:id="1513492150">
          <w:marLeft w:val="480"/>
          <w:marRight w:val="0"/>
          <w:marTop w:val="0"/>
          <w:marBottom w:val="0"/>
          <w:divBdr>
            <w:top w:val="none" w:sz="0" w:space="0" w:color="auto"/>
            <w:left w:val="none" w:sz="0" w:space="0" w:color="auto"/>
            <w:bottom w:val="none" w:sz="0" w:space="0" w:color="auto"/>
            <w:right w:val="none" w:sz="0" w:space="0" w:color="auto"/>
          </w:divBdr>
        </w:div>
        <w:div w:id="1942755992">
          <w:marLeft w:val="480"/>
          <w:marRight w:val="0"/>
          <w:marTop w:val="0"/>
          <w:marBottom w:val="0"/>
          <w:divBdr>
            <w:top w:val="none" w:sz="0" w:space="0" w:color="auto"/>
            <w:left w:val="none" w:sz="0" w:space="0" w:color="auto"/>
            <w:bottom w:val="none" w:sz="0" w:space="0" w:color="auto"/>
            <w:right w:val="none" w:sz="0" w:space="0" w:color="auto"/>
          </w:divBdr>
        </w:div>
        <w:div w:id="1199929978">
          <w:marLeft w:val="480"/>
          <w:marRight w:val="0"/>
          <w:marTop w:val="0"/>
          <w:marBottom w:val="0"/>
          <w:divBdr>
            <w:top w:val="none" w:sz="0" w:space="0" w:color="auto"/>
            <w:left w:val="none" w:sz="0" w:space="0" w:color="auto"/>
            <w:bottom w:val="none" w:sz="0" w:space="0" w:color="auto"/>
            <w:right w:val="none" w:sz="0" w:space="0" w:color="auto"/>
          </w:divBdr>
        </w:div>
        <w:div w:id="1247349837">
          <w:marLeft w:val="480"/>
          <w:marRight w:val="0"/>
          <w:marTop w:val="0"/>
          <w:marBottom w:val="0"/>
          <w:divBdr>
            <w:top w:val="none" w:sz="0" w:space="0" w:color="auto"/>
            <w:left w:val="none" w:sz="0" w:space="0" w:color="auto"/>
            <w:bottom w:val="none" w:sz="0" w:space="0" w:color="auto"/>
            <w:right w:val="none" w:sz="0" w:space="0" w:color="auto"/>
          </w:divBdr>
        </w:div>
        <w:div w:id="1654606861">
          <w:marLeft w:val="480"/>
          <w:marRight w:val="0"/>
          <w:marTop w:val="0"/>
          <w:marBottom w:val="0"/>
          <w:divBdr>
            <w:top w:val="none" w:sz="0" w:space="0" w:color="auto"/>
            <w:left w:val="none" w:sz="0" w:space="0" w:color="auto"/>
            <w:bottom w:val="none" w:sz="0" w:space="0" w:color="auto"/>
            <w:right w:val="none" w:sz="0" w:space="0" w:color="auto"/>
          </w:divBdr>
        </w:div>
        <w:div w:id="626358548">
          <w:marLeft w:val="480"/>
          <w:marRight w:val="0"/>
          <w:marTop w:val="0"/>
          <w:marBottom w:val="0"/>
          <w:divBdr>
            <w:top w:val="none" w:sz="0" w:space="0" w:color="auto"/>
            <w:left w:val="none" w:sz="0" w:space="0" w:color="auto"/>
            <w:bottom w:val="none" w:sz="0" w:space="0" w:color="auto"/>
            <w:right w:val="none" w:sz="0" w:space="0" w:color="auto"/>
          </w:divBdr>
        </w:div>
        <w:div w:id="596910021">
          <w:marLeft w:val="480"/>
          <w:marRight w:val="0"/>
          <w:marTop w:val="0"/>
          <w:marBottom w:val="0"/>
          <w:divBdr>
            <w:top w:val="none" w:sz="0" w:space="0" w:color="auto"/>
            <w:left w:val="none" w:sz="0" w:space="0" w:color="auto"/>
            <w:bottom w:val="none" w:sz="0" w:space="0" w:color="auto"/>
            <w:right w:val="none" w:sz="0" w:space="0" w:color="auto"/>
          </w:divBdr>
        </w:div>
        <w:div w:id="1550678817">
          <w:marLeft w:val="480"/>
          <w:marRight w:val="0"/>
          <w:marTop w:val="0"/>
          <w:marBottom w:val="0"/>
          <w:divBdr>
            <w:top w:val="none" w:sz="0" w:space="0" w:color="auto"/>
            <w:left w:val="none" w:sz="0" w:space="0" w:color="auto"/>
            <w:bottom w:val="none" w:sz="0" w:space="0" w:color="auto"/>
            <w:right w:val="none" w:sz="0" w:space="0" w:color="auto"/>
          </w:divBdr>
        </w:div>
        <w:div w:id="1601794794">
          <w:marLeft w:val="480"/>
          <w:marRight w:val="0"/>
          <w:marTop w:val="0"/>
          <w:marBottom w:val="0"/>
          <w:divBdr>
            <w:top w:val="none" w:sz="0" w:space="0" w:color="auto"/>
            <w:left w:val="none" w:sz="0" w:space="0" w:color="auto"/>
            <w:bottom w:val="none" w:sz="0" w:space="0" w:color="auto"/>
            <w:right w:val="none" w:sz="0" w:space="0" w:color="auto"/>
          </w:divBdr>
        </w:div>
        <w:div w:id="816654241">
          <w:marLeft w:val="480"/>
          <w:marRight w:val="0"/>
          <w:marTop w:val="0"/>
          <w:marBottom w:val="0"/>
          <w:divBdr>
            <w:top w:val="none" w:sz="0" w:space="0" w:color="auto"/>
            <w:left w:val="none" w:sz="0" w:space="0" w:color="auto"/>
            <w:bottom w:val="none" w:sz="0" w:space="0" w:color="auto"/>
            <w:right w:val="none" w:sz="0" w:space="0" w:color="auto"/>
          </w:divBdr>
        </w:div>
        <w:div w:id="1822572672">
          <w:marLeft w:val="480"/>
          <w:marRight w:val="0"/>
          <w:marTop w:val="0"/>
          <w:marBottom w:val="0"/>
          <w:divBdr>
            <w:top w:val="none" w:sz="0" w:space="0" w:color="auto"/>
            <w:left w:val="none" w:sz="0" w:space="0" w:color="auto"/>
            <w:bottom w:val="none" w:sz="0" w:space="0" w:color="auto"/>
            <w:right w:val="none" w:sz="0" w:space="0" w:color="auto"/>
          </w:divBdr>
        </w:div>
        <w:div w:id="2068645974">
          <w:marLeft w:val="480"/>
          <w:marRight w:val="0"/>
          <w:marTop w:val="0"/>
          <w:marBottom w:val="0"/>
          <w:divBdr>
            <w:top w:val="none" w:sz="0" w:space="0" w:color="auto"/>
            <w:left w:val="none" w:sz="0" w:space="0" w:color="auto"/>
            <w:bottom w:val="none" w:sz="0" w:space="0" w:color="auto"/>
            <w:right w:val="none" w:sz="0" w:space="0" w:color="auto"/>
          </w:divBdr>
        </w:div>
        <w:div w:id="1355887521">
          <w:marLeft w:val="480"/>
          <w:marRight w:val="0"/>
          <w:marTop w:val="0"/>
          <w:marBottom w:val="0"/>
          <w:divBdr>
            <w:top w:val="none" w:sz="0" w:space="0" w:color="auto"/>
            <w:left w:val="none" w:sz="0" w:space="0" w:color="auto"/>
            <w:bottom w:val="none" w:sz="0" w:space="0" w:color="auto"/>
            <w:right w:val="none" w:sz="0" w:space="0" w:color="auto"/>
          </w:divBdr>
        </w:div>
        <w:div w:id="1229728588">
          <w:marLeft w:val="480"/>
          <w:marRight w:val="0"/>
          <w:marTop w:val="0"/>
          <w:marBottom w:val="0"/>
          <w:divBdr>
            <w:top w:val="none" w:sz="0" w:space="0" w:color="auto"/>
            <w:left w:val="none" w:sz="0" w:space="0" w:color="auto"/>
            <w:bottom w:val="none" w:sz="0" w:space="0" w:color="auto"/>
            <w:right w:val="none" w:sz="0" w:space="0" w:color="auto"/>
          </w:divBdr>
        </w:div>
        <w:div w:id="566916482">
          <w:marLeft w:val="480"/>
          <w:marRight w:val="0"/>
          <w:marTop w:val="0"/>
          <w:marBottom w:val="0"/>
          <w:divBdr>
            <w:top w:val="none" w:sz="0" w:space="0" w:color="auto"/>
            <w:left w:val="none" w:sz="0" w:space="0" w:color="auto"/>
            <w:bottom w:val="none" w:sz="0" w:space="0" w:color="auto"/>
            <w:right w:val="none" w:sz="0" w:space="0" w:color="auto"/>
          </w:divBdr>
        </w:div>
        <w:div w:id="488789484">
          <w:marLeft w:val="480"/>
          <w:marRight w:val="0"/>
          <w:marTop w:val="0"/>
          <w:marBottom w:val="0"/>
          <w:divBdr>
            <w:top w:val="none" w:sz="0" w:space="0" w:color="auto"/>
            <w:left w:val="none" w:sz="0" w:space="0" w:color="auto"/>
            <w:bottom w:val="none" w:sz="0" w:space="0" w:color="auto"/>
            <w:right w:val="none" w:sz="0" w:space="0" w:color="auto"/>
          </w:divBdr>
        </w:div>
        <w:div w:id="1472864963">
          <w:marLeft w:val="480"/>
          <w:marRight w:val="0"/>
          <w:marTop w:val="0"/>
          <w:marBottom w:val="0"/>
          <w:divBdr>
            <w:top w:val="none" w:sz="0" w:space="0" w:color="auto"/>
            <w:left w:val="none" w:sz="0" w:space="0" w:color="auto"/>
            <w:bottom w:val="none" w:sz="0" w:space="0" w:color="auto"/>
            <w:right w:val="none" w:sz="0" w:space="0" w:color="auto"/>
          </w:divBdr>
        </w:div>
        <w:div w:id="578175704">
          <w:marLeft w:val="480"/>
          <w:marRight w:val="0"/>
          <w:marTop w:val="0"/>
          <w:marBottom w:val="0"/>
          <w:divBdr>
            <w:top w:val="none" w:sz="0" w:space="0" w:color="auto"/>
            <w:left w:val="none" w:sz="0" w:space="0" w:color="auto"/>
            <w:bottom w:val="none" w:sz="0" w:space="0" w:color="auto"/>
            <w:right w:val="none" w:sz="0" w:space="0" w:color="auto"/>
          </w:divBdr>
        </w:div>
        <w:div w:id="2008051299">
          <w:marLeft w:val="480"/>
          <w:marRight w:val="0"/>
          <w:marTop w:val="0"/>
          <w:marBottom w:val="0"/>
          <w:divBdr>
            <w:top w:val="none" w:sz="0" w:space="0" w:color="auto"/>
            <w:left w:val="none" w:sz="0" w:space="0" w:color="auto"/>
            <w:bottom w:val="none" w:sz="0" w:space="0" w:color="auto"/>
            <w:right w:val="none" w:sz="0" w:space="0" w:color="auto"/>
          </w:divBdr>
        </w:div>
        <w:div w:id="104277325">
          <w:marLeft w:val="480"/>
          <w:marRight w:val="0"/>
          <w:marTop w:val="0"/>
          <w:marBottom w:val="0"/>
          <w:divBdr>
            <w:top w:val="none" w:sz="0" w:space="0" w:color="auto"/>
            <w:left w:val="none" w:sz="0" w:space="0" w:color="auto"/>
            <w:bottom w:val="none" w:sz="0" w:space="0" w:color="auto"/>
            <w:right w:val="none" w:sz="0" w:space="0" w:color="auto"/>
          </w:divBdr>
        </w:div>
        <w:div w:id="193620139">
          <w:marLeft w:val="480"/>
          <w:marRight w:val="0"/>
          <w:marTop w:val="0"/>
          <w:marBottom w:val="0"/>
          <w:divBdr>
            <w:top w:val="none" w:sz="0" w:space="0" w:color="auto"/>
            <w:left w:val="none" w:sz="0" w:space="0" w:color="auto"/>
            <w:bottom w:val="none" w:sz="0" w:space="0" w:color="auto"/>
            <w:right w:val="none" w:sz="0" w:space="0" w:color="auto"/>
          </w:divBdr>
        </w:div>
        <w:div w:id="2102680996">
          <w:marLeft w:val="480"/>
          <w:marRight w:val="0"/>
          <w:marTop w:val="0"/>
          <w:marBottom w:val="0"/>
          <w:divBdr>
            <w:top w:val="none" w:sz="0" w:space="0" w:color="auto"/>
            <w:left w:val="none" w:sz="0" w:space="0" w:color="auto"/>
            <w:bottom w:val="none" w:sz="0" w:space="0" w:color="auto"/>
            <w:right w:val="none" w:sz="0" w:space="0" w:color="auto"/>
          </w:divBdr>
        </w:div>
        <w:div w:id="219366222">
          <w:marLeft w:val="480"/>
          <w:marRight w:val="0"/>
          <w:marTop w:val="0"/>
          <w:marBottom w:val="0"/>
          <w:divBdr>
            <w:top w:val="none" w:sz="0" w:space="0" w:color="auto"/>
            <w:left w:val="none" w:sz="0" w:space="0" w:color="auto"/>
            <w:bottom w:val="none" w:sz="0" w:space="0" w:color="auto"/>
            <w:right w:val="none" w:sz="0" w:space="0" w:color="auto"/>
          </w:divBdr>
        </w:div>
        <w:div w:id="829756324">
          <w:marLeft w:val="480"/>
          <w:marRight w:val="0"/>
          <w:marTop w:val="0"/>
          <w:marBottom w:val="0"/>
          <w:divBdr>
            <w:top w:val="none" w:sz="0" w:space="0" w:color="auto"/>
            <w:left w:val="none" w:sz="0" w:space="0" w:color="auto"/>
            <w:bottom w:val="none" w:sz="0" w:space="0" w:color="auto"/>
            <w:right w:val="none" w:sz="0" w:space="0" w:color="auto"/>
          </w:divBdr>
        </w:div>
        <w:div w:id="2120565446">
          <w:marLeft w:val="480"/>
          <w:marRight w:val="0"/>
          <w:marTop w:val="0"/>
          <w:marBottom w:val="0"/>
          <w:divBdr>
            <w:top w:val="none" w:sz="0" w:space="0" w:color="auto"/>
            <w:left w:val="none" w:sz="0" w:space="0" w:color="auto"/>
            <w:bottom w:val="none" w:sz="0" w:space="0" w:color="auto"/>
            <w:right w:val="none" w:sz="0" w:space="0" w:color="auto"/>
          </w:divBdr>
        </w:div>
        <w:div w:id="1088380012">
          <w:marLeft w:val="480"/>
          <w:marRight w:val="0"/>
          <w:marTop w:val="0"/>
          <w:marBottom w:val="0"/>
          <w:divBdr>
            <w:top w:val="none" w:sz="0" w:space="0" w:color="auto"/>
            <w:left w:val="none" w:sz="0" w:space="0" w:color="auto"/>
            <w:bottom w:val="none" w:sz="0" w:space="0" w:color="auto"/>
            <w:right w:val="none" w:sz="0" w:space="0" w:color="auto"/>
          </w:divBdr>
        </w:div>
        <w:div w:id="1190491492">
          <w:marLeft w:val="480"/>
          <w:marRight w:val="0"/>
          <w:marTop w:val="0"/>
          <w:marBottom w:val="0"/>
          <w:divBdr>
            <w:top w:val="none" w:sz="0" w:space="0" w:color="auto"/>
            <w:left w:val="none" w:sz="0" w:space="0" w:color="auto"/>
            <w:bottom w:val="none" w:sz="0" w:space="0" w:color="auto"/>
            <w:right w:val="none" w:sz="0" w:space="0" w:color="auto"/>
          </w:divBdr>
        </w:div>
        <w:div w:id="997926287">
          <w:marLeft w:val="480"/>
          <w:marRight w:val="0"/>
          <w:marTop w:val="0"/>
          <w:marBottom w:val="0"/>
          <w:divBdr>
            <w:top w:val="none" w:sz="0" w:space="0" w:color="auto"/>
            <w:left w:val="none" w:sz="0" w:space="0" w:color="auto"/>
            <w:bottom w:val="none" w:sz="0" w:space="0" w:color="auto"/>
            <w:right w:val="none" w:sz="0" w:space="0" w:color="auto"/>
          </w:divBdr>
        </w:div>
        <w:div w:id="1919710173">
          <w:marLeft w:val="480"/>
          <w:marRight w:val="0"/>
          <w:marTop w:val="0"/>
          <w:marBottom w:val="0"/>
          <w:divBdr>
            <w:top w:val="none" w:sz="0" w:space="0" w:color="auto"/>
            <w:left w:val="none" w:sz="0" w:space="0" w:color="auto"/>
            <w:bottom w:val="none" w:sz="0" w:space="0" w:color="auto"/>
            <w:right w:val="none" w:sz="0" w:space="0" w:color="auto"/>
          </w:divBdr>
        </w:div>
        <w:div w:id="204030850">
          <w:marLeft w:val="480"/>
          <w:marRight w:val="0"/>
          <w:marTop w:val="0"/>
          <w:marBottom w:val="0"/>
          <w:divBdr>
            <w:top w:val="none" w:sz="0" w:space="0" w:color="auto"/>
            <w:left w:val="none" w:sz="0" w:space="0" w:color="auto"/>
            <w:bottom w:val="none" w:sz="0" w:space="0" w:color="auto"/>
            <w:right w:val="none" w:sz="0" w:space="0" w:color="auto"/>
          </w:divBdr>
        </w:div>
        <w:div w:id="1830361375">
          <w:marLeft w:val="480"/>
          <w:marRight w:val="0"/>
          <w:marTop w:val="0"/>
          <w:marBottom w:val="0"/>
          <w:divBdr>
            <w:top w:val="none" w:sz="0" w:space="0" w:color="auto"/>
            <w:left w:val="none" w:sz="0" w:space="0" w:color="auto"/>
            <w:bottom w:val="none" w:sz="0" w:space="0" w:color="auto"/>
            <w:right w:val="none" w:sz="0" w:space="0" w:color="auto"/>
          </w:divBdr>
        </w:div>
        <w:div w:id="1543590929">
          <w:marLeft w:val="480"/>
          <w:marRight w:val="0"/>
          <w:marTop w:val="0"/>
          <w:marBottom w:val="0"/>
          <w:divBdr>
            <w:top w:val="none" w:sz="0" w:space="0" w:color="auto"/>
            <w:left w:val="none" w:sz="0" w:space="0" w:color="auto"/>
            <w:bottom w:val="none" w:sz="0" w:space="0" w:color="auto"/>
            <w:right w:val="none" w:sz="0" w:space="0" w:color="auto"/>
          </w:divBdr>
        </w:div>
        <w:div w:id="560404728">
          <w:marLeft w:val="480"/>
          <w:marRight w:val="0"/>
          <w:marTop w:val="0"/>
          <w:marBottom w:val="0"/>
          <w:divBdr>
            <w:top w:val="none" w:sz="0" w:space="0" w:color="auto"/>
            <w:left w:val="none" w:sz="0" w:space="0" w:color="auto"/>
            <w:bottom w:val="none" w:sz="0" w:space="0" w:color="auto"/>
            <w:right w:val="none" w:sz="0" w:space="0" w:color="auto"/>
          </w:divBdr>
        </w:div>
        <w:div w:id="2069760699">
          <w:marLeft w:val="480"/>
          <w:marRight w:val="0"/>
          <w:marTop w:val="0"/>
          <w:marBottom w:val="0"/>
          <w:divBdr>
            <w:top w:val="none" w:sz="0" w:space="0" w:color="auto"/>
            <w:left w:val="none" w:sz="0" w:space="0" w:color="auto"/>
            <w:bottom w:val="none" w:sz="0" w:space="0" w:color="auto"/>
            <w:right w:val="none" w:sz="0" w:space="0" w:color="auto"/>
          </w:divBdr>
        </w:div>
        <w:div w:id="1141338333">
          <w:marLeft w:val="480"/>
          <w:marRight w:val="0"/>
          <w:marTop w:val="0"/>
          <w:marBottom w:val="0"/>
          <w:divBdr>
            <w:top w:val="none" w:sz="0" w:space="0" w:color="auto"/>
            <w:left w:val="none" w:sz="0" w:space="0" w:color="auto"/>
            <w:bottom w:val="none" w:sz="0" w:space="0" w:color="auto"/>
            <w:right w:val="none" w:sz="0" w:space="0" w:color="auto"/>
          </w:divBdr>
        </w:div>
        <w:div w:id="1970042721">
          <w:marLeft w:val="480"/>
          <w:marRight w:val="0"/>
          <w:marTop w:val="0"/>
          <w:marBottom w:val="0"/>
          <w:divBdr>
            <w:top w:val="none" w:sz="0" w:space="0" w:color="auto"/>
            <w:left w:val="none" w:sz="0" w:space="0" w:color="auto"/>
            <w:bottom w:val="none" w:sz="0" w:space="0" w:color="auto"/>
            <w:right w:val="none" w:sz="0" w:space="0" w:color="auto"/>
          </w:divBdr>
        </w:div>
        <w:div w:id="2016835828">
          <w:marLeft w:val="480"/>
          <w:marRight w:val="0"/>
          <w:marTop w:val="0"/>
          <w:marBottom w:val="0"/>
          <w:divBdr>
            <w:top w:val="none" w:sz="0" w:space="0" w:color="auto"/>
            <w:left w:val="none" w:sz="0" w:space="0" w:color="auto"/>
            <w:bottom w:val="none" w:sz="0" w:space="0" w:color="auto"/>
            <w:right w:val="none" w:sz="0" w:space="0" w:color="auto"/>
          </w:divBdr>
        </w:div>
        <w:div w:id="1734503640">
          <w:marLeft w:val="480"/>
          <w:marRight w:val="0"/>
          <w:marTop w:val="0"/>
          <w:marBottom w:val="0"/>
          <w:divBdr>
            <w:top w:val="none" w:sz="0" w:space="0" w:color="auto"/>
            <w:left w:val="none" w:sz="0" w:space="0" w:color="auto"/>
            <w:bottom w:val="none" w:sz="0" w:space="0" w:color="auto"/>
            <w:right w:val="none" w:sz="0" w:space="0" w:color="auto"/>
          </w:divBdr>
        </w:div>
        <w:div w:id="872691924">
          <w:marLeft w:val="480"/>
          <w:marRight w:val="0"/>
          <w:marTop w:val="0"/>
          <w:marBottom w:val="0"/>
          <w:divBdr>
            <w:top w:val="none" w:sz="0" w:space="0" w:color="auto"/>
            <w:left w:val="none" w:sz="0" w:space="0" w:color="auto"/>
            <w:bottom w:val="none" w:sz="0" w:space="0" w:color="auto"/>
            <w:right w:val="none" w:sz="0" w:space="0" w:color="auto"/>
          </w:divBdr>
        </w:div>
        <w:div w:id="967442599">
          <w:marLeft w:val="480"/>
          <w:marRight w:val="0"/>
          <w:marTop w:val="0"/>
          <w:marBottom w:val="0"/>
          <w:divBdr>
            <w:top w:val="none" w:sz="0" w:space="0" w:color="auto"/>
            <w:left w:val="none" w:sz="0" w:space="0" w:color="auto"/>
            <w:bottom w:val="none" w:sz="0" w:space="0" w:color="auto"/>
            <w:right w:val="none" w:sz="0" w:space="0" w:color="auto"/>
          </w:divBdr>
        </w:div>
        <w:div w:id="139857364">
          <w:marLeft w:val="480"/>
          <w:marRight w:val="0"/>
          <w:marTop w:val="0"/>
          <w:marBottom w:val="0"/>
          <w:divBdr>
            <w:top w:val="none" w:sz="0" w:space="0" w:color="auto"/>
            <w:left w:val="none" w:sz="0" w:space="0" w:color="auto"/>
            <w:bottom w:val="none" w:sz="0" w:space="0" w:color="auto"/>
            <w:right w:val="none" w:sz="0" w:space="0" w:color="auto"/>
          </w:divBdr>
        </w:div>
        <w:div w:id="2070374210">
          <w:marLeft w:val="480"/>
          <w:marRight w:val="0"/>
          <w:marTop w:val="0"/>
          <w:marBottom w:val="0"/>
          <w:divBdr>
            <w:top w:val="none" w:sz="0" w:space="0" w:color="auto"/>
            <w:left w:val="none" w:sz="0" w:space="0" w:color="auto"/>
            <w:bottom w:val="none" w:sz="0" w:space="0" w:color="auto"/>
            <w:right w:val="none" w:sz="0" w:space="0" w:color="auto"/>
          </w:divBdr>
        </w:div>
        <w:div w:id="81025028">
          <w:marLeft w:val="480"/>
          <w:marRight w:val="0"/>
          <w:marTop w:val="0"/>
          <w:marBottom w:val="0"/>
          <w:divBdr>
            <w:top w:val="none" w:sz="0" w:space="0" w:color="auto"/>
            <w:left w:val="none" w:sz="0" w:space="0" w:color="auto"/>
            <w:bottom w:val="none" w:sz="0" w:space="0" w:color="auto"/>
            <w:right w:val="none" w:sz="0" w:space="0" w:color="auto"/>
          </w:divBdr>
        </w:div>
        <w:div w:id="670258486">
          <w:marLeft w:val="480"/>
          <w:marRight w:val="0"/>
          <w:marTop w:val="0"/>
          <w:marBottom w:val="0"/>
          <w:divBdr>
            <w:top w:val="none" w:sz="0" w:space="0" w:color="auto"/>
            <w:left w:val="none" w:sz="0" w:space="0" w:color="auto"/>
            <w:bottom w:val="none" w:sz="0" w:space="0" w:color="auto"/>
            <w:right w:val="none" w:sz="0" w:space="0" w:color="auto"/>
          </w:divBdr>
        </w:div>
        <w:div w:id="145972020">
          <w:marLeft w:val="480"/>
          <w:marRight w:val="0"/>
          <w:marTop w:val="0"/>
          <w:marBottom w:val="0"/>
          <w:divBdr>
            <w:top w:val="none" w:sz="0" w:space="0" w:color="auto"/>
            <w:left w:val="none" w:sz="0" w:space="0" w:color="auto"/>
            <w:bottom w:val="none" w:sz="0" w:space="0" w:color="auto"/>
            <w:right w:val="none" w:sz="0" w:space="0" w:color="auto"/>
          </w:divBdr>
        </w:div>
        <w:div w:id="1947157109">
          <w:marLeft w:val="480"/>
          <w:marRight w:val="0"/>
          <w:marTop w:val="0"/>
          <w:marBottom w:val="0"/>
          <w:divBdr>
            <w:top w:val="none" w:sz="0" w:space="0" w:color="auto"/>
            <w:left w:val="none" w:sz="0" w:space="0" w:color="auto"/>
            <w:bottom w:val="none" w:sz="0" w:space="0" w:color="auto"/>
            <w:right w:val="none" w:sz="0" w:space="0" w:color="auto"/>
          </w:divBdr>
        </w:div>
        <w:div w:id="740567505">
          <w:marLeft w:val="480"/>
          <w:marRight w:val="0"/>
          <w:marTop w:val="0"/>
          <w:marBottom w:val="0"/>
          <w:divBdr>
            <w:top w:val="none" w:sz="0" w:space="0" w:color="auto"/>
            <w:left w:val="none" w:sz="0" w:space="0" w:color="auto"/>
            <w:bottom w:val="none" w:sz="0" w:space="0" w:color="auto"/>
            <w:right w:val="none" w:sz="0" w:space="0" w:color="auto"/>
          </w:divBdr>
        </w:div>
        <w:div w:id="1498110484">
          <w:marLeft w:val="480"/>
          <w:marRight w:val="0"/>
          <w:marTop w:val="0"/>
          <w:marBottom w:val="0"/>
          <w:divBdr>
            <w:top w:val="none" w:sz="0" w:space="0" w:color="auto"/>
            <w:left w:val="none" w:sz="0" w:space="0" w:color="auto"/>
            <w:bottom w:val="none" w:sz="0" w:space="0" w:color="auto"/>
            <w:right w:val="none" w:sz="0" w:space="0" w:color="auto"/>
          </w:divBdr>
        </w:div>
        <w:div w:id="1318194828">
          <w:marLeft w:val="480"/>
          <w:marRight w:val="0"/>
          <w:marTop w:val="0"/>
          <w:marBottom w:val="0"/>
          <w:divBdr>
            <w:top w:val="none" w:sz="0" w:space="0" w:color="auto"/>
            <w:left w:val="none" w:sz="0" w:space="0" w:color="auto"/>
            <w:bottom w:val="none" w:sz="0" w:space="0" w:color="auto"/>
            <w:right w:val="none" w:sz="0" w:space="0" w:color="auto"/>
          </w:divBdr>
        </w:div>
        <w:div w:id="732509326">
          <w:marLeft w:val="480"/>
          <w:marRight w:val="0"/>
          <w:marTop w:val="0"/>
          <w:marBottom w:val="0"/>
          <w:divBdr>
            <w:top w:val="none" w:sz="0" w:space="0" w:color="auto"/>
            <w:left w:val="none" w:sz="0" w:space="0" w:color="auto"/>
            <w:bottom w:val="none" w:sz="0" w:space="0" w:color="auto"/>
            <w:right w:val="none" w:sz="0" w:space="0" w:color="auto"/>
          </w:divBdr>
        </w:div>
        <w:div w:id="1228151104">
          <w:marLeft w:val="480"/>
          <w:marRight w:val="0"/>
          <w:marTop w:val="0"/>
          <w:marBottom w:val="0"/>
          <w:divBdr>
            <w:top w:val="none" w:sz="0" w:space="0" w:color="auto"/>
            <w:left w:val="none" w:sz="0" w:space="0" w:color="auto"/>
            <w:bottom w:val="none" w:sz="0" w:space="0" w:color="auto"/>
            <w:right w:val="none" w:sz="0" w:space="0" w:color="auto"/>
          </w:divBdr>
        </w:div>
        <w:div w:id="1228686157">
          <w:marLeft w:val="480"/>
          <w:marRight w:val="0"/>
          <w:marTop w:val="0"/>
          <w:marBottom w:val="0"/>
          <w:divBdr>
            <w:top w:val="none" w:sz="0" w:space="0" w:color="auto"/>
            <w:left w:val="none" w:sz="0" w:space="0" w:color="auto"/>
            <w:bottom w:val="none" w:sz="0" w:space="0" w:color="auto"/>
            <w:right w:val="none" w:sz="0" w:space="0" w:color="auto"/>
          </w:divBdr>
        </w:div>
        <w:div w:id="1958557444">
          <w:marLeft w:val="480"/>
          <w:marRight w:val="0"/>
          <w:marTop w:val="0"/>
          <w:marBottom w:val="0"/>
          <w:divBdr>
            <w:top w:val="none" w:sz="0" w:space="0" w:color="auto"/>
            <w:left w:val="none" w:sz="0" w:space="0" w:color="auto"/>
            <w:bottom w:val="none" w:sz="0" w:space="0" w:color="auto"/>
            <w:right w:val="none" w:sz="0" w:space="0" w:color="auto"/>
          </w:divBdr>
        </w:div>
        <w:div w:id="742725994">
          <w:marLeft w:val="480"/>
          <w:marRight w:val="0"/>
          <w:marTop w:val="0"/>
          <w:marBottom w:val="0"/>
          <w:divBdr>
            <w:top w:val="none" w:sz="0" w:space="0" w:color="auto"/>
            <w:left w:val="none" w:sz="0" w:space="0" w:color="auto"/>
            <w:bottom w:val="none" w:sz="0" w:space="0" w:color="auto"/>
            <w:right w:val="none" w:sz="0" w:space="0" w:color="auto"/>
          </w:divBdr>
        </w:div>
      </w:divsChild>
    </w:div>
    <w:div w:id="2004235799">
      <w:bodyDiv w:val="1"/>
      <w:marLeft w:val="0"/>
      <w:marRight w:val="0"/>
      <w:marTop w:val="0"/>
      <w:marBottom w:val="0"/>
      <w:divBdr>
        <w:top w:val="none" w:sz="0" w:space="0" w:color="auto"/>
        <w:left w:val="none" w:sz="0" w:space="0" w:color="auto"/>
        <w:bottom w:val="none" w:sz="0" w:space="0" w:color="auto"/>
        <w:right w:val="none" w:sz="0" w:space="0" w:color="auto"/>
      </w:divBdr>
    </w:div>
    <w:div w:id="2006200982">
      <w:marLeft w:val="0"/>
      <w:marRight w:val="0"/>
      <w:marTop w:val="0"/>
      <w:marBottom w:val="0"/>
      <w:divBdr>
        <w:top w:val="none" w:sz="0" w:space="0" w:color="auto"/>
        <w:left w:val="none" w:sz="0" w:space="0" w:color="auto"/>
        <w:bottom w:val="none" w:sz="0" w:space="0" w:color="auto"/>
        <w:right w:val="none" w:sz="0" w:space="0" w:color="auto"/>
      </w:divBdr>
    </w:div>
    <w:div w:id="2009747023">
      <w:bodyDiv w:val="1"/>
      <w:marLeft w:val="0"/>
      <w:marRight w:val="0"/>
      <w:marTop w:val="0"/>
      <w:marBottom w:val="0"/>
      <w:divBdr>
        <w:top w:val="none" w:sz="0" w:space="0" w:color="auto"/>
        <w:left w:val="none" w:sz="0" w:space="0" w:color="auto"/>
        <w:bottom w:val="none" w:sz="0" w:space="0" w:color="auto"/>
        <w:right w:val="none" w:sz="0" w:space="0" w:color="auto"/>
      </w:divBdr>
    </w:div>
    <w:div w:id="2010793160">
      <w:marLeft w:val="0"/>
      <w:marRight w:val="0"/>
      <w:marTop w:val="0"/>
      <w:marBottom w:val="0"/>
      <w:divBdr>
        <w:top w:val="none" w:sz="0" w:space="0" w:color="auto"/>
        <w:left w:val="none" w:sz="0" w:space="0" w:color="auto"/>
        <w:bottom w:val="none" w:sz="0" w:space="0" w:color="auto"/>
        <w:right w:val="none" w:sz="0" w:space="0" w:color="auto"/>
      </w:divBdr>
    </w:div>
    <w:div w:id="2013213828">
      <w:bodyDiv w:val="1"/>
      <w:marLeft w:val="0"/>
      <w:marRight w:val="0"/>
      <w:marTop w:val="0"/>
      <w:marBottom w:val="0"/>
      <w:divBdr>
        <w:top w:val="none" w:sz="0" w:space="0" w:color="auto"/>
        <w:left w:val="none" w:sz="0" w:space="0" w:color="auto"/>
        <w:bottom w:val="none" w:sz="0" w:space="0" w:color="auto"/>
        <w:right w:val="none" w:sz="0" w:space="0" w:color="auto"/>
      </w:divBdr>
    </w:div>
    <w:div w:id="2015299413">
      <w:bodyDiv w:val="1"/>
      <w:marLeft w:val="0"/>
      <w:marRight w:val="0"/>
      <w:marTop w:val="0"/>
      <w:marBottom w:val="0"/>
      <w:divBdr>
        <w:top w:val="none" w:sz="0" w:space="0" w:color="auto"/>
        <w:left w:val="none" w:sz="0" w:space="0" w:color="auto"/>
        <w:bottom w:val="none" w:sz="0" w:space="0" w:color="auto"/>
        <w:right w:val="none" w:sz="0" w:space="0" w:color="auto"/>
      </w:divBdr>
    </w:div>
    <w:div w:id="2016034231">
      <w:bodyDiv w:val="1"/>
      <w:marLeft w:val="0"/>
      <w:marRight w:val="0"/>
      <w:marTop w:val="0"/>
      <w:marBottom w:val="0"/>
      <w:divBdr>
        <w:top w:val="none" w:sz="0" w:space="0" w:color="auto"/>
        <w:left w:val="none" w:sz="0" w:space="0" w:color="auto"/>
        <w:bottom w:val="none" w:sz="0" w:space="0" w:color="auto"/>
        <w:right w:val="none" w:sz="0" w:space="0" w:color="auto"/>
      </w:divBdr>
    </w:div>
    <w:div w:id="2018337801">
      <w:bodyDiv w:val="1"/>
      <w:marLeft w:val="0"/>
      <w:marRight w:val="0"/>
      <w:marTop w:val="0"/>
      <w:marBottom w:val="0"/>
      <w:divBdr>
        <w:top w:val="none" w:sz="0" w:space="0" w:color="auto"/>
        <w:left w:val="none" w:sz="0" w:space="0" w:color="auto"/>
        <w:bottom w:val="none" w:sz="0" w:space="0" w:color="auto"/>
        <w:right w:val="none" w:sz="0" w:space="0" w:color="auto"/>
      </w:divBdr>
    </w:div>
    <w:div w:id="2019114994">
      <w:bodyDiv w:val="1"/>
      <w:marLeft w:val="0"/>
      <w:marRight w:val="0"/>
      <w:marTop w:val="0"/>
      <w:marBottom w:val="0"/>
      <w:divBdr>
        <w:top w:val="none" w:sz="0" w:space="0" w:color="auto"/>
        <w:left w:val="none" w:sz="0" w:space="0" w:color="auto"/>
        <w:bottom w:val="none" w:sz="0" w:space="0" w:color="auto"/>
        <w:right w:val="none" w:sz="0" w:space="0" w:color="auto"/>
      </w:divBdr>
    </w:div>
    <w:div w:id="2023238075">
      <w:bodyDiv w:val="1"/>
      <w:marLeft w:val="0"/>
      <w:marRight w:val="0"/>
      <w:marTop w:val="0"/>
      <w:marBottom w:val="0"/>
      <w:divBdr>
        <w:top w:val="none" w:sz="0" w:space="0" w:color="auto"/>
        <w:left w:val="none" w:sz="0" w:space="0" w:color="auto"/>
        <w:bottom w:val="none" w:sz="0" w:space="0" w:color="auto"/>
        <w:right w:val="none" w:sz="0" w:space="0" w:color="auto"/>
      </w:divBdr>
    </w:div>
    <w:div w:id="2024625029">
      <w:bodyDiv w:val="1"/>
      <w:marLeft w:val="0"/>
      <w:marRight w:val="0"/>
      <w:marTop w:val="0"/>
      <w:marBottom w:val="0"/>
      <w:divBdr>
        <w:top w:val="none" w:sz="0" w:space="0" w:color="auto"/>
        <w:left w:val="none" w:sz="0" w:space="0" w:color="auto"/>
        <w:bottom w:val="none" w:sz="0" w:space="0" w:color="auto"/>
        <w:right w:val="none" w:sz="0" w:space="0" w:color="auto"/>
      </w:divBdr>
    </w:div>
    <w:div w:id="2025092403">
      <w:marLeft w:val="0"/>
      <w:marRight w:val="0"/>
      <w:marTop w:val="0"/>
      <w:marBottom w:val="0"/>
      <w:divBdr>
        <w:top w:val="none" w:sz="0" w:space="0" w:color="auto"/>
        <w:left w:val="none" w:sz="0" w:space="0" w:color="auto"/>
        <w:bottom w:val="none" w:sz="0" w:space="0" w:color="auto"/>
        <w:right w:val="none" w:sz="0" w:space="0" w:color="auto"/>
      </w:divBdr>
    </w:div>
    <w:div w:id="2025663833">
      <w:bodyDiv w:val="1"/>
      <w:marLeft w:val="0"/>
      <w:marRight w:val="0"/>
      <w:marTop w:val="0"/>
      <w:marBottom w:val="0"/>
      <w:divBdr>
        <w:top w:val="none" w:sz="0" w:space="0" w:color="auto"/>
        <w:left w:val="none" w:sz="0" w:space="0" w:color="auto"/>
        <w:bottom w:val="none" w:sz="0" w:space="0" w:color="auto"/>
        <w:right w:val="none" w:sz="0" w:space="0" w:color="auto"/>
      </w:divBdr>
    </w:div>
    <w:div w:id="2025665037">
      <w:bodyDiv w:val="1"/>
      <w:marLeft w:val="0"/>
      <w:marRight w:val="0"/>
      <w:marTop w:val="0"/>
      <w:marBottom w:val="0"/>
      <w:divBdr>
        <w:top w:val="none" w:sz="0" w:space="0" w:color="auto"/>
        <w:left w:val="none" w:sz="0" w:space="0" w:color="auto"/>
        <w:bottom w:val="none" w:sz="0" w:space="0" w:color="auto"/>
        <w:right w:val="none" w:sz="0" w:space="0" w:color="auto"/>
      </w:divBdr>
    </w:div>
    <w:div w:id="2027167504">
      <w:bodyDiv w:val="1"/>
      <w:marLeft w:val="0"/>
      <w:marRight w:val="0"/>
      <w:marTop w:val="0"/>
      <w:marBottom w:val="0"/>
      <w:divBdr>
        <w:top w:val="none" w:sz="0" w:space="0" w:color="auto"/>
        <w:left w:val="none" w:sz="0" w:space="0" w:color="auto"/>
        <w:bottom w:val="none" w:sz="0" w:space="0" w:color="auto"/>
        <w:right w:val="none" w:sz="0" w:space="0" w:color="auto"/>
      </w:divBdr>
    </w:div>
    <w:div w:id="2029333063">
      <w:marLeft w:val="0"/>
      <w:marRight w:val="0"/>
      <w:marTop w:val="0"/>
      <w:marBottom w:val="0"/>
      <w:divBdr>
        <w:top w:val="none" w:sz="0" w:space="0" w:color="auto"/>
        <w:left w:val="none" w:sz="0" w:space="0" w:color="auto"/>
        <w:bottom w:val="none" w:sz="0" w:space="0" w:color="auto"/>
        <w:right w:val="none" w:sz="0" w:space="0" w:color="auto"/>
      </w:divBdr>
    </w:div>
    <w:div w:id="2039963521">
      <w:bodyDiv w:val="1"/>
      <w:marLeft w:val="0"/>
      <w:marRight w:val="0"/>
      <w:marTop w:val="0"/>
      <w:marBottom w:val="0"/>
      <w:divBdr>
        <w:top w:val="none" w:sz="0" w:space="0" w:color="auto"/>
        <w:left w:val="none" w:sz="0" w:space="0" w:color="auto"/>
        <w:bottom w:val="none" w:sz="0" w:space="0" w:color="auto"/>
        <w:right w:val="none" w:sz="0" w:space="0" w:color="auto"/>
      </w:divBdr>
    </w:div>
    <w:div w:id="2040008442">
      <w:bodyDiv w:val="1"/>
      <w:marLeft w:val="0"/>
      <w:marRight w:val="0"/>
      <w:marTop w:val="0"/>
      <w:marBottom w:val="0"/>
      <w:divBdr>
        <w:top w:val="none" w:sz="0" w:space="0" w:color="auto"/>
        <w:left w:val="none" w:sz="0" w:space="0" w:color="auto"/>
        <w:bottom w:val="none" w:sz="0" w:space="0" w:color="auto"/>
        <w:right w:val="none" w:sz="0" w:space="0" w:color="auto"/>
      </w:divBdr>
    </w:div>
    <w:div w:id="2046513826">
      <w:bodyDiv w:val="1"/>
      <w:marLeft w:val="0"/>
      <w:marRight w:val="0"/>
      <w:marTop w:val="0"/>
      <w:marBottom w:val="0"/>
      <w:divBdr>
        <w:top w:val="none" w:sz="0" w:space="0" w:color="auto"/>
        <w:left w:val="none" w:sz="0" w:space="0" w:color="auto"/>
        <w:bottom w:val="none" w:sz="0" w:space="0" w:color="auto"/>
        <w:right w:val="none" w:sz="0" w:space="0" w:color="auto"/>
      </w:divBdr>
    </w:div>
    <w:div w:id="2047637476">
      <w:bodyDiv w:val="1"/>
      <w:marLeft w:val="0"/>
      <w:marRight w:val="0"/>
      <w:marTop w:val="0"/>
      <w:marBottom w:val="0"/>
      <w:divBdr>
        <w:top w:val="none" w:sz="0" w:space="0" w:color="auto"/>
        <w:left w:val="none" w:sz="0" w:space="0" w:color="auto"/>
        <w:bottom w:val="none" w:sz="0" w:space="0" w:color="auto"/>
        <w:right w:val="none" w:sz="0" w:space="0" w:color="auto"/>
      </w:divBdr>
    </w:div>
    <w:div w:id="2049378904">
      <w:bodyDiv w:val="1"/>
      <w:marLeft w:val="0"/>
      <w:marRight w:val="0"/>
      <w:marTop w:val="0"/>
      <w:marBottom w:val="0"/>
      <w:divBdr>
        <w:top w:val="none" w:sz="0" w:space="0" w:color="auto"/>
        <w:left w:val="none" w:sz="0" w:space="0" w:color="auto"/>
        <w:bottom w:val="none" w:sz="0" w:space="0" w:color="auto"/>
        <w:right w:val="none" w:sz="0" w:space="0" w:color="auto"/>
      </w:divBdr>
    </w:div>
    <w:div w:id="2049596901">
      <w:bodyDiv w:val="1"/>
      <w:marLeft w:val="0"/>
      <w:marRight w:val="0"/>
      <w:marTop w:val="0"/>
      <w:marBottom w:val="0"/>
      <w:divBdr>
        <w:top w:val="none" w:sz="0" w:space="0" w:color="auto"/>
        <w:left w:val="none" w:sz="0" w:space="0" w:color="auto"/>
        <w:bottom w:val="none" w:sz="0" w:space="0" w:color="auto"/>
        <w:right w:val="none" w:sz="0" w:space="0" w:color="auto"/>
      </w:divBdr>
    </w:div>
    <w:div w:id="2054648935">
      <w:bodyDiv w:val="1"/>
      <w:marLeft w:val="0"/>
      <w:marRight w:val="0"/>
      <w:marTop w:val="0"/>
      <w:marBottom w:val="0"/>
      <w:divBdr>
        <w:top w:val="none" w:sz="0" w:space="0" w:color="auto"/>
        <w:left w:val="none" w:sz="0" w:space="0" w:color="auto"/>
        <w:bottom w:val="none" w:sz="0" w:space="0" w:color="auto"/>
        <w:right w:val="none" w:sz="0" w:space="0" w:color="auto"/>
      </w:divBdr>
    </w:div>
    <w:div w:id="2055497478">
      <w:bodyDiv w:val="1"/>
      <w:marLeft w:val="0"/>
      <w:marRight w:val="0"/>
      <w:marTop w:val="0"/>
      <w:marBottom w:val="0"/>
      <w:divBdr>
        <w:top w:val="none" w:sz="0" w:space="0" w:color="auto"/>
        <w:left w:val="none" w:sz="0" w:space="0" w:color="auto"/>
        <w:bottom w:val="none" w:sz="0" w:space="0" w:color="auto"/>
        <w:right w:val="none" w:sz="0" w:space="0" w:color="auto"/>
      </w:divBdr>
      <w:divsChild>
        <w:div w:id="158539536">
          <w:marLeft w:val="480"/>
          <w:marRight w:val="0"/>
          <w:marTop w:val="0"/>
          <w:marBottom w:val="0"/>
          <w:divBdr>
            <w:top w:val="none" w:sz="0" w:space="0" w:color="auto"/>
            <w:left w:val="none" w:sz="0" w:space="0" w:color="auto"/>
            <w:bottom w:val="none" w:sz="0" w:space="0" w:color="auto"/>
            <w:right w:val="none" w:sz="0" w:space="0" w:color="auto"/>
          </w:divBdr>
        </w:div>
        <w:div w:id="1210730900">
          <w:marLeft w:val="480"/>
          <w:marRight w:val="0"/>
          <w:marTop w:val="0"/>
          <w:marBottom w:val="0"/>
          <w:divBdr>
            <w:top w:val="none" w:sz="0" w:space="0" w:color="auto"/>
            <w:left w:val="none" w:sz="0" w:space="0" w:color="auto"/>
            <w:bottom w:val="none" w:sz="0" w:space="0" w:color="auto"/>
            <w:right w:val="none" w:sz="0" w:space="0" w:color="auto"/>
          </w:divBdr>
        </w:div>
        <w:div w:id="1627542443">
          <w:marLeft w:val="480"/>
          <w:marRight w:val="0"/>
          <w:marTop w:val="0"/>
          <w:marBottom w:val="0"/>
          <w:divBdr>
            <w:top w:val="none" w:sz="0" w:space="0" w:color="auto"/>
            <w:left w:val="none" w:sz="0" w:space="0" w:color="auto"/>
            <w:bottom w:val="none" w:sz="0" w:space="0" w:color="auto"/>
            <w:right w:val="none" w:sz="0" w:space="0" w:color="auto"/>
          </w:divBdr>
        </w:div>
        <w:div w:id="1848590723">
          <w:marLeft w:val="480"/>
          <w:marRight w:val="0"/>
          <w:marTop w:val="0"/>
          <w:marBottom w:val="0"/>
          <w:divBdr>
            <w:top w:val="none" w:sz="0" w:space="0" w:color="auto"/>
            <w:left w:val="none" w:sz="0" w:space="0" w:color="auto"/>
            <w:bottom w:val="none" w:sz="0" w:space="0" w:color="auto"/>
            <w:right w:val="none" w:sz="0" w:space="0" w:color="auto"/>
          </w:divBdr>
        </w:div>
        <w:div w:id="1420366468">
          <w:marLeft w:val="480"/>
          <w:marRight w:val="0"/>
          <w:marTop w:val="0"/>
          <w:marBottom w:val="0"/>
          <w:divBdr>
            <w:top w:val="none" w:sz="0" w:space="0" w:color="auto"/>
            <w:left w:val="none" w:sz="0" w:space="0" w:color="auto"/>
            <w:bottom w:val="none" w:sz="0" w:space="0" w:color="auto"/>
            <w:right w:val="none" w:sz="0" w:space="0" w:color="auto"/>
          </w:divBdr>
        </w:div>
        <w:div w:id="1709063252">
          <w:marLeft w:val="480"/>
          <w:marRight w:val="0"/>
          <w:marTop w:val="0"/>
          <w:marBottom w:val="0"/>
          <w:divBdr>
            <w:top w:val="none" w:sz="0" w:space="0" w:color="auto"/>
            <w:left w:val="none" w:sz="0" w:space="0" w:color="auto"/>
            <w:bottom w:val="none" w:sz="0" w:space="0" w:color="auto"/>
            <w:right w:val="none" w:sz="0" w:space="0" w:color="auto"/>
          </w:divBdr>
        </w:div>
        <w:div w:id="1973635734">
          <w:marLeft w:val="480"/>
          <w:marRight w:val="0"/>
          <w:marTop w:val="0"/>
          <w:marBottom w:val="0"/>
          <w:divBdr>
            <w:top w:val="none" w:sz="0" w:space="0" w:color="auto"/>
            <w:left w:val="none" w:sz="0" w:space="0" w:color="auto"/>
            <w:bottom w:val="none" w:sz="0" w:space="0" w:color="auto"/>
            <w:right w:val="none" w:sz="0" w:space="0" w:color="auto"/>
          </w:divBdr>
        </w:div>
        <w:div w:id="1969822455">
          <w:marLeft w:val="480"/>
          <w:marRight w:val="0"/>
          <w:marTop w:val="0"/>
          <w:marBottom w:val="0"/>
          <w:divBdr>
            <w:top w:val="none" w:sz="0" w:space="0" w:color="auto"/>
            <w:left w:val="none" w:sz="0" w:space="0" w:color="auto"/>
            <w:bottom w:val="none" w:sz="0" w:space="0" w:color="auto"/>
            <w:right w:val="none" w:sz="0" w:space="0" w:color="auto"/>
          </w:divBdr>
        </w:div>
        <w:div w:id="283004482">
          <w:marLeft w:val="480"/>
          <w:marRight w:val="0"/>
          <w:marTop w:val="0"/>
          <w:marBottom w:val="0"/>
          <w:divBdr>
            <w:top w:val="none" w:sz="0" w:space="0" w:color="auto"/>
            <w:left w:val="none" w:sz="0" w:space="0" w:color="auto"/>
            <w:bottom w:val="none" w:sz="0" w:space="0" w:color="auto"/>
            <w:right w:val="none" w:sz="0" w:space="0" w:color="auto"/>
          </w:divBdr>
        </w:div>
        <w:div w:id="1276013114">
          <w:marLeft w:val="480"/>
          <w:marRight w:val="0"/>
          <w:marTop w:val="0"/>
          <w:marBottom w:val="0"/>
          <w:divBdr>
            <w:top w:val="none" w:sz="0" w:space="0" w:color="auto"/>
            <w:left w:val="none" w:sz="0" w:space="0" w:color="auto"/>
            <w:bottom w:val="none" w:sz="0" w:space="0" w:color="auto"/>
            <w:right w:val="none" w:sz="0" w:space="0" w:color="auto"/>
          </w:divBdr>
        </w:div>
        <w:div w:id="1503855982">
          <w:marLeft w:val="480"/>
          <w:marRight w:val="0"/>
          <w:marTop w:val="0"/>
          <w:marBottom w:val="0"/>
          <w:divBdr>
            <w:top w:val="none" w:sz="0" w:space="0" w:color="auto"/>
            <w:left w:val="none" w:sz="0" w:space="0" w:color="auto"/>
            <w:bottom w:val="none" w:sz="0" w:space="0" w:color="auto"/>
            <w:right w:val="none" w:sz="0" w:space="0" w:color="auto"/>
          </w:divBdr>
        </w:div>
        <w:div w:id="1469322606">
          <w:marLeft w:val="480"/>
          <w:marRight w:val="0"/>
          <w:marTop w:val="0"/>
          <w:marBottom w:val="0"/>
          <w:divBdr>
            <w:top w:val="none" w:sz="0" w:space="0" w:color="auto"/>
            <w:left w:val="none" w:sz="0" w:space="0" w:color="auto"/>
            <w:bottom w:val="none" w:sz="0" w:space="0" w:color="auto"/>
            <w:right w:val="none" w:sz="0" w:space="0" w:color="auto"/>
          </w:divBdr>
        </w:div>
        <w:div w:id="549078902">
          <w:marLeft w:val="480"/>
          <w:marRight w:val="0"/>
          <w:marTop w:val="0"/>
          <w:marBottom w:val="0"/>
          <w:divBdr>
            <w:top w:val="none" w:sz="0" w:space="0" w:color="auto"/>
            <w:left w:val="none" w:sz="0" w:space="0" w:color="auto"/>
            <w:bottom w:val="none" w:sz="0" w:space="0" w:color="auto"/>
            <w:right w:val="none" w:sz="0" w:space="0" w:color="auto"/>
          </w:divBdr>
        </w:div>
        <w:div w:id="192348426">
          <w:marLeft w:val="480"/>
          <w:marRight w:val="0"/>
          <w:marTop w:val="0"/>
          <w:marBottom w:val="0"/>
          <w:divBdr>
            <w:top w:val="none" w:sz="0" w:space="0" w:color="auto"/>
            <w:left w:val="none" w:sz="0" w:space="0" w:color="auto"/>
            <w:bottom w:val="none" w:sz="0" w:space="0" w:color="auto"/>
            <w:right w:val="none" w:sz="0" w:space="0" w:color="auto"/>
          </w:divBdr>
        </w:div>
        <w:div w:id="1990280719">
          <w:marLeft w:val="480"/>
          <w:marRight w:val="0"/>
          <w:marTop w:val="0"/>
          <w:marBottom w:val="0"/>
          <w:divBdr>
            <w:top w:val="none" w:sz="0" w:space="0" w:color="auto"/>
            <w:left w:val="none" w:sz="0" w:space="0" w:color="auto"/>
            <w:bottom w:val="none" w:sz="0" w:space="0" w:color="auto"/>
            <w:right w:val="none" w:sz="0" w:space="0" w:color="auto"/>
          </w:divBdr>
        </w:div>
        <w:div w:id="977340323">
          <w:marLeft w:val="480"/>
          <w:marRight w:val="0"/>
          <w:marTop w:val="0"/>
          <w:marBottom w:val="0"/>
          <w:divBdr>
            <w:top w:val="none" w:sz="0" w:space="0" w:color="auto"/>
            <w:left w:val="none" w:sz="0" w:space="0" w:color="auto"/>
            <w:bottom w:val="none" w:sz="0" w:space="0" w:color="auto"/>
            <w:right w:val="none" w:sz="0" w:space="0" w:color="auto"/>
          </w:divBdr>
        </w:div>
        <w:div w:id="10617660">
          <w:marLeft w:val="480"/>
          <w:marRight w:val="0"/>
          <w:marTop w:val="0"/>
          <w:marBottom w:val="0"/>
          <w:divBdr>
            <w:top w:val="none" w:sz="0" w:space="0" w:color="auto"/>
            <w:left w:val="none" w:sz="0" w:space="0" w:color="auto"/>
            <w:bottom w:val="none" w:sz="0" w:space="0" w:color="auto"/>
            <w:right w:val="none" w:sz="0" w:space="0" w:color="auto"/>
          </w:divBdr>
        </w:div>
        <w:div w:id="391466173">
          <w:marLeft w:val="480"/>
          <w:marRight w:val="0"/>
          <w:marTop w:val="0"/>
          <w:marBottom w:val="0"/>
          <w:divBdr>
            <w:top w:val="none" w:sz="0" w:space="0" w:color="auto"/>
            <w:left w:val="none" w:sz="0" w:space="0" w:color="auto"/>
            <w:bottom w:val="none" w:sz="0" w:space="0" w:color="auto"/>
            <w:right w:val="none" w:sz="0" w:space="0" w:color="auto"/>
          </w:divBdr>
        </w:div>
        <w:div w:id="62064677">
          <w:marLeft w:val="480"/>
          <w:marRight w:val="0"/>
          <w:marTop w:val="0"/>
          <w:marBottom w:val="0"/>
          <w:divBdr>
            <w:top w:val="none" w:sz="0" w:space="0" w:color="auto"/>
            <w:left w:val="none" w:sz="0" w:space="0" w:color="auto"/>
            <w:bottom w:val="none" w:sz="0" w:space="0" w:color="auto"/>
            <w:right w:val="none" w:sz="0" w:space="0" w:color="auto"/>
          </w:divBdr>
        </w:div>
        <w:div w:id="223220520">
          <w:marLeft w:val="480"/>
          <w:marRight w:val="0"/>
          <w:marTop w:val="0"/>
          <w:marBottom w:val="0"/>
          <w:divBdr>
            <w:top w:val="none" w:sz="0" w:space="0" w:color="auto"/>
            <w:left w:val="none" w:sz="0" w:space="0" w:color="auto"/>
            <w:bottom w:val="none" w:sz="0" w:space="0" w:color="auto"/>
            <w:right w:val="none" w:sz="0" w:space="0" w:color="auto"/>
          </w:divBdr>
        </w:div>
        <w:div w:id="1771731875">
          <w:marLeft w:val="480"/>
          <w:marRight w:val="0"/>
          <w:marTop w:val="0"/>
          <w:marBottom w:val="0"/>
          <w:divBdr>
            <w:top w:val="none" w:sz="0" w:space="0" w:color="auto"/>
            <w:left w:val="none" w:sz="0" w:space="0" w:color="auto"/>
            <w:bottom w:val="none" w:sz="0" w:space="0" w:color="auto"/>
            <w:right w:val="none" w:sz="0" w:space="0" w:color="auto"/>
          </w:divBdr>
        </w:div>
        <w:div w:id="1158763446">
          <w:marLeft w:val="480"/>
          <w:marRight w:val="0"/>
          <w:marTop w:val="0"/>
          <w:marBottom w:val="0"/>
          <w:divBdr>
            <w:top w:val="none" w:sz="0" w:space="0" w:color="auto"/>
            <w:left w:val="none" w:sz="0" w:space="0" w:color="auto"/>
            <w:bottom w:val="none" w:sz="0" w:space="0" w:color="auto"/>
            <w:right w:val="none" w:sz="0" w:space="0" w:color="auto"/>
          </w:divBdr>
        </w:div>
        <w:div w:id="2081830967">
          <w:marLeft w:val="480"/>
          <w:marRight w:val="0"/>
          <w:marTop w:val="0"/>
          <w:marBottom w:val="0"/>
          <w:divBdr>
            <w:top w:val="none" w:sz="0" w:space="0" w:color="auto"/>
            <w:left w:val="none" w:sz="0" w:space="0" w:color="auto"/>
            <w:bottom w:val="none" w:sz="0" w:space="0" w:color="auto"/>
            <w:right w:val="none" w:sz="0" w:space="0" w:color="auto"/>
          </w:divBdr>
        </w:div>
        <w:div w:id="1066680393">
          <w:marLeft w:val="480"/>
          <w:marRight w:val="0"/>
          <w:marTop w:val="0"/>
          <w:marBottom w:val="0"/>
          <w:divBdr>
            <w:top w:val="none" w:sz="0" w:space="0" w:color="auto"/>
            <w:left w:val="none" w:sz="0" w:space="0" w:color="auto"/>
            <w:bottom w:val="none" w:sz="0" w:space="0" w:color="auto"/>
            <w:right w:val="none" w:sz="0" w:space="0" w:color="auto"/>
          </w:divBdr>
        </w:div>
        <w:div w:id="1322807574">
          <w:marLeft w:val="480"/>
          <w:marRight w:val="0"/>
          <w:marTop w:val="0"/>
          <w:marBottom w:val="0"/>
          <w:divBdr>
            <w:top w:val="none" w:sz="0" w:space="0" w:color="auto"/>
            <w:left w:val="none" w:sz="0" w:space="0" w:color="auto"/>
            <w:bottom w:val="none" w:sz="0" w:space="0" w:color="auto"/>
            <w:right w:val="none" w:sz="0" w:space="0" w:color="auto"/>
          </w:divBdr>
        </w:div>
        <w:div w:id="100957545">
          <w:marLeft w:val="480"/>
          <w:marRight w:val="0"/>
          <w:marTop w:val="0"/>
          <w:marBottom w:val="0"/>
          <w:divBdr>
            <w:top w:val="none" w:sz="0" w:space="0" w:color="auto"/>
            <w:left w:val="none" w:sz="0" w:space="0" w:color="auto"/>
            <w:bottom w:val="none" w:sz="0" w:space="0" w:color="auto"/>
            <w:right w:val="none" w:sz="0" w:space="0" w:color="auto"/>
          </w:divBdr>
        </w:div>
        <w:div w:id="1461917759">
          <w:marLeft w:val="480"/>
          <w:marRight w:val="0"/>
          <w:marTop w:val="0"/>
          <w:marBottom w:val="0"/>
          <w:divBdr>
            <w:top w:val="none" w:sz="0" w:space="0" w:color="auto"/>
            <w:left w:val="none" w:sz="0" w:space="0" w:color="auto"/>
            <w:bottom w:val="none" w:sz="0" w:space="0" w:color="auto"/>
            <w:right w:val="none" w:sz="0" w:space="0" w:color="auto"/>
          </w:divBdr>
        </w:div>
        <w:div w:id="1057168401">
          <w:marLeft w:val="480"/>
          <w:marRight w:val="0"/>
          <w:marTop w:val="0"/>
          <w:marBottom w:val="0"/>
          <w:divBdr>
            <w:top w:val="none" w:sz="0" w:space="0" w:color="auto"/>
            <w:left w:val="none" w:sz="0" w:space="0" w:color="auto"/>
            <w:bottom w:val="none" w:sz="0" w:space="0" w:color="auto"/>
            <w:right w:val="none" w:sz="0" w:space="0" w:color="auto"/>
          </w:divBdr>
        </w:div>
        <w:div w:id="937254844">
          <w:marLeft w:val="480"/>
          <w:marRight w:val="0"/>
          <w:marTop w:val="0"/>
          <w:marBottom w:val="0"/>
          <w:divBdr>
            <w:top w:val="none" w:sz="0" w:space="0" w:color="auto"/>
            <w:left w:val="none" w:sz="0" w:space="0" w:color="auto"/>
            <w:bottom w:val="none" w:sz="0" w:space="0" w:color="auto"/>
            <w:right w:val="none" w:sz="0" w:space="0" w:color="auto"/>
          </w:divBdr>
        </w:div>
        <w:div w:id="1332568093">
          <w:marLeft w:val="480"/>
          <w:marRight w:val="0"/>
          <w:marTop w:val="0"/>
          <w:marBottom w:val="0"/>
          <w:divBdr>
            <w:top w:val="none" w:sz="0" w:space="0" w:color="auto"/>
            <w:left w:val="none" w:sz="0" w:space="0" w:color="auto"/>
            <w:bottom w:val="none" w:sz="0" w:space="0" w:color="auto"/>
            <w:right w:val="none" w:sz="0" w:space="0" w:color="auto"/>
          </w:divBdr>
        </w:div>
        <w:div w:id="1867909185">
          <w:marLeft w:val="480"/>
          <w:marRight w:val="0"/>
          <w:marTop w:val="0"/>
          <w:marBottom w:val="0"/>
          <w:divBdr>
            <w:top w:val="none" w:sz="0" w:space="0" w:color="auto"/>
            <w:left w:val="none" w:sz="0" w:space="0" w:color="auto"/>
            <w:bottom w:val="none" w:sz="0" w:space="0" w:color="auto"/>
            <w:right w:val="none" w:sz="0" w:space="0" w:color="auto"/>
          </w:divBdr>
        </w:div>
        <w:div w:id="1113404937">
          <w:marLeft w:val="480"/>
          <w:marRight w:val="0"/>
          <w:marTop w:val="0"/>
          <w:marBottom w:val="0"/>
          <w:divBdr>
            <w:top w:val="none" w:sz="0" w:space="0" w:color="auto"/>
            <w:left w:val="none" w:sz="0" w:space="0" w:color="auto"/>
            <w:bottom w:val="none" w:sz="0" w:space="0" w:color="auto"/>
            <w:right w:val="none" w:sz="0" w:space="0" w:color="auto"/>
          </w:divBdr>
        </w:div>
        <w:div w:id="44447381">
          <w:marLeft w:val="480"/>
          <w:marRight w:val="0"/>
          <w:marTop w:val="0"/>
          <w:marBottom w:val="0"/>
          <w:divBdr>
            <w:top w:val="none" w:sz="0" w:space="0" w:color="auto"/>
            <w:left w:val="none" w:sz="0" w:space="0" w:color="auto"/>
            <w:bottom w:val="none" w:sz="0" w:space="0" w:color="auto"/>
            <w:right w:val="none" w:sz="0" w:space="0" w:color="auto"/>
          </w:divBdr>
        </w:div>
        <w:div w:id="221647602">
          <w:marLeft w:val="480"/>
          <w:marRight w:val="0"/>
          <w:marTop w:val="0"/>
          <w:marBottom w:val="0"/>
          <w:divBdr>
            <w:top w:val="none" w:sz="0" w:space="0" w:color="auto"/>
            <w:left w:val="none" w:sz="0" w:space="0" w:color="auto"/>
            <w:bottom w:val="none" w:sz="0" w:space="0" w:color="auto"/>
            <w:right w:val="none" w:sz="0" w:space="0" w:color="auto"/>
          </w:divBdr>
        </w:div>
        <w:div w:id="1521355603">
          <w:marLeft w:val="480"/>
          <w:marRight w:val="0"/>
          <w:marTop w:val="0"/>
          <w:marBottom w:val="0"/>
          <w:divBdr>
            <w:top w:val="none" w:sz="0" w:space="0" w:color="auto"/>
            <w:left w:val="none" w:sz="0" w:space="0" w:color="auto"/>
            <w:bottom w:val="none" w:sz="0" w:space="0" w:color="auto"/>
            <w:right w:val="none" w:sz="0" w:space="0" w:color="auto"/>
          </w:divBdr>
        </w:div>
        <w:div w:id="181018068">
          <w:marLeft w:val="480"/>
          <w:marRight w:val="0"/>
          <w:marTop w:val="0"/>
          <w:marBottom w:val="0"/>
          <w:divBdr>
            <w:top w:val="none" w:sz="0" w:space="0" w:color="auto"/>
            <w:left w:val="none" w:sz="0" w:space="0" w:color="auto"/>
            <w:bottom w:val="none" w:sz="0" w:space="0" w:color="auto"/>
            <w:right w:val="none" w:sz="0" w:space="0" w:color="auto"/>
          </w:divBdr>
        </w:div>
        <w:div w:id="1509174357">
          <w:marLeft w:val="480"/>
          <w:marRight w:val="0"/>
          <w:marTop w:val="0"/>
          <w:marBottom w:val="0"/>
          <w:divBdr>
            <w:top w:val="none" w:sz="0" w:space="0" w:color="auto"/>
            <w:left w:val="none" w:sz="0" w:space="0" w:color="auto"/>
            <w:bottom w:val="none" w:sz="0" w:space="0" w:color="auto"/>
            <w:right w:val="none" w:sz="0" w:space="0" w:color="auto"/>
          </w:divBdr>
        </w:div>
        <w:div w:id="1022167787">
          <w:marLeft w:val="480"/>
          <w:marRight w:val="0"/>
          <w:marTop w:val="0"/>
          <w:marBottom w:val="0"/>
          <w:divBdr>
            <w:top w:val="none" w:sz="0" w:space="0" w:color="auto"/>
            <w:left w:val="none" w:sz="0" w:space="0" w:color="auto"/>
            <w:bottom w:val="none" w:sz="0" w:space="0" w:color="auto"/>
            <w:right w:val="none" w:sz="0" w:space="0" w:color="auto"/>
          </w:divBdr>
        </w:div>
        <w:div w:id="1435130228">
          <w:marLeft w:val="480"/>
          <w:marRight w:val="0"/>
          <w:marTop w:val="0"/>
          <w:marBottom w:val="0"/>
          <w:divBdr>
            <w:top w:val="none" w:sz="0" w:space="0" w:color="auto"/>
            <w:left w:val="none" w:sz="0" w:space="0" w:color="auto"/>
            <w:bottom w:val="none" w:sz="0" w:space="0" w:color="auto"/>
            <w:right w:val="none" w:sz="0" w:space="0" w:color="auto"/>
          </w:divBdr>
        </w:div>
        <w:div w:id="1752265323">
          <w:marLeft w:val="480"/>
          <w:marRight w:val="0"/>
          <w:marTop w:val="0"/>
          <w:marBottom w:val="0"/>
          <w:divBdr>
            <w:top w:val="none" w:sz="0" w:space="0" w:color="auto"/>
            <w:left w:val="none" w:sz="0" w:space="0" w:color="auto"/>
            <w:bottom w:val="none" w:sz="0" w:space="0" w:color="auto"/>
            <w:right w:val="none" w:sz="0" w:space="0" w:color="auto"/>
          </w:divBdr>
        </w:div>
        <w:div w:id="242956739">
          <w:marLeft w:val="480"/>
          <w:marRight w:val="0"/>
          <w:marTop w:val="0"/>
          <w:marBottom w:val="0"/>
          <w:divBdr>
            <w:top w:val="none" w:sz="0" w:space="0" w:color="auto"/>
            <w:left w:val="none" w:sz="0" w:space="0" w:color="auto"/>
            <w:bottom w:val="none" w:sz="0" w:space="0" w:color="auto"/>
            <w:right w:val="none" w:sz="0" w:space="0" w:color="auto"/>
          </w:divBdr>
        </w:div>
        <w:div w:id="1974554425">
          <w:marLeft w:val="480"/>
          <w:marRight w:val="0"/>
          <w:marTop w:val="0"/>
          <w:marBottom w:val="0"/>
          <w:divBdr>
            <w:top w:val="none" w:sz="0" w:space="0" w:color="auto"/>
            <w:left w:val="none" w:sz="0" w:space="0" w:color="auto"/>
            <w:bottom w:val="none" w:sz="0" w:space="0" w:color="auto"/>
            <w:right w:val="none" w:sz="0" w:space="0" w:color="auto"/>
          </w:divBdr>
        </w:div>
        <w:div w:id="1801873942">
          <w:marLeft w:val="480"/>
          <w:marRight w:val="0"/>
          <w:marTop w:val="0"/>
          <w:marBottom w:val="0"/>
          <w:divBdr>
            <w:top w:val="none" w:sz="0" w:space="0" w:color="auto"/>
            <w:left w:val="none" w:sz="0" w:space="0" w:color="auto"/>
            <w:bottom w:val="none" w:sz="0" w:space="0" w:color="auto"/>
            <w:right w:val="none" w:sz="0" w:space="0" w:color="auto"/>
          </w:divBdr>
        </w:div>
        <w:div w:id="39211250">
          <w:marLeft w:val="480"/>
          <w:marRight w:val="0"/>
          <w:marTop w:val="0"/>
          <w:marBottom w:val="0"/>
          <w:divBdr>
            <w:top w:val="none" w:sz="0" w:space="0" w:color="auto"/>
            <w:left w:val="none" w:sz="0" w:space="0" w:color="auto"/>
            <w:bottom w:val="none" w:sz="0" w:space="0" w:color="auto"/>
            <w:right w:val="none" w:sz="0" w:space="0" w:color="auto"/>
          </w:divBdr>
        </w:div>
        <w:div w:id="1658338023">
          <w:marLeft w:val="480"/>
          <w:marRight w:val="0"/>
          <w:marTop w:val="0"/>
          <w:marBottom w:val="0"/>
          <w:divBdr>
            <w:top w:val="none" w:sz="0" w:space="0" w:color="auto"/>
            <w:left w:val="none" w:sz="0" w:space="0" w:color="auto"/>
            <w:bottom w:val="none" w:sz="0" w:space="0" w:color="auto"/>
            <w:right w:val="none" w:sz="0" w:space="0" w:color="auto"/>
          </w:divBdr>
        </w:div>
        <w:div w:id="1543636993">
          <w:marLeft w:val="480"/>
          <w:marRight w:val="0"/>
          <w:marTop w:val="0"/>
          <w:marBottom w:val="0"/>
          <w:divBdr>
            <w:top w:val="none" w:sz="0" w:space="0" w:color="auto"/>
            <w:left w:val="none" w:sz="0" w:space="0" w:color="auto"/>
            <w:bottom w:val="none" w:sz="0" w:space="0" w:color="auto"/>
            <w:right w:val="none" w:sz="0" w:space="0" w:color="auto"/>
          </w:divBdr>
        </w:div>
        <w:div w:id="113446880">
          <w:marLeft w:val="480"/>
          <w:marRight w:val="0"/>
          <w:marTop w:val="0"/>
          <w:marBottom w:val="0"/>
          <w:divBdr>
            <w:top w:val="none" w:sz="0" w:space="0" w:color="auto"/>
            <w:left w:val="none" w:sz="0" w:space="0" w:color="auto"/>
            <w:bottom w:val="none" w:sz="0" w:space="0" w:color="auto"/>
            <w:right w:val="none" w:sz="0" w:space="0" w:color="auto"/>
          </w:divBdr>
        </w:div>
        <w:div w:id="310448671">
          <w:marLeft w:val="480"/>
          <w:marRight w:val="0"/>
          <w:marTop w:val="0"/>
          <w:marBottom w:val="0"/>
          <w:divBdr>
            <w:top w:val="none" w:sz="0" w:space="0" w:color="auto"/>
            <w:left w:val="none" w:sz="0" w:space="0" w:color="auto"/>
            <w:bottom w:val="none" w:sz="0" w:space="0" w:color="auto"/>
            <w:right w:val="none" w:sz="0" w:space="0" w:color="auto"/>
          </w:divBdr>
        </w:div>
        <w:div w:id="758452875">
          <w:marLeft w:val="480"/>
          <w:marRight w:val="0"/>
          <w:marTop w:val="0"/>
          <w:marBottom w:val="0"/>
          <w:divBdr>
            <w:top w:val="none" w:sz="0" w:space="0" w:color="auto"/>
            <w:left w:val="none" w:sz="0" w:space="0" w:color="auto"/>
            <w:bottom w:val="none" w:sz="0" w:space="0" w:color="auto"/>
            <w:right w:val="none" w:sz="0" w:space="0" w:color="auto"/>
          </w:divBdr>
        </w:div>
        <w:div w:id="1938557004">
          <w:marLeft w:val="480"/>
          <w:marRight w:val="0"/>
          <w:marTop w:val="0"/>
          <w:marBottom w:val="0"/>
          <w:divBdr>
            <w:top w:val="none" w:sz="0" w:space="0" w:color="auto"/>
            <w:left w:val="none" w:sz="0" w:space="0" w:color="auto"/>
            <w:bottom w:val="none" w:sz="0" w:space="0" w:color="auto"/>
            <w:right w:val="none" w:sz="0" w:space="0" w:color="auto"/>
          </w:divBdr>
        </w:div>
        <w:div w:id="1345665234">
          <w:marLeft w:val="480"/>
          <w:marRight w:val="0"/>
          <w:marTop w:val="0"/>
          <w:marBottom w:val="0"/>
          <w:divBdr>
            <w:top w:val="none" w:sz="0" w:space="0" w:color="auto"/>
            <w:left w:val="none" w:sz="0" w:space="0" w:color="auto"/>
            <w:bottom w:val="none" w:sz="0" w:space="0" w:color="auto"/>
            <w:right w:val="none" w:sz="0" w:space="0" w:color="auto"/>
          </w:divBdr>
        </w:div>
        <w:div w:id="1544056850">
          <w:marLeft w:val="480"/>
          <w:marRight w:val="0"/>
          <w:marTop w:val="0"/>
          <w:marBottom w:val="0"/>
          <w:divBdr>
            <w:top w:val="none" w:sz="0" w:space="0" w:color="auto"/>
            <w:left w:val="none" w:sz="0" w:space="0" w:color="auto"/>
            <w:bottom w:val="none" w:sz="0" w:space="0" w:color="auto"/>
            <w:right w:val="none" w:sz="0" w:space="0" w:color="auto"/>
          </w:divBdr>
        </w:div>
        <w:div w:id="187331888">
          <w:marLeft w:val="480"/>
          <w:marRight w:val="0"/>
          <w:marTop w:val="0"/>
          <w:marBottom w:val="0"/>
          <w:divBdr>
            <w:top w:val="none" w:sz="0" w:space="0" w:color="auto"/>
            <w:left w:val="none" w:sz="0" w:space="0" w:color="auto"/>
            <w:bottom w:val="none" w:sz="0" w:space="0" w:color="auto"/>
            <w:right w:val="none" w:sz="0" w:space="0" w:color="auto"/>
          </w:divBdr>
        </w:div>
        <w:div w:id="1824466880">
          <w:marLeft w:val="480"/>
          <w:marRight w:val="0"/>
          <w:marTop w:val="0"/>
          <w:marBottom w:val="0"/>
          <w:divBdr>
            <w:top w:val="none" w:sz="0" w:space="0" w:color="auto"/>
            <w:left w:val="none" w:sz="0" w:space="0" w:color="auto"/>
            <w:bottom w:val="none" w:sz="0" w:space="0" w:color="auto"/>
            <w:right w:val="none" w:sz="0" w:space="0" w:color="auto"/>
          </w:divBdr>
        </w:div>
        <w:div w:id="104471708">
          <w:marLeft w:val="480"/>
          <w:marRight w:val="0"/>
          <w:marTop w:val="0"/>
          <w:marBottom w:val="0"/>
          <w:divBdr>
            <w:top w:val="none" w:sz="0" w:space="0" w:color="auto"/>
            <w:left w:val="none" w:sz="0" w:space="0" w:color="auto"/>
            <w:bottom w:val="none" w:sz="0" w:space="0" w:color="auto"/>
            <w:right w:val="none" w:sz="0" w:space="0" w:color="auto"/>
          </w:divBdr>
        </w:div>
        <w:div w:id="381057448">
          <w:marLeft w:val="480"/>
          <w:marRight w:val="0"/>
          <w:marTop w:val="0"/>
          <w:marBottom w:val="0"/>
          <w:divBdr>
            <w:top w:val="none" w:sz="0" w:space="0" w:color="auto"/>
            <w:left w:val="none" w:sz="0" w:space="0" w:color="auto"/>
            <w:bottom w:val="none" w:sz="0" w:space="0" w:color="auto"/>
            <w:right w:val="none" w:sz="0" w:space="0" w:color="auto"/>
          </w:divBdr>
        </w:div>
        <w:div w:id="1269773436">
          <w:marLeft w:val="480"/>
          <w:marRight w:val="0"/>
          <w:marTop w:val="0"/>
          <w:marBottom w:val="0"/>
          <w:divBdr>
            <w:top w:val="none" w:sz="0" w:space="0" w:color="auto"/>
            <w:left w:val="none" w:sz="0" w:space="0" w:color="auto"/>
            <w:bottom w:val="none" w:sz="0" w:space="0" w:color="auto"/>
            <w:right w:val="none" w:sz="0" w:space="0" w:color="auto"/>
          </w:divBdr>
        </w:div>
        <w:div w:id="571619169">
          <w:marLeft w:val="480"/>
          <w:marRight w:val="0"/>
          <w:marTop w:val="0"/>
          <w:marBottom w:val="0"/>
          <w:divBdr>
            <w:top w:val="none" w:sz="0" w:space="0" w:color="auto"/>
            <w:left w:val="none" w:sz="0" w:space="0" w:color="auto"/>
            <w:bottom w:val="none" w:sz="0" w:space="0" w:color="auto"/>
            <w:right w:val="none" w:sz="0" w:space="0" w:color="auto"/>
          </w:divBdr>
        </w:div>
        <w:div w:id="616453113">
          <w:marLeft w:val="480"/>
          <w:marRight w:val="0"/>
          <w:marTop w:val="0"/>
          <w:marBottom w:val="0"/>
          <w:divBdr>
            <w:top w:val="none" w:sz="0" w:space="0" w:color="auto"/>
            <w:left w:val="none" w:sz="0" w:space="0" w:color="auto"/>
            <w:bottom w:val="none" w:sz="0" w:space="0" w:color="auto"/>
            <w:right w:val="none" w:sz="0" w:space="0" w:color="auto"/>
          </w:divBdr>
        </w:div>
        <w:div w:id="325521814">
          <w:marLeft w:val="480"/>
          <w:marRight w:val="0"/>
          <w:marTop w:val="0"/>
          <w:marBottom w:val="0"/>
          <w:divBdr>
            <w:top w:val="none" w:sz="0" w:space="0" w:color="auto"/>
            <w:left w:val="none" w:sz="0" w:space="0" w:color="auto"/>
            <w:bottom w:val="none" w:sz="0" w:space="0" w:color="auto"/>
            <w:right w:val="none" w:sz="0" w:space="0" w:color="auto"/>
          </w:divBdr>
        </w:div>
        <w:div w:id="820315008">
          <w:marLeft w:val="480"/>
          <w:marRight w:val="0"/>
          <w:marTop w:val="0"/>
          <w:marBottom w:val="0"/>
          <w:divBdr>
            <w:top w:val="none" w:sz="0" w:space="0" w:color="auto"/>
            <w:left w:val="none" w:sz="0" w:space="0" w:color="auto"/>
            <w:bottom w:val="none" w:sz="0" w:space="0" w:color="auto"/>
            <w:right w:val="none" w:sz="0" w:space="0" w:color="auto"/>
          </w:divBdr>
        </w:div>
        <w:div w:id="1149056388">
          <w:marLeft w:val="480"/>
          <w:marRight w:val="0"/>
          <w:marTop w:val="0"/>
          <w:marBottom w:val="0"/>
          <w:divBdr>
            <w:top w:val="none" w:sz="0" w:space="0" w:color="auto"/>
            <w:left w:val="none" w:sz="0" w:space="0" w:color="auto"/>
            <w:bottom w:val="none" w:sz="0" w:space="0" w:color="auto"/>
            <w:right w:val="none" w:sz="0" w:space="0" w:color="auto"/>
          </w:divBdr>
        </w:div>
        <w:div w:id="829953771">
          <w:marLeft w:val="480"/>
          <w:marRight w:val="0"/>
          <w:marTop w:val="0"/>
          <w:marBottom w:val="0"/>
          <w:divBdr>
            <w:top w:val="none" w:sz="0" w:space="0" w:color="auto"/>
            <w:left w:val="none" w:sz="0" w:space="0" w:color="auto"/>
            <w:bottom w:val="none" w:sz="0" w:space="0" w:color="auto"/>
            <w:right w:val="none" w:sz="0" w:space="0" w:color="auto"/>
          </w:divBdr>
        </w:div>
        <w:div w:id="1140223112">
          <w:marLeft w:val="480"/>
          <w:marRight w:val="0"/>
          <w:marTop w:val="0"/>
          <w:marBottom w:val="0"/>
          <w:divBdr>
            <w:top w:val="none" w:sz="0" w:space="0" w:color="auto"/>
            <w:left w:val="none" w:sz="0" w:space="0" w:color="auto"/>
            <w:bottom w:val="none" w:sz="0" w:space="0" w:color="auto"/>
            <w:right w:val="none" w:sz="0" w:space="0" w:color="auto"/>
          </w:divBdr>
        </w:div>
        <w:div w:id="852646657">
          <w:marLeft w:val="480"/>
          <w:marRight w:val="0"/>
          <w:marTop w:val="0"/>
          <w:marBottom w:val="0"/>
          <w:divBdr>
            <w:top w:val="none" w:sz="0" w:space="0" w:color="auto"/>
            <w:left w:val="none" w:sz="0" w:space="0" w:color="auto"/>
            <w:bottom w:val="none" w:sz="0" w:space="0" w:color="auto"/>
            <w:right w:val="none" w:sz="0" w:space="0" w:color="auto"/>
          </w:divBdr>
        </w:div>
        <w:div w:id="1519275055">
          <w:marLeft w:val="480"/>
          <w:marRight w:val="0"/>
          <w:marTop w:val="0"/>
          <w:marBottom w:val="0"/>
          <w:divBdr>
            <w:top w:val="none" w:sz="0" w:space="0" w:color="auto"/>
            <w:left w:val="none" w:sz="0" w:space="0" w:color="auto"/>
            <w:bottom w:val="none" w:sz="0" w:space="0" w:color="auto"/>
            <w:right w:val="none" w:sz="0" w:space="0" w:color="auto"/>
          </w:divBdr>
        </w:div>
        <w:div w:id="1466465243">
          <w:marLeft w:val="480"/>
          <w:marRight w:val="0"/>
          <w:marTop w:val="0"/>
          <w:marBottom w:val="0"/>
          <w:divBdr>
            <w:top w:val="none" w:sz="0" w:space="0" w:color="auto"/>
            <w:left w:val="none" w:sz="0" w:space="0" w:color="auto"/>
            <w:bottom w:val="none" w:sz="0" w:space="0" w:color="auto"/>
            <w:right w:val="none" w:sz="0" w:space="0" w:color="auto"/>
          </w:divBdr>
        </w:div>
        <w:div w:id="530579531">
          <w:marLeft w:val="480"/>
          <w:marRight w:val="0"/>
          <w:marTop w:val="0"/>
          <w:marBottom w:val="0"/>
          <w:divBdr>
            <w:top w:val="none" w:sz="0" w:space="0" w:color="auto"/>
            <w:left w:val="none" w:sz="0" w:space="0" w:color="auto"/>
            <w:bottom w:val="none" w:sz="0" w:space="0" w:color="auto"/>
            <w:right w:val="none" w:sz="0" w:space="0" w:color="auto"/>
          </w:divBdr>
        </w:div>
        <w:div w:id="908880634">
          <w:marLeft w:val="480"/>
          <w:marRight w:val="0"/>
          <w:marTop w:val="0"/>
          <w:marBottom w:val="0"/>
          <w:divBdr>
            <w:top w:val="none" w:sz="0" w:space="0" w:color="auto"/>
            <w:left w:val="none" w:sz="0" w:space="0" w:color="auto"/>
            <w:bottom w:val="none" w:sz="0" w:space="0" w:color="auto"/>
            <w:right w:val="none" w:sz="0" w:space="0" w:color="auto"/>
          </w:divBdr>
        </w:div>
        <w:div w:id="247007629">
          <w:marLeft w:val="480"/>
          <w:marRight w:val="0"/>
          <w:marTop w:val="0"/>
          <w:marBottom w:val="0"/>
          <w:divBdr>
            <w:top w:val="none" w:sz="0" w:space="0" w:color="auto"/>
            <w:left w:val="none" w:sz="0" w:space="0" w:color="auto"/>
            <w:bottom w:val="none" w:sz="0" w:space="0" w:color="auto"/>
            <w:right w:val="none" w:sz="0" w:space="0" w:color="auto"/>
          </w:divBdr>
        </w:div>
        <w:div w:id="2131319558">
          <w:marLeft w:val="480"/>
          <w:marRight w:val="0"/>
          <w:marTop w:val="0"/>
          <w:marBottom w:val="0"/>
          <w:divBdr>
            <w:top w:val="none" w:sz="0" w:space="0" w:color="auto"/>
            <w:left w:val="none" w:sz="0" w:space="0" w:color="auto"/>
            <w:bottom w:val="none" w:sz="0" w:space="0" w:color="auto"/>
            <w:right w:val="none" w:sz="0" w:space="0" w:color="auto"/>
          </w:divBdr>
        </w:div>
        <w:div w:id="392705439">
          <w:marLeft w:val="480"/>
          <w:marRight w:val="0"/>
          <w:marTop w:val="0"/>
          <w:marBottom w:val="0"/>
          <w:divBdr>
            <w:top w:val="none" w:sz="0" w:space="0" w:color="auto"/>
            <w:left w:val="none" w:sz="0" w:space="0" w:color="auto"/>
            <w:bottom w:val="none" w:sz="0" w:space="0" w:color="auto"/>
            <w:right w:val="none" w:sz="0" w:space="0" w:color="auto"/>
          </w:divBdr>
        </w:div>
        <w:div w:id="1014039800">
          <w:marLeft w:val="480"/>
          <w:marRight w:val="0"/>
          <w:marTop w:val="0"/>
          <w:marBottom w:val="0"/>
          <w:divBdr>
            <w:top w:val="none" w:sz="0" w:space="0" w:color="auto"/>
            <w:left w:val="none" w:sz="0" w:space="0" w:color="auto"/>
            <w:bottom w:val="none" w:sz="0" w:space="0" w:color="auto"/>
            <w:right w:val="none" w:sz="0" w:space="0" w:color="auto"/>
          </w:divBdr>
        </w:div>
        <w:div w:id="547765220">
          <w:marLeft w:val="480"/>
          <w:marRight w:val="0"/>
          <w:marTop w:val="0"/>
          <w:marBottom w:val="0"/>
          <w:divBdr>
            <w:top w:val="none" w:sz="0" w:space="0" w:color="auto"/>
            <w:left w:val="none" w:sz="0" w:space="0" w:color="auto"/>
            <w:bottom w:val="none" w:sz="0" w:space="0" w:color="auto"/>
            <w:right w:val="none" w:sz="0" w:space="0" w:color="auto"/>
          </w:divBdr>
        </w:div>
        <w:div w:id="639846359">
          <w:marLeft w:val="480"/>
          <w:marRight w:val="0"/>
          <w:marTop w:val="0"/>
          <w:marBottom w:val="0"/>
          <w:divBdr>
            <w:top w:val="none" w:sz="0" w:space="0" w:color="auto"/>
            <w:left w:val="none" w:sz="0" w:space="0" w:color="auto"/>
            <w:bottom w:val="none" w:sz="0" w:space="0" w:color="auto"/>
            <w:right w:val="none" w:sz="0" w:space="0" w:color="auto"/>
          </w:divBdr>
        </w:div>
        <w:div w:id="233199603">
          <w:marLeft w:val="480"/>
          <w:marRight w:val="0"/>
          <w:marTop w:val="0"/>
          <w:marBottom w:val="0"/>
          <w:divBdr>
            <w:top w:val="none" w:sz="0" w:space="0" w:color="auto"/>
            <w:left w:val="none" w:sz="0" w:space="0" w:color="auto"/>
            <w:bottom w:val="none" w:sz="0" w:space="0" w:color="auto"/>
            <w:right w:val="none" w:sz="0" w:space="0" w:color="auto"/>
          </w:divBdr>
        </w:div>
        <w:div w:id="478035095">
          <w:marLeft w:val="480"/>
          <w:marRight w:val="0"/>
          <w:marTop w:val="0"/>
          <w:marBottom w:val="0"/>
          <w:divBdr>
            <w:top w:val="none" w:sz="0" w:space="0" w:color="auto"/>
            <w:left w:val="none" w:sz="0" w:space="0" w:color="auto"/>
            <w:bottom w:val="none" w:sz="0" w:space="0" w:color="auto"/>
            <w:right w:val="none" w:sz="0" w:space="0" w:color="auto"/>
          </w:divBdr>
        </w:div>
      </w:divsChild>
    </w:div>
    <w:div w:id="2055544546">
      <w:bodyDiv w:val="1"/>
      <w:marLeft w:val="0"/>
      <w:marRight w:val="0"/>
      <w:marTop w:val="0"/>
      <w:marBottom w:val="0"/>
      <w:divBdr>
        <w:top w:val="none" w:sz="0" w:space="0" w:color="auto"/>
        <w:left w:val="none" w:sz="0" w:space="0" w:color="auto"/>
        <w:bottom w:val="none" w:sz="0" w:space="0" w:color="auto"/>
        <w:right w:val="none" w:sz="0" w:space="0" w:color="auto"/>
      </w:divBdr>
    </w:div>
    <w:div w:id="2055889642">
      <w:bodyDiv w:val="1"/>
      <w:marLeft w:val="0"/>
      <w:marRight w:val="0"/>
      <w:marTop w:val="0"/>
      <w:marBottom w:val="0"/>
      <w:divBdr>
        <w:top w:val="none" w:sz="0" w:space="0" w:color="auto"/>
        <w:left w:val="none" w:sz="0" w:space="0" w:color="auto"/>
        <w:bottom w:val="none" w:sz="0" w:space="0" w:color="auto"/>
        <w:right w:val="none" w:sz="0" w:space="0" w:color="auto"/>
      </w:divBdr>
      <w:divsChild>
        <w:div w:id="1128669805">
          <w:marLeft w:val="480"/>
          <w:marRight w:val="0"/>
          <w:marTop w:val="0"/>
          <w:marBottom w:val="0"/>
          <w:divBdr>
            <w:top w:val="none" w:sz="0" w:space="0" w:color="auto"/>
            <w:left w:val="none" w:sz="0" w:space="0" w:color="auto"/>
            <w:bottom w:val="none" w:sz="0" w:space="0" w:color="auto"/>
            <w:right w:val="none" w:sz="0" w:space="0" w:color="auto"/>
          </w:divBdr>
        </w:div>
        <w:div w:id="1290042614">
          <w:marLeft w:val="480"/>
          <w:marRight w:val="0"/>
          <w:marTop w:val="0"/>
          <w:marBottom w:val="0"/>
          <w:divBdr>
            <w:top w:val="none" w:sz="0" w:space="0" w:color="auto"/>
            <w:left w:val="none" w:sz="0" w:space="0" w:color="auto"/>
            <w:bottom w:val="none" w:sz="0" w:space="0" w:color="auto"/>
            <w:right w:val="none" w:sz="0" w:space="0" w:color="auto"/>
          </w:divBdr>
        </w:div>
        <w:div w:id="346373313">
          <w:marLeft w:val="480"/>
          <w:marRight w:val="0"/>
          <w:marTop w:val="0"/>
          <w:marBottom w:val="0"/>
          <w:divBdr>
            <w:top w:val="none" w:sz="0" w:space="0" w:color="auto"/>
            <w:left w:val="none" w:sz="0" w:space="0" w:color="auto"/>
            <w:bottom w:val="none" w:sz="0" w:space="0" w:color="auto"/>
            <w:right w:val="none" w:sz="0" w:space="0" w:color="auto"/>
          </w:divBdr>
        </w:div>
        <w:div w:id="1214846612">
          <w:marLeft w:val="480"/>
          <w:marRight w:val="0"/>
          <w:marTop w:val="0"/>
          <w:marBottom w:val="0"/>
          <w:divBdr>
            <w:top w:val="none" w:sz="0" w:space="0" w:color="auto"/>
            <w:left w:val="none" w:sz="0" w:space="0" w:color="auto"/>
            <w:bottom w:val="none" w:sz="0" w:space="0" w:color="auto"/>
            <w:right w:val="none" w:sz="0" w:space="0" w:color="auto"/>
          </w:divBdr>
        </w:div>
        <w:div w:id="1092163146">
          <w:marLeft w:val="480"/>
          <w:marRight w:val="0"/>
          <w:marTop w:val="0"/>
          <w:marBottom w:val="0"/>
          <w:divBdr>
            <w:top w:val="none" w:sz="0" w:space="0" w:color="auto"/>
            <w:left w:val="none" w:sz="0" w:space="0" w:color="auto"/>
            <w:bottom w:val="none" w:sz="0" w:space="0" w:color="auto"/>
            <w:right w:val="none" w:sz="0" w:space="0" w:color="auto"/>
          </w:divBdr>
        </w:div>
        <w:div w:id="445927255">
          <w:marLeft w:val="480"/>
          <w:marRight w:val="0"/>
          <w:marTop w:val="0"/>
          <w:marBottom w:val="0"/>
          <w:divBdr>
            <w:top w:val="none" w:sz="0" w:space="0" w:color="auto"/>
            <w:left w:val="none" w:sz="0" w:space="0" w:color="auto"/>
            <w:bottom w:val="none" w:sz="0" w:space="0" w:color="auto"/>
            <w:right w:val="none" w:sz="0" w:space="0" w:color="auto"/>
          </w:divBdr>
        </w:div>
        <w:div w:id="1361778538">
          <w:marLeft w:val="480"/>
          <w:marRight w:val="0"/>
          <w:marTop w:val="0"/>
          <w:marBottom w:val="0"/>
          <w:divBdr>
            <w:top w:val="none" w:sz="0" w:space="0" w:color="auto"/>
            <w:left w:val="none" w:sz="0" w:space="0" w:color="auto"/>
            <w:bottom w:val="none" w:sz="0" w:space="0" w:color="auto"/>
            <w:right w:val="none" w:sz="0" w:space="0" w:color="auto"/>
          </w:divBdr>
        </w:div>
        <w:div w:id="1503735967">
          <w:marLeft w:val="480"/>
          <w:marRight w:val="0"/>
          <w:marTop w:val="0"/>
          <w:marBottom w:val="0"/>
          <w:divBdr>
            <w:top w:val="none" w:sz="0" w:space="0" w:color="auto"/>
            <w:left w:val="none" w:sz="0" w:space="0" w:color="auto"/>
            <w:bottom w:val="none" w:sz="0" w:space="0" w:color="auto"/>
            <w:right w:val="none" w:sz="0" w:space="0" w:color="auto"/>
          </w:divBdr>
        </w:div>
        <w:div w:id="1508130983">
          <w:marLeft w:val="480"/>
          <w:marRight w:val="0"/>
          <w:marTop w:val="0"/>
          <w:marBottom w:val="0"/>
          <w:divBdr>
            <w:top w:val="none" w:sz="0" w:space="0" w:color="auto"/>
            <w:left w:val="none" w:sz="0" w:space="0" w:color="auto"/>
            <w:bottom w:val="none" w:sz="0" w:space="0" w:color="auto"/>
            <w:right w:val="none" w:sz="0" w:space="0" w:color="auto"/>
          </w:divBdr>
        </w:div>
        <w:div w:id="1666712035">
          <w:marLeft w:val="480"/>
          <w:marRight w:val="0"/>
          <w:marTop w:val="0"/>
          <w:marBottom w:val="0"/>
          <w:divBdr>
            <w:top w:val="none" w:sz="0" w:space="0" w:color="auto"/>
            <w:left w:val="none" w:sz="0" w:space="0" w:color="auto"/>
            <w:bottom w:val="none" w:sz="0" w:space="0" w:color="auto"/>
            <w:right w:val="none" w:sz="0" w:space="0" w:color="auto"/>
          </w:divBdr>
        </w:div>
        <w:div w:id="1992707863">
          <w:marLeft w:val="480"/>
          <w:marRight w:val="0"/>
          <w:marTop w:val="0"/>
          <w:marBottom w:val="0"/>
          <w:divBdr>
            <w:top w:val="none" w:sz="0" w:space="0" w:color="auto"/>
            <w:left w:val="none" w:sz="0" w:space="0" w:color="auto"/>
            <w:bottom w:val="none" w:sz="0" w:space="0" w:color="auto"/>
            <w:right w:val="none" w:sz="0" w:space="0" w:color="auto"/>
          </w:divBdr>
        </w:div>
        <w:div w:id="955985716">
          <w:marLeft w:val="480"/>
          <w:marRight w:val="0"/>
          <w:marTop w:val="0"/>
          <w:marBottom w:val="0"/>
          <w:divBdr>
            <w:top w:val="none" w:sz="0" w:space="0" w:color="auto"/>
            <w:left w:val="none" w:sz="0" w:space="0" w:color="auto"/>
            <w:bottom w:val="none" w:sz="0" w:space="0" w:color="auto"/>
            <w:right w:val="none" w:sz="0" w:space="0" w:color="auto"/>
          </w:divBdr>
        </w:div>
        <w:div w:id="1762992031">
          <w:marLeft w:val="480"/>
          <w:marRight w:val="0"/>
          <w:marTop w:val="0"/>
          <w:marBottom w:val="0"/>
          <w:divBdr>
            <w:top w:val="none" w:sz="0" w:space="0" w:color="auto"/>
            <w:left w:val="none" w:sz="0" w:space="0" w:color="auto"/>
            <w:bottom w:val="none" w:sz="0" w:space="0" w:color="auto"/>
            <w:right w:val="none" w:sz="0" w:space="0" w:color="auto"/>
          </w:divBdr>
        </w:div>
        <w:div w:id="544215152">
          <w:marLeft w:val="480"/>
          <w:marRight w:val="0"/>
          <w:marTop w:val="0"/>
          <w:marBottom w:val="0"/>
          <w:divBdr>
            <w:top w:val="none" w:sz="0" w:space="0" w:color="auto"/>
            <w:left w:val="none" w:sz="0" w:space="0" w:color="auto"/>
            <w:bottom w:val="none" w:sz="0" w:space="0" w:color="auto"/>
            <w:right w:val="none" w:sz="0" w:space="0" w:color="auto"/>
          </w:divBdr>
        </w:div>
        <w:div w:id="880049603">
          <w:marLeft w:val="480"/>
          <w:marRight w:val="0"/>
          <w:marTop w:val="0"/>
          <w:marBottom w:val="0"/>
          <w:divBdr>
            <w:top w:val="none" w:sz="0" w:space="0" w:color="auto"/>
            <w:left w:val="none" w:sz="0" w:space="0" w:color="auto"/>
            <w:bottom w:val="none" w:sz="0" w:space="0" w:color="auto"/>
            <w:right w:val="none" w:sz="0" w:space="0" w:color="auto"/>
          </w:divBdr>
        </w:div>
        <w:div w:id="1645964377">
          <w:marLeft w:val="480"/>
          <w:marRight w:val="0"/>
          <w:marTop w:val="0"/>
          <w:marBottom w:val="0"/>
          <w:divBdr>
            <w:top w:val="none" w:sz="0" w:space="0" w:color="auto"/>
            <w:left w:val="none" w:sz="0" w:space="0" w:color="auto"/>
            <w:bottom w:val="none" w:sz="0" w:space="0" w:color="auto"/>
            <w:right w:val="none" w:sz="0" w:space="0" w:color="auto"/>
          </w:divBdr>
        </w:div>
        <w:div w:id="986056987">
          <w:marLeft w:val="480"/>
          <w:marRight w:val="0"/>
          <w:marTop w:val="0"/>
          <w:marBottom w:val="0"/>
          <w:divBdr>
            <w:top w:val="none" w:sz="0" w:space="0" w:color="auto"/>
            <w:left w:val="none" w:sz="0" w:space="0" w:color="auto"/>
            <w:bottom w:val="none" w:sz="0" w:space="0" w:color="auto"/>
            <w:right w:val="none" w:sz="0" w:space="0" w:color="auto"/>
          </w:divBdr>
        </w:div>
        <w:div w:id="1237283987">
          <w:marLeft w:val="480"/>
          <w:marRight w:val="0"/>
          <w:marTop w:val="0"/>
          <w:marBottom w:val="0"/>
          <w:divBdr>
            <w:top w:val="none" w:sz="0" w:space="0" w:color="auto"/>
            <w:left w:val="none" w:sz="0" w:space="0" w:color="auto"/>
            <w:bottom w:val="none" w:sz="0" w:space="0" w:color="auto"/>
            <w:right w:val="none" w:sz="0" w:space="0" w:color="auto"/>
          </w:divBdr>
        </w:div>
        <w:div w:id="1480731319">
          <w:marLeft w:val="480"/>
          <w:marRight w:val="0"/>
          <w:marTop w:val="0"/>
          <w:marBottom w:val="0"/>
          <w:divBdr>
            <w:top w:val="none" w:sz="0" w:space="0" w:color="auto"/>
            <w:left w:val="none" w:sz="0" w:space="0" w:color="auto"/>
            <w:bottom w:val="none" w:sz="0" w:space="0" w:color="auto"/>
            <w:right w:val="none" w:sz="0" w:space="0" w:color="auto"/>
          </w:divBdr>
        </w:div>
        <w:div w:id="1282343946">
          <w:marLeft w:val="480"/>
          <w:marRight w:val="0"/>
          <w:marTop w:val="0"/>
          <w:marBottom w:val="0"/>
          <w:divBdr>
            <w:top w:val="none" w:sz="0" w:space="0" w:color="auto"/>
            <w:left w:val="none" w:sz="0" w:space="0" w:color="auto"/>
            <w:bottom w:val="none" w:sz="0" w:space="0" w:color="auto"/>
            <w:right w:val="none" w:sz="0" w:space="0" w:color="auto"/>
          </w:divBdr>
        </w:div>
        <w:div w:id="184515498">
          <w:marLeft w:val="480"/>
          <w:marRight w:val="0"/>
          <w:marTop w:val="0"/>
          <w:marBottom w:val="0"/>
          <w:divBdr>
            <w:top w:val="none" w:sz="0" w:space="0" w:color="auto"/>
            <w:left w:val="none" w:sz="0" w:space="0" w:color="auto"/>
            <w:bottom w:val="none" w:sz="0" w:space="0" w:color="auto"/>
            <w:right w:val="none" w:sz="0" w:space="0" w:color="auto"/>
          </w:divBdr>
        </w:div>
        <w:div w:id="1117406019">
          <w:marLeft w:val="480"/>
          <w:marRight w:val="0"/>
          <w:marTop w:val="0"/>
          <w:marBottom w:val="0"/>
          <w:divBdr>
            <w:top w:val="none" w:sz="0" w:space="0" w:color="auto"/>
            <w:left w:val="none" w:sz="0" w:space="0" w:color="auto"/>
            <w:bottom w:val="none" w:sz="0" w:space="0" w:color="auto"/>
            <w:right w:val="none" w:sz="0" w:space="0" w:color="auto"/>
          </w:divBdr>
        </w:div>
        <w:div w:id="2015643290">
          <w:marLeft w:val="480"/>
          <w:marRight w:val="0"/>
          <w:marTop w:val="0"/>
          <w:marBottom w:val="0"/>
          <w:divBdr>
            <w:top w:val="none" w:sz="0" w:space="0" w:color="auto"/>
            <w:left w:val="none" w:sz="0" w:space="0" w:color="auto"/>
            <w:bottom w:val="none" w:sz="0" w:space="0" w:color="auto"/>
            <w:right w:val="none" w:sz="0" w:space="0" w:color="auto"/>
          </w:divBdr>
        </w:div>
        <w:div w:id="505680401">
          <w:marLeft w:val="480"/>
          <w:marRight w:val="0"/>
          <w:marTop w:val="0"/>
          <w:marBottom w:val="0"/>
          <w:divBdr>
            <w:top w:val="none" w:sz="0" w:space="0" w:color="auto"/>
            <w:left w:val="none" w:sz="0" w:space="0" w:color="auto"/>
            <w:bottom w:val="none" w:sz="0" w:space="0" w:color="auto"/>
            <w:right w:val="none" w:sz="0" w:space="0" w:color="auto"/>
          </w:divBdr>
        </w:div>
        <w:div w:id="291373496">
          <w:marLeft w:val="480"/>
          <w:marRight w:val="0"/>
          <w:marTop w:val="0"/>
          <w:marBottom w:val="0"/>
          <w:divBdr>
            <w:top w:val="none" w:sz="0" w:space="0" w:color="auto"/>
            <w:left w:val="none" w:sz="0" w:space="0" w:color="auto"/>
            <w:bottom w:val="none" w:sz="0" w:space="0" w:color="auto"/>
            <w:right w:val="none" w:sz="0" w:space="0" w:color="auto"/>
          </w:divBdr>
        </w:div>
        <w:div w:id="1836410430">
          <w:marLeft w:val="480"/>
          <w:marRight w:val="0"/>
          <w:marTop w:val="0"/>
          <w:marBottom w:val="0"/>
          <w:divBdr>
            <w:top w:val="none" w:sz="0" w:space="0" w:color="auto"/>
            <w:left w:val="none" w:sz="0" w:space="0" w:color="auto"/>
            <w:bottom w:val="none" w:sz="0" w:space="0" w:color="auto"/>
            <w:right w:val="none" w:sz="0" w:space="0" w:color="auto"/>
          </w:divBdr>
        </w:div>
        <w:div w:id="169949259">
          <w:marLeft w:val="480"/>
          <w:marRight w:val="0"/>
          <w:marTop w:val="0"/>
          <w:marBottom w:val="0"/>
          <w:divBdr>
            <w:top w:val="none" w:sz="0" w:space="0" w:color="auto"/>
            <w:left w:val="none" w:sz="0" w:space="0" w:color="auto"/>
            <w:bottom w:val="none" w:sz="0" w:space="0" w:color="auto"/>
            <w:right w:val="none" w:sz="0" w:space="0" w:color="auto"/>
          </w:divBdr>
        </w:div>
        <w:div w:id="1003047224">
          <w:marLeft w:val="480"/>
          <w:marRight w:val="0"/>
          <w:marTop w:val="0"/>
          <w:marBottom w:val="0"/>
          <w:divBdr>
            <w:top w:val="none" w:sz="0" w:space="0" w:color="auto"/>
            <w:left w:val="none" w:sz="0" w:space="0" w:color="auto"/>
            <w:bottom w:val="none" w:sz="0" w:space="0" w:color="auto"/>
            <w:right w:val="none" w:sz="0" w:space="0" w:color="auto"/>
          </w:divBdr>
        </w:div>
        <w:div w:id="2069452834">
          <w:marLeft w:val="480"/>
          <w:marRight w:val="0"/>
          <w:marTop w:val="0"/>
          <w:marBottom w:val="0"/>
          <w:divBdr>
            <w:top w:val="none" w:sz="0" w:space="0" w:color="auto"/>
            <w:left w:val="none" w:sz="0" w:space="0" w:color="auto"/>
            <w:bottom w:val="none" w:sz="0" w:space="0" w:color="auto"/>
            <w:right w:val="none" w:sz="0" w:space="0" w:color="auto"/>
          </w:divBdr>
        </w:div>
        <w:div w:id="734402684">
          <w:marLeft w:val="480"/>
          <w:marRight w:val="0"/>
          <w:marTop w:val="0"/>
          <w:marBottom w:val="0"/>
          <w:divBdr>
            <w:top w:val="none" w:sz="0" w:space="0" w:color="auto"/>
            <w:left w:val="none" w:sz="0" w:space="0" w:color="auto"/>
            <w:bottom w:val="none" w:sz="0" w:space="0" w:color="auto"/>
            <w:right w:val="none" w:sz="0" w:space="0" w:color="auto"/>
          </w:divBdr>
        </w:div>
        <w:div w:id="1341735468">
          <w:marLeft w:val="480"/>
          <w:marRight w:val="0"/>
          <w:marTop w:val="0"/>
          <w:marBottom w:val="0"/>
          <w:divBdr>
            <w:top w:val="none" w:sz="0" w:space="0" w:color="auto"/>
            <w:left w:val="none" w:sz="0" w:space="0" w:color="auto"/>
            <w:bottom w:val="none" w:sz="0" w:space="0" w:color="auto"/>
            <w:right w:val="none" w:sz="0" w:space="0" w:color="auto"/>
          </w:divBdr>
        </w:div>
        <w:div w:id="1080754634">
          <w:marLeft w:val="480"/>
          <w:marRight w:val="0"/>
          <w:marTop w:val="0"/>
          <w:marBottom w:val="0"/>
          <w:divBdr>
            <w:top w:val="none" w:sz="0" w:space="0" w:color="auto"/>
            <w:left w:val="none" w:sz="0" w:space="0" w:color="auto"/>
            <w:bottom w:val="none" w:sz="0" w:space="0" w:color="auto"/>
            <w:right w:val="none" w:sz="0" w:space="0" w:color="auto"/>
          </w:divBdr>
        </w:div>
        <w:div w:id="631907917">
          <w:marLeft w:val="480"/>
          <w:marRight w:val="0"/>
          <w:marTop w:val="0"/>
          <w:marBottom w:val="0"/>
          <w:divBdr>
            <w:top w:val="none" w:sz="0" w:space="0" w:color="auto"/>
            <w:left w:val="none" w:sz="0" w:space="0" w:color="auto"/>
            <w:bottom w:val="none" w:sz="0" w:space="0" w:color="auto"/>
            <w:right w:val="none" w:sz="0" w:space="0" w:color="auto"/>
          </w:divBdr>
        </w:div>
        <w:div w:id="1982808511">
          <w:marLeft w:val="480"/>
          <w:marRight w:val="0"/>
          <w:marTop w:val="0"/>
          <w:marBottom w:val="0"/>
          <w:divBdr>
            <w:top w:val="none" w:sz="0" w:space="0" w:color="auto"/>
            <w:left w:val="none" w:sz="0" w:space="0" w:color="auto"/>
            <w:bottom w:val="none" w:sz="0" w:space="0" w:color="auto"/>
            <w:right w:val="none" w:sz="0" w:space="0" w:color="auto"/>
          </w:divBdr>
        </w:div>
        <w:div w:id="1553929834">
          <w:marLeft w:val="480"/>
          <w:marRight w:val="0"/>
          <w:marTop w:val="0"/>
          <w:marBottom w:val="0"/>
          <w:divBdr>
            <w:top w:val="none" w:sz="0" w:space="0" w:color="auto"/>
            <w:left w:val="none" w:sz="0" w:space="0" w:color="auto"/>
            <w:bottom w:val="none" w:sz="0" w:space="0" w:color="auto"/>
            <w:right w:val="none" w:sz="0" w:space="0" w:color="auto"/>
          </w:divBdr>
        </w:div>
        <w:div w:id="1934898885">
          <w:marLeft w:val="480"/>
          <w:marRight w:val="0"/>
          <w:marTop w:val="0"/>
          <w:marBottom w:val="0"/>
          <w:divBdr>
            <w:top w:val="none" w:sz="0" w:space="0" w:color="auto"/>
            <w:left w:val="none" w:sz="0" w:space="0" w:color="auto"/>
            <w:bottom w:val="none" w:sz="0" w:space="0" w:color="auto"/>
            <w:right w:val="none" w:sz="0" w:space="0" w:color="auto"/>
          </w:divBdr>
        </w:div>
        <w:div w:id="720052946">
          <w:marLeft w:val="480"/>
          <w:marRight w:val="0"/>
          <w:marTop w:val="0"/>
          <w:marBottom w:val="0"/>
          <w:divBdr>
            <w:top w:val="none" w:sz="0" w:space="0" w:color="auto"/>
            <w:left w:val="none" w:sz="0" w:space="0" w:color="auto"/>
            <w:bottom w:val="none" w:sz="0" w:space="0" w:color="auto"/>
            <w:right w:val="none" w:sz="0" w:space="0" w:color="auto"/>
          </w:divBdr>
        </w:div>
        <w:div w:id="1615211165">
          <w:marLeft w:val="480"/>
          <w:marRight w:val="0"/>
          <w:marTop w:val="0"/>
          <w:marBottom w:val="0"/>
          <w:divBdr>
            <w:top w:val="none" w:sz="0" w:space="0" w:color="auto"/>
            <w:left w:val="none" w:sz="0" w:space="0" w:color="auto"/>
            <w:bottom w:val="none" w:sz="0" w:space="0" w:color="auto"/>
            <w:right w:val="none" w:sz="0" w:space="0" w:color="auto"/>
          </w:divBdr>
        </w:div>
        <w:div w:id="1718815120">
          <w:marLeft w:val="480"/>
          <w:marRight w:val="0"/>
          <w:marTop w:val="0"/>
          <w:marBottom w:val="0"/>
          <w:divBdr>
            <w:top w:val="none" w:sz="0" w:space="0" w:color="auto"/>
            <w:left w:val="none" w:sz="0" w:space="0" w:color="auto"/>
            <w:bottom w:val="none" w:sz="0" w:space="0" w:color="auto"/>
            <w:right w:val="none" w:sz="0" w:space="0" w:color="auto"/>
          </w:divBdr>
        </w:div>
        <w:div w:id="1780372260">
          <w:marLeft w:val="480"/>
          <w:marRight w:val="0"/>
          <w:marTop w:val="0"/>
          <w:marBottom w:val="0"/>
          <w:divBdr>
            <w:top w:val="none" w:sz="0" w:space="0" w:color="auto"/>
            <w:left w:val="none" w:sz="0" w:space="0" w:color="auto"/>
            <w:bottom w:val="none" w:sz="0" w:space="0" w:color="auto"/>
            <w:right w:val="none" w:sz="0" w:space="0" w:color="auto"/>
          </w:divBdr>
        </w:div>
        <w:div w:id="762921155">
          <w:marLeft w:val="480"/>
          <w:marRight w:val="0"/>
          <w:marTop w:val="0"/>
          <w:marBottom w:val="0"/>
          <w:divBdr>
            <w:top w:val="none" w:sz="0" w:space="0" w:color="auto"/>
            <w:left w:val="none" w:sz="0" w:space="0" w:color="auto"/>
            <w:bottom w:val="none" w:sz="0" w:space="0" w:color="auto"/>
            <w:right w:val="none" w:sz="0" w:space="0" w:color="auto"/>
          </w:divBdr>
        </w:div>
        <w:div w:id="445002207">
          <w:marLeft w:val="480"/>
          <w:marRight w:val="0"/>
          <w:marTop w:val="0"/>
          <w:marBottom w:val="0"/>
          <w:divBdr>
            <w:top w:val="none" w:sz="0" w:space="0" w:color="auto"/>
            <w:left w:val="none" w:sz="0" w:space="0" w:color="auto"/>
            <w:bottom w:val="none" w:sz="0" w:space="0" w:color="auto"/>
            <w:right w:val="none" w:sz="0" w:space="0" w:color="auto"/>
          </w:divBdr>
        </w:div>
        <w:div w:id="1005280488">
          <w:marLeft w:val="480"/>
          <w:marRight w:val="0"/>
          <w:marTop w:val="0"/>
          <w:marBottom w:val="0"/>
          <w:divBdr>
            <w:top w:val="none" w:sz="0" w:space="0" w:color="auto"/>
            <w:left w:val="none" w:sz="0" w:space="0" w:color="auto"/>
            <w:bottom w:val="none" w:sz="0" w:space="0" w:color="auto"/>
            <w:right w:val="none" w:sz="0" w:space="0" w:color="auto"/>
          </w:divBdr>
        </w:div>
        <w:div w:id="1198547197">
          <w:marLeft w:val="480"/>
          <w:marRight w:val="0"/>
          <w:marTop w:val="0"/>
          <w:marBottom w:val="0"/>
          <w:divBdr>
            <w:top w:val="none" w:sz="0" w:space="0" w:color="auto"/>
            <w:left w:val="none" w:sz="0" w:space="0" w:color="auto"/>
            <w:bottom w:val="none" w:sz="0" w:space="0" w:color="auto"/>
            <w:right w:val="none" w:sz="0" w:space="0" w:color="auto"/>
          </w:divBdr>
        </w:div>
        <w:div w:id="1641955358">
          <w:marLeft w:val="480"/>
          <w:marRight w:val="0"/>
          <w:marTop w:val="0"/>
          <w:marBottom w:val="0"/>
          <w:divBdr>
            <w:top w:val="none" w:sz="0" w:space="0" w:color="auto"/>
            <w:left w:val="none" w:sz="0" w:space="0" w:color="auto"/>
            <w:bottom w:val="none" w:sz="0" w:space="0" w:color="auto"/>
            <w:right w:val="none" w:sz="0" w:space="0" w:color="auto"/>
          </w:divBdr>
        </w:div>
        <w:div w:id="1192260035">
          <w:marLeft w:val="480"/>
          <w:marRight w:val="0"/>
          <w:marTop w:val="0"/>
          <w:marBottom w:val="0"/>
          <w:divBdr>
            <w:top w:val="none" w:sz="0" w:space="0" w:color="auto"/>
            <w:left w:val="none" w:sz="0" w:space="0" w:color="auto"/>
            <w:bottom w:val="none" w:sz="0" w:space="0" w:color="auto"/>
            <w:right w:val="none" w:sz="0" w:space="0" w:color="auto"/>
          </w:divBdr>
        </w:div>
        <w:div w:id="1847594496">
          <w:marLeft w:val="480"/>
          <w:marRight w:val="0"/>
          <w:marTop w:val="0"/>
          <w:marBottom w:val="0"/>
          <w:divBdr>
            <w:top w:val="none" w:sz="0" w:space="0" w:color="auto"/>
            <w:left w:val="none" w:sz="0" w:space="0" w:color="auto"/>
            <w:bottom w:val="none" w:sz="0" w:space="0" w:color="auto"/>
            <w:right w:val="none" w:sz="0" w:space="0" w:color="auto"/>
          </w:divBdr>
        </w:div>
        <w:div w:id="643967469">
          <w:marLeft w:val="480"/>
          <w:marRight w:val="0"/>
          <w:marTop w:val="0"/>
          <w:marBottom w:val="0"/>
          <w:divBdr>
            <w:top w:val="none" w:sz="0" w:space="0" w:color="auto"/>
            <w:left w:val="none" w:sz="0" w:space="0" w:color="auto"/>
            <w:bottom w:val="none" w:sz="0" w:space="0" w:color="auto"/>
            <w:right w:val="none" w:sz="0" w:space="0" w:color="auto"/>
          </w:divBdr>
        </w:div>
        <w:div w:id="1913855783">
          <w:marLeft w:val="480"/>
          <w:marRight w:val="0"/>
          <w:marTop w:val="0"/>
          <w:marBottom w:val="0"/>
          <w:divBdr>
            <w:top w:val="none" w:sz="0" w:space="0" w:color="auto"/>
            <w:left w:val="none" w:sz="0" w:space="0" w:color="auto"/>
            <w:bottom w:val="none" w:sz="0" w:space="0" w:color="auto"/>
            <w:right w:val="none" w:sz="0" w:space="0" w:color="auto"/>
          </w:divBdr>
        </w:div>
        <w:div w:id="658507387">
          <w:marLeft w:val="480"/>
          <w:marRight w:val="0"/>
          <w:marTop w:val="0"/>
          <w:marBottom w:val="0"/>
          <w:divBdr>
            <w:top w:val="none" w:sz="0" w:space="0" w:color="auto"/>
            <w:left w:val="none" w:sz="0" w:space="0" w:color="auto"/>
            <w:bottom w:val="none" w:sz="0" w:space="0" w:color="auto"/>
            <w:right w:val="none" w:sz="0" w:space="0" w:color="auto"/>
          </w:divBdr>
        </w:div>
        <w:div w:id="468013121">
          <w:marLeft w:val="480"/>
          <w:marRight w:val="0"/>
          <w:marTop w:val="0"/>
          <w:marBottom w:val="0"/>
          <w:divBdr>
            <w:top w:val="none" w:sz="0" w:space="0" w:color="auto"/>
            <w:left w:val="none" w:sz="0" w:space="0" w:color="auto"/>
            <w:bottom w:val="none" w:sz="0" w:space="0" w:color="auto"/>
            <w:right w:val="none" w:sz="0" w:space="0" w:color="auto"/>
          </w:divBdr>
        </w:div>
        <w:div w:id="1811360823">
          <w:marLeft w:val="480"/>
          <w:marRight w:val="0"/>
          <w:marTop w:val="0"/>
          <w:marBottom w:val="0"/>
          <w:divBdr>
            <w:top w:val="none" w:sz="0" w:space="0" w:color="auto"/>
            <w:left w:val="none" w:sz="0" w:space="0" w:color="auto"/>
            <w:bottom w:val="none" w:sz="0" w:space="0" w:color="auto"/>
            <w:right w:val="none" w:sz="0" w:space="0" w:color="auto"/>
          </w:divBdr>
        </w:div>
        <w:div w:id="1463693275">
          <w:marLeft w:val="480"/>
          <w:marRight w:val="0"/>
          <w:marTop w:val="0"/>
          <w:marBottom w:val="0"/>
          <w:divBdr>
            <w:top w:val="none" w:sz="0" w:space="0" w:color="auto"/>
            <w:left w:val="none" w:sz="0" w:space="0" w:color="auto"/>
            <w:bottom w:val="none" w:sz="0" w:space="0" w:color="auto"/>
            <w:right w:val="none" w:sz="0" w:space="0" w:color="auto"/>
          </w:divBdr>
        </w:div>
        <w:div w:id="39979780">
          <w:marLeft w:val="480"/>
          <w:marRight w:val="0"/>
          <w:marTop w:val="0"/>
          <w:marBottom w:val="0"/>
          <w:divBdr>
            <w:top w:val="none" w:sz="0" w:space="0" w:color="auto"/>
            <w:left w:val="none" w:sz="0" w:space="0" w:color="auto"/>
            <w:bottom w:val="none" w:sz="0" w:space="0" w:color="auto"/>
            <w:right w:val="none" w:sz="0" w:space="0" w:color="auto"/>
          </w:divBdr>
        </w:div>
        <w:div w:id="297760066">
          <w:marLeft w:val="480"/>
          <w:marRight w:val="0"/>
          <w:marTop w:val="0"/>
          <w:marBottom w:val="0"/>
          <w:divBdr>
            <w:top w:val="none" w:sz="0" w:space="0" w:color="auto"/>
            <w:left w:val="none" w:sz="0" w:space="0" w:color="auto"/>
            <w:bottom w:val="none" w:sz="0" w:space="0" w:color="auto"/>
            <w:right w:val="none" w:sz="0" w:space="0" w:color="auto"/>
          </w:divBdr>
        </w:div>
        <w:div w:id="85660378">
          <w:marLeft w:val="480"/>
          <w:marRight w:val="0"/>
          <w:marTop w:val="0"/>
          <w:marBottom w:val="0"/>
          <w:divBdr>
            <w:top w:val="none" w:sz="0" w:space="0" w:color="auto"/>
            <w:left w:val="none" w:sz="0" w:space="0" w:color="auto"/>
            <w:bottom w:val="none" w:sz="0" w:space="0" w:color="auto"/>
            <w:right w:val="none" w:sz="0" w:space="0" w:color="auto"/>
          </w:divBdr>
        </w:div>
        <w:div w:id="971440329">
          <w:marLeft w:val="480"/>
          <w:marRight w:val="0"/>
          <w:marTop w:val="0"/>
          <w:marBottom w:val="0"/>
          <w:divBdr>
            <w:top w:val="none" w:sz="0" w:space="0" w:color="auto"/>
            <w:left w:val="none" w:sz="0" w:space="0" w:color="auto"/>
            <w:bottom w:val="none" w:sz="0" w:space="0" w:color="auto"/>
            <w:right w:val="none" w:sz="0" w:space="0" w:color="auto"/>
          </w:divBdr>
        </w:div>
        <w:div w:id="706873105">
          <w:marLeft w:val="480"/>
          <w:marRight w:val="0"/>
          <w:marTop w:val="0"/>
          <w:marBottom w:val="0"/>
          <w:divBdr>
            <w:top w:val="none" w:sz="0" w:space="0" w:color="auto"/>
            <w:left w:val="none" w:sz="0" w:space="0" w:color="auto"/>
            <w:bottom w:val="none" w:sz="0" w:space="0" w:color="auto"/>
            <w:right w:val="none" w:sz="0" w:space="0" w:color="auto"/>
          </w:divBdr>
        </w:div>
        <w:div w:id="684331991">
          <w:marLeft w:val="480"/>
          <w:marRight w:val="0"/>
          <w:marTop w:val="0"/>
          <w:marBottom w:val="0"/>
          <w:divBdr>
            <w:top w:val="none" w:sz="0" w:space="0" w:color="auto"/>
            <w:left w:val="none" w:sz="0" w:space="0" w:color="auto"/>
            <w:bottom w:val="none" w:sz="0" w:space="0" w:color="auto"/>
            <w:right w:val="none" w:sz="0" w:space="0" w:color="auto"/>
          </w:divBdr>
        </w:div>
        <w:div w:id="719671021">
          <w:marLeft w:val="480"/>
          <w:marRight w:val="0"/>
          <w:marTop w:val="0"/>
          <w:marBottom w:val="0"/>
          <w:divBdr>
            <w:top w:val="none" w:sz="0" w:space="0" w:color="auto"/>
            <w:left w:val="none" w:sz="0" w:space="0" w:color="auto"/>
            <w:bottom w:val="none" w:sz="0" w:space="0" w:color="auto"/>
            <w:right w:val="none" w:sz="0" w:space="0" w:color="auto"/>
          </w:divBdr>
        </w:div>
        <w:div w:id="1832526747">
          <w:marLeft w:val="480"/>
          <w:marRight w:val="0"/>
          <w:marTop w:val="0"/>
          <w:marBottom w:val="0"/>
          <w:divBdr>
            <w:top w:val="none" w:sz="0" w:space="0" w:color="auto"/>
            <w:left w:val="none" w:sz="0" w:space="0" w:color="auto"/>
            <w:bottom w:val="none" w:sz="0" w:space="0" w:color="auto"/>
            <w:right w:val="none" w:sz="0" w:space="0" w:color="auto"/>
          </w:divBdr>
        </w:div>
        <w:div w:id="2070030555">
          <w:marLeft w:val="480"/>
          <w:marRight w:val="0"/>
          <w:marTop w:val="0"/>
          <w:marBottom w:val="0"/>
          <w:divBdr>
            <w:top w:val="none" w:sz="0" w:space="0" w:color="auto"/>
            <w:left w:val="none" w:sz="0" w:space="0" w:color="auto"/>
            <w:bottom w:val="none" w:sz="0" w:space="0" w:color="auto"/>
            <w:right w:val="none" w:sz="0" w:space="0" w:color="auto"/>
          </w:divBdr>
        </w:div>
        <w:div w:id="1740664300">
          <w:marLeft w:val="480"/>
          <w:marRight w:val="0"/>
          <w:marTop w:val="0"/>
          <w:marBottom w:val="0"/>
          <w:divBdr>
            <w:top w:val="none" w:sz="0" w:space="0" w:color="auto"/>
            <w:left w:val="none" w:sz="0" w:space="0" w:color="auto"/>
            <w:bottom w:val="none" w:sz="0" w:space="0" w:color="auto"/>
            <w:right w:val="none" w:sz="0" w:space="0" w:color="auto"/>
          </w:divBdr>
        </w:div>
        <w:div w:id="655039117">
          <w:marLeft w:val="480"/>
          <w:marRight w:val="0"/>
          <w:marTop w:val="0"/>
          <w:marBottom w:val="0"/>
          <w:divBdr>
            <w:top w:val="none" w:sz="0" w:space="0" w:color="auto"/>
            <w:left w:val="none" w:sz="0" w:space="0" w:color="auto"/>
            <w:bottom w:val="none" w:sz="0" w:space="0" w:color="auto"/>
            <w:right w:val="none" w:sz="0" w:space="0" w:color="auto"/>
          </w:divBdr>
        </w:div>
        <w:div w:id="714812569">
          <w:marLeft w:val="480"/>
          <w:marRight w:val="0"/>
          <w:marTop w:val="0"/>
          <w:marBottom w:val="0"/>
          <w:divBdr>
            <w:top w:val="none" w:sz="0" w:space="0" w:color="auto"/>
            <w:left w:val="none" w:sz="0" w:space="0" w:color="auto"/>
            <w:bottom w:val="none" w:sz="0" w:space="0" w:color="auto"/>
            <w:right w:val="none" w:sz="0" w:space="0" w:color="auto"/>
          </w:divBdr>
        </w:div>
        <w:div w:id="2059085232">
          <w:marLeft w:val="480"/>
          <w:marRight w:val="0"/>
          <w:marTop w:val="0"/>
          <w:marBottom w:val="0"/>
          <w:divBdr>
            <w:top w:val="none" w:sz="0" w:space="0" w:color="auto"/>
            <w:left w:val="none" w:sz="0" w:space="0" w:color="auto"/>
            <w:bottom w:val="none" w:sz="0" w:space="0" w:color="auto"/>
            <w:right w:val="none" w:sz="0" w:space="0" w:color="auto"/>
          </w:divBdr>
        </w:div>
        <w:div w:id="1718242448">
          <w:marLeft w:val="480"/>
          <w:marRight w:val="0"/>
          <w:marTop w:val="0"/>
          <w:marBottom w:val="0"/>
          <w:divBdr>
            <w:top w:val="none" w:sz="0" w:space="0" w:color="auto"/>
            <w:left w:val="none" w:sz="0" w:space="0" w:color="auto"/>
            <w:bottom w:val="none" w:sz="0" w:space="0" w:color="auto"/>
            <w:right w:val="none" w:sz="0" w:space="0" w:color="auto"/>
          </w:divBdr>
        </w:div>
        <w:div w:id="1543397076">
          <w:marLeft w:val="480"/>
          <w:marRight w:val="0"/>
          <w:marTop w:val="0"/>
          <w:marBottom w:val="0"/>
          <w:divBdr>
            <w:top w:val="none" w:sz="0" w:space="0" w:color="auto"/>
            <w:left w:val="none" w:sz="0" w:space="0" w:color="auto"/>
            <w:bottom w:val="none" w:sz="0" w:space="0" w:color="auto"/>
            <w:right w:val="none" w:sz="0" w:space="0" w:color="auto"/>
          </w:divBdr>
        </w:div>
        <w:div w:id="42872487">
          <w:marLeft w:val="480"/>
          <w:marRight w:val="0"/>
          <w:marTop w:val="0"/>
          <w:marBottom w:val="0"/>
          <w:divBdr>
            <w:top w:val="none" w:sz="0" w:space="0" w:color="auto"/>
            <w:left w:val="none" w:sz="0" w:space="0" w:color="auto"/>
            <w:bottom w:val="none" w:sz="0" w:space="0" w:color="auto"/>
            <w:right w:val="none" w:sz="0" w:space="0" w:color="auto"/>
          </w:divBdr>
        </w:div>
        <w:div w:id="1292856696">
          <w:marLeft w:val="480"/>
          <w:marRight w:val="0"/>
          <w:marTop w:val="0"/>
          <w:marBottom w:val="0"/>
          <w:divBdr>
            <w:top w:val="none" w:sz="0" w:space="0" w:color="auto"/>
            <w:left w:val="none" w:sz="0" w:space="0" w:color="auto"/>
            <w:bottom w:val="none" w:sz="0" w:space="0" w:color="auto"/>
            <w:right w:val="none" w:sz="0" w:space="0" w:color="auto"/>
          </w:divBdr>
        </w:div>
        <w:div w:id="1298414302">
          <w:marLeft w:val="480"/>
          <w:marRight w:val="0"/>
          <w:marTop w:val="0"/>
          <w:marBottom w:val="0"/>
          <w:divBdr>
            <w:top w:val="none" w:sz="0" w:space="0" w:color="auto"/>
            <w:left w:val="none" w:sz="0" w:space="0" w:color="auto"/>
            <w:bottom w:val="none" w:sz="0" w:space="0" w:color="auto"/>
            <w:right w:val="none" w:sz="0" w:space="0" w:color="auto"/>
          </w:divBdr>
        </w:div>
        <w:div w:id="1985968319">
          <w:marLeft w:val="480"/>
          <w:marRight w:val="0"/>
          <w:marTop w:val="0"/>
          <w:marBottom w:val="0"/>
          <w:divBdr>
            <w:top w:val="none" w:sz="0" w:space="0" w:color="auto"/>
            <w:left w:val="none" w:sz="0" w:space="0" w:color="auto"/>
            <w:bottom w:val="none" w:sz="0" w:space="0" w:color="auto"/>
            <w:right w:val="none" w:sz="0" w:space="0" w:color="auto"/>
          </w:divBdr>
        </w:div>
        <w:div w:id="1978144009">
          <w:marLeft w:val="480"/>
          <w:marRight w:val="0"/>
          <w:marTop w:val="0"/>
          <w:marBottom w:val="0"/>
          <w:divBdr>
            <w:top w:val="none" w:sz="0" w:space="0" w:color="auto"/>
            <w:left w:val="none" w:sz="0" w:space="0" w:color="auto"/>
            <w:bottom w:val="none" w:sz="0" w:space="0" w:color="auto"/>
            <w:right w:val="none" w:sz="0" w:space="0" w:color="auto"/>
          </w:divBdr>
        </w:div>
        <w:div w:id="6712024">
          <w:marLeft w:val="480"/>
          <w:marRight w:val="0"/>
          <w:marTop w:val="0"/>
          <w:marBottom w:val="0"/>
          <w:divBdr>
            <w:top w:val="none" w:sz="0" w:space="0" w:color="auto"/>
            <w:left w:val="none" w:sz="0" w:space="0" w:color="auto"/>
            <w:bottom w:val="none" w:sz="0" w:space="0" w:color="auto"/>
            <w:right w:val="none" w:sz="0" w:space="0" w:color="auto"/>
          </w:divBdr>
        </w:div>
        <w:div w:id="2066249002">
          <w:marLeft w:val="480"/>
          <w:marRight w:val="0"/>
          <w:marTop w:val="0"/>
          <w:marBottom w:val="0"/>
          <w:divBdr>
            <w:top w:val="none" w:sz="0" w:space="0" w:color="auto"/>
            <w:left w:val="none" w:sz="0" w:space="0" w:color="auto"/>
            <w:bottom w:val="none" w:sz="0" w:space="0" w:color="auto"/>
            <w:right w:val="none" w:sz="0" w:space="0" w:color="auto"/>
          </w:divBdr>
        </w:div>
        <w:div w:id="1849783716">
          <w:marLeft w:val="480"/>
          <w:marRight w:val="0"/>
          <w:marTop w:val="0"/>
          <w:marBottom w:val="0"/>
          <w:divBdr>
            <w:top w:val="none" w:sz="0" w:space="0" w:color="auto"/>
            <w:left w:val="none" w:sz="0" w:space="0" w:color="auto"/>
            <w:bottom w:val="none" w:sz="0" w:space="0" w:color="auto"/>
            <w:right w:val="none" w:sz="0" w:space="0" w:color="auto"/>
          </w:divBdr>
        </w:div>
        <w:div w:id="824708957">
          <w:marLeft w:val="480"/>
          <w:marRight w:val="0"/>
          <w:marTop w:val="0"/>
          <w:marBottom w:val="0"/>
          <w:divBdr>
            <w:top w:val="none" w:sz="0" w:space="0" w:color="auto"/>
            <w:left w:val="none" w:sz="0" w:space="0" w:color="auto"/>
            <w:bottom w:val="none" w:sz="0" w:space="0" w:color="auto"/>
            <w:right w:val="none" w:sz="0" w:space="0" w:color="auto"/>
          </w:divBdr>
        </w:div>
      </w:divsChild>
    </w:div>
    <w:div w:id="2057970395">
      <w:bodyDiv w:val="1"/>
      <w:marLeft w:val="0"/>
      <w:marRight w:val="0"/>
      <w:marTop w:val="0"/>
      <w:marBottom w:val="0"/>
      <w:divBdr>
        <w:top w:val="none" w:sz="0" w:space="0" w:color="auto"/>
        <w:left w:val="none" w:sz="0" w:space="0" w:color="auto"/>
        <w:bottom w:val="none" w:sz="0" w:space="0" w:color="auto"/>
        <w:right w:val="none" w:sz="0" w:space="0" w:color="auto"/>
      </w:divBdr>
    </w:div>
    <w:div w:id="2059429302">
      <w:bodyDiv w:val="1"/>
      <w:marLeft w:val="0"/>
      <w:marRight w:val="0"/>
      <w:marTop w:val="0"/>
      <w:marBottom w:val="0"/>
      <w:divBdr>
        <w:top w:val="none" w:sz="0" w:space="0" w:color="auto"/>
        <w:left w:val="none" w:sz="0" w:space="0" w:color="auto"/>
        <w:bottom w:val="none" w:sz="0" w:space="0" w:color="auto"/>
        <w:right w:val="none" w:sz="0" w:space="0" w:color="auto"/>
      </w:divBdr>
    </w:div>
    <w:div w:id="2059890253">
      <w:bodyDiv w:val="1"/>
      <w:marLeft w:val="0"/>
      <w:marRight w:val="0"/>
      <w:marTop w:val="0"/>
      <w:marBottom w:val="0"/>
      <w:divBdr>
        <w:top w:val="none" w:sz="0" w:space="0" w:color="auto"/>
        <w:left w:val="none" w:sz="0" w:space="0" w:color="auto"/>
        <w:bottom w:val="none" w:sz="0" w:space="0" w:color="auto"/>
        <w:right w:val="none" w:sz="0" w:space="0" w:color="auto"/>
      </w:divBdr>
    </w:div>
    <w:div w:id="2061173630">
      <w:bodyDiv w:val="1"/>
      <w:marLeft w:val="0"/>
      <w:marRight w:val="0"/>
      <w:marTop w:val="0"/>
      <w:marBottom w:val="0"/>
      <w:divBdr>
        <w:top w:val="none" w:sz="0" w:space="0" w:color="auto"/>
        <w:left w:val="none" w:sz="0" w:space="0" w:color="auto"/>
        <w:bottom w:val="none" w:sz="0" w:space="0" w:color="auto"/>
        <w:right w:val="none" w:sz="0" w:space="0" w:color="auto"/>
      </w:divBdr>
    </w:div>
    <w:div w:id="2065368758">
      <w:bodyDiv w:val="1"/>
      <w:marLeft w:val="0"/>
      <w:marRight w:val="0"/>
      <w:marTop w:val="0"/>
      <w:marBottom w:val="0"/>
      <w:divBdr>
        <w:top w:val="none" w:sz="0" w:space="0" w:color="auto"/>
        <w:left w:val="none" w:sz="0" w:space="0" w:color="auto"/>
        <w:bottom w:val="none" w:sz="0" w:space="0" w:color="auto"/>
        <w:right w:val="none" w:sz="0" w:space="0" w:color="auto"/>
      </w:divBdr>
    </w:div>
    <w:div w:id="2067794998">
      <w:bodyDiv w:val="1"/>
      <w:marLeft w:val="0"/>
      <w:marRight w:val="0"/>
      <w:marTop w:val="0"/>
      <w:marBottom w:val="0"/>
      <w:divBdr>
        <w:top w:val="none" w:sz="0" w:space="0" w:color="auto"/>
        <w:left w:val="none" w:sz="0" w:space="0" w:color="auto"/>
        <w:bottom w:val="none" w:sz="0" w:space="0" w:color="auto"/>
        <w:right w:val="none" w:sz="0" w:space="0" w:color="auto"/>
      </w:divBdr>
    </w:div>
    <w:div w:id="2068333965">
      <w:bodyDiv w:val="1"/>
      <w:marLeft w:val="0"/>
      <w:marRight w:val="0"/>
      <w:marTop w:val="0"/>
      <w:marBottom w:val="0"/>
      <w:divBdr>
        <w:top w:val="none" w:sz="0" w:space="0" w:color="auto"/>
        <w:left w:val="none" w:sz="0" w:space="0" w:color="auto"/>
        <w:bottom w:val="none" w:sz="0" w:space="0" w:color="auto"/>
        <w:right w:val="none" w:sz="0" w:space="0" w:color="auto"/>
      </w:divBdr>
      <w:divsChild>
        <w:div w:id="1559591649">
          <w:marLeft w:val="480"/>
          <w:marRight w:val="0"/>
          <w:marTop w:val="0"/>
          <w:marBottom w:val="0"/>
          <w:divBdr>
            <w:top w:val="none" w:sz="0" w:space="0" w:color="auto"/>
            <w:left w:val="none" w:sz="0" w:space="0" w:color="auto"/>
            <w:bottom w:val="none" w:sz="0" w:space="0" w:color="auto"/>
            <w:right w:val="none" w:sz="0" w:space="0" w:color="auto"/>
          </w:divBdr>
        </w:div>
        <w:div w:id="906650471">
          <w:marLeft w:val="480"/>
          <w:marRight w:val="0"/>
          <w:marTop w:val="0"/>
          <w:marBottom w:val="0"/>
          <w:divBdr>
            <w:top w:val="none" w:sz="0" w:space="0" w:color="auto"/>
            <w:left w:val="none" w:sz="0" w:space="0" w:color="auto"/>
            <w:bottom w:val="none" w:sz="0" w:space="0" w:color="auto"/>
            <w:right w:val="none" w:sz="0" w:space="0" w:color="auto"/>
          </w:divBdr>
        </w:div>
        <w:div w:id="70082769">
          <w:marLeft w:val="480"/>
          <w:marRight w:val="0"/>
          <w:marTop w:val="0"/>
          <w:marBottom w:val="0"/>
          <w:divBdr>
            <w:top w:val="none" w:sz="0" w:space="0" w:color="auto"/>
            <w:left w:val="none" w:sz="0" w:space="0" w:color="auto"/>
            <w:bottom w:val="none" w:sz="0" w:space="0" w:color="auto"/>
            <w:right w:val="none" w:sz="0" w:space="0" w:color="auto"/>
          </w:divBdr>
        </w:div>
        <w:div w:id="1773670930">
          <w:marLeft w:val="480"/>
          <w:marRight w:val="0"/>
          <w:marTop w:val="0"/>
          <w:marBottom w:val="0"/>
          <w:divBdr>
            <w:top w:val="none" w:sz="0" w:space="0" w:color="auto"/>
            <w:left w:val="none" w:sz="0" w:space="0" w:color="auto"/>
            <w:bottom w:val="none" w:sz="0" w:space="0" w:color="auto"/>
            <w:right w:val="none" w:sz="0" w:space="0" w:color="auto"/>
          </w:divBdr>
        </w:div>
        <w:div w:id="1322738199">
          <w:marLeft w:val="480"/>
          <w:marRight w:val="0"/>
          <w:marTop w:val="0"/>
          <w:marBottom w:val="0"/>
          <w:divBdr>
            <w:top w:val="none" w:sz="0" w:space="0" w:color="auto"/>
            <w:left w:val="none" w:sz="0" w:space="0" w:color="auto"/>
            <w:bottom w:val="none" w:sz="0" w:space="0" w:color="auto"/>
            <w:right w:val="none" w:sz="0" w:space="0" w:color="auto"/>
          </w:divBdr>
        </w:div>
        <w:div w:id="600533418">
          <w:marLeft w:val="480"/>
          <w:marRight w:val="0"/>
          <w:marTop w:val="0"/>
          <w:marBottom w:val="0"/>
          <w:divBdr>
            <w:top w:val="none" w:sz="0" w:space="0" w:color="auto"/>
            <w:left w:val="none" w:sz="0" w:space="0" w:color="auto"/>
            <w:bottom w:val="none" w:sz="0" w:space="0" w:color="auto"/>
            <w:right w:val="none" w:sz="0" w:space="0" w:color="auto"/>
          </w:divBdr>
        </w:div>
        <w:div w:id="1330136827">
          <w:marLeft w:val="480"/>
          <w:marRight w:val="0"/>
          <w:marTop w:val="0"/>
          <w:marBottom w:val="0"/>
          <w:divBdr>
            <w:top w:val="none" w:sz="0" w:space="0" w:color="auto"/>
            <w:left w:val="none" w:sz="0" w:space="0" w:color="auto"/>
            <w:bottom w:val="none" w:sz="0" w:space="0" w:color="auto"/>
            <w:right w:val="none" w:sz="0" w:space="0" w:color="auto"/>
          </w:divBdr>
        </w:div>
        <w:div w:id="536703291">
          <w:marLeft w:val="480"/>
          <w:marRight w:val="0"/>
          <w:marTop w:val="0"/>
          <w:marBottom w:val="0"/>
          <w:divBdr>
            <w:top w:val="none" w:sz="0" w:space="0" w:color="auto"/>
            <w:left w:val="none" w:sz="0" w:space="0" w:color="auto"/>
            <w:bottom w:val="none" w:sz="0" w:space="0" w:color="auto"/>
            <w:right w:val="none" w:sz="0" w:space="0" w:color="auto"/>
          </w:divBdr>
        </w:div>
        <w:div w:id="311565729">
          <w:marLeft w:val="480"/>
          <w:marRight w:val="0"/>
          <w:marTop w:val="0"/>
          <w:marBottom w:val="0"/>
          <w:divBdr>
            <w:top w:val="none" w:sz="0" w:space="0" w:color="auto"/>
            <w:left w:val="none" w:sz="0" w:space="0" w:color="auto"/>
            <w:bottom w:val="none" w:sz="0" w:space="0" w:color="auto"/>
            <w:right w:val="none" w:sz="0" w:space="0" w:color="auto"/>
          </w:divBdr>
        </w:div>
        <w:div w:id="1128165206">
          <w:marLeft w:val="480"/>
          <w:marRight w:val="0"/>
          <w:marTop w:val="0"/>
          <w:marBottom w:val="0"/>
          <w:divBdr>
            <w:top w:val="none" w:sz="0" w:space="0" w:color="auto"/>
            <w:left w:val="none" w:sz="0" w:space="0" w:color="auto"/>
            <w:bottom w:val="none" w:sz="0" w:space="0" w:color="auto"/>
            <w:right w:val="none" w:sz="0" w:space="0" w:color="auto"/>
          </w:divBdr>
        </w:div>
        <w:div w:id="1675575029">
          <w:marLeft w:val="480"/>
          <w:marRight w:val="0"/>
          <w:marTop w:val="0"/>
          <w:marBottom w:val="0"/>
          <w:divBdr>
            <w:top w:val="none" w:sz="0" w:space="0" w:color="auto"/>
            <w:left w:val="none" w:sz="0" w:space="0" w:color="auto"/>
            <w:bottom w:val="none" w:sz="0" w:space="0" w:color="auto"/>
            <w:right w:val="none" w:sz="0" w:space="0" w:color="auto"/>
          </w:divBdr>
        </w:div>
        <w:div w:id="1277448011">
          <w:marLeft w:val="480"/>
          <w:marRight w:val="0"/>
          <w:marTop w:val="0"/>
          <w:marBottom w:val="0"/>
          <w:divBdr>
            <w:top w:val="none" w:sz="0" w:space="0" w:color="auto"/>
            <w:left w:val="none" w:sz="0" w:space="0" w:color="auto"/>
            <w:bottom w:val="none" w:sz="0" w:space="0" w:color="auto"/>
            <w:right w:val="none" w:sz="0" w:space="0" w:color="auto"/>
          </w:divBdr>
        </w:div>
        <w:div w:id="332150386">
          <w:marLeft w:val="480"/>
          <w:marRight w:val="0"/>
          <w:marTop w:val="0"/>
          <w:marBottom w:val="0"/>
          <w:divBdr>
            <w:top w:val="none" w:sz="0" w:space="0" w:color="auto"/>
            <w:left w:val="none" w:sz="0" w:space="0" w:color="auto"/>
            <w:bottom w:val="none" w:sz="0" w:space="0" w:color="auto"/>
            <w:right w:val="none" w:sz="0" w:space="0" w:color="auto"/>
          </w:divBdr>
        </w:div>
        <w:div w:id="1110197310">
          <w:marLeft w:val="480"/>
          <w:marRight w:val="0"/>
          <w:marTop w:val="0"/>
          <w:marBottom w:val="0"/>
          <w:divBdr>
            <w:top w:val="none" w:sz="0" w:space="0" w:color="auto"/>
            <w:left w:val="none" w:sz="0" w:space="0" w:color="auto"/>
            <w:bottom w:val="none" w:sz="0" w:space="0" w:color="auto"/>
            <w:right w:val="none" w:sz="0" w:space="0" w:color="auto"/>
          </w:divBdr>
        </w:div>
        <w:div w:id="687102798">
          <w:marLeft w:val="480"/>
          <w:marRight w:val="0"/>
          <w:marTop w:val="0"/>
          <w:marBottom w:val="0"/>
          <w:divBdr>
            <w:top w:val="none" w:sz="0" w:space="0" w:color="auto"/>
            <w:left w:val="none" w:sz="0" w:space="0" w:color="auto"/>
            <w:bottom w:val="none" w:sz="0" w:space="0" w:color="auto"/>
            <w:right w:val="none" w:sz="0" w:space="0" w:color="auto"/>
          </w:divBdr>
        </w:div>
        <w:div w:id="1813716042">
          <w:marLeft w:val="480"/>
          <w:marRight w:val="0"/>
          <w:marTop w:val="0"/>
          <w:marBottom w:val="0"/>
          <w:divBdr>
            <w:top w:val="none" w:sz="0" w:space="0" w:color="auto"/>
            <w:left w:val="none" w:sz="0" w:space="0" w:color="auto"/>
            <w:bottom w:val="none" w:sz="0" w:space="0" w:color="auto"/>
            <w:right w:val="none" w:sz="0" w:space="0" w:color="auto"/>
          </w:divBdr>
        </w:div>
        <w:div w:id="1279416179">
          <w:marLeft w:val="480"/>
          <w:marRight w:val="0"/>
          <w:marTop w:val="0"/>
          <w:marBottom w:val="0"/>
          <w:divBdr>
            <w:top w:val="none" w:sz="0" w:space="0" w:color="auto"/>
            <w:left w:val="none" w:sz="0" w:space="0" w:color="auto"/>
            <w:bottom w:val="none" w:sz="0" w:space="0" w:color="auto"/>
            <w:right w:val="none" w:sz="0" w:space="0" w:color="auto"/>
          </w:divBdr>
        </w:div>
        <w:div w:id="2085489167">
          <w:marLeft w:val="480"/>
          <w:marRight w:val="0"/>
          <w:marTop w:val="0"/>
          <w:marBottom w:val="0"/>
          <w:divBdr>
            <w:top w:val="none" w:sz="0" w:space="0" w:color="auto"/>
            <w:left w:val="none" w:sz="0" w:space="0" w:color="auto"/>
            <w:bottom w:val="none" w:sz="0" w:space="0" w:color="auto"/>
            <w:right w:val="none" w:sz="0" w:space="0" w:color="auto"/>
          </w:divBdr>
        </w:div>
        <w:div w:id="1582713356">
          <w:marLeft w:val="480"/>
          <w:marRight w:val="0"/>
          <w:marTop w:val="0"/>
          <w:marBottom w:val="0"/>
          <w:divBdr>
            <w:top w:val="none" w:sz="0" w:space="0" w:color="auto"/>
            <w:left w:val="none" w:sz="0" w:space="0" w:color="auto"/>
            <w:bottom w:val="none" w:sz="0" w:space="0" w:color="auto"/>
            <w:right w:val="none" w:sz="0" w:space="0" w:color="auto"/>
          </w:divBdr>
        </w:div>
        <w:div w:id="1585603666">
          <w:marLeft w:val="480"/>
          <w:marRight w:val="0"/>
          <w:marTop w:val="0"/>
          <w:marBottom w:val="0"/>
          <w:divBdr>
            <w:top w:val="none" w:sz="0" w:space="0" w:color="auto"/>
            <w:left w:val="none" w:sz="0" w:space="0" w:color="auto"/>
            <w:bottom w:val="none" w:sz="0" w:space="0" w:color="auto"/>
            <w:right w:val="none" w:sz="0" w:space="0" w:color="auto"/>
          </w:divBdr>
        </w:div>
        <w:div w:id="928201488">
          <w:marLeft w:val="480"/>
          <w:marRight w:val="0"/>
          <w:marTop w:val="0"/>
          <w:marBottom w:val="0"/>
          <w:divBdr>
            <w:top w:val="none" w:sz="0" w:space="0" w:color="auto"/>
            <w:left w:val="none" w:sz="0" w:space="0" w:color="auto"/>
            <w:bottom w:val="none" w:sz="0" w:space="0" w:color="auto"/>
            <w:right w:val="none" w:sz="0" w:space="0" w:color="auto"/>
          </w:divBdr>
        </w:div>
        <w:div w:id="1825776630">
          <w:marLeft w:val="480"/>
          <w:marRight w:val="0"/>
          <w:marTop w:val="0"/>
          <w:marBottom w:val="0"/>
          <w:divBdr>
            <w:top w:val="none" w:sz="0" w:space="0" w:color="auto"/>
            <w:left w:val="none" w:sz="0" w:space="0" w:color="auto"/>
            <w:bottom w:val="none" w:sz="0" w:space="0" w:color="auto"/>
            <w:right w:val="none" w:sz="0" w:space="0" w:color="auto"/>
          </w:divBdr>
        </w:div>
        <w:div w:id="863784166">
          <w:marLeft w:val="480"/>
          <w:marRight w:val="0"/>
          <w:marTop w:val="0"/>
          <w:marBottom w:val="0"/>
          <w:divBdr>
            <w:top w:val="none" w:sz="0" w:space="0" w:color="auto"/>
            <w:left w:val="none" w:sz="0" w:space="0" w:color="auto"/>
            <w:bottom w:val="none" w:sz="0" w:space="0" w:color="auto"/>
            <w:right w:val="none" w:sz="0" w:space="0" w:color="auto"/>
          </w:divBdr>
        </w:div>
        <w:div w:id="1020550816">
          <w:marLeft w:val="480"/>
          <w:marRight w:val="0"/>
          <w:marTop w:val="0"/>
          <w:marBottom w:val="0"/>
          <w:divBdr>
            <w:top w:val="none" w:sz="0" w:space="0" w:color="auto"/>
            <w:left w:val="none" w:sz="0" w:space="0" w:color="auto"/>
            <w:bottom w:val="none" w:sz="0" w:space="0" w:color="auto"/>
            <w:right w:val="none" w:sz="0" w:space="0" w:color="auto"/>
          </w:divBdr>
        </w:div>
        <w:div w:id="1146707866">
          <w:marLeft w:val="480"/>
          <w:marRight w:val="0"/>
          <w:marTop w:val="0"/>
          <w:marBottom w:val="0"/>
          <w:divBdr>
            <w:top w:val="none" w:sz="0" w:space="0" w:color="auto"/>
            <w:left w:val="none" w:sz="0" w:space="0" w:color="auto"/>
            <w:bottom w:val="none" w:sz="0" w:space="0" w:color="auto"/>
            <w:right w:val="none" w:sz="0" w:space="0" w:color="auto"/>
          </w:divBdr>
        </w:div>
        <w:div w:id="1068192623">
          <w:marLeft w:val="480"/>
          <w:marRight w:val="0"/>
          <w:marTop w:val="0"/>
          <w:marBottom w:val="0"/>
          <w:divBdr>
            <w:top w:val="none" w:sz="0" w:space="0" w:color="auto"/>
            <w:left w:val="none" w:sz="0" w:space="0" w:color="auto"/>
            <w:bottom w:val="none" w:sz="0" w:space="0" w:color="auto"/>
            <w:right w:val="none" w:sz="0" w:space="0" w:color="auto"/>
          </w:divBdr>
        </w:div>
        <w:div w:id="1673022972">
          <w:marLeft w:val="480"/>
          <w:marRight w:val="0"/>
          <w:marTop w:val="0"/>
          <w:marBottom w:val="0"/>
          <w:divBdr>
            <w:top w:val="none" w:sz="0" w:space="0" w:color="auto"/>
            <w:left w:val="none" w:sz="0" w:space="0" w:color="auto"/>
            <w:bottom w:val="none" w:sz="0" w:space="0" w:color="auto"/>
            <w:right w:val="none" w:sz="0" w:space="0" w:color="auto"/>
          </w:divBdr>
        </w:div>
        <w:div w:id="1618490313">
          <w:marLeft w:val="480"/>
          <w:marRight w:val="0"/>
          <w:marTop w:val="0"/>
          <w:marBottom w:val="0"/>
          <w:divBdr>
            <w:top w:val="none" w:sz="0" w:space="0" w:color="auto"/>
            <w:left w:val="none" w:sz="0" w:space="0" w:color="auto"/>
            <w:bottom w:val="none" w:sz="0" w:space="0" w:color="auto"/>
            <w:right w:val="none" w:sz="0" w:space="0" w:color="auto"/>
          </w:divBdr>
        </w:div>
        <w:div w:id="1334071760">
          <w:marLeft w:val="480"/>
          <w:marRight w:val="0"/>
          <w:marTop w:val="0"/>
          <w:marBottom w:val="0"/>
          <w:divBdr>
            <w:top w:val="none" w:sz="0" w:space="0" w:color="auto"/>
            <w:left w:val="none" w:sz="0" w:space="0" w:color="auto"/>
            <w:bottom w:val="none" w:sz="0" w:space="0" w:color="auto"/>
            <w:right w:val="none" w:sz="0" w:space="0" w:color="auto"/>
          </w:divBdr>
        </w:div>
        <w:div w:id="989021468">
          <w:marLeft w:val="480"/>
          <w:marRight w:val="0"/>
          <w:marTop w:val="0"/>
          <w:marBottom w:val="0"/>
          <w:divBdr>
            <w:top w:val="none" w:sz="0" w:space="0" w:color="auto"/>
            <w:left w:val="none" w:sz="0" w:space="0" w:color="auto"/>
            <w:bottom w:val="none" w:sz="0" w:space="0" w:color="auto"/>
            <w:right w:val="none" w:sz="0" w:space="0" w:color="auto"/>
          </w:divBdr>
        </w:div>
        <w:div w:id="1506019759">
          <w:marLeft w:val="480"/>
          <w:marRight w:val="0"/>
          <w:marTop w:val="0"/>
          <w:marBottom w:val="0"/>
          <w:divBdr>
            <w:top w:val="none" w:sz="0" w:space="0" w:color="auto"/>
            <w:left w:val="none" w:sz="0" w:space="0" w:color="auto"/>
            <w:bottom w:val="none" w:sz="0" w:space="0" w:color="auto"/>
            <w:right w:val="none" w:sz="0" w:space="0" w:color="auto"/>
          </w:divBdr>
        </w:div>
        <w:div w:id="329988085">
          <w:marLeft w:val="480"/>
          <w:marRight w:val="0"/>
          <w:marTop w:val="0"/>
          <w:marBottom w:val="0"/>
          <w:divBdr>
            <w:top w:val="none" w:sz="0" w:space="0" w:color="auto"/>
            <w:left w:val="none" w:sz="0" w:space="0" w:color="auto"/>
            <w:bottom w:val="none" w:sz="0" w:space="0" w:color="auto"/>
            <w:right w:val="none" w:sz="0" w:space="0" w:color="auto"/>
          </w:divBdr>
        </w:div>
        <w:div w:id="1309171738">
          <w:marLeft w:val="480"/>
          <w:marRight w:val="0"/>
          <w:marTop w:val="0"/>
          <w:marBottom w:val="0"/>
          <w:divBdr>
            <w:top w:val="none" w:sz="0" w:space="0" w:color="auto"/>
            <w:left w:val="none" w:sz="0" w:space="0" w:color="auto"/>
            <w:bottom w:val="none" w:sz="0" w:space="0" w:color="auto"/>
            <w:right w:val="none" w:sz="0" w:space="0" w:color="auto"/>
          </w:divBdr>
        </w:div>
        <w:div w:id="1881475988">
          <w:marLeft w:val="480"/>
          <w:marRight w:val="0"/>
          <w:marTop w:val="0"/>
          <w:marBottom w:val="0"/>
          <w:divBdr>
            <w:top w:val="none" w:sz="0" w:space="0" w:color="auto"/>
            <w:left w:val="none" w:sz="0" w:space="0" w:color="auto"/>
            <w:bottom w:val="none" w:sz="0" w:space="0" w:color="auto"/>
            <w:right w:val="none" w:sz="0" w:space="0" w:color="auto"/>
          </w:divBdr>
        </w:div>
        <w:div w:id="971406058">
          <w:marLeft w:val="480"/>
          <w:marRight w:val="0"/>
          <w:marTop w:val="0"/>
          <w:marBottom w:val="0"/>
          <w:divBdr>
            <w:top w:val="none" w:sz="0" w:space="0" w:color="auto"/>
            <w:left w:val="none" w:sz="0" w:space="0" w:color="auto"/>
            <w:bottom w:val="none" w:sz="0" w:space="0" w:color="auto"/>
            <w:right w:val="none" w:sz="0" w:space="0" w:color="auto"/>
          </w:divBdr>
        </w:div>
        <w:div w:id="305746329">
          <w:marLeft w:val="480"/>
          <w:marRight w:val="0"/>
          <w:marTop w:val="0"/>
          <w:marBottom w:val="0"/>
          <w:divBdr>
            <w:top w:val="none" w:sz="0" w:space="0" w:color="auto"/>
            <w:left w:val="none" w:sz="0" w:space="0" w:color="auto"/>
            <w:bottom w:val="none" w:sz="0" w:space="0" w:color="auto"/>
            <w:right w:val="none" w:sz="0" w:space="0" w:color="auto"/>
          </w:divBdr>
        </w:div>
        <w:div w:id="1814446615">
          <w:marLeft w:val="480"/>
          <w:marRight w:val="0"/>
          <w:marTop w:val="0"/>
          <w:marBottom w:val="0"/>
          <w:divBdr>
            <w:top w:val="none" w:sz="0" w:space="0" w:color="auto"/>
            <w:left w:val="none" w:sz="0" w:space="0" w:color="auto"/>
            <w:bottom w:val="none" w:sz="0" w:space="0" w:color="auto"/>
            <w:right w:val="none" w:sz="0" w:space="0" w:color="auto"/>
          </w:divBdr>
        </w:div>
        <w:div w:id="207571667">
          <w:marLeft w:val="480"/>
          <w:marRight w:val="0"/>
          <w:marTop w:val="0"/>
          <w:marBottom w:val="0"/>
          <w:divBdr>
            <w:top w:val="none" w:sz="0" w:space="0" w:color="auto"/>
            <w:left w:val="none" w:sz="0" w:space="0" w:color="auto"/>
            <w:bottom w:val="none" w:sz="0" w:space="0" w:color="auto"/>
            <w:right w:val="none" w:sz="0" w:space="0" w:color="auto"/>
          </w:divBdr>
        </w:div>
        <w:div w:id="352994488">
          <w:marLeft w:val="480"/>
          <w:marRight w:val="0"/>
          <w:marTop w:val="0"/>
          <w:marBottom w:val="0"/>
          <w:divBdr>
            <w:top w:val="none" w:sz="0" w:space="0" w:color="auto"/>
            <w:left w:val="none" w:sz="0" w:space="0" w:color="auto"/>
            <w:bottom w:val="none" w:sz="0" w:space="0" w:color="auto"/>
            <w:right w:val="none" w:sz="0" w:space="0" w:color="auto"/>
          </w:divBdr>
        </w:div>
        <w:div w:id="1966891613">
          <w:marLeft w:val="480"/>
          <w:marRight w:val="0"/>
          <w:marTop w:val="0"/>
          <w:marBottom w:val="0"/>
          <w:divBdr>
            <w:top w:val="none" w:sz="0" w:space="0" w:color="auto"/>
            <w:left w:val="none" w:sz="0" w:space="0" w:color="auto"/>
            <w:bottom w:val="none" w:sz="0" w:space="0" w:color="auto"/>
            <w:right w:val="none" w:sz="0" w:space="0" w:color="auto"/>
          </w:divBdr>
        </w:div>
        <w:div w:id="905990054">
          <w:marLeft w:val="480"/>
          <w:marRight w:val="0"/>
          <w:marTop w:val="0"/>
          <w:marBottom w:val="0"/>
          <w:divBdr>
            <w:top w:val="none" w:sz="0" w:space="0" w:color="auto"/>
            <w:left w:val="none" w:sz="0" w:space="0" w:color="auto"/>
            <w:bottom w:val="none" w:sz="0" w:space="0" w:color="auto"/>
            <w:right w:val="none" w:sz="0" w:space="0" w:color="auto"/>
          </w:divBdr>
        </w:div>
        <w:div w:id="1146244420">
          <w:marLeft w:val="480"/>
          <w:marRight w:val="0"/>
          <w:marTop w:val="0"/>
          <w:marBottom w:val="0"/>
          <w:divBdr>
            <w:top w:val="none" w:sz="0" w:space="0" w:color="auto"/>
            <w:left w:val="none" w:sz="0" w:space="0" w:color="auto"/>
            <w:bottom w:val="none" w:sz="0" w:space="0" w:color="auto"/>
            <w:right w:val="none" w:sz="0" w:space="0" w:color="auto"/>
          </w:divBdr>
        </w:div>
        <w:div w:id="981348367">
          <w:marLeft w:val="480"/>
          <w:marRight w:val="0"/>
          <w:marTop w:val="0"/>
          <w:marBottom w:val="0"/>
          <w:divBdr>
            <w:top w:val="none" w:sz="0" w:space="0" w:color="auto"/>
            <w:left w:val="none" w:sz="0" w:space="0" w:color="auto"/>
            <w:bottom w:val="none" w:sz="0" w:space="0" w:color="auto"/>
            <w:right w:val="none" w:sz="0" w:space="0" w:color="auto"/>
          </w:divBdr>
        </w:div>
        <w:div w:id="1125855185">
          <w:marLeft w:val="480"/>
          <w:marRight w:val="0"/>
          <w:marTop w:val="0"/>
          <w:marBottom w:val="0"/>
          <w:divBdr>
            <w:top w:val="none" w:sz="0" w:space="0" w:color="auto"/>
            <w:left w:val="none" w:sz="0" w:space="0" w:color="auto"/>
            <w:bottom w:val="none" w:sz="0" w:space="0" w:color="auto"/>
            <w:right w:val="none" w:sz="0" w:space="0" w:color="auto"/>
          </w:divBdr>
        </w:div>
        <w:div w:id="2098363931">
          <w:marLeft w:val="480"/>
          <w:marRight w:val="0"/>
          <w:marTop w:val="0"/>
          <w:marBottom w:val="0"/>
          <w:divBdr>
            <w:top w:val="none" w:sz="0" w:space="0" w:color="auto"/>
            <w:left w:val="none" w:sz="0" w:space="0" w:color="auto"/>
            <w:bottom w:val="none" w:sz="0" w:space="0" w:color="auto"/>
            <w:right w:val="none" w:sz="0" w:space="0" w:color="auto"/>
          </w:divBdr>
        </w:div>
        <w:div w:id="23679631">
          <w:marLeft w:val="480"/>
          <w:marRight w:val="0"/>
          <w:marTop w:val="0"/>
          <w:marBottom w:val="0"/>
          <w:divBdr>
            <w:top w:val="none" w:sz="0" w:space="0" w:color="auto"/>
            <w:left w:val="none" w:sz="0" w:space="0" w:color="auto"/>
            <w:bottom w:val="none" w:sz="0" w:space="0" w:color="auto"/>
            <w:right w:val="none" w:sz="0" w:space="0" w:color="auto"/>
          </w:divBdr>
        </w:div>
        <w:div w:id="1576353744">
          <w:marLeft w:val="480"/>
          <w:marRight w:val="0"/>
          <w:marTop w:val="0"/>
          <w:marBottom w:val="0"/>
          <w:divBdr>
            <w:top w:val="none" w:sz="0" w:space="0" w:color="auto"/>
            <w:left w:val="none" w:sz="0" w:space="0" w:color="auto"/>
            <w:bottom w:val="none" w:sz="0" w:space="0" w:color="auto"/>
            <w:right w:val="none" w:sz="0" w:space="0" w:color="auto"/>
          </w:divBdr>
        </w:div>
        <w:div w:id="834539843">
          <w:marLeft w:val="480"/>
          <w:marRight w:val="0"/>
          <w:marTop w:val="0"/>
          <w:marBottom w:val="0"/>
          <w:divBdr>
            <w:top w:val="none" w:sz="0" w:space="0" w:color="auto"/>
            <w:left w:val="none" w:sz="0" w:space="0" w:color="auto"/>
            <w:bottom w:val="none" w:sz="0" w:space="0" w:color="auto"/>
            <w:right w:val="none" w:sz="0" w:space="0" w:color="auto"/>
          </w:divBdr>
        </w:div>
        <w:div w:id="995262427">
          <w:marLeft w:val="480"/>
          <w:marRight w:val="0"/>
          <w:marTop w:val="0"/>
          <w:marBottom w:val="0"/>
          <w:divBdr>
            <w:top w:val="none" w:sz="0" w:space="0" w:color="auto"/>
            <w:left w:val="none" w:sz="0" w:space="0" w:color="auto"/>
            <w:bottom w:val="none" w:sz="0" w:space="0" w:color="auto"/>
            <w:right w:val="none" w:sz="0" w:space="0" w:color="auto"/>
          </w:divBdr>
        </w:div>
        <w:div w:id="815876048">
          <w:marLeft w:val="480"/>
          <w:marRight w:val="0"/>
          <w:marTop w:val="0"/>
          <w:marBottom w:val="0"/>
          <w:divBdr>
            <w:top w:val="none" w:sz="0" w:space="0" w:color="auto"/>
            <w:left w:val="none" w:sz="0" w:space="0" w:color="auto"/>
            <w:bottom w:val="none" w:sz="0" w:space="0" w:color="auto"/>
            <w:right w:val="none" w:sz="0" w:space="0" w:color="auto"/>
          </w:divBdr>
        </w:div>
        <w:div w:id="136345190">
          <w:marLeft w:val="480"/>
          <w:marRight w:val="0"/>
          <w:marTop w:val="0"/>
          <w:marBottom w:val="0"/>
          <w:divBdr>
            <w:top w:val="none" w:sz="0" w:space="0" w:color="auto"/>
            <w:left w:val="none" w:sz="0" w:space="0" w:color="auto"/>
            <w:bottom w:val="none" w:sz="0" w:space="0" w:color="auto"/>
            <w:right w:val="none" w:sz="0" w:space="0" w:color="auto"/>
          </w:divBdr>
        </w:div>
        <w:div w:id="1523012448">
          <w:marLeft w:val="480"/>
          <w:marRight w:val="0"/>
          <w:marTop w:val="0"/>
          <w:marBottom w:val="0"/>
          <w:divBdr>
            <w:top w:val="none" w:sz="0" w:space="0" w:color="auto"/>
            <w:left w:val="none" w:sz="0" w:space="0" w:color="auto"/>
            <w:bottom w:val="none" w:sz="0" w:space="0" w:color="auto"/>
            <w:right w:val="none" w:sz="0" w:space="0" w:color="auto"/>
          </w:divBdr>
        </w:div>
        <w:div w:id="626660772">
          <w:marLeft w:val="480"/>
          <w:marRight w:val="0"/>
          <w:marTop w:val="0"/>
          <w:marBottom w:val="0"/>
          <w:divBdr>
            <w:top w:val="none" w:sz="0" w:space="0" w:color="auto"/>
            <w:left w:val="none" w:sz="0" w:space="0" w:color="auto"/>
            <w:bottom w:val="none" w:sz="0" w:space="0" w:color="auto"/>
            <w:right w:val="none" w:sz="0" w:space="0" w:color="auto"/>
          </w:divBdr>
        </w:div>
        <w:div w:id="1029793566">
          <w:marLeft w:val="480"/>
          <w:marRight w:val="0"/>
          <w:marTop w:val="0"/>
          <w:marBottom w:val="0"/>
          <w:divBdr>
            <w:top w:val="none" w:sz="0" w:space="0" w:color="auto"/>
            <w:left w:val="none" w:sz="0" w:space="0" w:color="auto"/>
            <w:bottom w:val="none" w:sz="0" w:space="0" w:color="auto"/>
            <w:right w:val="none" w:sz="0" w:space="0" w:color="auto"/>
          </w:divBdr>
        </w:div>
        <w:div w:id="518007795">
          <w:marLeft w:val="480"/>
          <w:marRight w:val="0"/>
          <w:marTop w:val="0"/>
          <w:marBottom w:val="0"/>
          <w:divBdr>
            <w:top w:val="none" w:sz="0" w:space="0" w:color="auto"/>
            <w:left w:val="none" w:sz="0" w:space="0" w:color="auto"/>
            <w:bottom w:val="none" w:sz="0" w:space="0" w:color="auto"/>
            <w:right w:val="none" w:sz="0" w:space="0" w:color="auto"/>
          </w:divBdr>
        </w:div>
        <w:div w:id="711539992">
          <w:marLeft w:val="480"/>
          <w:marRight w:val="0"/>
          <w:marTop w:val="0"/>
          <w:marBottom w:val="0"/>
          <w:divBdr>
            <w:top w:val="none" w:sz="0" w:space="0" w:color="auto"/>
            <w:left w:val="none" w:sz="0" w:space="0" w:color="auto"/>
            <w:bottom w:val="none" w:sz="0" w:space="0" w:color="auto"/>
            <w:right w:val="none" w:sz="0" w:space="0" w:color="auto"/>
          </w:divBdr>
        </w:div>
        <w:div w:id="1233419861">
          <w:marLeft w:val="480"/>
          <w:marRight w:val="0"/>
          <w:marTop w:val="0"/>
          <w:marBottom w:val="0"/>
          <w:divBdr>
            <w:top w:val="none" w:sz="0" w:space="0" w:color="auto"/>
            <w:left w:val="none" w:sz="0" w:space="0" w:color="auto"/>
            <w:bottom w:val="none" w:sz="0" w:space="0" w:color="auto"/>
            <w:right w:val="none" w:sz="0" w:space="0" w:color="auto"/>
          </w:divBdr>
        </w:div>
        <w:div w:id="929512506">
          <w:marLeft w:val="480"/>
          <w:marRight w:val="0"/>
          <w:marTop w:val="0"/>
          <w:marBottom w:val="0"/>
          <w:divBdr>
            <w:top w:val="none" w:sz="0" w:space="0" w:color="auto"/>
            <w:left w:val="none" w:sz="0" w:space="0" w:color="auto"/>
            <w:bottom w:val="none" w:sz="0" w:space="0" w:color="auto"/>
            <w:right w:val="none" w:sz="0" w:space="0" w:color="auto"/>
          </w:divBdr>
        </w:div>
        <w:div w:id="603417584">
          <w:marLeft w:val="480"/>
          <w:marRight w:val="0"/>
          <w:marTop w:val="0"/>
          <w:marBottom w:val="0"/>
          <w:divBdr>
            <w:top w:val="none" w:sz="0" w:space="0" w:color="auto"/>
            <w:left w:val="none" w:sz="0" w:space="0" w:color="auto"/>
            <w:bottom w:val="none" w:sz="0" w:space="0" w:color="auto"/>
            <w:right w:val="none" w:sz="0" w:space="0" w:color="auto"/>
          </w:divBdr>
        </w:div>
        <w:div w:id="89081636">
          <w:marLeft w:val="480"/>
          <w:marRight w:val="0"/>
          <w:marTop w:val="0"/>
          <w:marBottom w:val="0"/>
          <w:divBdr>
            <w:top w:val="none" w:sz="0" w:space="0" w:color="auto"/>
            <w:left w:val="none" w:sz="0" w:space="0" w:color="auto"/>
            <w:bottom w:val="none" w:sz="0" w:space="0" w:color="auto"/>
            <w:right w:val="none" w:sz="0" w:space="0" w:color="auto"/>
          </w:divBdr>
        </w:div>
        <w:div w:id="1341739851">
          <w:marLeft w:val="480"/>
          <w:marRight w:val="0"/>
          <w:marTop w:val="0"/>
          <w:marBottom w:val="0"/>
          <w:divBdr>
            <w:top w:val="none" w:sz="0" w:space="0" w:color="auto"/>
            <w:left w:val="none" w:sz="0" w:space="0" w:color="auto"/>
            <w:bottom w:val="none" w:sz="0" w:space="0" w:color="auto"/>
            <w:right w:val="none" w:sz="0" w:space="0" w:color="auto"/>
          </w:divBdr>
        </w:div>
        <w:div w:id="392854323">
          <w:marLeft w:val="480"/>
          <w:marRight w:val="0"/>
          <w:marTop w:val="0"/>
          <w:marBottom w:val="0"/>
          <w:divBdr>
            <w:top w:val="none" w:sz="0" w:space="0" w:color="auto"/>
            <w:left w:val="none" w:sz="0" w:space="0" w:color="auto"/>
            <w:bottom w:val="none" w:sz="0" w:space="0" w:color="auto"/>
            <w:right w:val="none" w:sz="0" w:space="0" w:color="auto"/>
          </w:divBdr>
        </w:div>
        <w:div w:id="1941528210">
          <w:marLeft w:val="480"/>
          <w:marRight w:val="0"/>
          <w:marTop w:val="0"/>
          <w:marBottom w:val="0"/>
          <w:divBdr>
            <w:top w:val="none" w:sz="0" w:space="0" w:color="auto"/>
            <w:left w:val="none" w:sz="0" w:space="0" w:color="auto"/>
            <w:bottom w:val="none" w:sz="0" w:space="0" w:color="auto"/>
            <w:right w:val="none" w:sz="0" w:space="0" w:color="auto"/>
          </w:divBdr>
        </w:div>
        <w:div w:id="941381115">
          <w:marLeft w:val="480"/>
          <w:marRight w:val="0"/>
          <w:marTop w:val="0"/>
          <w:marBottom w:val="0"/>
          <w:divBdr>
            <w:top w:val="none" w:sz="0" w:space="0" w:color="auto"/>
            <w:left w:val="none" w:sz="0" w:space="0" w:color="auto"/>
            <w:bottom w:val="none" w:sz="0" w:space="0" w:color="auto"/>
            <w:right w:val="none" w:sz="0" w:space="0" w:color="auto"/>
          </w:divBdr>
        </w:div>
        <w:div w:id="734550582">
          <w:marLeft w:val="480"/>
          <w:marRight w:val="0"/>
          <w:marTop w:val="0"/>
          <w:marBottom w:val="0"/>
          <w:divBdr>
            <w:top w:val="none" w:sz="0" w:space="0" w:color="auto"/>
            <w:left w:val="none" w:sz="0" w:space="0" w:color="auto"/>
            <w:bottom w:val="none" w:sz="0" w:space="0" w:color="auto"/>
            <w:right w:val="none" w:sz="0" w:space="0" w:color="auto"/>
          </w:divBdr>
        </w:div>
        <w:div w:id="1727337865">
          <w:marLeft w:val="480"/>
          <w:marRight w:val="0"/>
          <w:marTop w:val="0"/>
          <w:marBottom w:val="0"/>
          <w:divBdr>
            <w:top w:val="none" w:sz="0" w:space="0" w:color="auto"/>
            <w:left w:val="none" w:sz="0" w:space="0" w:color="auto"/>
            <w:bottom w:val="none" w:sz="0" w:space="0" w:color="auto"/>
            <w:right w:val="none" w:sz="0" w:space="0" w:color="auto"/>
          </w:divBdr>
        </w:div>
        <w:div w:id="992027503">
          <w:marLeft w:val="480"/>
          <w:marRight w:val="0"/>
          <w:marTop w:val="0"/>
          <w:marBottom w:val="0"/>
          <w:divBdr>
            <w:top w:val="none" w:sz="0" w:space="0" w:color="auto"/>
            <w:left w:val="none" w:sz="0" w:space="0" w:color="auto"/>
            <w:bottom w:val="none" w:sz="0" w:space="0" w:color="auto"/>
            <w:right w:val="none" w:sz="0" w:space="0" w:color="auto"/>
          </w:divBdr>
        </w:div>
        <w:div w:id="1907375988">
          <w:marLeft w:val="480"/>
          <w:marRight w:val="0"/>
          <w:marTop w:val="0"/>
          <w:marBottom w:val="0"/>
          <w:divBdr>
            <w:top w:val="none" w:sz="0" w:space="0" w:color="auto"/>
            <w:left w:val="none" w:sz="0" w:space="0" w:color="auto"/>
            <w:bottom w:val="none" w:sz="0" w:space="0" w:color="auto"/>
            <w:right w:val="none" w:sz="0" w:space="0" w:color="auto"/>
          </w:divBdr>
        </w:div>
        <w:div w:id="1679576451">
          <w:marLeft w:val="480"/>
          <w:marRight w:val="0"/>
          <w:marTop w:val="0"/>
          <w:marBottom w:val="0"/>
          <w:divBdr>
            <w:top w:val="none" w:sz="0" w:space="0" w:color="auto"/>
            <w:left w:val="none" w:sz="0" w:space="0" w:color="auto"/>
            <w:bottom w:val="none" w:sz="0" w:space="0" w:color="auto"/>
            <w:right w:val="none" w:sz="0" w:space="0" w:color="auto"/>
          </w:divBdr>
        </w:div>
        <w:div w:id="1187523871">
          <w:marLeft w:val="480"/>
          <w:marRight w:val="0"/>
          <w:marTop w:val="0"/>
          <w:marBottom w:val="0"/>
          <w:divBdr>
            <w:top w:val="none" w:sz="0" w:space="0" w:color="auto"/>
            <w:left w:val="none" w:sz="0" w:space="0" w:color="auto"/>
            <w:bottom w:val="none" w:sz="0" w:space="0" w:color="auto"/>
            <w:right w:val="none" w:sz="0" w:space="0" w:color="auto"/>
          </w:divBdr>
        </w:div>
        <w:div w:id="258758896">
          <w:marLeft w:val="480"/>
          <w:marRight w:val="0"/>
          <w:marTop w:val="0"/>
          <w:marBottom w:val="0"/>
          <w:divBdr>
            <w:top w:val="none" w:sz="0" w:space="0" w:color="auto"/>
            <w:left w:val="none" w:sz="0" w:space="0" w:color="auto"/>
            <w:bottom w:val="none" w:sz="0" w:space="0" w:color="auto"/>
            <w:right w:val="none" w:sz="0" w:space="0" w:color="auto"/>
          </w:divBdr>
        </w:div>
        <w:div w:id="228998776">
          <w:marLeft w:val="480"/>
          <w:marRight w:val="0"/>
          <w:marTop w:val="0"/>
          <w:marBottom w:val="0"/>
          <w:divBdr>
            <w:top w:val="none" w:sz="0" w:space="0" w:color="auto"/>
            <w:left w:val="none" w:sz="0" w:space="0" w:color="auto"/>
            <w:bottom w:val="none" w:sz="0" w:space="0" w:color="auto"/>
            <w:right w:val="none" w:sz="0" w:space="0" w:color="auto"/>
          </w:divBdr>
        </w:div>
        <w:div w:id="232159993">
          <w:marLeft w:val="480"/>
          <w:marRight w:val="0"/>
          <w:marTop w:val="0"/>
          <w:marBottom w:val="0"/>
          <w:divBdr>
            <w:top w:val="none" w:sz="0" w:space="0" w:color="auto"/>
            <w:left w:val="none" w:sz="0" w:space="0" w:color="auto"/>
            <w:bottom w:val="none" w:sz="0" w:space="0" w:color="auto"/>
            <w:right w:val="none" w:sz="0" w:space="0" w:color="auto"/>
          </w:divBdr>
        </w:div>
        <w:div w:id="1616328562">
          <w:marLeft w:val="480"/>
          <w:marRight w:val="0"/>
          <w:marTop w:val="0"/>
          <w:marBottom w:val="0"/>
          <w:divBdr>
            <w:top w:val="none" w:sz="0" w:space="0" w:color="auto"/>
            <w:left w:val="none" w:sz="0" w:space="0" w:color="auto"/>
            <w:bottom w:val="none" w:sz="0" w:space="0" w:color="auto"/>
            <w:right w:val="none" w:sz="0" w:space="0" w:color="auto"/>
          </w:divBdr>
        </w:div>
        <w:div w:id="972367488">
          <w:marLeft w:val="480"/>
          <w:marRight w:val="0"/>
          <w:marTop w:val="0"/>
          <w:marBottom w:val="0"/>
          <w:divBdr>
            <w:top w:val="none" w:sz="0" w:space="0" w:color="auto"/>
            <w:left w:val="none" w:sz="0" w:space="0" w:color="auto"/>
            <w:bottom w:val="none" w:sz="0" w:space="0" w:color="auto"/>
            <w:right w:val="none" w:sz="0" w:space="0" w:color="auto"/>
          </w:divBdr>
        </w:div>
        <w:div w:id="157313238">
          <w:marLeft w:val="480"/>
          <w:marRight w:val="0"/>
          <w:marTop w:val="0"/>
          <w:marBottom w:val="0"/>
          <w:divBdr>
            <w:top w:val="none" w:sz="0" w:space="0" w:color="auto"/>
            <w:left w:val="none" w:sz="0" w:space="0" w:color="auto"/>
            <w:bottom w:val="none" w:sz="0" w:space="0" w:color="auto"/>
            <w:right w:val="none" w:sz="0" w:space="0" w:color="auto"/>
          </w:divBdr>
        </w:div>
      </w:divsChild>
    </w:div>
    <w:div w:id="2073387330">
      <w:bodyDiv w:val="1"/>
      <w:marLeft w:val="0"/>
      <w:marRight w:val="0"/>
      <w:marTop w:val="0"/>
      <w:marBottom w:val="0"/>
      <w:divBdr>
        <w:top w:val="none" w:sz="0" w:space="0" w:color="auto"/>
        <w:left w:val="none" w:sz="0" w:space="0" w:color="auto"/>
        <w:bottom w:val="none" w:sz="0" w:space="0" w:color="auto"/>
        <w:right w:val="none" w:sz="0" w:space="0" w:color="auto"/>
      </w:divBdr>
    </w:div>
    <w:div w:id="2076514962">
      <w:bodyDiv w:val="1"/>
      <w:marLeft w:val="0"/>
      <w:marRight w:val="0"/>
      <w:marTop w:val="0"/>
      <w:marBottom w:val="0"/>
      <w:divBdr>
        <w:top w:val="none" w:sz="0" w:space="0" w:color="auto"/>
        <w:left w:val="none" w:sz="0" w:space="0" w:color="auto"/>
        <w:bottom w:val="none" w:sz="0" w:space="0" w:color="auto"/>
        <w:right w:val="none" w:sz="0" w:space="0" w:color="auto"/>
      </w:divBdr>
    </w:div>
    <w:div w:id="2076540845">
      <w:bodyDiv w:val="1"/>
      <w:marLeft w:val="0"/>
      <w:marRight w:val="0"/>
      <w:marTop w:val="0"/>
      <w:marBottom w:val="0"/>
      <w:divBdr>
        <w:top w:val="none" w:sz="0" w:space="0" w:color="auto"/>
        <w:left w:val="none" w:sz="0" w:space="0" w:color="auto"/>
        <w:bottom w:val="none" w:sz="0" w:space="0" w:color="auto"/>
        <w:right w:val="none" w:sz="0" w:space="0" w:color="auto"/>
      </w:divBdr>
    </w:div>
    <w:div w:id="2077589459">
      <w:bodyDiv w:val="1"/>
      <w:marLeft w:val="0"/>
      <w:marRight w:val="0"/>
      <w:marTop w:val="0"/>
      <w:marBottom w:val="0"/>
      <w:divBdr>
        <w:top w:val="none" w:sz="0" w:space="0" w:color="auto"/>
        <w:left w:val="none" w:sz="0" w:space="0" w:color="auto"/>
        <w:bottom w:val="none" w:sz="0" w:space="0" w:color="auto"/>
        <w:right w:val="none" w:sz="0" w:space="0" w:color="auto"/>
      </w:divBdr>
      <w:divsChild>
        <w:div w:id="301497118">
          <w:marLeft w:val="480"/>
          <w:marRight w:val="0"/>
          <w:marTop w:val="0"/>
          <w:marBottom w:val="0"/>
          <w:divBdr>
            <w:top w:val="none" w:sz="0" w:space="0" w:color="auto"/>
            <w:left w:val="none" w:sz="0" w:space="0" w:color="auto"/>
            <w:bottom w:val="none" w:sz="0" w:space="0" w:color="auto"/>
            <w:right w:val="none" w:sz="0" w:space="0" w:color="auto"/>
          </w:divBdr>
        </w:div>
        <w:div w:id="1360160300">
          <w:marLeft w:val="480"/>
          <w:marRight w:val="0"/>
          <w:marTop w:val="0"/>
          <w:marBottom w:val="0"/>
          <w:divBdr>
            <w:top w:val="none" w:sz="0" w:space="0" w:color="auto"/>
            <w:left w:val="none" w:sz="0" w:space="0" w:color="auto"/>
            <w:bottom w:val="none" w:sz="0" w:space="0" w:color="auto"/>
            <w:right w:val="none" w:sz="0" w:space="0" w:color="auto"/>
          </w:divBdr>
        </w:div>
        <w:div w:id="1369987317">
          <w:marLeft w:val="480"/>
          <w:marRight w:val="0"/>
          <w:marTop w:val="0"/>
          <w:marBottom w:val="0"/>
          <w:divBdr>
            <w:top w:val="none" w:sz="0" w:space="0" w:color="auto"/>
            <w:left w:val="none" w:sz="0" w:space="0" w:color="auto"/>
            <w:bottom w:val="none" w:sz="0" w:space="0" w:color="auto"/>
            <w:right w:val="none" w:sz="0" w:space="0" w:color="auto"/>
          </w:divBdr>
        </w:div>
        <w:div w:id="1573001833">
          <w:marLeft w:val="480"/>
          <w:marRight w:val="0"/>
          <w:marTop w:val="0"/>
          <w:marBottom w:val="0"/>
          <w:divBdr>
            <w:top w:val="none" w:sz="0" w:space="0" w:color="auto"/>
            <w:left w:val="none" w:sz="0" w:space="0" w:color="auto"/>
            <w:bottom w:val="none" w:sz="0" w:space="0" w:color="auto"/>
            <w:right w:val="none" w:sz="0" w:space="0" w:color="auto"/>
          </w:divBdr>
        </w:div>
        <w:div w:id="876045782">
          <w:marLeft w:val="480"/>
          <w:marRight w:val="0"/>
          <w:marTop w:val="0"/>
          <w:marBottom w:val="0"/>
          <w:divBdr>
            <w:top w:val="none" w:sz="0" w:space="0" w:color="auto"/>
            <w:left w:val="none" w:sz="0" w:space="0" w:color="auto"/>
            <w:bottom w:val="none" w:sz="0" w:space="0" w:color="auto"/>
            <w:right w:val="none" w:sz="0" w:space="0" w:color="auto"/>
          </w:divBdr>
        </w:div>
        <w:div w:id="1716932277">
          <w:marLeft w:val="480"/>
          <w:marRight w:val="0"/>
          <w:marTop w:val="0"/>
          <w:marBottom w:val="0"/>
          <w:divBdr>
            <w:top w:val="none" w:sz="0" w:space="0" w:color="auto"/>
            <w:left w:val="none" w:sz="0" w:space="0" w:color="auto"/>
            <w:bottom w:val="none" w:sz="0" w:space="0" w:color="auto"/>
            <w:right w:val="none" w:sz="0" w:space="0" w:color="auto"/>
          </w:divBdr>
        </w:div>
        <w:div w:id="119809288">
          <w:marLeft w:val="480"/>
          <w:marRight w:val="0"/>
          <w:marTop w:val="0"/>
          <w:marBottom w:val="0"/>
          <w:divBdr>
            <w:top w:val="none" w:sz="0" w:space="0" w:color="auto"/>
            <w:left w:val="none" w:sz="0" w:space="0" w:color="auto"/>
            <w:bottom w:val="none" w:sz="0" w:space="0" w:color="auto"/>
            <w:right w:val="none" w:sz="0" w:space="0" w:color="auto"/>
          </w:divBdr>
        </w:div>
        <w:div w:id="1175222931">
          <w:marLeft w:val="480"/>
          <w:marRight w:val="0"/>
          <w:marTop w:val="0"/>
          <w:marBottom w:val="0"/>
          <w:divBdr>
            <w:top w:val="none" w:sz="0" w:space="0" w:color="auto"/>
            <w:left w:val="none" w:sz="0" w:space="0" w:color="auto"/>
            <w:bottom w:val="none" w:sz="0" w:space="0" w:color="auto"/>
            <w:right w:val="none" w:sz="0" w:space="0" w:color="auto"/>
          </w:divBdr>
        </w:div>
        <w:div w:id="214438448">
          <w:marLeft w:val="480"/>
          <w:marRight w:val="0"/>
          <w:marTop w:val="0"/>
          <w:marBottom w:val="0"/>
          <w:divBdr>
            <w:top w:val="none" w:sz="0" w:space="0" w:color="auto"/>
            <w:left w:val="none" w:sz="0" w:space="0" w:color="auto"/>
            <w:bottom w:val="none" w:sz="0" w:space="0" w:color="auto"/>
            <w:right w:val="none" w:sz="0" w:space="0" w:color="auto"/>
          </w:divBdr>
        </w:div>
        <w:div w:id="1250458820">
          <w:marLeft w:val="480"/>
          <w:marRight w:val="0"/>
          <w:marTop w:val="0"/>
          <w:marBottom w:val="0"/>
          <w:divBdr>
            <w:top w:val="none" w:sz="0" w:space="0" w:color="auto"/>
            <w:left w:val="none" w:sz="0" w:space="0" w:color="auto"/>
            <w:bottom w:val="none" w:sz="0" w:space="0" w:color="auto"/>
            <w:right w:val="none" w:sz="0" w:space="0" w:color="auto"/>
          </w:divBdr>
        </w:div>
        <w:div w:id="198855064">
          <w:marLeft w:val="480"/>
          <w:marRight w:val="0"/>
          <w:marTop w:val="0"/>
          <w:marBottom w:val="0"/>
          <w:divBdr>
            <w:top w:val="none" w:sz="0" w:space="0" w:color="auto"/>
            <w:left w:val="none" w:sz="0" w:space="0" w:color="auto"/>
            <w:bottom w:val="none" w:sz="0" w:space="0" w:color="auto"/>
            <w:right w:val="none" w:sz="0" w:space="0" w:color="auto"/>
          </w:divBdr>
        </w:div>
        <w:div w:id="2016299614">
          <w:marLeft w:val="480"/>
          <w:marRight w:val="0"/>
          <w:marTop w:val="0"/>
          <w:marBottom w:val="0"/>
          <w:divBdr>
            <w:top w:val="none" w:sz="0" w:space="0" w:color="auto"/>
            <w:left w:val="none" w:sz="0" w:space="0" w:color="auto"/>
            <w:bottom w:val="none" w:sz="0" w:space="0" w:color="auto"/>
            <w:right w:val="none" w:sz="0" w:space="0" w:color="auto"/>
          </w:divBdr>
        </w:div>
        <w:div w:id="82336875">
          <w:marLeft w:val="480"/>
          <w:marRight w:val="0"/>
          <w:marTop w:val="0"/>
          <w:marBottom w:val="0"/>
          <w:divBdr>
            <w:top w:val="none" w:sz="0" w:space="0" w:color="auto"/>
            <w:left w:val="none" w:sz="0" w:space="0" w:color="auto"/>
            <w:bottom w:val="none" w:sz="0" w:space="0" w:color="auto"/>
            <w:right w:val="none" w:sz="0" w:space="0" w:color="auto"/>
          </w:divBdr>
        </w:div>
        <w:div w:id="505826571">
          <w:marLeft w:val="480"/>
          <w:marRight w:val="0"/>
          <w:marTop w:val="0"/>
          <w:marBottom w:val="0"/>
          <w:divBdr>
            <w:top w:val="none" w:sz="0" w:space="0" w:color="auto"/>
            <w:left w:val="none" w:sz="0" w:space="0" w:color="auto"/>
            <w:bottom w:val="none" w:sz="0" w:space="0" w:color="auto"/>
            <w:right w:val="none" w:sz="0" w:space="0" w:color="auto"/>
          </w:divBdr>
        </w:div>
        <w:div w:id="883563422">
          <w:marLeft w:val="480"/>
          <w:marRight w:val="0"/>
          <w:marTop w:val="0"/>
          <w:marBottom w:val="0"/>
          <w:divBdr>
            <w:top w:val="none" w:sz="0" w:space="0" w:color="auto"/>
            <w:left w:val="none" w:sz="0" w:space="0" w:color="auto"/>
            <w:bottom w:val="none" w:sz="0" w:space="0" w:color="auto"/>
            <w:right w:val="none" w:sz="0" w:space="0" w:color="auto"/>
          </w:divBdr>
        </w:div>
        <w:div w:id="212158758">
          <w:marLeft w:val="480"/>
          <w:marRight w:val="0"/>
          <w:marTop w:val="0"/>
          <w:marBottom w:val="0"/>
          <w:divBdr>
            <w:top w:val="none" w:sz="0" w:space="0" w:color="auto"/>
            <w:left w:val="none" w:sz="0" w:space="0" w:color="auto"/>
            <w:bottom w:val="none" w:sz="0" w:space="0" w:color="auto"/>
            <w:right w:val="none" w:sz="0" w:space="0" w:color="auto"/>
          </w:divBdr>
        </w:div>
        <w:div w:id="1134567149">
          <w:marLeft w:val="480"/>
          <w:marRight w:val="0"/>
          <w:marTop w:val="0"/>
          <w:marBottom w:val="0"/>
          <w:divBdr>
            <w:top w:val="none" w:sz="0" w:space="0" w:color="auto"/>
            <w:left w:val="none" w:sz="0" w:space="0" w:color="auto"/>
            <w:bottom w:val="none" w:sz="0" w:space="0" w:color="auto"/>
            <w:right w:val="none" w:sz="0" w:space="0" w:color="auto"/>
          </w:divBdr>
        </w:div>
        <w:div w:id="9525283">
          <w:marLeft w:val="480"/>
          <w:marRight w:val="0"/>
          <w:marTop w:val="0"/>
          <w:marBottom w:val="0"/>
          <w:divBdr>
            <w:top w:val="none" w:sz="0" w:space="0" w:color="auto"/>
            <w:left w:val="none" w:sz="0" w:space="0" w:color="auto"/>
            <w:bottom w:val="none" w:sz="0" w:space="0" w:color="auto"/>
            <w:right w:val="none" w:sz="0" w:space="0" w:color="auto"/>
          </w:divBdr>
        </w:div>
        <w:div w:id="1755861998">
          <w:marLeft w:val="480"/>
          <w:marRight w:val="0"/>
          <w:marTop w:val="0"/>
          <w:marBottom w:val="0"/>
          <w:divBdr>
            <w:top w:val="none" w:sz="0" w:space="0" w:color="auto"/>
            <w:left w:val="none" w:sz="0" w:space="0" w:color="auto"/>
            <w:bottom w:val="none" w:sz="0" w:space="0" w:color="auto"/>
            <w:right w:val="none" w:sz="0" w:space="0" w:color="auto"/>
          </w:divBdr>
        </w:div>
        <w:div w:id="9337730">
          <w:marLeft w:val="480"/>
          <w:marRight w:val="0"/>
          <w:marTop w:val="0"/>
          <w:marBottom w:val="0"/>
          <w:divBdr>
            <w:top w:val="none" w:sz="0" w:space="0" w:color="auto"/>
            <w:left w:val="none" w:sz="0" w:space="0" w:color="auto"/>
            <w:bottom w:val="none" w:sz="0" w:space="0" w:color="auto"/>
            <w:right w:val="none" w:sz="0" w:space="0" w:color="auto"/>
          </w:divBdr>
        </w:div>
        <w:div w:id="1668632080">
          <w:marLeft w:val="480"/>
          <w:marRight w:val="0"/>
          <w:marTop w:val="0"/>
          <w:marBottom w:val="0"/>
          <w:divBdr>
            <w:top w:val="none" w:sz="0" w:space="0" w:color="auto"/>
            <w:left w:val="none" w:sz="0" w:space="0" w:color="auto"/>
            <w:bottom w:val="none" w:sz="0" w:space="0" w:color="auto"/>
            <w:right w:val="none" w:sz="0" w:space="0" w:color="auto"/>
          </w:divBdr>
        </w:div>
        <w:div w:id="1731264648">
          <w:marLeft w:val="480"/>
          <w:marRight w:val="0"/>
          <w:marTop w:val="0"/>
          <w:marBottom w:val="0"/>
          <w:divBdr>
            <w:top w:val="none" w:sz="0" w:space="0" w:color="auto"/>
            <w:left w:val="none" w:sz="0" w:space="0" w:color="auto"/>
            <w:bottom w:val="none" w:sz="0" w:space="0" w:color="auto"/>
            <w:right w:val="none" w:sz="0" w:space="0" w:color="auto"/>
          </w:divBdr>
        </w:div>
        <w:div w:id="1455490388">
          <w:marLeft w:val="480"/>
          <w:marRight w:val="0"/>
          <w:marTop w:val="0"/>
          <w:marBottom w:val="0"/>
          <w:divBdr>
            <w:top w:val="none" w:sz="0" w:space="0" w:color="auto"/>
            <w:left w:val="none" w:sz="0" w:space="0" w:color="auto"/>
            <w:bottom w:val="none" w:sz="0" w:space="0" w:color="auto"/>
            <w:right w:val="none" w:sz="0" w:space="0" w:color="auto"/>
          </w:divBdr>
        </w:div>
        <w:div w:id="1809468123">
          <w:marLeft w:val="480"/>
          <w:marRight w:val="0"/>
          <w:marTop w:val="0"/>
          <w:marBottom w:val="0"/>
          <w:divBdr>
            <w:top w:val="none" w:sz="0" w:space="0" w:color="auto"/>
            <w:left w:val="none" w:sz="0" w:space="0" w:color="auto"/>
            <w:bottom w:val="none" w:sz="0" w:space="0" w:color="auto"/>
            <w:right w:val="none" w:sz="0" w:space="0" w:color="auto"/>
          </w:divBdr>
        </w:div>
        <w:div w:id="1694305458">
          <w:marLeft w:val="480"/>
          <w:marRight w:val="0"/>
          <w:marTop w:val="0"/>
          <w:marBottom w:val="0"/>
          <w:divBdr>
            <w:top w:val="none" w:sz="0" w:space="0" w:color="auto"/>
            <w:left w:val="none" w:sz="0" w:space="0" w:color="auto"/>
            <w:bottom w:val="none" w:sz="0" w:space="0" w:color="auto"/>
            <w:right w:val="none" w:sz="0" w:space="0" w:color="auto"/>
          </w:divBdr>
        </w:div>
        <w:div w:id="314840143">
          <w:marLeft w:val="480"/>
          <w:marRight w:val="0"/>
          <w:marTop w:val="0"/>
          <w:marBottom w:val="0"/>
          <w:divBdr>
            <w:top w:val="none" w:sz="0" w:space="0" w:color="auto"/>
            <w:left w:val="none" w:sz="0" w:space="0" w:color="auto"/>
            <w:bottom w:val="none" w:sz="0" w:space="0" w:color="auto"/>
            <w:right w:val="none" w:sz="0" w:space="0" w:color="auto"/>
          </w:divBdr>
        </w:div>
        <w:div w:id="408967957">
          <w:marLeft w:val="480"/>
          <w:marRight w:val="0"/>
          <w:marTop w:val="0"/>
          <w:marBottom w:val="0"/>
          <w:divBdr>
            <w:top w:val="none" w:sz="0" w:space="0" w:color="auto"/>
            <w:left w:val="none" w:sz="0" w:space="0" w:color="auto"/>
            <w:bottom w:val="none" w:sz="0" w:space="0" w:color="auto"/>
            <w:right w:val="none" w:sz="0" w:space="0" w:color="auto"/>
          </w:divBdr>
        </w:div>
        <w:div w:id="1610888333">
          <w:marLeft w:val="480"/>
          <w:marRight w:val="0"/>
          <w:marTop w:val="0"/>
          <w:marBottom w:val="0"/>
          <w:divBdr>
            <w:top w:val="none" w:sz="0" w:space="0" w:color="auto"/>
            <w:left w:val="none" w:sz="0" w:space="0" w:color="auto"/>
            <w:bottom w:val="none" w:sz="0" w:space="0" w:color="auto"/>
            <w:right w:val="none" w:sz="0" w:space="0" w:color="auto"/>
          </w:divBdr>
        </w:div>
        <w:div w:id="418327952">
          <w:marLeft w:val="480"/>
          <w:marRight w:val="0"/>
          <w:marTop w:val="0"/>
          <w:marBottom w:val="0"/>
          <w:divBdr>
            <w:top w:val="none" w:sz="0" w:space="0" w:color="auto"/>
            <w:left w:val="none" w:sz="0" w:space="0" w:color="auto"/>
            <w:bottom w:val="none" w:sz="0" w:space="0" w:color="auto"/>
            <w:right w:val="none" w:sz="0" w:space="0" w:color="auto"/>
          </w:divBdr>
        </w:div>
        <w:div w:id="25911975">
          <w:marLeft w:val="480"/>
          <w:marRight w:val="0"/>
          <w:marTop w:val="0"/>
          <w:marBottom w:val="0"/>
          <w:divBdr>
            <w:top w:val="none" w:sz="0" w:space="0" w:color="auto"/>
            <w:left w:val="none" w:sz="0" w:space="0" w:color="auto"/>
            <w:bottom w:val="none" w:sz="0" w:space="0" w:color="auto"/>
            <w:right w:val="none" w:sz="0" w:space="0" w:color="auto"/>
          </w:divBdr>
        </w:div>
        <w:div w:id="1295408455">
          <w:marLeft w:val="480"/>
          <w:marRight w:val="0"/>
          <w:marTop w:val="0"/>
          <w:marBottom w:val="0"/>
          <w:divBdr>
            <w:top w:val="none" w:sz="0" w:space="0" w:color="auto"/>
            <w:left w:val="none" w:sz="0" w:space="0" w:color="auto"/>
            <w:bottom w:val="none" w:sz="0" w:space="0" w:color="auto"/>
            <w:right w:val="none" w:sz="0" w:space="0" w:color="auto"/>
          </w:divBdr>
        </w:div>
        <w:div w:id="401022350">
          <w:marLeft w:val="480"/>
          <w:marRight w:val="0"/>
          <w:marTop w:val="0"/>
          <w:marBottom w:val="0"/>
          <w:divBdr>
            <w:top w:val="none" w:sz="0" w:space="0" w:color="auto"/>
            <w:left w:val="none" w:sz="0" w:space="0" w:color="auto"/>
            <w:bottom w:val="none" w:sz="0" w:space="0" w:color="auto"/>
            <w:right w:val="none" w:sz="0" w:space="0" w:color="auto"/>
          </w:divBdr>
        </w:div>
        <w:div w:id="1638342829">
          <w:marLeft w:val="480"/>
          <w:marRight w:val="0"/>
          <w:marTop w:val="0"/>
          <w:marBottom w:val="0"/>
          <w:divBdr>
            <w:top w:val="none" w:sz="0" w:space="0" w:color="auto"/>
            <w:left w:val="none" w:sz="0" w:space="0" w:color="auto"/>
            <w:bottom w:val="none" w:sz="0" w:space="0" w:color="auto"/>
            <w:right w:val="none" w:sz="0" w:space="0" w:color="auto"/>
          </w:divBdr>
        </w:div>
        <w:div w:id="775175782">
          <w:marLeft w:val="480"/>
          <w:marRight w:val="0"/>
          <w:marTop w:val="0"/>
          <w:marBottom w:val="0"/>
          <w:divBdr>
            <w:top w:val="none" w:sz="0" w:space="0" w:color="auto"/>
            <w:left w:val="none" w:sz="0" w:space="0" w:color="auto"/>
            <w:bottom w:val="none" w:sz="0" w:space="0" w:color="auto"/>
            <w:right w:val="none" w:sz="0" w:space="0" w:color="auto"/>
          </w:divBdr>
        </w:div>
        <w:div w:id="1735814548">
          <w:marLeft w:val="480"/>
          <w:marRight w:val="0"/>
          <w:marTop w:val="0"/>
          <w:marBottom w:val="0"/>
          <w:divBdr>
            <w:top w:val="none" w:sz="0" w:space="0" w:color="auto"/>
            <w:left w:val="none" w:sz="0" w:space="0" w:color="auto"/>
            <w:bottom w:val="none" w:sz="0" w:space="0" w:color="auto"/>
            <w:right w:val="none" w:sz="0" w:space="0" w:color="auto"/>
          </w:divBdr>
        </w:div>
        <w:div w:id="1600798768">
          <w:marLeft w:val="480"/>
          <w:marRight w:val="0"/>
          <w:marTop w:val="0"/>
          <w:marBottom w:val="0"/>
          <w:divBdr>
            <w:top w:val="none" w:sz="0" w:space="0" w:color="auto"/>
            <w:left w:val="none" w:sz="0" w:space="0" w:color="auto"/>
            <w:bottom w:val="none" w:sz="0" w:space="0" w:color="auto"/>
            <w:right w:val="none" w:sz="0" w:space="0" w:color="auto"/>
          </w:divBdr>
        </w:div>
        <w:div w:id="443034722">
          <w:marLeft w:val="480"/>
          <w:marRight w:val="0"/>
          <w:marTop w:val="0"/>
          <w:marBottom w:val="0"/>
          <w:divBdr>
            <w:top w:val="none" w:sz="0" w:space="0" w:color="auto"/>
            <w:left w:val="none" w:sz="0" w:space="0" w:color="auto"/>
            <w:bottom w:val="none" w:sz="0" w:space="0" w:color="auto"/>
            <w:right w:val="none" w:sz="0" w:space="0" w:color="auto"/>
          </w:divBdr>
        </w:div>
        <w:div w:id="1241213317">
          <w:marLeft w:val="480"/>
          <w:marRight w:val="0"/>
          <w:marTop w:val="0"/>
          <w:marBottom w:val="0"/>
          <w:divBdr>
            <w:top w:val="none" w:sz="0" w:space="0" w:color="auto"/>
            <w:left w:val="none" w:sz="0" w:space="0" w:color="auto"/>
            <w:bottom w:val="none" w:sz="0" w:space="0" w:color="auto"/>
            <w:right w:val="none" w:sz="0" w:space="0" w:color="auto"/>
          </w:divBdr>
        </w:div>
        <w:div w:id="1065833771">
          <w:marLeft w:val="480"/>
          <w:marRight w:val="0"/>
          <w:marTop w:val="0"/>
          <w:marBottom w:val="0"/>
          <w:divBdr>
            <w:top w:val="none" w:sz="0" w:space="0" w:color="auto"/>
            <w:left w:val="none" w:sz="0" w:space="0" w:color="auto"/>
            <w:bottom w:val="none" w:sz="0" w:space="0" w:color="auto"/>
            <w:right w:val="none" w:sz="0" w:space="0" w:color="auto"/>
          </w:divBdr>
        </w:div>
        <w:div w:id="1954021579">
          <w:marLeft w:val="480"/>
          <w:marRight w:val="0"/>
          <w:marTop w:val="0"/>
          <w:marBottom w:val="0"/>
          <w:divBdr>
            <w:top w:val="none" w:sz="0" w:space="0" w:color="auto"/>
            <w:left w:val="none" w:sz="0" w:space="0" w:color="auto"/>
            <w:bottom w:val="none" w:sz="0" w:space="0" w:color="auto"/>
            <w:right w:val="none" w:sz="0" w:space="0" w:color="auto"/>
          </w:divBdr>
        </w:div>
        <w:div w:id="1682245879">
          <w:marLeft w:val="480"/>
          <w:marRight w:val="0"/>
          <w:marTop w:val="0"/>
          <w:marBottom w:val="0"/>
          <w:divBdr>
            <w:top w:val="none" w:sz="0" w:space="0" w:color="auto"/>
            <w:left w:val="none" w:sz="0" w:space="0" w:color="auto"/>
            <w:bottom w:val="none" w:sz="0" w:space="0" w:color="auto"/>
            <w:right w:val="none" w:sz="0" w:space="0" w:color="auto"/>
          </w:divBdr>
        </w:div>
        <w:div w:id="1732191908">
          <w:marLeft w:val="480"/>
          <w:marRight w:val="0"/>
          <w:marTop w:val="0"/>
          <w:marBottom w:val="0"/>
          <w:divBdr>
            <w:top w:val="none" w:sz="0" w:space="0" w:color="auto"/>
            <w:left w:val="none" w:sz="0" w:space="0" w:color="auto"/>
            <w:bottom w:val="none" w:sz="0" w:space="0" w:color="auto"/>
            <w:right w:val="none" w:sz="0" w:space="0" w:color="auto"/>
          </w:divBdr>
        </w:div>
        <w:div w:id="1802461367">
          <w:marLeft w:val="480"/>
          <w:marRight w:val="0"/>
          <w:marTop w:val="0"/>
          <w:marBottom w:val="0"/>
          <w:divBdr>
            <w:top w:val="none" w:sz="0" w:space="0" w:color="auto"/>
            <w:left w:val="none" w:sz="0" w:space="0" w:color="auto"/>
            <w:bottom w:val="none" w:sz="0" w:space="0" w:color="auto"/>
            <w:right w:val="none" w:sz="0" w:space="0" w:color="auto"/>
          </w:divBdr>
        </w:div>
        <w:div w:id="1894340694">
          <w:marLeft w:val="480"/>
          <w:marRight w:val="0"/>
          <w:marTop w:val="0"/>
          <w:marBottom w:val="0"/>
          <w:divBdr>
            <w:top w:val="none" w:sz="0" w:space="0" w:color="auto"/>
            <w:left w:val="none" w:sz="0" w:space="0" w:color="auto"/>
            <w:bottom w:val="none" w:sz="0" w:space="0" w:color="auto"/>
            <w:right w:val="none" w:sz="0" w:space="0" w:color="auto"/>
          </w:divBdr>
        </w:div>
        <w:div w:id="120004341">
          <w:marLeft w:val="480"/>
          <w:marRight w:val="0"/>
          <w:marTop w:val="0"/>
          <w:marBottom w:val="0"/>
          <w:divBdr>
            <w:top w:val="none" w:sz="0" w:space="0" w:color="auto"/>
            <w:left w:val="none" w:sz="0" w:space="0" w:color="auto"/>
            <w:bottom w:val="none" w:sz="0" w:space="0" w:color="auto"/>
            <w:right w:val="none" w:sz="0" w:space="0" w:color="auto"/>
          </w:divBdr>
        </w:div>
        <w:div w:id="775757797">
          <w:marLeft w:val="480"/>
          <w:marRight w:val="0"/>
          <w:marTop w:val="0"/>
          <w:marBottom w:val="0"/>
          <w:divBdr>
            <w:top w:val="none" w:sz="0" w:space="0" w:color="auto"/>
            <w:left w:val="none" w:sz="0" w:space="0" w:color="auto"/>
            <w:bottom w:val="none" w:sz="0" w:space="0" w:color="auto"/>
            <w:right w:val="none" w:sz="0" w:space="0" w:color="auto"/>
          </w:divBdr>
        </w:div>
        <w:div w:id="708073578">
          <w:marLeft w:val="480"/>
          <w:marRight w:val="0"/>
          <w:marTop w:val="0"/>
          <w:marBottom w:val="0"/>
          <w:divBdr>
            <w:top w:val="none" w:sz="0" w:space="0" w:color="auto"/>
            <w:left w:val="none" w:sz="0" w:space="0" w:color="auto"/>
            <w:bottom w:val="none" w:sz="0" w:space="0" w:color="auto"/>
            <w:right w:val="none" w:sz="0" w:space="0" w:color="auto"/>
          </w:divBdr>
        </w:div>
        <w:div w:id="124668568">
          <w:marLeft w:val="480"/>
          <w:marRight w:val="0"/>
          <w:marTop w:val="0"/>
          <w:marBottom w:val="0"/>
          <w:divBdr>
            <w:top w:val="none" w:sz="0" w:space="0" w:color="auto"/>
            <w:left w:val="none" w:sz="0" w:space="0" w:color="auto"/>
            <w:bottom w:val="none" w:sz="0" w:space="0" w:color="auto"/>
            <w:right w:val="none" w:sz="0" w:space="0" w:color="auto"/>
          </w:divBdr>
        </w:div>
        <w:div w:id="893391340">
          <w:marLeft w:val="480"/>
          <w:marRight w:val="0"/>
          <w:marTop w:val="0"/>
          <w:marBottom w:val="0"/>
          <w:divBdr>
            <w:top w:val="none" w:sz="0" w:space="0" w:color="auto"/>
            <w:left w:val="none" w:sz="0" w:space="0" w:color="auto"/>
            <w:bottom w:val="none" w:sz="0" w:space="0" w:color="auto"/>
            <w:right w:val="none" w:sz="0" w:space="0" w:color="auto"/>
          </w:divBdr>
        </w:div>
        <w:div w:id="432630256">
          <w:marLeft w:val="480"/>
          <w:marRight w:val="0"/>
          <w:marTop w:val="0"/>
          <w:marBottom w:val="0"/>
          <w:divBdr>
            <w:top w:val="none" w:sz="0" w:space="0" w:color="auto"/>
            <w:left w:val="none" w:sz="0" w:space="0" w:color="auto"/>
            <w:bottom w:val="none" w:sz="0" w:space="0" w:color="auto"/>
            <w:right w:val="none" w:sz="0" w:space="0" w:color="auto"/>
          </w:divBdr>
        </w:div>
        <w:div w:id="1191646314">
          <w:marLeft w:val="480"/>
          <w:marRight w:val="0"/>
          <w:marTop w:val="0"/>
          <w:marBottom w:val="0"/>
          <w:divBdr>
            <w:top w:val="none" w:sz="0" w:space="0" w:color="auto"/>
            <w:left w:val="none" w:sz="0" w:space="0" w:color="auto"/>
            <w:bottom w:val="none" w:sz="0" w:space="0" w:color="auto"/>
            <w:right w:val="none" w:sz="0" w:space="0" w:color="auto"/>
          </w:divBdr>
        </w:div>
        <w:div w:id="1175919781">
          <w:marLeft w:val="480"/>
          <w:marRight w:val="0"/>
          <w:marTop w:val="0"/>
          <w:marBottom w:val="0"/>
          <w:divBdr>
            <w:top w:val="none" w:sz="0" w:space="0" w:color="auto"/>
            <w:left w:val="none" w:sz="0" w:space="0" w:color="auto"/>
            <w:bottom w:val="none" w:sz="0" w:space="0" w:color="auto"/>
            <w:right w:val="none" w:sz="0" w:space="0" w:color="auto"/>
          </w:divBdr>
        </w:div>
        <w:div w:id="153646748">
          <w:marLeft w:val="480"/>
          <w:marRight w:val="0"/>
          <w:marTop w:val="0"/>
          <w:marBottom w:val="0"/>
          <w:divBdr>
            <w:top w:val="none" w:sz="0" w:space="0" w:color="auto"/>
            <w:left w:val="none" w:sz="0" w:space="0" w:color="auto"/>
            <w:bottom w:val="none" w:sz="0" w:space="0" w:color="auto"/>
            <w:right w:val="none" w:sz="0" w:space="0" w:color="auto"/>
          </w:divBdr>
        </w:div>
        <w:div w:id="1635019720">
          <w:marLeft w:val="480"/>
          <w:marRight w:val="0"/>
          <w:marTop w:val="0"/>
          <w:marBottom w:val="0"/>
          <w:divBdr>
            <w:top w:val="none" w:sz="0" w:space="0" w:color="auto"/>
            <w:left w:val="none" w:sz="0" w:space="0" w:color="auto"/>
            <w:bottom w:val="none" w:sz="0" w:space="0" w:color="auto"/>
            <w:right w:val="none" w:sz="0" w:space="0" w:color="auto"/>
          </w:divBdr>
        </w:div>
        <w:div w:id="26224282">
          <w:marLeft w:val="480"/>
          <w:marRight w:val="0"/>
          <w:marTop w:val="0"/>
          <w:marBottom w:val="0"/>
          <w:divBdr>
            <w:top w:val="none" w:sz="0" w:space="0" w:color="auto"/>
            <w:left w:val="none" w:sz="0" w:space="0" w:color="auto"/>
            <w:bottom w:val="none" w:sz="0" w:space="0" w:color="auto"/>
            <w:right w:val="none" w:sz="0" w:space="0" w:color="auto"/>
          </w:divBdr>
        </w:div>
        <w:div w:id="1676956117">
          <w:marLeft w:val="480"/>
          <w:marRight w:val="0"/>
          <w:marTop w:val="0"/>
          <w:marBottom w:val="0"/>
          <w:divBdr>
            <w:top w:val="none" w:sz="0" w:space="0" w:color="auto"/>
            <w:left w:val="none" w:sz="0" w:space="0" w:color="auto"/>
            <w:bottom w:val="none" w:sz="0" w:space="0" w:color="auto"/>
            <w:right w:val="none" w:sz="0" w:space="0" w:color="auto"/>
          </w:divBdr>
        </w:div>
        <w:div w:id="122385751">
          <w:marLeft w:val="480"/>
          <w:marRight w:val="0"/>
          <w:marTop w:val="0"/>
          <w:marBottom w:val="0"/>
          <w:divBdr>
            <w:top w:val="none" w:sz="0" w:space="0" w:color="auto"/>
            <w:left w:val="none" w:sz="0" w:space="0" w:color="auto"/>
            <w:bottom w:val="none" w:sz="0" w:space="0" w:color="auto"/>
            <w:right w:val="none" w:sz="0" w:space="0" w:color="auto"/>
          </w:divBdr>
        </w:div>
        <w:div w:id="625241346">
          <w:marLeft w:val="480"/>
          <w:marRight w:val="0"/>
          <w:marTop w:val="0"/>
          <w:marBottom w:val="0"/>
          <w:divBdr>
            <w:top w:val="none" w:sz="0" w:space="0" w:color="auto"/>
            <w:left w:val="none" w:sz="0" w:space="0" w:color="auto"/>
            <w:bottom w:val="none" w:sz="0" w:space="0" w:color="auto"/>
            <w:right w:val="none" w:sz="0" w:space="0" w:color="auto"/>
          </w:divBdr>
        </w:div>
        <w:div w:id="442266349">
          <w:marLeft w:val="480"/>
          <w:marRight w:val="0"/>
          <w:marTop w:val="0"/>
          <w:marBottom w:val="0"/>
          <w:divBdr>
            <w:top w:val="none" w:sz="0" w:space="0" w:color="auto"/>
            <w:left w:val="none" w:sz="0" w:space="0" w:color="auto"/>
            <w:bottom w:val="none" w:sz="0" w:space="0" w:color="auto"/>
            <w:right w:val="none" w:sz="0" w:space="0" w:color="auto"/>
          </w:divBdr>
        </w:div>
        <w:div w:id="98764776">
          <w:marLeft w:val="480"/>
          <w:marRight w:val="0"/>
          <w:marTop w:val="0"/>
          <w:marBottom w:val="0"/>
          <w:divBdr>
            <w:top w:val="none" w:sz="0" w:space="0" w:color="auto"/>
            <w:left w:val="none" w:sz="0" w:space="0" w:color="auto"/>
            <w:bottom w:val="none" w:sz="0" w:space="0" w:color="auto"/>
            <w:right w:val="none" w:sz="0" w:space="0" w:color="auto"/>
          </w:divBdr>
        </w:div>
        <w:div w:id="1392803353">
          <w:marLeft w:val="480"/>
          <w:marRight w:val="0"/>
          <w:marTop w:val="0"/>
          <w:marBottom w:val="0"/>
          <w:divBdr>
            <w:top w:val="none" w:sz="0" w:space="0" w:color="auto"/>
            <w:left w:val="none" w:sz="0" w:space="0" w:color="auto"/>
            <w:bottom w:val="none" w:sz="0" w:space="0" w:color="auto"/>
            <w:right w:val="none" w:sz="0" w:space="0" w:color="auto"/>
          </w:divBdr>
        </w:div>
        <w:div w:id="955722199">
          <w:marLeft w:val="480"/>
          <w:marRight w:val="0"/>
          <w:marTop w:val="0"/>
          <w:marBottom w:val="0"/>
          <w:divBdr>
            <w:top w:val="none" w:sz="0" w:space="0" w:color="auto"/>
            <w:left w:val="none" w:sz="0" w:space="0" w:color="auto"/>
            <w:bottom w:val="none" w:sz="0" w:space="0" w:color="auto"/>
            <w:right w:val="none" w:sz="0" w:space="0" w:color="auto"/>
          </w:divBdr>
        </w:div>
        <w:div w:id="966859077">
          <w:marLeft w:val="480"/>
          <w:marRight w:val="0"/>
          <w:marTop w:val="0"/>
          <w:marBottom w:val="0"/>
          <w:divBdr>
            <w:top w:val="none" w:sz="0" w:space="0" w:color="auto"/>
            <w:left w:val="none" w:sz="0" w:space="0" w:color="auto"/>
            <w:bottom w:val="none" w:sz="0" w:space="0" w:color="auto"/>
            <w:right w:val="none" w:sz="0" w:space="0" w:color="auto"/>
          </w:divBdr>
        </w:div>
        <w:div w:id="2077051936">
          <w:marLeft w:val="480"/>
          <w:marRight w:val="0"/>
          <w:marTop w:val="0"/>
          <w:marBottom w:val="0"/>
          <w:divBdr>
            <w:top w:val="none" w:sz="0" w:space="0" w:color="auto"/>
            <w:left w:val="none" w:sz="0" w:space="0" w:color="auto"/>
            <w:bottom w:val="none" w:sz="0" w:space="0" w:color="auto"/>
            <w:right w:val="none" w:sz="0" w:space="0" w:color="auto"/>
          </w:divBdr>
        </w:div>
        <w:div w:id="2118283144">
          <w:marLeft w:val="480"/>
          <w:marRight w:val="0"/>
          <w:marTop w:val="0"/>
          <w:marBottom w:val="0"/>
          <w:divBdr>
            <w:top w:val="none" w:sz="0" w:space="0" w:color="auto"/>
            <w:left w:val="none" w:sz="0" w:space="0" w:color="auto"/>
            <w:bottom w:val="none" w:sz="0" w:space="0" w:color="auto"/>
            <w:right w:val="none" w:sz="0" w:space="0" w:color="auto"/>
          </w:divBdr>
        </w:div>
        <w:div w:id="1848669282">
          <w:marLeft w:val="480"/>
          <w:marRight w:val="0"/>
          <w:marTop w:val="0"/>
          <w:marBottom w:val="0"/>
          <w:divBdr>
            <w:top w:val="none" w:sz="0" w:space="0" w:color="auto"/>
            <w:left w:val="none" w:sz="0" w:space="0" w:color="auto"/>
            <w:bottom w:val="none" w:sz="0" w:space="0" w:color="auto"/>
            <w:right w:val="none" w:sz="0" w:space="0" w:color="auto"/>
          </w:divBdr>
        </w:div>
        <w:div w:id="7028183">
          <w:marLeft w:val="480"/>
          <w:marRight w:val="0"/>
          <w:marTop w:val="0"/>
          <w:marBottom w:val="0"/>
          <w:divBdr>
            <w:top w:val="none" w:sz="0" w:space="0" w:color="auto"/>
            <w:left w:val="none" w:sz="0" w:space="0" w:color="auto"/>
            <w:bottom w:val="none" w:sz="0" w:space="0" w:color="auto"/>
            <w:right w:val="none" w:sz="0" w:space="0" w:color="auto"/>
          </w:divBdr>
        </w:div>
        <w:div w:id="12998484">
          <w:marLeft w:val="480"/>
          <w:marRight w:val="0"/>
          <w:marTop w:val="0"/>
          <w:marBottom w:val="0"/>
          <w:divBdr>
            <w:top w:val="none" w:sz="0" w:space="0" w:color="auto"/>
            <w:left w:val="none" w:sz="0" w:space="0" w:color="auto"/>
            <w:bottom w:val="none" w:sz="0" w:space="0" w:color="auto"/>
            <w:right w:val="none" w:sz="0" w:space="0" w:color="auto"/>
          </w:divBdr>
        </w:div>
        <w:div w:id="1555237104">
          <w:marLeft w:val="480"/>
          <w:marRight w:val="0"/>
          <w:marTop w:val="0"/>
          <w:marBottom w:val="0"/>
          <w:divBdr>
            <w:top w:val="none" w:sz="0" w:space="0" w:color="auto"/>
            <w:left w:val="none" w:sz="0" w:space="0" w:color="auto"/>
            <w:bottom w:val="none" w:sz="0" w:space="0" w:color="auto"/>
            <w:right w:val="none" w:sz="0" w:space="0" w:color="auto"/>
          </w:divBdr>
        </w:div>
        <w:div w:id="2011332132">
          <w:marLeft w:val="480"/>
          <w:marRight w:val="0"/>
          <w:marTop w:val="0"/>
          <w:marBottom w:val="0"/>
          <w:divBdr>
            <w:top w:val="none" w:sz="0" w:space="0" w:color="auto"/>
            <w:left w:val="none" w:sz="0" w:space="0" w:color="auto"/>
            <w:bottom w:val="none" w:sz="0" w:space="0" w:color="auto"/>
            <w:right w:val="none" w:sz="0" w:space="0" w:color="auto"/>
          </w:divBdr>
        </w:div>
        <w:div w:id="1777746138">
          <w:marLeft w:val="480"/>
          <w:marRight w:val="0"/>
          <w:marTop w:val="0"/>
          <w:marBottom w:val="0"/>
          <w:divBdr>
            <w:top w:val="none" w:sz="0" w:space="0" w:color="auto"/>
            <w:left w:val="none" w:sz="0" w:space="0" w:color="auto"/>
            <w:bottom w:val="none" w:sz="0" w:space="0" w:color="auto"/>
            <w:right w:val="none" w:sz="0" w:space="0" w:color="auto"/>
          </w:divBdr>
        </w:div>
        <w:div w:id="81605611">
          <w:marLeft w:val="480"/>
          <w:marRight w:val="0"/>
          <w:marTop w:val="0"/>
          <w:marBottom w:val="0"/>
          <w:divBdr>
            <w:top w:val="none" w:sz="0" w:space="0" w:color="auto"/>
            <w:left w:val="none" w:sz="0" w:space="0" w:color="auto"/>
            <w:bottom w:val="none" w:sz="0" w:space="0" w:color="auto"/>
            <w:right w:val="none" w:sz="0" w:space="0" w:color="auto"/>
          </w:divBdr>
        </w:div>
        <w:div w:id="1464229856">
          <w:marLeft w:val="480"/>
          <w:marRight w:val="0"/>
          <w:marTop w:val="0"/>
          <w:marBottom w:val="0"/>
          <w:divBdr>
            <w:top w:val="none" w:sz="0" w:space="0" w:color="auto"/>
            <w:left w:val="none" w:sz="0" w:space="0" w:color="auto"/>
            <w:bottom w:val="none" w:sz="0" w:space="0" w:color="auto"/>
            <w:right w:val="none" w:sz="0" w:space="0" w:color="auto"/>
          </w:divBdr>
        </w:div>
        <w:div w:id="980959923">
          <w:marLeft w:val="480"/>
          <w:marRight w:val="0"/>
          <w:marTop w:val="0"/>
          <w:marBottom w:val="0"/>
          <w:divBdr>
            <w:top w:val="none" w:sz="0" w:space="0" w:color="auto"/>
            <w:left w:val="none" w:sz="0" w:space="0" w:color="auto"/>
            <w:bottom w:val="none" w:sz="0" w:space="0" w:color="auto"/>
            <w:right w:val="none" w:sz="0" w:space="0" w:color="auto"/>
          </w:divBdr>
        </w:div>
        <w:div w:id="1859925456">
          <w:marLeft w:val="480"/>
          <w:marRight w:val="0"/>
          <w:marTop w:val="0"/>
          <w:marBottom w:val="0"/>
          <w:divBdr>
            <w:top w:val="none" w:sz="0" w:space="0" w:color="auto"/>
            <w:left w:val="none" w:sz="0" w:space="0" w:color="auto"/>
            <w:bottom w:val="none" w:sz="0" w:space="0" w:color="auto"/>
            <w:right w:val="none" w:sz="0" w:space="0" w:color="auto"/>
          </w:divBdr>
        </w:div>
        <w:div w:id="219484995">
          <w:marLeft w:val="480"/>
          <w:marRight w:val="0"/>
          <w:marTop w:val="0"/>
          <w:marBottom w:val="0"/>
          <w:divBdr>
            <w:top w:val="none" w:sz="0" w:space="0" w:color="auto"/>
            <w:left w:val="none" w:sz="0" w:space="0" w:color="auto"/>
            <w:bottom w:val="none" w:sz="0" w:space="0" w:color="auto"/>
            <w:right w:val="none" w:sz="0" w:space="0" w:color="auto"/>
          </w:divBdr>
        </w:div>
      </w:divsChild>
    </w:div>
    <w:div w:id="2080786642">
      <w:bodyDiv w:val="1"/>
      <w:marLeft w:val="0"/>
      <w:marRight w:val="0"/>
      <w:marTop w:val="0"/>
      <w:marBottom w:val="0"/>
      <w:divBdr>
        <w:top w:val="none" w:sz="0" w:space="0" w:color="auto"/>
        <w:left w:val="none" w:sz="0" w:space="0" w:color="auto"/>
        <w:bottom w:val="none" w:sz="0" w:space="0" w:color="auto"/>
        <w:right w:val="none" w:sz="0" w:space="0" w:color="auto"/>
      </w:divBdr>
      <w:divsChild>
        <w:div w:id="1922639595">
          <w:marLeft w:val="480"/>
          <w:marRight w:val="0"/>
          <w:marTop w:val="0"/>
          <w:marBottom w:val="0"/>
          <w:divBdr>
            <w:top w:val="none" w:sz="0" w:space="0" w:color="auto"/>
            <w:left w:val="none" w:sz="0" w:space="0" w:color="auto"/>
            <w:bottom w:val="none" w:sz="0" w:space="0" w:color="auto"/>
            <w:right w:val="none" w:sz="0" w:space="0" w:color="auto"/>
          </w:divBdr>
        </w:div>
        <w:div w:id="282077579">
          <w:marLeft w:val="480"/>
          <w:marRight w:val="0"/>
          <w:marTop w:val="0"/>
          <w:marBottom w:val="0"/>
          <w:divBdr>
            <w:top w:val="none" w:sz="0" w:space="0" w:color="auto"/>
            <w:left w:val="none" w:sz="0" w:space="0" w:color="auto"/>
            <w:bottom w:val="none" w:sz="0" w:space="0" w:color="auto"/>
            <w:right w:val="none" w:sz="0" w:space="0" w:color="auto"/>
          </w:divBdr>
        </w:div>
        <w:div w:id="992754976">
          <w:marLeft w:val="480"/>
          <w:marRight w:val="0"/>
          <w:marTop w:val="0"/>
          <w:marBottom w:val="0"/>
          <w:divBdr>
            <w:top w:val="none" w:sz="0" w:space="0" w:color="auto"/>
            <w:left w:val="none" w:sz="0" w:space="0" w:color="auto"/>
            <w:bottom w:val="none" w:sz="0" w:space="0" w:color="auto"/>
            <w:right w:val="none" w:sz="0" w:space="0" w:color="auto"/>
          </w:divBdr>
        </w:div>
        <w:div w:id="76170571">
          <w:marLeft w:val="480"/>
          <w:marRight w:val="0"/>
          <w:marTop w:val="0"/>
          <w:marBottom w:val="0"/>
          <w:divBdr>
            <w:top w:val="none" w:sz="0" w:space="0" w:color="auto"/>
            <w:left w:val="none" w:sz="0" w:space="0" w:color="auto"/>
            <w:bottom w:val="none" w:sz="0" w:space="0" w:color="auto"/>
            <w:right w:val="none" w:sz="0" w:space="0" w:color="auto"/>
          </w:divBdr>
        </w:div>
        <w:div w:id="1805611751">
          <w:marLeft w:val="480"/>
          <w:marRight w:val="0"/>
          <w:marTop w:val="0"/>
          <w:marBottom w:val="0"/>
          <w:divBdr>
            <w:top w:val="none" w:sz="0" w:space="0" w:color="auto"/>
            <w:left w:val="none" w:sz="0" w:space="0" w:color="auto"/>
            <w:bottom w:val="none" w:sz="0" w:space="0" w:color="auto"/>
            <w:right w:val="none" w:sz="0" w:space="0" w:color="auto"/>
          </w:divBdr>
        </w:div>
        <w:div w:id="1054432228">
          <w:marLeft w:val="480"/>
          <w:marRight w:val="0"/>
          <w:marTop w:val="0"/>
          <w:marBottom w:val="0"/>
          <w:divBdr>
            <w:top w:val="none" w:sz="0" w:space="0" w:color="auto"/>
            <w:left w:val="none" w:sz="0" w:space="0" w:color="auto"/>
            <w:bottom w:val="none" w:sz="0" w:space="0" w:color="auto"/>
            <w:right w:val="none" w:sz="0" w:space="0" w:color="auto"/>
          </w:divBdr>
        </w:div>
        <w:div w:id="1587885803">
          <w:marLeft w:val="480"/>
          <w:marRight w:val="0"/>
          <w:marTop w:val="0"/>
          <w:marBottom w:val="0"/>
          <w:divBdr>
            <w:top w:val="none" w:sz="0" w:space="0" w:color="auto"/>
            <w:left w:val="none" w:sz="0" w:space="0" w:color="auto"/>
            <w:bottom w:val="none" w:sz="0" w:space="0" w:color="auto"/>
            <w:right w:val="none" w:sz="0" w:space="0" w:color="auto"/>
          </w:divBdr>
        </w:div>
        <w:div w:id="1598714834">
          <w:marLeft w:val="480"/>
          <w:marRight w:val="0"/>
          <w:marTop w:val="0"/>
          <w:marBottom w:val="0"/>
          <w:divBdr>
            <w:top w:val="none" w:sz="0" w:space="0" w:color="auto"/>
            <w:left w:val="none" w:sz="0" w:space="0" w:color="auto"/>
            <w:bottom w:val="none" w:sz="0" w:space="0" w:color="auto"/>
            <w:right w:val="none" w:sz="0" w:space="0" w:color="auto"/>
          </w:divBdr>
        </w:div>
        <w:div w:id="1756247625">
          <w:marLeft w:val="480"/>
          <w:marRight w:val="0"/>
          <w:marTop w:val="0"/>
          <w:marBottom w:val="0"/>
          <w:divBdr>
            <w:top w:val="none" w:sz="0" w:space="0" w:color="auto"/>
            <w:left w:val="none" w:sz="0" w:space="0" w:color="auto"/>
            <w:bottom w:val="none" w:sz="0" w:space="0" w:color="auto"/>
            <w:right w:val="none" w:sz="0" w:space="0" w:color="auto"/>
          </w:divBdr>
        </w:div>
        <w:div w:id="523135430">
          <w:marLeft w:val="480"/>
          <w:marRight w:val="0"/>
          <w:marTop w:val="0"/>
          <w:marBottom w:val="0"/>
          <w:divBdr>
            <w:top w:val="none" w:sz="0" w:space="0" w:color="auto"/>
            <w:left w:val="none" w:sz="0" w:space="0" w:color="auto"/>
            <w:bottom w:val="none" w:sz="0" w:space="0" w:color="auto"/>
            <w:right w:val="none" w:sz="0" w:space="0" w:color="auto"/>
          </w:divBdr>
        </w:div>
        <w:div w:id="69665889">
          <w:marLeft w:val="480"/>
          <w:marRight w:val="0"/>
          <w:marTop w:val="0"/>
          <w:marBottom w:val="0"/>
          <w:divBdr>
            <w:top w:val="none" w:sz="0" w:space="0" w:color="auto"/>
            <w:left w:val="none" w:sz="0" w:space="0" w:color="auto"/>
            <w:bottom w:val="none" w:sz="0" w:space="0" w:color="auto"/>
            <w:right w:val="none" w:sz="0" w:space="0" w:color="auto"/>
          </w:divBdr>
        </w:div>
        <w:div w:id="2050959150">
          <w:marLeft w:val="480"/>
          <w:marRight w:val="0"/>
          <w:marTop w:val="0"/>
          <w:marBottom w:val="0"/>
          <w:divBdr>
            <w:top w:val="none" w:sz="0" w:space="0" w:color="auto"/>
            <w:left w:val="none" w:sz="0" w:space="0" w:color="auto"/>
            <w:bottom w:val="none" w:sz="0" w:space="0" w:color="auto"/>
            <w:right w:val="none" w:sz="0" w:space="0" w:color="auto"/>
          </w:divBdr>
        </w:div>
        <w:div w:id="764115815">
          <w:marLeft w:val="480"/>
          <w:marRight w:val="0"/>
          <w:marTop w:val="0"/>
          <w:marBottom w:val="0"/>
          <w:divBdr>
            <w:top w:val="none" w:sz="0" w:space="0" w:color="auto"/>
            <w:left w:val="none" w:sz="0" w:space="0" w:color="auto"/>
            <w:bottom w:val="none" w:sz="0" w:space="0" w:color="auto"/>
            <w:right w:val="none" w:sz="0" w:space="0" w:color="auto"/>
          </w:divBdr>
        </w:div>
        <w:div w:id="1071078219">
          <w:marLeft w:val="480"/>
          <w:marRight w:val="0"/>
          <w:marTop w:val="0"/>
          <w:marBottom w:val="0"/>
          <w:divBdr>
            <w:top w:val="none" w:sz="0" w:space="0" w:color="auto"/>
            <w:left w:val="none" w:sz="0" w:space="0" w:color="auto"/>
            <w:bottom w:val="none" w:sz="0" w:space="0" w:color="auto"/>
            <w:right w:val="none" w:sz="0" w:space="0" w:color="auto"/>
          </w:divBdr>
        </w:div>
        <w:div w:id="1954357280">
          <w:marLeft w:val="480"/>
          <w:marRight w:val="0"/>
          <w:marTop w:val="0"/>
          <w:marBottom w:val="0"/>
          <w:divBdr>
            <w:top w:val="none" w:sz="0" w:space="0" w:color="auto"/>
            <w:left w:val="none" w:sz="0" w:space="0" w:color="auto"/>
            <w:bottom w:val="none" w:sz="0" w:space="0" w:color="auto"/>
            <w:right w:val="none" w:sz="0" w:space="0" w:color="auto"/>
          </w:divBdr>
        </w:div>
        <w:div w:id="20057039">
          <w:marLeft w:val="480"/>
          <w:marRight w:val="0"/>
          <w:marTop w:val="0"/>
          <w:marBottom w:val="0"/>
          <w:divBdr>
            <w:top w:val="none" w:sz="0" w:space="0" w:color="auto"/>
            <w:left w:val="none" w:sz="0" w:space="0" w:color="auto"/>
            <w:bottom w:val="none" w:sz="0" w:space="0" w:color="auto"/>
            <w:right w:val="none" w:sz="0" w:space="0" w:color="auto"/>
          </w:divBdr>
        </w:div>
        <w:div w:id="178617170">
          <w:marLeft w:val="480"/>
          <w:marRight w:val="0"/>
          <w:marTop w:val="0"/>
          <w:marBottom w:val="0"/>
          <w:divBdr>
            <w:top w:val="none" w:sz="0" w:space="0" w:color="auto"/>
            <w:left w:val="none" w:sz="0" w:space="0" w:color="auto"/>
            <w:bottom w:val="none" w:sz="0" w:space="0" w:color="auto"/>
            <w:right w:val="none" w:sz="0" w:space="0" w:color="auto"/>
          </w:divBdr>
        </w:div>
        <w:div w:id="389696843">
          <w:marLeft w:val="480"/>
          <w:marRight w:val="0"/>
          <w:marTop w:val="0"/>
          <w:marBottom w:val="0"/>
          <w:divBdr>
            <w:top w:val="none" w:sz="0" w:space="0" w:color="auto"/>
            <w:left w:val="none" w:sz="0" w:space="0" w:color="auto"/>
            <w:bottom w:val="none" w:sz="0" w:space="0" w:color="auto"/>
            <w:right w:val="none" w:sz="0" w:space="0" w:color="auto"/>
          </w:divBdr>
        </w:div>
        <w:div w:id="1537964280">
          <w:marLeft w:val="480"/>
          <w:marRight w:val="0"/>
          <w:marTop w:val="0"/>
          <w:marBottom w:val="0"/>
          <w:divBdr>
            <w:top w:val="none" w:sz="0" w:space="0" w:color="auto"/>
            <w:left w:val="none" w:sz="0" w:space="0" w:color="auto"/>
            <w:bottom w:val="none" w:sz="0" w:space="0" w:color="auto"/>
            <w:right w:val="none" w:sz="0" w:space="0" w:color="auto"/>
          </w:divBdr>
        </w:div>
        <w:div w:id="1636565635">
          <w:marLeft w:val="480"/>
          <w:marRight w:val="0"/>
          <w:marTop w:val="0"/>
          <w:marBottom w:val="0"/>
          <w:divBdr>
            <w:top w:val="none" w:sz="0" w:space="0" w:color="auto"/>
            <w:left w:val="none" w:sz="0" w:space="0" w:color="auto"/>
            <w:bottom w:val="none" w:sz="0" w:space="0" w:color="auto"/>
            <w:right w:val="none" w:sz="0" w:space="0" w:color="auto"/>
          </w:divBdr>
        </w:div>
        <w:div w:id="1443110084">
          <w:marLeft w:val="480"/>
          <w:marRight w:val="0"/>
          <w:marTop w:val="0"/>
          <w:marBottom w:val="0"/>
          <w:divBdr>
            <w:top w:val="none" w:sz="0" w:space="0" w:color="auto"/>
            <w:left w:val="none" w:sz="0" w:space="0" w:color="auto"/>
            <w:bottom w:val="none" w:sz="0" w:space="0" w:color="auto"/>
            <w:right w:val="none" w:sz="0" w:space="0" w:color="auto"/>
          </w:divBdr>
        </w:div>
        <w:div w:id="544803294">
          <w:marLeft w:val="480"/>
          <w:marRight w:val="0"/>
          <w:marTop w:val="0"/>
          <w:marBottom w:val="0"/>
          <w:divBdr>
            <w:top w:val="none" w:sz="0" w:space="0" w:color="auto"/>
            <w:left w:val="none" w:sz="0" w:space="0" w:color="auto"/>
            <w:bottom w:val="none" w:sz="0" w:space="0" w:color="auto"/>
            <w:right w:val="none" w:sz="0" w:space="0" w:color="auto"/>
          </w:divBdr>
        </w:div>
        <w:div w:id="659235235">
          <w:marLeft w:val="480"/>
          <w:marRight w:val="0"/>
          <w:marTop w:val="0"/>
          <w:marBottom w:val="0"/>
          <w:divBdr>
            <w:top w:val="none" w:sz="0" w:space="0" w:color="auto"/>
            <w:left w:val="none" w:sz="0" w:space="0" w:color="auto"/>
            <w:bottom w:val="none" w:sz="0" w:space="0" w:color="auto"/>
            <w:right w:val="none" w:sz="0" w:space="0" w:color="auto"/>
          </w:divBdr>
        </w:div>
        <w:div w:id="47801612">
          <w:marLeft w:val="480"/>
          <w:marRight w:val="0"/>
          <w:marTop w:val="0"/>
          <w:marBottom w:val="0"/>
          <w:divBdr>
            <w:top w:val="none" w:sz="0" w:space="0" w:color="auto"/>
            <w:left w:val="none" w:sz="0" w:space="0" w:color="auto"/>
            <w:bottom w:val="none" w:sz="0" w:space="0" w:color="auto"/>
            <w:right w:val="none" w:sz="0" w:space="0" w:color="auto"/>
          </w:divBdr>
        </w:div>
        <w:div w:id="410588479">
          <w:marLeft w:val="480"/>
          <w:marRight w:val="0"/>
          <w:marTop w:val="0"/>
          <w:marBottom w:val="0"/>
          <w:divBdr>
            <w:top w:val="none" w:sz="0" w:space="0" w:color="auto"/>
            <w:left w:val="none" w:sz="0" w:space="0" w:color="auto"/>
            <w:bottom w:val="none" w:sz="0" w:space="0" w:color="auto"/>
            <w:right w:val="none" w:sz="0" w:space="0" w:color="auto"/>
          </w:divBdr>
        </w:div>
        <w:div w:id="680815232">
          <w:marLeft w:val="480"/>
          <w:marRight w:val="0"/>
          <w:marTop w:val="0"/>
          <w:marBottom w:val="0"/>
          <w:divBdr>
            <w:top w:val="none" w:sz="0" w:space="0" w:color="auto"/>
            <w:left w:val="none" w:sz="0" w:space="0" w:color="auto"/>
            <w:bottom w:val="none" w:sz="0" w:space="0" w:color="auto"/>
            <w:right w:val="none" w:sz="0" w:space="0" w:color="auto"/>
          </w:divBdr>
        </w:div>
        <w:div w:id="1777865571">
          <w:marLeft w:val="480"/>
          <w:marRight w:val="0"/>
          <w:marTop w:val="0"/>
          <w:marBottom w:val="0"/>
          <w:divBdr>
            <w:top w:val="none" w:sz="0" w:space="0" w:color="auto"/>
            <w:left w:val="none" w:sz="0" w:space="0" w:color="auto"/>
            <w:bottom w:val="none" w:sz="0" w:space="0" w:color="auto"/>
            <w:right w:val="none" w:sz="0" w:space="0" w:color="auto"/>
          </w:divBdr>
        </w:div>
        <w:div w:id="1030567537">
          <w:marLeft w:val="480"/>
          <w:marRight w:val="0"/>
          <w:marTop w:val="0"/>
          <w:marBottom w:val="0"/>
          <w:divBdr>
            <w:top w:val="none" w:sz="0" w:space="0" w:color="auto"/>
            <w:left w:val="none" w:sz="0" w:space="0" w:color="auto"/>
            <w:bottom w:val="none" w:sz="0" w:space="0" w:color="auto"/>
            <w:right w:val="none" w:sz="0" w:space="0" w:color="auto"/>
          </w:divBdr>
        </w:div>
        <w:div w:id="539317810">
          <w:marLeft w:val="480"/>
          <w:marRight w:val="0"/>
          <w:marTop w:val="0"/>
          <w:marBottom w:val="0"/>
          <w:divBdr>
            <w:top w:val="none" w:sz="0" w:space="0" w:color="auto"/>
            <w:left w:val="none" w:sz="0" w:space="0" w:color="auto"/>
            <w:bottom w:val="none" w:sz="0" w:space="0" w:color="auto"/>
            <w:right w:val="none" w:sz="0" w:space="0" w:color="auto"/>
          </w:divBdr>
        </w:div>
        <w:div w:id="1549298685">
          <w:marLeft w:val="480"/>
          <w:marRight w:val="0"/>
          <w:marTop w:val="0"/>
          <w:marBottom w:val="0"/>
          <w:divBdr>
            <w:top w:val="none" w:sz="0" w:space="0" w:color="auto"/>
            <w:left w:val="none" w:sz="0" w:space="0" w:color="auto"/>
            <w:bottom w:val="none" w:sz="0" w:space="0" w:color="auto"/>
            <w:right w:val="none" w:sz="0" w:space="0" w:color="auto"/>
          </w:divBdr>
        </w:div>
        <w:div w:id="1756124625">
          <w:marLeft w:val="480"/>
          <w:marRight w:val="0"/>
          <w:marTop w:val="0"/>
          <w:marBottom w:val="0"/>
          <w:divBdr>
            <w:top w:val="none" w:sz="0" w:space="0" w:color="auto"/>
            <w:left w:val="none" w:sz="0" w:space="0" w:color="auto"/>
            <w:bottom w:val="none" w:sz="0" w:space="0" w:color="auto"/>
            <w:right w:val="none" w:sz="0" w:space="0" w:color="auto"/>
          </w:divBdr>
        </w:div>
        <w:div w:id="1272974094">
          <w:marLeft w:val="480"/>
          <w:marRight w:val="0"/>
          <w:marTop w:val="0"/>
          <w:marBottom w:val="0"/>
          <w:divBdr>
            <w:top w:val="none" w:sz="0" w:space="0" w:color="auto"/>
            <w:left w:val="none" w:sz="0" w:space="0" w:color="auto"/>
            <w:bottom w:val="none" w:sz="0" w:space="0" w:color="auto"/>
            <w:right w:val="none" w:sz="0" w:space="0" w:color="auto"/>
          </w:divBdr>
        </w:div>
        <w:div w:id="471991882">
          <w:marLeft w:val="480"/>
          <w:marRight w:val="0"/>
          <w:marTop w:val="0"/>
          <w:marBottom w:val="0"/>
          <w:divBdr>
            <w:top w:val="none" w:sz="0" w:space="0" w:color="auto"/>
            <w:left w:val="none" w:sz="0" w:space="0" w:color="auto"/>
            <w:bottom w:val="none" w:sz="0" w:space="0" w:color="auto"/>
            <w:right w:val="none" w:sz="0" w:space="0" w:color="auto"/>
          </w:divBdr>
        </w:div>
        <w:div w:id="1367951484">
          <w:marLeft w:val="480"/>
          <w:marRight w:val="0"/>
          <w:marTop w:val="0"/>
          <w:marBottom w:val="0"/>
          <w:divBdr>
            <w:top w:val="none" w:sz="0" w:space="0" w:color="auto"/>
            <w:left w:val="none" w:sz="0" w:space="0" w:color="auto"/>
            <w:bottom w:val="none" w:sz="0" w:space="0" w:color="auto"/>
            <w:right w:val="none" w:sz="0" w:space="0" w:color="auto"/>
          </w:divBdr>
        </w:div>
        <w:div w:id="1611354046">
          <w:marLeft w:val="480"/>
          <w:marRight w:val="0"/>
          <w:marTop w:val="0"/>
          <w:marBottom w:val="0"/>
          <w:divBdr>
            <w:top w:val="none" w:sz="0" w:space="0" w:color="auto"/>
            <w:left w:val="none" w:sz="0" w:space="0" w:color="auto"/>
            <w:bottom w:val="none" w:sz="0" w:space="0" w:color="auto"/>
            <w:right w:val="none" w:sz="0" w:space="0" w:color="auto"/>
          </w:divBdr>
        </w:div>
        <w:div w:id="1007438062">
          <w:marLeft w:val="480"/>
          <w:marRight w:val="0"/>
          <w:marTop w:val="0"/>
          <w:marBottom w:val="0"/>
          <w:divBdr>
            <w:top w:val="none" w:sz="0" w:space="0" w:color="auto"/>
            <w:left w:val="none" w:sz="0" w:space="0" w:color="auto"/>
            <w:bottom w:val="none" w:sz="0" w:space="0" w:color="auto"/>
            <w:right w:val="none" w:sz="0" w:space="0" w:color="auto"/>
          </w:divBdr>
        </w:div>
        <w:div w:id="1679233651">
          <w:marLeft w:val="480"/>
          <w:marRight w:val="0"/>
          <w:marTop w:val="0"/>
          <w:marBottom w:val="0"/>
          <w:divBdr>
            <w:top w:val="none" w:sz="0" w:space="0" w:color="auto"/>
            <w:left w:val="none" w:sz="0" w:space="0" w:color="auto"/>
            <w:bottom w:val="none" w:sz="0" w:space="0" w:color="auto"/>
            <w:right w:val="none" w:sz="0" w:space="0" w:color="auto"/>
          </w:divBdr>
        </w:div>
        <w:div w:id="1548568695">
          <w:marLeft w:val="480"/>
          <w:marRight w:val="0"/>
          <w:marTop w:val="0"/>
          <w:marBottom w:val="0"/>
          <w:divBdr>
            <w:top w:val="none" w:sz="0" w:space="0" w:color="auto"/>
            <w:left w:val="none" w:sz="0" w:space="0" w:color="auto"/>
            <w:bottom w:val="none" w:sz="0" w:space="0" w:color="auto"/>
            <w:right w:val="none" w:sz="0" w:space="0" w:color="auto"/>
          </w:divBdr>
        </w:div>
        <w:div w:id="196354538">
          <w:marLeft w:val="480"/>
          <w:marRight w:val="0"/>
          <w:marTop w:val="0"/>
          <w:marBottom w:val="0"/>
          <w:divBdr>
            <w:top w:val="none" w:sz="0" w:space="0" w:color="auto"/>
            <w:left w:val="none" w:sz="0" w:space="0" w:color="auto"/>
            <w:bottom w:val="none" w:sz="0" w:space="0" w:color="auto"/>
            <w:right w:val="none" w:sz="0" w:space="0" w:color="auto"/>
          </w:divBdr>
        </w:div>
        <w:div w:id="393893133">
          <w:marLeft w:val="480"/>
          <w:marRight w:val="0"/>
          <w:marTop w:val="0"/>
          <w:marBottom w:val="0"/>
          <w:divBdr>
            <w:top w:val="none" w:sz="0" w:space="0" w:color="auto"/>
            <w:left w:val="none" w:sz="0" w:space="0" w:color="auto"/>
            <w:bottom w:val="none" w:sz="0" w:space="0" w:color="auto"/>
            <w:right w:val="none" w:sz="0" w:space="0" w:color="auto"/>
          </w:divBdr>
        </w:div>
        <w:div w:id="1808472647">
          <w:marLeft w:val="480"/>
          <w:marRight w:val="0"/>
          <w:marTop w:val="0"/>
          <w:marBottom w:val="0"/>
          <w:divBdr>
            <w:top w:val="none" w:sz="0" w:space="0" w:color="auto"/>
            <w:left w:val="none" w:sz="0" w:space="0" w:color="auto"/>
            <w:bottom w:val="none" w:sz="0" w:space="0" w:color="auto"/>
            <w:right w:val="none" w:sz="0" w:space="0" w:color="auto"/>
          </w:divBdr>
        </w:div>
        <w:div w:id="537015008">
          <w:marLeft w:val="480"/>
          <w:marRight w:val="0"/>
          <w:marTop w:val="0"/>
          <w:marBottom w:val="0"/>
          <w:divBdr>
            <w:top w:val="none" w:sz="0" w:space="0" w:color="auto"/>
            <w:left w:val="none" w:sz="0" w:space="0" w:color="auto"/>
            <w:bottom w:val="none" w:sz="0" w:space="0" w:color="auto"/>
            <w:right w:val="none" w:sz="0" w:space="0" w:color="auto"/>
          </w:divBdr>
        </w:div>
        <w:div w:id="1265723590">
          <w:marLeft w:val="480"/>
          <w:marRight w:val="0"/>
          <w:marTop w:val="0"/>
          <w:marBottom w:val="0"/>
          <w:divBdr>
            <w:top w:val="none" w:sz="0" w:space="0" w:color="auto"/>
            <w:left w:val="none" w:sz="0" w:space="0" w:color="auto"/>
            <w:bottom w:val="none" w:sz="0" w:space="0" w:color="auto"/>
            <w:right w:val="none" w:sz="0" w:space="0" w:color="auto"/>
          </w:divBdr>
        </w:div>
        <w:div w:id="532350243">
          <w:marLeft w:val="480"/>
          <w:marRight w:val="0"/>
          <w:marTop w:val="0"/>
          <w:marBottom w:val="0"/>
          <w:divBdr>
            <w:top w:val="none" w:sz="0" w:space="0" w:color="auto"/>
            <w:left w:val="none" w:sz="0" w:space="0" w:color="auto"/>
            <w:bottom w:val="none" w:sz="0" w:space="0" w:color="auto"/>
            <w:right w:val="none" w:sz="0" w:space="0" w:color="auto"/>
          </w:divBdr>
        </w:div>
        <w:div w:id="430054590">
          <w:marLeft w:val="480"/>
          <w:marRight w:val="0"/>
          <w:marTop w:val="0"/>
          <w:marBottom w:val="0"/>
          <w:divBdr>
            <w:top w:val="none" w:sz="0" w:space="0" w:color="auto"/>
            <w:left w:val="none" w:sz="0" w:space="0" w:color="auto"/>
            <w:bottom w:val="none" w:sz="0" w:space="0" w:color="auto"/>
            <w:right w:val="none" w:sz="0" w:space="0" w:color="auto"/>
          </w:divBdr>
        </w:div>
        <w:div w:id="673340402">
          <w:marLeft w:val="480"/>
          <w:marRight w:val="0"/>
          <w:marTop w:val="0"/>
          <w:marBottom w:val="0"/>
          <w:divBdr>
            <w:top w:val="none" w:sz="0" w:space="0" w:color="auto"/>
            <w:left w:val="none" w:sz="0" w:space="0" w:color="auto"/>
            <w:bottom w:val="none" w:sz="0" w:space="0" w:color="auto"/>
            <w:right w:val="none" w:sz="0" w:space="0" w:color="auto"/>
          </w:divBdr>
        </w:div>
        <w:div w:id="1699429761">
          <w:marLeft w:val="480"/>
          <w:marRight w:val="0"/>
          <w:marTop w:val="0"/>
          <w:marBottom w:val="0"/>
          <w:divBdr>
            <w:top w:val="none" w:sz="0" w:space="0" w:color="auto"/>
            <w:left w:val="none" w:sz="0" w:space="0" w:color="auto"/>
            <w:bottom w:val="none" w:sz="0" w:space="0" w:color="auto"/>
            <w:right w:val="none" w:sz="0" w:space="0" w:color="auto"/>
          </w:divBdr>
        </w:div>
        <w:div w:id="240140987">
          <w:marLeft w:val="480"/>
          <w:marRight w:val="0"/>
          <w:marTop w:val="0"/>
          <w:marBottom w:val="0"/>
          <w:divBdr>
            <w:top w:val="none" w:sz="0" w:space="0" w:color="auto"/>
            <w:left w:val="none" w:sz="0" w:space="0" w:color="auto"/>
            <w:bottom w:val="none" w:sz="0" w:space="0" w:color="auto"/>
            <w:right w:val="none" w:sz="0" w:space="0" w:color="auto"/>
          </w:divBdr>
        </w:div>
        <w:div w:id="154496377">
          <w:marLeft w:val="480"/>
          <w:marRight w:val="0"/>
          <w:marTop w:val="0"/>
          <w:marBottom w:val="0"/>
          <w:divBdr>
            <w:top w:val="none" w:sz="0" w:space="0" w:color="auto"/>
            <w:left w:val="none" w:sz="0" w:space="0" w:color="auto"/>
            <w:bottom w:val="none" w:sz="0" w:space="0" w:color="auto"/>
            <w:right w:val="none" w:sz="0" w:space="0" w:color="auto"/>
          </w:divBdr>
        </w:div>
        <w:div w:id="1829204597">
          <w:marLeft w:val="480"/>
          <w:marRight w:val="0"/>
          <w:marTop w:val="0"/>
          <w:marBottom w:val="0"/>
          <w:divBdr>
            <w:top w:val="none" w:sz="0" w:space="0" w:color="auto"/>
            <w:left w:val="none" w:sz="0" w:space="0" w:color="auto"/>
            <w:bottom w:val="none" w:sz="0" w:space="0" w:color="auto"/>
            <w:right w:val="none" w:sz="0" w:space="0" w:color="auto"/>
          </w:divBdr>
        </w:div>
        <w:div w:id="278491498">
          <w:marLeft w:val="480"/>
          <w:marRight w:val="0"/>
          <w:marTop w:val="0"/>
          <w:marBottom w:val="0"/>
          <w:divBdr>
            <w:top w:val="none" w:sz="0" w:space="0" w:color="auto"/>
            <w:left w:val="none" w:sz="0" w:space="0" w:color="auto"/>
            <w:bottom w:val="none" w:sz="0" w:space="0" w:color="auto"/>
            <w:right w:val="none" w:sz="0" w:space="0" w:color="auto"/>
          </w:divBdr>
        </w:div>
        <w:div w:id="143590334">
          <w:marLeft w:val="480"/>
          <w:marRight w:val="0"/>
          <w:marTop w:val="0"/>
          <w:marBottom w:val="0"/>
          <w:divBdr>
            <w:top w:val="none" w:sz="0" w:space="0" w:color="auto"/>
            <w:left w:val="none" w:sz="0" w:space="0" w:color="auto"/>
            <w:bottom w:val="none" w:sz="0" w:space="0" w:color="auto"/>
            <w:right w:val="none" w:sz="0" w:space="0" w:color="auto"/>
          </w:divBdr>
        </w:div>
        <w:div w:id="468328510">
          <w:marLeft w:val="480"/>
          <w:marRight w:val="0"/>
          <w:marTop w:val="0"/>
          <w:marBottom w:val="0"/>
          <w:divBdr>
            <w:top w:val="none" w:sz="0" w:space="0" w:color="auto"/>
            <w:left w:val="none" w:sz="0" w:space="0" w:color="auto"/>
            <w:bottom w:val="none" w:sz="0" w:space="0" w:color="auto"/>
            <w:right w:val="none" w:sz="0" w:space="0" w:color="auto"/>
          </w:divBdr>
        </w:div>
        <w:div w:id="191842763">
          <w:marLeft w:val="480"/>
          <w:marRight w:val="0"/>
          <w:marTop w:val="0"/>
          <w:marBottom w:val="0"/>
          <w:divBdr>
            <w:top w:val="none" w:sz="0" w:space="0" w:color="auto"/>
            <w:left w:val="none" w:sz="0" w:space="0" w:color="auto"/>
            <w:bottom w:val="none" w:sz="0" w:space="0" w:color="auto"/>
            <w:right w:val="none" w:sz="0" w:space="0" w:color="auto"/>
          </w:divBdr>
        </w:div>
        <w:div w:id="449666617">
          <w:marLeft w:val="480"/>
          <w:marRight w:val="0"/>
          <w:marTop w:val="0"/>
          <w:marBottom w:val="0"/>
          <w:divBdr>
            <w:top w:val="none" w:sz="0" w:space="0" w:color="auto"/>
            <w:left w:val="none" w:sz="0" w:space="0" w:color="auto"/>
            <w:bottom w:val="none" w:sz="0" w:space="0" w:color="auto"/>
            <w:right w:val="none" w:sz="0" w:space="0" w:color="auto"/>
          </w:divBdr>
        </w:div>
        <w:div w:id="1321543401">
          <w:marLeft w:val="480"/>
          <w:marRight w:val="0"/>
          <w:marTop w:val="0"/>
          <w:marBottom w:val="0"/>
          <w:divBdr>
            <w:top w:val="none" w:sz="0" w:space="0" w:color="auto"/>
            <w:left w:val="none" w:sz="0" w:space="0" w:color="auto"/>
            <w:bottom w:val="none" w:sz="0" w:space="0" w:color="auto"/>
            <w:right w:val="none" w:sz="0" w:space="0" w:color="auto"/>
          </w:divBdr>
        </w:div>
        <w:div w:id="1129202628">
          <w:marLeft w:val="480"/>
          <w:marRight w:val="0"/>
          <w:marTop w:val="0"/>
          <w:marBottom w:val="0"/>
          <w:divBdr>
            <w:top w:val="none" w:sz="0" w:space="0" w:color="auto"/>
            <w:left w:val="none" w:sz="0" w:space="0" w:color="auto"/>
            <w:bottom w:val="none" w:sz="0" w:space="0" w:color="auto"/>
            <w:right w:val="none" w:sz="0" w:space="0" w:color="auto"/>
          </w:divBdr>
        </w:div>
        <w:div w:id="1371220294">
          <w:marLeft w:val="480"/>
          <w:marRight w:val="0"/>
          <w:marTop w:val="0"/>
          <w:marBottom w:val="0"/>
          <w:divBdr>
            <w:top w:val="none" w:sz="0" w:space="0" w:color="auto"/>
            <w:left w:val="none" w:sz="0" w:space="0" w:color="auto"/>
            <w:bottom w:val="none" w:sz="0" w:space="0" w:color="auto"/>
            <w:right w:val="none" w:sz="0" w:space="0" w:color="auto"/>
          </w:divBdr>
        </w:div>
        <w:div w:id="79110472">
          <w:marLeft w:val="480"/>
          <w:marRight w:val="0"/>
          <w:marTop w:val="0"/>
          <w:marBottom w:val="0"/>
          <w:divBdr>
            <w:top w:val="none" w:sz="0" w:space="0" w:color="auto"/>
            <w:left w:val="none" w:sz="0" w:space="0" w:color="auto"/>
            <w:bottom w:val="none" w:sz="0" w:space="0" w:color="auto"/>
            <w:right w:val="none" w:sz="0" w:space="0" w:color="auto"/>
          </w:divBdr>
        </w:div>
        <w:div w:id="1323385898">
          <w:marLeft w:val="480"/>
          <w:marRight w:val="0"/>
          <w:marTop w:val="0"/>
          <w:marBottom w:val="0"/>
          <w:divBdr>
            <w:top w:val="none" w:sz="0" w:space="0" w:color="auto"/>
            <w:left w:val="none" w:sz="0" w:space="0" w:color="auto"/>
            <w:bottom w:val="none" w:sz="0" w:space="0" w:color="auto"/>
            <w:right w:val="none" w:sz="0" w:space="0" w:color="auto"/>
          </w:divBdr>
        </w:div>
        <w:div w:id="750932013">
          <w:marLeft w:val="480"/>
          <w:marRight w:val="0"/>
          <w:marTop w:val="0"/>
          <w:marBottom w:val="0"/>
          <w:divBdr>
            <w:top w:val="none" w:sz="0" w:space="0" w:color="auto"/>
            <w:left w:val="none" w:sz="0" w:space="0" w:color="auto"/>
            <w:bottom w:val="none" w:sz="0" w:space="0" w:color="auto"/>
            <w:right w:val="none" w:sz="0" w:space="0" w:color="auto"/>
          </w:divBdr>
        </w:div>
        <w:div w:id="21826853">
          <w:marLeft w:val="480"/>
          <w:marRight w:val="0"/>
          <w:marTop w:val="0"/>
          <w:marBottom w:val="0"/>
          <w:divBdr>
            <w:top w:val="none" w:sz="0" w:space="0" w:color="auto"/>
            <w:left w:val="none" w:sz="0" w:space="0" w:color="auto"/>
            <w:bottom w:val="none" w:sz="0" w:space="0" w:color="auto"/>
            <w:right w:val="none" w:sz="0" w:space="0" w:color="auto"/>
          </w:divBdr>
        </w:div>
        <w:div w:id="1037195244">
          <w:marLeft w:val="480"/>
          <w:marRight w:val="0"/>
          <w:marTop w:val="0"/>
          <w:marBottom w:val="0"/>
          <w:divBdr>
            <w:top w:val="none" w:sz="0" w:space="0" w:color="auto"/>
            <w:left w:val="none" w:sz="0" w:space="0" w:color="auto"/>
            <w:bottom w:val="none" w:sz="0" w:space="0" w:color="auto"/>
            <w:right w:val="none" w:sz="0" w:space="0" w:color="auto"/>
          </w:divBdr>
        </w:div>
        <w:div w:id="731852397">
          <w:marLeft w:val="480"/>
          <w:marRight w:val="0"/>
          <w:marTop w:val="0"/>
          <w:marBottom w:val="0"/>
          <w:divBdr>
            <w:top w:val="none" w:sz="0" w:space="0" w:color="auto"/>
            <w:left w:val="none" w:sz="0" w:space="0" w:color="auto"/>
            <w:bottom w:val="none" w:sz="0" w:space="0" w:color="auto"/>
            <w:right w:val="none" w:sz="0" w:space="0" w:color="auto"/>
          </w:divBdr>
        </w:div>
        <w:div w:id="324822078">
          <w:marLeft w:val="480"/>
          <w:marRight w:val="0"/>
          <w:marTop w:val="0"/>
          <w:marBottom w:val="0"/>
          <w:divBdr>
            <w:top w:val="none" w:sz="0" w:space="0" w:color="auto"/>
            <w:left w:val="none" w:sz="0" w:space="0" w:color="auto"/>
            <w:bottom w:val="none" w:sz="0" w:space="0" w:color="auto"/>
            <w:right w:val="none" w:sz="0" w:space="0" w:color="auto"/>
          </w:divBdr>
        </w:div>
        <w:div w:id="1344478226">
          <w:marLeft w:val="480"/>
          <w:marRight w:val="0"/>
          <w:marTop w:val="0"/>
          <w:marBottom w:val="0"/>
          <w:divBdr>
            <w:top w:val="none" w:sz="0" w:space="0" w:color="auto"/>
            <w:left w:val="none" w:sz="0" w:space="0" w:color="auto"/>
            <w:bottom w:val="none" w:sz="0" w:space="0" w:color="auto"/>
            <w:right w:val="none" w:sz="0" w:space="0" w:color="auto"/>
          </w:divBdr>
        </w:div>
        <w:div w:id="1959872762">
          <w:marLeft w:val="480"/>
          <w:marRight w:val="0"/>
          <w:marTop w:val="0"/>
          <w:marBottom w:val="0"/>
          <w:divBdr>
            <w:top w:val="none" w:sz="0" w:space="0" w:color="auto"/>
            <w:left w:val="none" w:sz="0" w:space="0" w:color="auto"/>
            <w:bottom w:val="none" w:sz="0" w:space="0" w:color="auto"/>
            <w:right w:val="none" w:sz="0" w:space="0" w:color="auto"/>
          </w:divBdr>
        </w:div>
        <w:div w:id="896666641">
          <w:marLeft w:val="480"/>
          <w:marRight w:val="0"/>
          <w:marTop w:val="0"/>
          <w:marBottom w:val="0"/>
          <w:divBdr>
            <w:top w:val="none" w:sz="0" w:space="0" w:color="auto"/>
            <w:left w:val="none" w:sz="0" w:space="0" w:color="auto"/>
            <w:bottom w:val="none" w:sz="0" w:space="0" w:color="auto"/>
            <w:right w:val="none" w:sz="0" w:space="0" w:color="auto"/>
          </w:divBdr>
        </w:div>
        <w:div w:id="1698844422">
          <w:marLeft w:val="480"/>
          <w:marRight w:val="0"/>
          <w:marTop w:val="0"/>
          <w:marBottom w:val="0"/>
          <w:divBdr>
            <w:top w:val="none" w:sz="0" w:space="0" w:color="auto"/>
            <w:left w:val="none" w:sz="0" w:space="0" w:color="auto"/>
            <w:bottom w:val="none" w:sz="0" w:space="0" w:color="auto"/>
            <w:right w:val="none" w:sz="0" w:space="0" w:color="auto"/>
          </w:divBdr>
        </w:div>
        <w:div w:id="911239863">
          <w:marLeft w:val="480"/>
          <w:marRight w:val="0"/>
          <w:marTop w:val="0"/>
          <w:marBottom w:val="0"/>
          <w:divBdr>
            <w:top w:val="none" w:sz="0" w:space="0" w:color="auto"/>
            <w:left w:val="none" w:sz="0" w:space="0" w:color="auto"/>
            <w:bottom w:val="none" w:sz="0" w:space="0" w:color="auto"/>
            <w:right w:val="none" w:sz="0" w:space="0" w:color="auto"/>
          </w:divBdr>
        </w:div>
        <w:div w:id="186141763">
          <w:marLeft w:val="480"/>
          <w:marRight w:val="0"/>
          <w:marTop w:val="0"/>
          <w:marBottom w:val="0"/>
          <w:divBdr>
            <w:top w:val="none" w:sz="0" w:space="0" w:color="auto"/>
            <w:left w:val="none" w:sz="0" w:space="0" w:color="auto"/>
            <w:bottom w:val="none" w:sz="0" w:space="0" w:color="auto"/>
            <w:right w:val="none" w:sz="0" w:space="0" w:color="auto"/>
          </w:divBdr>
        </w:div>
        <w:div w:id="1462454958">
          <w:marLeft w:val="480"/>
          <w:marRight w:val="0"/>
          <w:marTop w:val="0"/>
          <w:marBottom w:val="0"/>
          <w:divBdr>
            <w:top w:val="none" w:sz="0" w:space="0" w:color="auto"/>
            <w:left w:val="none" w:sz="0" w:space="0" w:color="auto"/>
            <w:bottom w:val="none" w:sz="0" w:space="0" w:color="auto"/>
            <w:right w:val="none" w:sz="0" w:space="0" w:color="auto"/>
          </w:divBdr>
        </w:div>
        <w:div w:id="185290131">
          <w:marLeft w:val="480"/>
          <w:marRight w:val="0"/>
          <w:marTop w:val="0"/>
          <w:marBottom w:val="0"/>
          <w:divBdr>
            <w:top w:val="none" w:sz="0" w:space="0" w:color="auto"/>
            <w:left w:val="none" w:sz="0" w:space="0" w:color="auto"/>
            <w:bottom w:val="none" w:sz="0" w:space="0" w:color="auto"/>
            <w:right w:val="none" w:sz="0" w:space="0" w:color="auto"/>
          </w:divBdr>
        </w:div>
        <w:div w:id="418134427">
          <w:marLeft w:val="480"/>
          <w:marRight w:val="0"/>
          <w:marTop w:val="0"/>
          <w:marBottom w:val="0"/>
          <w:divBdr>
            <w:top w:val="none" w:sz="0" w:space="0" w:color="auto"/>
            <w:left w:val="none" w:sz="0" w:space="0" w:color="auto"/>
            <w:bottom w:val="none" w:sz="0" w:space="0" w:color="auto"/>
            <w:right w:val="none" w:sz="0" w:space="0" w:color="auto"/>
          </w:divBdr>
        </w:div>
        <w:div w:id="438261748">
          <w:marLeft w:val="480"/>
          <w:marRight w:val="0"/>
          <w:marTop w:val="0"/>
          <w:marBottom w:val="0"/>
          <w:divBdr>
            <w:top w:val="none" w:sz="0" w:space="0" w:color="auto"/>
            <w:left w:val="none" w:sz="0" w:space="0" w:color="auto"/>
            <w:bottom w:val="none" w:sz="0" w:space="0" w:color="auto"/>
            <w:right w:val="none" w:sz="0" w:space="0" w:color="auto"/>
          </w:divBdr>
        </w:div>
        <w:div w:id="1204172870">
          <w:marLeft w:val="480"/>
          <w:marRight w:val="0"/>
          <w:marTop w:val="0"/>
          <w:marBottom w:val="0"/>
          <w:divBdr>
            <w:top w:val="none" w:sz="0" w:space="0" w:color="auto"/>
            <w:left w:val="none" w:sz="0" w:space="0" w:color="auto"/>
            <w:bottom w:val="none" w:sz="0" w:space="0" w:color="auto"/>
            <w:right w:val="none" w:sz="0" w:space="0" w:color="auto"/>
          </w:divBdr>
        </w:div>
        <w:div w:id="1912349870">
          <w:marLeft w:val="480"/>
          <w:marRight w:val="0"/>
          <w:marTop w:val="0"/>
          <w:marBottom w:val="0"/>
          <w:divBdr>
            <w:top w:val="none" w:sz="0" w:space="0" w:color="auto"/>
            <w:left w:val="none" w:sz="0" w:space="0" w:color="auto"/>
            <w:bottom w:val="none" w:sz="0" w:space="0" w:color="auto"/>
            <w:right w:val="none" w:sz="0" w:space="0" w:color="auto"/>
          </w:divBdr>
        </w:div>
        <w:div w:id="813376188">
          <w:marLeft w:val="480"/>
          <w:marRight w:val="0"/>
          <w:marTop w:val="0"/>
          <w:marBottom w:val="0"/>
          <w:divBdr>
            <w:top w:val="none" w:sz="0" w:space="0" w:color="auto"/>
            <w:left w:val="none" w:sz="0" w:space="0" w:color="auto"/>
            <w:bottom w:val="none" w:sz="0" w:space="0" w:color="auto"/>
            <w:right w:val="none" w:sz="0" w:space="0" w:color="auto"/>
          </w:divBdr>
        </w:div>
        <w:div w:id="558785271">
          <w:marLeft w:val="480"/>
          <w:marRight w:val="0"/>
          <w:marTop w:val="0"/>
          <w:marBottom w:val="0"/>
          <w:divBdr>
            <w:top w:val="none" w:sz="0" w:space="0" w:color="auto"/>
            <w:left w:val="none" w:sz="0" w:space="0" w:color="auto"/>
            <w:bottom w:val="none" w:sz="0" w:space="0" w:color="auto"/>
            <w:right w:val="none" w:sz="0" w:space="0" w:color="auto"/>
          </w:divBdr>
        </w:div>
        <w:div w:id="1372874621">
          <w:marLeft w:val="480"/>
          <w:marRight w:val="0"/>
          <w:marTop w:val="0"/>
          <w:marBottom w:val="0"/>
          <w:divBdr>
            <w:top w:val="none" w:sz="0" w:space="0" w:color="auto"/>
            <w:left w:val="none" w:sz="0" w:space="0" w:color="auto"/>
            <w:bottom w:val="none" w:sz="0" w:space="0" w:color="auto"/>
            <w:right w:val="none" w:sz="0" w:space="0" w:color="auto"/>
          </w:divBdr>
        </w:div>
        <w:div w:id="1318415391">
          <w:marLeft w:val="480"/>
          <w:marRight w:val="0"/>
          <w:marTop w:val="0"/>
          <w:marBottom w:val="0"/>
          <w:divBdr>
            <w:top w:val="none" w:sz="0" w:space="0" w:color="auto"/>
            <w:left w:val="none" w:sz="0" w:space="0" w:color="auto"/>
            <w:bottom w:val="none" w:sz="0" w:space="0" w:color="auto"/>
            <w:right w:val="none" w:sz="0" w:space="0" w:color="auto"/>
          </w:divBdr>
        </w:div>
      </w:divsChild>
    </w:div>
    <w:div w:id="2084449606">
      <w:bodyDiv w:val="1"/>
      <w:marLeft w:val="0"/>
      <w:marRight w:val="0"/>
      <w:marTop w:val="0"/>
      <w:marBottom w:val="0"/>
      <w:divBdr>
        <w:top w:val="none" w:sz="0" w:space="0" w:color="auto"/>
        <w:left w:val="none" w:sz="0" w:space="0" w:color="auto"/>
        <w:bottom w:val="none" w:sz="0" w:space="0" w:color="auto"/>
        <w:right w:val="none" w:sz="0" w:space="0" w:color="auto"/>
      </w:divBdr>
    </w:div>
    <w:div w:id="2089620317">
      <w:bodyDiv w:val="1"/>
      <w:marLeft w:val="0"/>
      <w:marRight w:val="0"/>
      <w:marTop w:val="0"/>
      <w:marBottom w:val="0"/>
      <w:divBdr>
        <w:top w:val="none" w:sz="0" w:space="0" w:color="auto"/>
        <w:left w:val="none" w:sz="0" w:space="0" w:color="auto"/>
        <w:bottom w:val="none" w:sz="0" w:space="0" w:color="auto"/>
        <w:right w:val="none" w:sz="0" w:space="0" w:color="auto"/>
      </w:divBdr>
    </w:div>
    <w:div w:id="2092264985">
      <w:bodyDiv w:val="1"/>
      <w:marLeft w:val="0"/>
      <w:marRight w:val="0"/>
      <w:marTop w:val="0"/>
      <w:marBottom w:val="0"/>
      <w:divBdr>
        <w:top w:val="none" w:sz="0" w:space="0" w:color="auto"/>
        <w:left w:val="none" w:sz="0" w:space="0" w:color="auto"/>
        <w:bottom w:val="none" w:sz="0" w:space="0" w:color="auto"/>
        <w:right w:val="none" w:sz="0" w:space="0" w:color="auto"/>
      </w:divBdr>
    </w:div>
    <w:div w:id="2092892243">
      <w:bodyDiv w:val="1"/>
      <w:marLeft w:val="0"/>
      <w:marRight w:val="0"/>
      <w:marTop w:val="0"/>
      <w:marBottom w:val="0"/>
      <w:divBdr>
        <w:top w:val="none" w:sz="0" w:space="0" w:color="auto"/>
        <w:left w:val="none" w:sz="0" w:space="0" w:color="auto"/>
        <w:bottom w:val="none" w:sz="0" w:space="0" w:color="auto"/>
        <w:right w:val="none" w:sz="0" w:space="0" w:color="auto"/>
      </w:divBdr>
    </w:div>
    <w:div w:id="2094545358">
      <w:bodyDiv w:val="1"/>
      <w:marLeft w:val="0"/>
      <w:marRight w:val="0"/>
      <w:marTop w:val="0"/>
      <w:marBottom w:val="0"/>
      <w:divBdr>
        <w:top w:val="none" w:sz="0" w:space="0" w:color="auto"/>
        <w:left w:val="none" w:sz="0" w:space="0" w:color="auto"/>
        <w:bottom w:val="none" w:sz="0" w:space="0" w:color="auto"/>
        <w:right w:val="none" w:sz="0" w:space="0" w:color="auto"/>
      </w:divBdr>
    </w:div>
    <w:div w:id="2096632469">
      <w:bodyDiv w:val="1"/>
      <w:marLeft w:val="0"/>
      <w:marRight w:val="0"/>
      <w:marTop w:val="0"/>
      <w:marBottom w:val="0"/>
      <w:divBdr>
        <w:top w:val="none" w:sz="0" w:space="0" w:color="auto"/>
        <w:left w:val="none" w:sz="0" w:space="0" w:color="auto"/>
        <w:bottom w:val="none" w:sz="0" w:space="0" w:color="auto"/>
        <w:right w:val="none" w:sz="0" w:space="0" w:color="auto"/>
      </w:divBdr>
    </w:div>
    <w:div w:id="2099937162">
      <w:marLeft w:val="0"/>
      <w:marRight w:val="0"/>
      <w:marTop w:val="0"/>
      <w:marBottom w:val="0"/>
      <w:divBdr>
        <w:top w:val="none" w:sz="0" w:space="0" w:color="auto"/>
        <w:left w:val="none" w:sz="0" w:space="0" w:color="auto"/>
        <w:bottom w:val="none" w:sz="0" w:space="0" w:color="auto"/>
        <w:right w:val="none" w:sz="0" w:space="0" w:color="auto"/>
      </w:divBdr>
    </w:div>
    <w:div w:id="2101484961">
      <w:bodyDiv w:val="1"/>
      <w:marLeft w:val="0"/>
      <w:marRight w:val="0"/>
      <w:marTop w:val="0"/>
      <w:marBottom w:val="0"/>
      <w:divBdr>
        <w:top w:val="none" w:sz="0" w:space="0" w:color="auto"/>
        <w:left w:val="none" w:sz="0" w:space="0" w:color="auto"/>
        <w:bottom w:val="none" w:sz="0" w:space="0" w:color="auto"/>
        <w:right w:val="none" w:sz="0" w:space="0" w:color="auto"/>
      </w:divBdr>
    </w:div>
    <w:div w:id="2102483734">
      <w:bodyDiv w:val="1"/>
      <w:marLeft w:val="0"/>
      <w:marRight w:val="0"/>
      <w:marTop w:val="0"/>
      <w:marBottom w:val="0"/>
      <w:divBdr>
        <w:top w:val="none" w:sz="0" w:space="0" w:color="auto"/>
        <w:left w:val="none" w:sz="0" w:space="0" w:color="auto"/>
        <w:bottom w:val="none" w:sz="0" w:space="0" w:color="auto"/>
        <w:right w:val="none" w:sz="0" w:space="0" w:color="auto"/>
      </w:divBdr>
      <w:divsChild>
        <w:div w:id="1790970898">
          <w:marLeft w:val="480"/>
          <w:marRight w:val="0"/>
          <w:marTop w:val="0"/>
          <w:marBottom w:val="0"/>
          <w:divBdr>
            <w:top w:val="none" w:sz="0" w:space="0" w:color="auto"/>
            <w:left w:val="none" w:sz="0" w:space="0" w:color="auto"/>
            <w:bottom w:val="none" w:sz="0" w:space="0" w:color="auto"/>
            <w:right w:val="none" w:sz="0" w:space="0" w:color="auto"/>
          </w:divBdr>
        </w:div>
        <w:div w:id="611088722">
          <w:marLeft w:val="480"/>
          <w:marRight w:val="0"/>
          <w:marTop w:val="0"/>
          <w:marBottom w:val="0"/>
          <w:divBdr>
            <w:top w:val="none" w:sz="0" w:space="0" w:color="auto"/>
            <w:left w:val="none" w:sz="0" w:space="0" w:color="auto"/>
            <w:bottom w:val="none" w:sz="0" w:space="0" w:color="auto"/>
            <w:right w:val="none" w:sz="0" w:space="0" w:color="auto"/>
          </w:divBdr>
        </w:div>
        <w:div w:id="1837568056">
          <w:marLeft w:val="480"/>
          <w:marRight w:val="0"/>
          <w:marTop w:val="0"/>
          <w:marBottom w:val="0"/>
          <w:divBdr>
            <w:top w:val="none" w:sz="0" w:space="0" w:color="auto"/>
            <w:left w:val="none" w:sz="0" w:space="0" w:color="auto"/>
            <w:bottom w:val="none" w:sz="0" w:space="0" w:color="auto"/>
            <w:right w:val="none" w:sz="0" w:space="0" w:color="auto"/>
          </w:divBdr>
        </w:div>
        <w:div w:id="998113696">
          <w:marLeft w:val="480"/>
          <w:marRight w:val="0"/>
          <w:marTop w:val="0"/>
          <w:marBottom w:val="0"/>
          <w:divBdr>
            <w:top w:val="none" w:sz="0" w:space="0" w:color="auto"/>
            <w:left w:val="none" w:sz="0" w:space="0" w:color="auto"/>
            <w:bottom w:val="none" w:sz="0" w:space="0" w:color="auto"/>
            <w:right w:val="none" w:sz="0" w:space="0" w:color="auto"/>
          </w:divBdr>
        </w:div>
        <w:div w:id="1644041682">
          <w:marLeft w:val="480"/>
          <w:marRight w:val="0"/>
          <w:marTop w:val="0"/>
          <w:marBottom w:val="0"/>
          <w:divBdr>
            <w:top w:val="none" w:sz="0" w:space="0" w:color="auto"/>
            <w:left w:val="none" w:sz="0" w:space="0" w:color="auto"/>
            <w:bottom w:val="none" w:sz="0" w:space="0" w:color="auto"/>
            <w:right w:val="none" w:sz="0" w:space="0" w:color="auto"/>
          </w:divBdr>
        </w:div>
        <w:div w:id="951788998">
          <w:marLeft w:val="480"/>
          <w:marRight w:val="0"/>
          <w:marTop w:val="0"/>
          <w:marBottom w:val="0"/>
          <w:divBdr>
            <w:top w:val="none" w:sz="0" w:space="0" w:color="auto"/>
            <w:left w:val="none" w:sz="0" w:space="0" w:color="auto"/>
            <w:bottom w:val="none" w:sz="0" w:space="0" w:color="auto"/>
            <w:right w:val="none" w:sz="0" w:space="0" w:color="auto"/>
          </w:divBdr>
        </w:div>
        <w:div w:id="909580981">
          <w:marLeft w:val="480"/>
          <w:marRight w:val="0"/>
          <w:marTop w:val="0"/>
          <w:marBottom w:val="0"/>
          <w:divBdr>
            <w:top w:val="none" w:sz="0" w:space="0" w:color="auto"/>
            <w:left w:val="none" w:sz="0" w:space="0" w:color="auto"/>
            <w:bottom w:val="none" w:sz="0" w:space="0" w:color="auto"/>
            <w:right w:val="none" w:sz="0" w:space="0" w:color="auto"/>
          </w:divBdr>
        </w:div>
        <w:div w:id="290092389">
          <w:marLeft w:val="480"/>
          <w:marRight w:val="0"/>
          <w:marTop w:val="0"/>
          <w:marBottom w:val="0"/>
          <w:divBdr>
            <w:top w:val="none" w:sz="0" w:space="0" w:color="auto"/>
            <w:left w:val="none" w:sz="0" w:space="0" w:color="auto"/>
            <w:bottom w:val="none" w:sz="0" w:space="0" w:color="auto"/>
            <w:right w:val="none" w:sz="0" w:space="0" w:color="auto"/>
          </w:divBdr>
        </w:div>
        <w:div w:id="1302467401">
          <w:marLeft w:val="480"/>
          <w:marRight w:val="0"/>
          <w:marTop w:val="0"/>
          <w:marBottom w:val="0"/>
          <w:divBdr>
            <w:top w:val="none" w:sz="0" w:space="0" w:color="auto"/>
            <w:left w:val="none" w:sz="0" w:space="0" w:color="auto"/>
            <w:bottom w:val="none" w:sz="0" w:space="0" w:color="auto"/>
            <w:right w:val="none" w:sz="0" w:space="0" w:color="auto"/>
          </w:divBdr>
        </w:div>
        <w:div w:id="1412198194">
          <w:marLeft w:val="480"/>
          <w:marRight w:val="0"/>
          <w:marTop w:val="0"/>
          <w:marBottom w:val="0"/>
          <w:divBdr>
            <w:top w:val="none" w:sz="0" w:space="0" w:color="auto"/>
            <w:left w:val="none" w:sz="0" w:space="0" w:color="auto"/>
            <w:bottom w:val="none" w:sz="0" w:space="0" w:color="auto"/>
            <w:right w:val="none" w:sz="0" w:space="0" w:color="auto"/>
          </w:divBdr>
        </w:div>
        <w:div w:id="1755471666">
          <w:marLeft w:val="480"/>
          <w:marRight w:val="0"/>
          <w:marTop w:val="0"/>
          <w:marBottom w:val="0"/>
          <w:divBdr>
            <w:top w:val="none" w:sz="0" w:space="0" w:color="auto"/>
            <w:left w:val="none" w:sz="0" w:space="0" w:color="auto"/>
            <w:bottom w:val="none" w:sz="0" w:space="0" w:color="auto"/>
            <w:right w:val="none" w:sz="0" w:space="0" w:color="auto"/>
          </w:divBdr>
        </w:div>
        <w:div w:id="362563856">
          <w:marLeft w:val="480"/>
          <w:marRight w:val="0"/>
          <w:marTop w:val="0"/>
          <w:marBottom w:val="0"/>
          <w:divBdr>
            <w:top w:val="none" w:sz="0" w:space="0" w:color="auto"/>
            <w:left w:val="none" w:sz="0" w:space="0" w:color="auto"/>
            <w:bottom w:val="none" w:sz="0" w:space="0" w:color="auto"/>
            <w:right w:val="none" w:sz="0" w:space="0" w:color="auto"/>
          </w:divBdr>
        </w:div>
        <w:div w:id="34700905">
          <w:marLeft w:val="480"/>
          <w:marRight w:val="0"/>
          <w:marTop w:val="0"/>
          <w:marBottom w:val="0"/>
          <w:divBdr>
            <w:top w:val="none" w:sz="0" w:space="0" w:color="auto"/>
            <w:left w:val="none" w:sz="0" w:space="0" w:color="auto"/>
            <w:bottom w:val="none" w:sz="0" w:space="0" w:color="auto"/>
            <w:right w:val="none" w:sz="0" w:space="0" w:color="auto"/>
          </w:divBdr>
        </w:div>
        <w:div w:id="710108325">
          <w:marLeft w:val="480"/>
          <w:marRight w:val="0"/>
          <w:marTop w:val="0"/>
          <w:marBottom w:val="0"/>
          <w:divBdr>
            <w:top w:val="none" w:sz="0" w:space="0" w:color="auto"/>
            <w:left w:val="none" w:sz="0" w:space="0" w:color="auto"/>
            <w:bottom w:val="none" w:sz="0" w:space="0" w:color="auto"/>
            <w:right w:val="none" w:sz="0" w:space="0" w:color="auto"/>
          </w:divBdr>
        </w:div>
        <w:div w:id="1140154558">
          <w:marLeft w:val="480"/>
          <w:marRight w:val="0"/>
          <w:marTop w:val="0"/>
          <w:marBottom w:val="0"/>
          <w:divBdr>
            <w:top w:val="none" w:sz="0" w:space="0" w:color="auto"/>
            <w:left w:val="none" w:sz="0" w:space="0" w:color="auto"/>
            <w:bottom w:val="none" w:sz="0" w:space="0" w:color="auto"/>
            <w:right w:val="none" w:sz="0" w:space="0" w:color="auto"/>
          </w:divBdr>
        </w:div>
        <w:div w:id="1906645237">
          <w:marLeft w:val="480"/>
          <w:marRight w:val="0"/>
          <w:marTop w:val="0"/>
          <w:marBottom w:val="0"/>
          <w:divBdr>
            <w:top w:val="none" w:sz="0" w:space="0" w:color="auto"/>
            <w:left w:val="none" w:sz="0" w:space="0" w:color="auto"/>
            <w:bottom w:val="none" w:sz="0" w:space="0" w:color="auto"/>
            <w:right w:val="none" w:sz="0" w:space="0" w:color="auto"/>
          </w:divBdr>
        </w:div>
        <w:div w:id="61877164">
          <w:marLeft w:val="480"/>
          <w:marRight w:val="0"/>
          <w:marTop w:val="0"/>
          <w:marBottom w:val="0"/>
          <w:divBdr>
            <w:top w:val="none" w:sz="0" w:space="0" w:color="auto"/>
            <w:left w:val="none" w:sz="0" w:space="0" w:color="auto"/>
            <w:bottom w:val="none" w:sz="0" w:space="0" w:color="auto"/>
            <w:right w:val="none" w:sz="0" w:space="0" w:color="auto"/>
          </w:divBdr>
        </w:div>
        <w:div w:id="1885944022">
          <w:marLeft w:val="480"/>
          <w:marRight w:val="0"/>
          <w:marTop w:val="0"/>
          <w:marBottom w:val="0"/>
          <w:divBdr>
            <w:top w:val="none" w:sz="0" w:space="0" w:color="auto"/>
            <w:left w:val="none" w:sz="0" w:space="0" w:color="auto"/>
            <w:bottom w:val="none" w:sz="0" w:space="0" w:color="auto"/>
            <w:right w:val="none" w:sz="0" w:space="0" w:color="auto"/>
          </w:divBdr>
        </w:div>
        <w:div w:id="2091535651">
          <w:marLeft w:val="480"/>
          <w:marRight w:val="0"/>
          <w:marTop w:val="0"/>
          <w:marBottom w:val="0"/>
          <w:divBdr>
            <w:top w:val="none" w:sz="0" w:space="0" w:color="auto"/>
            <w:left w:val="none" w:sz="0" w:space="0" w:color="auto"/>
            <w:bottom w:val="none" w:sz="0" w:space="0" w:color="auto"/>
            <w:right w:val="none" w:sz="0" w:space="0" w:color="auto"/>
          </w:divBdr>
        </w:div>
        <w:div w:id="1655447330">
          <w:marLeft w:val="480"/>
          <w:marRight w:val="0"/>
          <w:marTop w:val="0"/>
          <w:marBottom w:val="0"/>
          <w:divBdr>
            <w:top w:val="none" w:sz="0" w:space="0" w:color="auto"/>
            <w:left w:val="none" w:sz="0" w:space="0" w:color="auto"/>
            <w:bottom w:val="none" w:sz="0" w:space="0" w:color="auto"/>
            <w:right w:val="none" w:sz="0" w:space="0" w:color="auto"/>
          </w:divBdr>
        </w:div>
        <w:div w:id="1509173226">
          <w:marLeft w:val="480"/>
          <w:marRight w:val="0"/>
          <w:marTop w:val="0"/>
          <w:marBottom w:val="0"/>
          <w:divBdr>
            <w:top w:val="none" w:sz="0" w:space="0" w:color="auto"/>
            <w:left w:val="none" w:sz="0" w:space="0" w:color="auto"/>
            <w:bottom w:val="none" w:sz="0" w:space="0" w:color="auto"/>
            <w:right w:val="none" w:sz="0" w:space="0" w:color="auto"/>
          </w:divBdr>
        </w:div>
        <w:div w:id="1153058149">
          <w:marLeft w:val="480"/>
          <w:marRight w:val="0"/>
          <w:marTop w:val="0"/>
          <w:marBottom w:val="0"/>
          <w:divBdr>
            <w:top w:val="none" w:sz="0" w:space="0" w:color="auto"/>
            <w:left w:val="none" w:sz="0" w:space="0" w:color="auto"/>
            <w:bottom w:val="none" w:sz="0" w:space="0" w:color="auto"/>
            <w:right w:val="none" w:sz="0" w:space="0" w:color="auto"/>
          </w:divBdr>
        </w:div>
        <w:div w:id="1117873337">
          <w:marLeft w:val="480"/>
          <w:marRight w:val="0"/>
          <w:marTop w:val="0"/>
          <w:marBottom w:val="0"/>
          <w:divBdr>
            <w:top w:val="none" w:sz="0" w:space="0" w:color="auto"/>
            <w:left w:val="none" w:sz="0" w:space="0" w:color="auto"/>
            <w:bottom w:val="none" w:sz="0" w:space="0" w:color="auto"/>
            <w:right w:val="none" w:sz="0" w:space="0" w:color="auto"/>
          </w:divBdr>
        </w:div>
        <w:div w:id="1030298761">
          <w:marLeft w:val="480"/>
          <w:marRight w:val="0"/>
          <w:marTop w:val="0"/>
          <w:marBottom w:val="0"/>
          <w:divBdr>
            <w:top w:val="none" w:sz="0" w:space="0" w:color="auto"/>
            <w:left w:val="none" w:sz="0" w:space="0" w:color="auto"/>
            <w:bottom w:val="none" w:sz="0" w:space="0" w:color="auto"/>
            <w:right w:val="none" w:sz="0" w:space="0" w:color="auto"/>
          </w:divBdr>
        </w:div>
        <w:div w:id="1047685976">
          <w:marLeft w:val="480"/>
          <w:marRight w:val="0"/>
          <w:marTop w:val="0"/>
          <w:marBottom w:val="0"/>
          <w:divBdr>
            <w:top w:val="none" w:sz="0" w:space="0" w:color="auto"/>
            <w:left w:val="none" w:sz="0" w:space="0" w:color="auto"/>
            <w:bottom w:val="none" w:sz="0" w:space="0" w:color="auto"/>
            <w:right w:val="none" w:sz="0" w:space="0" w:color="auto"/>
          </w:divBdr>
        </w:div>
        <w:div w:id="612368772">
          <w:marLeft w:val="480"/>
          <w:marRight w:val="0"/>
          <w:marTop w:val="0"/>
          <w:marBottom w:val="0"/>
          <w:divBdr>
            <w:top w:val="none" w:sz="0" w:space="0" w:color="auto"/>
            <w:left w:val="none" w:sz="0" w:space="0" w:color="auto"/>
            <w:bottom w:val="none" w:sz="0" w:space="0" w:color="auto"/>
            <w:right w:val="none" w:sz="0" w:space="0" w:color="auto"/>
          </w:divBdr>
        </w:div>
        <w:div w:id="962080010">
          <w:marLeft w:val="480"/>
          <w:marRight w:val="0"/>
          <w:marTop w:val="0"/>
          <w:marBottom w:val="0"/>
          <w:divBdr>
            <w:top w:val="none" w:sz="0" w:space="0" w:color="auto"/>
            <w:left w:val="none" w:sz="0" w:space="0" w:color="auto"/>
            <w:bottom w:val="none" w:sz="0" w:space="0" w:color="auto"/>
            <w:right w:val="none" w:sz="0" w:space="0" w:color="auto"/>
          </w:divBdr>
        </w:div>
        <w:div w:id="1641156173">
          <w:marLeft w:val="480"/>
          <w:marRight w:val="0"/>
          <w:marTop w:val="0"/>
          <w:marBottom w:val="0"/>
          <w:divBdr>
            <w:top w:val="none" w:sz="0" w:space="0" w:color="auto"/>
            <w:left w:val="none" w:sz="0" w:space="0" w:color="auto"/>
            <w:bottom w:val="none" w:sz="0" w:space="0" w:color="auto"/>
            <w:right w:val="none" w:sz="0" w:space="0" w:color="auto"/>
          </w:divBdr>
        </w:div>
        <w:div w:id="701787222">
          <w:marLeft w:val="480"/>
          <w:marRight w:val="0"/>
          <w:marTop w:val="0"/>
          <w:marBottom w:val="0"/>
          <w:divBdr>
            <w:top w:val="none" w:sz="0" w:space="0" w:color="auto"/>
            <w:left w:val="none" w:sz="0" w:space="0" w:color="auto"/>
            <w:bottom w:val="none" w:sz="0" w:space="0" w:color="auto"/>
            <w:right w:val="none" w:sz="0" w:space="0" w:color="auto"/>
          </w:divBdr>
        </w:div>
        <w:div w:id="1092164998">
          <w:marLeft w:val="480"/>
          <w:marRight w:val="0"/>
          <w:marTop w:val="0"/>
          <w:marBottom w:val="0"/>
          <w:divBdr>
            <w:top w:val="none" w:sz="0" w:space="0" w:color="auto"/>
            <w:left w:val="none" w:sz="0" w:space="0" w:color="auto"/>
            <w:bottom w:val="none" w:sz="0" w:space="0" w:color="auto"/>
            <w:right w:val="none" w:sz="0" w:space="0" w:color="auto"/>
          </w:divBdr>
        </w:div>
        <w:div w:id="599148343">
          <w:marLeft w:val="480"/>
          <w:marRight w:val="0"/>
          <w:marTop w:val="0"/>
          <w:marBottom w:val="0"/>
          <w:divBdr>
            <w:top w:val="none" w:sz="0" w:space="0" w:color="auto"/>
            <w:left w:val="none" w:sz="0" w:space="0" w:color="auto"/>
            <w:bottom w:val="none" w:sz="0" w:space="0" w:color="auto"/>
            <w:right w:val="none" w:sz="0" w:space="0" w:color="auto"/>
          </w:divBdr>
        </w:div>
        <w:div w:id="895353672">
          <w:marLeft w:val="480"/>
          <w:marRight w:val="0"/>
          <w:marTop w:val="0"/>
          <w:marBottom w:val="0"/>
          <w:divBdr>
            <w:top w:val="none" w:sz="0" w:space="0" w:color="auto"/>
            <w:left w:val="none" w:sz="0" w:space="0" w:color="auto"/>
            <w:bottom w:val="none" w:sz="0" w:space="0" w:color="auto"/>
            <w:right w:val="none" w:sz="0" w:space="0" w:color="auto"/>
          </w:divBdr>
        </w:div>
        <w:div w:id="2085175569">
          <w:marLeft w:val="480"/>
          <w:marRight w:val="0"/>
          <w:marTop w:val="0"/>
          <w:marBottom w:val="0"/>
          <w:divBdr>
            <w:top w:val="none" w:sz="0" w:space="0" w:color="auto"/>
            <w:left w:val="none" w:sz="0" w:space="0" w:color="auto"/>
            <w:bottom w:val="none" w:sz="0" w:space="0" w:color="auto"/>
            <w:right w:val="none" w:sz="0" w:space="0" w:color="auto"/>
          </w:divBdr>
        </w:div>
        <w:div w:id="1209611070">
          <w:marLeft w:val="480"/>
          <w:marRight w:val="0"/>
          <w:marTop w:val="0"/>
          <w:marBottom w:val="0"/>
          <w:divBdr>
            <w:top w:val="none" w:sz="0" w:space="0" w:color="auto"/>
            <w:left w:val="none" w:sz="0" w:space="0" w:color="auto"/>
            <w:bottom w:val="none" w:sz="0" w:space="0" w:color="auto"/>
            <w:right w:val="none" w:sz="0" w:space="0" w:color="auto"/>
          </w:divBdr>
        </w:div>
        <w:div w:id="1945140589">
          <w:marLeft w:val="480"/>
          <w:marRight w:val="0"/>
          <w:marTop w:val="0"/>
          <w:marBottom w:val="0"/>
          <w:divBdr>
            <w:top w:val="none" w:sz="0" w:space="0" w:color="auto"/>
            <w:left w:val="none" w:sz="0" w:space="0" w:color="auto"/>
            <w:bottom w:val="none" w:sz="0" w:space="0" w:color="auto"/>
            <w:right w:val="none" w:sz="0" w:space="0" w:color="auto"/>
          </w:divBdr>
        </w:div>
        <w:div w:id="1815180099">
          <w:marLeft w:val="480"/>
          <w:marRight w:val="0"/>
          <w:marTop w:val="0"/>
          <w:marBottom w:val="0"/>
          <w:divBdr>
            <w:top w:val="none" w:sz="0" w:space="0" w:color="auto"/>
            <w:left w:val="none" w:sz="0" w:space="0" w:color="auto"/>
            <w:bottom w:val="none" w:sz="0" w:space="0" w:color="auto"/>
            <w:right w:val="none" w:sz="0" w:space="0" w:color="auto"/>
          </w:divBdr>
        </w:div>
        <w:div w:id="144325860">
          <w:marLeft w:val="480"/>
          <w:marRight w:val="0"/>
          <w:marTop w:val="0"/>
          <w:marBottom w:val="0"/>
          <w:divBdr>
            <w:top w:val="none" w:sz="0" w:space="0" w:color="auto"/>
            <w:left w:val="none" w:sz="0" w:space="0" w:color="auto"/>
            <w:bottom w:val="none" w:sz="0" w:space="0" w:color="auto"/>
            <w:right w:val="none" w:sz="0" w:space="0" w:color="auto"/>
          </w:divBdr>
        </w:div>
        <w:div w:id="473789804">
          <w:marLeft w:val="480"/>
          <w:marRight w:val="0"/>
          <w:marTop w:val="0"/>
          <w:marBottom w:val="0"/>
          <w:divBdr>
            <w:top w:val="none" w:sz="0" w:space="0" w:color="auto"/>
            <w:left w:val="none" w:sz="0" w:space="0" w:color="auto"/>
            <w:bottom w:val="none" w:sz="0" w:space="0" w:color="auto"/>
            <w:right w:val="none" w:sz="0" w:space="0" w:color="auto"/>
          </w:divBdr>
        </w:div>
        <w:div w:id="1545479859">
          <w:marLeft w:val="480"/>
          <w:marRight w:val="0"/>
          <w:marTop w:val="0"/>
          <w:marBottom w:val="0"/>
          <w:divBdr>
            <w:top w:val="none" w:sz="0" w:space="0" w:color="auto"/>
            <w:left w:val="none" w:sz="0" w:space="0" w:color="auto"/>
            <w:bottom w:val="none" w:sz="0" w:space="0" w:color="auto"/>
            <w:right w:val="none" w:sz="0" w:space="0" w:color="auto"/>
          </w:divBdr>
        </w:div>
        <w:div w:id="1136991955">
          <w:marLeft w:val="480"/>
          <w:marRight w:val="0"/>
          <w:marTop w:val="0"/>
          <w:marBottom w:val="0"/>
          <w:divBdr>
            <w:top w:val="none" w:sz="0" w:space="0" w:color="auto"/>
            <w:left w:val="none" w:sz="0" w:space="0" w:color="auto"/>
            <w:bottom w:val="none" w:sz="0" w:space="0" w:color="auto"/>
            <w:right w:val="none" w:sz="0" w:space="0" w:color="auto"/>
          </w:divBdr>
        </w:div>
        <w:div w:id="203105924">
          <w:marLeft w:val="480"/>
          <w:marRight w:val="0"/>
          <w:marTop w:val="0"/>
          <w:marBottom w:val="0"/>
          <w:divBdr>
            <w:top w:val="none" w:sz="0" w:space="0" w:color="auto"/>
            <w:left w:val="none" w:sz="0" w:space="0" w:color="auto"/>
            <w:bottom w:val="none" w:sz="0" w:space="0" w:color="auto"/>
            <w:right w:val="none" w:sz="0" w:space="0" w:color="auto"/>
          </w:divBdr>
        </w:div>
        <w:div w:id="952177679">
          <w:marLeft w:val="480"/>
          <w:marRight w:val="0"/>
          <w:marTop w:val="0"/>
          <w:marBottom w:val="0"/>
          <w:divBdr>
            <w:top w:val="none" w:sz="0" w:space="0" w:color="auto"/>
            <w:left w:val="none" w:sz="0" w:space="0" w:color="auto"/>
            <w:bottom w:val="none" w:sz="0" w:space="0" w:color="auto"/>
            <w:right w:val="none" w:sz="0" w:space="0" w:color="auto"/>
          </w:divBdr>
        </w:div>
        <w:div w:id="179243979">
          <w:marLeft w:val="480"/>
          <w:marRight w:val="0"/>
          <w:marTop w:val="0"/>
          <w:marBottom w:val="0"/>
          <w:divBdr>
            <w:top w:val="none" w:sz="0" w:space="0" w:color="auto"/>
            <w:left w:val="none" w:sz="0" w:space="0" w:color="auto"/>
            <w:bottom w:val="none" w:sz="0" w:space="0" w:color="auto"/>
            <w:right w:val="none" w:sz="0" w:space="0" w:color="auto"/>
          </w:divBdr>
        </w:div>
        <w:div w:id="103505472">
          <w:marLeft w:val="480"/>
          <w:marRight w:val="0"/>
          <w:marTop w:val="0"/>
          <w:marBottom w:val="0"/>
          <w:divBdr>
            <w:top w:val="none" w:sz="0" w:space="0" w:color="auto"/>
            <w:left w:val="none" w:sz="0" w:space="0" w:color="auto"/>
            <w:bottom w:val="none" w:sz="0" w:space="0" w:color="auto"/>
            <w:right w:val="none" w:sz="0" w:space="0" w:color="auto"/>
          </w:divBdr>
        </w:div>
        <w:div w:id="1589268217">
          <w:marLeft w:val="480"/>
          <w:marRight w:val="0"/>
          <w:marTop w:val="0"/>
          <w:marBottom w:val="0"/>
          <w:divBdr>
            <w:top w:val="none" w:sz="0" w:space="0" w:color="auto"/>
            <w:left w:val="none" w:sz="0" w:space="0" w:color="auto"/>
            <w:bottom w:val="none" w:sz="0" w:space="0" w:color="auto"/>
            <w:right w:val="none" w:sz="0" w:space="0" w:color="auto"/>
          </w:divBdr>
        </w:div>
        <w:div w:id="1189216874">
          <w:marLeft w:val="480"/>
          <w:marRight w:val="0"/>
          <w:marTop w:val="0"/>
          <w:marBottom w:val="0"/>
          <w:divBdr>
            <w:top w:val="none" w:sz="0" w:space="0" w:color="auto"/>
            <w:left w:val="none" w:sz="0" w:space="0" w:color="auto"/>
            <w:bottom w:val="none" w:sz="0" w:space="0" w:color="auto"/>
            <w:right w:val="none" w:sz="0" w:space="0" w:color="auto"/>
          </w:divBdr>
        </w:div>
        <w:div w:id="315494198">
          <w:marLeft w:val="480"/>
          <w:marRight w:val="0"/>
          <w:marTop w:val="0"/>
          <w:marBottom w:val="0"/>
          <w:divBdr>
            <w:top w:val="none" w:sz="0" w:space="0" w:color="auto"/>
            <w:left w:val="none" w:sz="0" w:space="0" w:color="auto"/>
            <w:bottom w:val="none" w:sz="0" w:space="0" w:color="auto"/>
            <w:right w:val="none" w:sz="0" w:space="0" w:color="auto"/>
          </w:divBdr>
        </w:div>
        <w:div w:id="225457408">
          <w:marLeft w:val="480"/>
          <w:marRight w:val="0"/>
          <w:marTop w:val="0"/>
          <w:marBottom w:val="0"/>
          <w:divBdr>
            <w:top w:val="none" w:sz="0" w:space="0" w:color="auto"/>
            <w:left w:val="none" w:sz="0" w:space="0" w:color="auto"/>
            <w:bottom w:val="none" w:sz="0" w:space="0" w:color="auto"/>
            <w:right w:val="none" w:sz="0" w:space="0" w:color="auto"/>
          </w:divBdr>
        </w:div>
        <w:div w:id="1299921857">
          <w:marLeft w:val="480"/>
          <w:marRight w:val="0"/>
          <w:marTop w:val="0"/>
          <w:marBottom w:val="0"/>
          <w:divBdr>
            <w:top w:val="none" w:sz="0" w:space="0" w:color="auto"/>
            <w:left w:val="none" w:sz="0" w:space="0" w:color="auto"/>
            <w:bottom w:val="none" w:sz="0" w:space="0" w:color="auto"/>
            <w:right w:val="none" w:sz="0" w:space="0" w:color="auto"/>
          </w:divBdr>
        </w:div>
        <w:div w:id="1667127136">
          <w:marLeft w:val="480"/>
          <w:marRight w:val="0"/>
          <w:marTop w:val="0"/>
          <w:marBottom w:val="0"/>
          <w:divBdr>
            <w:top w:val="none" w:sz="0" w:space="0" w:color="auto"/>
            <w:left w:val="none" w:sz="0" w:space="0" w:color="auto"/>
            <w:bottom w:val="none" w:sz="0" w:space="0" w:color="auto"/>
            <w:right w:val="none" w:sz="0" w:space="0" w:color="auto"/>
          </w:divBdr>
        </w:div>
        <w:div w:id="566041217">
          <w:marLeft w:val="480"/>
          <w:marRight w:val="0"/>
          <w:marTop w:val="0"/>
          <w:marBottom w:val="0"/>
          <w:divBdr>
            <w:top w:val="none" w:sz="0" w:space="0" w:color="auto"/>
            <w:left w:val="none" w:sz="0" w:space="0" w:color="auto"/>
            <w:bottom w:val="none" w:sz="0" w:space="0" w:color="auto"/>
            <w:right w:val="none" w:sz="0" w:space="0" w:color="auto"/>
          </w:divBdr>
        </w:div>
        <w:div w:id="1396319936">
          <w:marLeft w:val="480"/>
          <w:marRight w:val="0"/>
          <w:marTop w:val="0"/>
          <w:marBottom w:val="0"/>
          <w:divBdr>
            <w:top w:val="none" w:sz="0" w:space="0" w:color="auto"/>
            <w:left w:val="none" w:sz="0" w:space="0" w:color="auto"/>
            <w:bottom w:val="none" w:sz="0" w:space="0" w:color="auto"/>
            <w:right w:val="none" w:sz="0" w:space="0" w:color="auto"/>
          </w:divBdr>
        </w:div>
        <w:div w:id="645164307">
          <w:marLeft w:val="480"/>
          <w:marRight w:val="0"/>
          <w:marTop w:val="0"/>
          <w:marBottom w:val="0"/>
          <w:divBdr>
            <w:top w:val="none" w:sz="0" w:space="0" w:color="auto"/>
            <w:left w:val="none" w:sz="0" w:space="0" w:color="auto"/>
            <w:bottom w:val="none" w:sz="0" w:space="0" w:color="auto"/>
            <w:right w:val="none" w:sz="0" w:space="0" w:color="auto"/>
          </w:divBdr>
        </w:div>
        <w:div w:id="243340460">
          <w:marLeft w:val="480"/>
          <w:marRight w:val="0"/>
          <w:marTop w:val="0"/>
          <w:marBottom w:val="0"/>
          <w:divBdr>
            <w:top w:val="none" w:sz="0" w:space="0" w:color="auto"/>
            <w:left w:val="none" w:sz="0" w:space="0" w:color="auto"/>
            <w:bottom w:val="none" w:sz="0" w:space="0" w:color="auto"/>
            <w:right w:val="none" w:sz="0" w:space="0" w:color="auto"/>
          </w:divBdr>
        </w:div>
        <w:div w:id="616254353">
          <w:marLeft w:val="480"/>
          <w:marRight w:val="0"/>
          <w:marTop w:val="0"/>
          <w:marBottom w:val="0"/>
          <w:divBdr>
            <w:top w:val="none" w:sz="0" w:space="0" w:color="auto"/>
            <w:left w:val="none" w:sz="0" w:space="0" w:color="auto"/>
            <w:bottom w:val="none" w:sz="0" w:space="0" w:color="auto"/>
            <w:right w:val="none" w:sz="0" w:space="0" w:color="auto"/>
          </w:divBdr>
        </w:div>
        <w:div w:id="686760667">
          <w:marLeft w:val="480"/>
          <w:marRight w:val="0"/>
          <w:marTop w:val="0"/>
          <w:marBottom w:val="0"/>
          <w:divBdr>
            <w:top w:val="none" w:sz="0" w:space="0" w:color="auto"/>
            <w:left w:val="none" w:sz="0" w:space="0" w:color="auto"/>
            <w:bottom w:val="none" w:sz="0" w:space="0" w:color="auto"/>
            <w:right w:val="none" w:sz="0" w:space="0" w:color="auto"/>
          </w:divBdr>
        </w:div>
        <w:div w:id="1217011809">
          <w:marLeft w:val="480"/>
          <w:marRight w:val="0"/>
          <w:marTop w:val="0"/>
          <w:marBottom w:val="0"/>
          <w:divBdr>
            <w:top w:val="none" w:sz="0" w:space="0" w:color="auto"/>
            <w:left w:val="none" w:sz="0" w:space="0" w:color="auto"/>
            <w:bottom w:val="none" w:sz="0" w:space="0" w:color="auto"/>
            <w:right w:val="none" w:sz="0" w:space="0" w:color="auto"/>
          </w:divBdr>
        </w:div>
        <w:div w:id="967316661">
          <w:marLeft w:val="480"/>
          <w:marRight w:val="0"/>
          <w:marTop w:val="0"/>
          <w:marBottom w:val="0"/>
          <w:divBdr>
            <w:top w:val="none" w:sz="0" w:space="0" w:color="auto"/>
            <w:left w:val="none" w:sz="0" w:space="0" w:color="auto"/>
            <w:bottom w:val="none" w:sz="0" w:space="0" w:color="auto"/>
            <w:right w:val="none" w:sz="0" w:space="0" w:color="auto"/>
          </w:divBdr>
        </w:div>
        <w:div w:id="1698895695">
          <w:marLeft w:val="480"/>
          <w:marRight w:val="0"/>
          <w:marTop w:val="0"/>
          <w:marBottom w:val="0"/>
          <w:divBdr>
            <w:top w:val="none" w:sz="0" w:space="0" w:color="auto"/>
            <w:left w:val="none" w:sz="0" w:space="0" w:color="auto"/>
            <w:bottom w:val="none" w:sz="0" w:space="0" w:color="auto"/>
            <w:right w:val="none" w:sz="0" w:space="0" w:color="auto"/>
          </w:divBdr>
        </w:div>
        <w:div w:id="869684989">
          <w:marLeft w:val="480"/>
          <w:marRight w:val="0"/>
          <w:marTop w:val="0"/>
          <w:marBottom w:val="0"/>
          <w:divBdr>
            <w:top w:val="none" w:sz="0" w:space="0" w:color="auto"/>
            <w:left w:val="none" w:sz="0" w:space="0" w:color="auto"/>
            <w:bottom w:val="none" w:sz="0" w:space="0" w:color="auto"/>
            <w:right w:val="none" w:sz="0" w:space="0" w:color="auto"/>
          </w:divBdr>
        </w:div>
        <w:div w:id="1478952384">
          <w:marLeft w:val="480"/>
          <w:marRight w:val="0"/>
          <w:marTop w:val="0"/>
          <w:marBottom w:val="0"/>
          <w:divBdr>
            <w:top w:val="none" w:sz="0" w:space="0" w:color="auto"/>
            <w:left w:val="none" w:sz="0" w:space="0" w:color="auto"/>
            <w:bottom w:val="none" w:sz="0" w:space="0" w:color="auto"/>
            <w:right w:val="none" w:sz="0" w:space="0" w:color="auto"/>
          </w:divBdr>
        </w:div>
        <w:div w:id="687220918">
          <w:marLeft w:val="480"/>
          <w:marRight w:val="0"/>
          <w:marTop w:val="0"/>
          <w:marBottom w:val="0"/>
          <w:divBdr>
            <w:top w:val="none" w:sz="0" w:space="0" w:color="auto"/>
            <w:left w:val="none" w:sz="0" w:space="0" w:color="auto"/>
            <w:bottom w:val="none" w:sz="0" w:space="0" w:color="auto"/>
            <w:right w:val="none" w:sz="0" w:space="0" w:color="auto"/>
          </w:divBdr>
        </w:div>
        <w:div w:id="1347707325">
          <w:marLeft w:val="480"/>
          <w:marRight w:val="0"/>
          <w:marTop w:val="0"/>
          <w:marBottom w:val="0"/>
          <w:divBdr>
            <w:top w:val="none" w:sz="0" w:space="0" w:color="auto"/>
            <w:left w:val="none" w:sz="0" w:space="0" w:color="auto"/>
            <w:bottom w:val="none" w:sz="0" w:space="0" w:color="auto"/>
            <w:right w:val="none" w:sz="0" w:space="0" w:color="auto"/>
          </w:divBdr>
        </w:div>
        <w:div w:id="809632956">
          <w:marLeft w:val="480"/>
          <w:marRight w:val="0"/>
          <w:marTop w:val="0"/>
          <w:marBottom w:val="0"/>
          <w:divBdr>
            <w:top w:val="none" w:sz="0" w:space="0" w:color="auto"/>
            <w:left w:val="none" w:sz="0" w:space="0" w:color="auto"/>
            <w:bottom w:val="none" w:sz="0" w:space="0" w:color="auto"/>
            <w:right w:val="none" w:sz="0" w:space="0" w:color="auto"/>
          </w:divBdr>
        </w:div>
        <w:div w:id="897784616">
          <w:marLeft w:val="480"/>
          <w:marRight w:val="0"/>
          <w:marTop w:val="0"/>
          <w:marBottom w:val="0"/>
          <w:divBdr>
            <w:top w:val="none" w:sz="0" w:space="0" w:color="auto"/>
            <w:left w:val="none" w:sz="0" w:space="0" w:color="auto"/>
            <w:bottom w:val="none" w:sz="0" w:space="0" w:color="auto"/>
            <w:right w:val="none" w:sz="0" w:space="0" w:color="auto"/>
          </w:divBdr>
        </w:div>
        <w:div w:id="1623880689">
          <w:marLeft w:val="480"/>
          <w:marRight w:val="0"/>
          <w:marTop w:val="0"/>
          <w:marBottom w:val="0"/>
          <w:divBdr>
            <w:top w:val="none" w:sz="0" w:space="0" w:color="auto"/>
            <w:left w:val="none" w:sz="0" w:space="0" w:color="auto"/>
            <w:bottom w:val="none" w:sz="0" w:space="0" w:color="auto"/>
            <w:right w:val="none" w:sz="0" w:space="0" w:color="auto"/>
          </w:divBdr>
        </w:div>
        <w:div w:id="174198608">
          <w:marLeft w:val="480"/>
          <w:marRight w:val="0"/>
          <w:marTop w:val="0"/>
          <w:marBottom w:val="0"/>
          <w:divBdr>
            <w:top w:val="none" w:sz="0" w:space="0" w:color="auto"/>
            <w:left w:val="none" w:sz="0" w:space="0" w:color="auto"/>
            <w:bottom w:val="none" w:sz="0" w:space="0" w:color="auto"/>
            <w:right w:val="none" w:sz="0" w:space="0" w:color="auto"/>
          </w:divBdr>
        </w:div>
        <w:div w:id="2128817829">
          <w:marLeft w:val="480"/>
          <w:marRight w:val="0"/>
          <w:marTop w:val="0"/>
          <w:marBottom w:val="0"/>
          <w:divBdr>
            <w:top w:val="none" w:sz="0" w:space="0" w:color="auto"/>
            <w:left w:val="none" w:sz="0" w:space="0" w:color="auto"/>
            <w:bottom w:val="none" w:sz="0" w:space="0" w:color="auto"/>
            <w:right w:val="none" w:sz="0" w:space="0" w:color="auto"/>
          </w:divBdr>
        </w:div>
        <w:div w:id="64113173">
          <w:marLeft w:val="480"/>
          <w:marRight w:val="0"/>
          <w:marTop w:val="0"/>
          <w:marBottom w:val="0"/>
          <w:divBdr>
            <w:top w:val="none" w:sz="0" w:space="0" w:color="auto"/>
            <w:left w:val="none" w:sz="0" w:space="0" w:color="auto"/>
            <w:bottom w:val="none" w:sz="0" w:space="0" w:color="auto"/>
            <w:right w:val="none" w:sz="0" w:space="0" w:color="auto"/>
          </w:divBdr>
        </w:div>
        <w:div w:id="493108890">
          <w:marLeft w:val="480"/>
          <w:marRight w:val="0"/>
          <w:marTop w:val="0"/>
          <w:marBottom w:val="0"/>
          <w:divBdr>
            <w:top w:val="none" w:sz="0" w:space="0" w:color="auto"/>
            <w:left w:val="none" w:sz="0" w:space="0" w:color="auto"/>
            <w:bottom w:val="none" w:sz="0" w:space="0" w:color="auto"/>
            <w:right w:val="none" w:sz="0" w:space="0" w:color="auto"/>
          </w:divBdr>
        </w:div>
        <w:div w:id="728696882">
          <w:marLeft w:val="480"/>
          <w:marRight w:val="0"/>
          <w:marTop w:val="0"/>
          <w:marBottom w:val="0"/>
          <w:divBdr>
            <w:top w:val="none" w:sz="0" w:space="0" w:color="auto"/>
            <w:left w:val="none" w:sz="0" w:space="0" w:color="auto"/>
            <w:bottom w:val="none" w:sz="0" w:space="0" w:color="auto"/>
            <w:right w:val="none" w:sz="0" w:space="0" w:color="auto"/>
          </w:divBdr>
        </w:div>
        <w:div w:id="1606644918">
          <w:marLeft w:val="480"/>
          <w:marRight w:val="0"/>
          <w:marTop w:val="0"/>
          <w:marBottom w:val="0"/>
          <w:divBdr>
            <w:top w:val="none" w:sz="0" w:space="0" w:color="auto"/>
            <w:left w:val="none" w:sz="0" w:space="0" w:color="auto"/>
            <w:bottom w:val="none" w:sz="0" w:space="0" w:color="auto"/>
            <w:right w:val="none" w:sz="0" w:space="0" w:color="auto"/>
          </w:divBdr>
        </w:div>
        <w:div w:id="534004064">
          <w:marLeft w:val="480"/>
          <w:marRight w:val="0"/>
          <w:marTop w:val="0"/>
          <w:marBottom w:val="0"/>
          <w:divBdr>
            <w:top w:val="none" w:sz="0" w:space="0" w:color="auto"/>
            <w:left w:val="none" w:sz="0" w:space="0" w:color="auto"/>
            <w:bottom w:val="none" w:sz="0" w:space="0" w:color="auto"/>
            <w:right w:val="none" w:sz="0" w:space="0" w:color="auto"/>
          </w:divBdr>
        </w:div>
        <w:div w:id="504172434">
          <w:marLeft w:val="480"/>
          <w:marRight w:val="0"/>
          <w:marTop w:val="0"/>
          <w:marBottom w:val="0"/>
          <w:divBdr>
            <w:top w:val="none" w:sz="0" w:space="0" w:color="auto"/>
            <w:left w:val="none" w:sz="0" w:space="0" w:color="auto"/>
            <w:bottom w:val="none" w:sz="0" w:space="0" w:color="auto"/>
            <w:right w:val="none" w:sz="0" w:space="0" w:color="auto"/>
          </w:divBdr>
        </w:div>
        <w:div w:id="1504010112">
          <w:marLeft w:val="480"/>
          <w:marRight w:val="0"/>
          <w:marTop w:val="0"/>
          <w:marBottom w:val="0"/>
          <w:divBdr>
            <w:top w:val="none" w:sz="0" w:space="0" w:color="auto"/>
            <w:left w:val="none" w:sz="0" w:space="0" w:color="auto"/>
            <w:bottom w:val="none" w:sz="0" w:space="0" w:color="auto"/>
            <w:right w:val="none" w:sz="0" w:space="0" w:color="auto"/>
          </w:divBdr>
        </w:div>
        <w:div w:id="1634798032">
          <w:marLeft w:val="480"/>
          <w:marRight w:val="0"/>
          <w:marTop w:val="0"/>
          <w:marBottom w:val="0"/>
          <w:divBdr>
            <w:top w:val="none" w:sz="0" w:space="0" w:color="auto"/>
            <w:left w:val="none" w:sz="0" w:space="0" w:color="auto"/>
            <w:bottom w:val="none" w:sz="0" w:space="0" w:color="auto"/>
            <w:right w:val="none" w:sz="0" w:space="0" w:color="auto"/>
          </w:divBdr>
        </w:div>
        <w:div w:id="1932664837">
          <w:marLeft w:val="480"/>
          <w:marRight w:val="0"/>
          <w:marTop w:val="0"/>
          <w:marBottom w:val="0"/>
          <w:divBdr>
            <w:top w:val="none" w:sz="0" w:space="0" w:color="auto"/>
            <w:left w:val="none" w:sz="0" w:space="0" w:color="auto"/>
            <w:bottom w:val="none" w:sz="0" w:space="0" w:color="auto"/>
            <w:right w:val="none" w:sz="0" w:space="0" w:color="auto"/>
          </w:divBdr>
        </w:div>
      </w:divsChild>
    </w:div>
    <w:div w:id="2105494916">
      <w:bodyDiv w:val="1"/>
      <w:marLeft w:val="0"/>
      <w:marRight w:val="0"/>
      <w:marTop w:val="0"/>
      <w:marBottom w:val="0"/>
      <w:divBdr>
        <w:top w:val="none" w:sz="0" w:space="0" w:color="auto"/>
        <w:left w:val="none" w:sz="0" w:space="0" w:color="auto"/>
        <w:bottom w:val="none" w:sz="0" w:space="0" w:color="auto"/>
        <w:right w:val="none" w:sz="0" w:space="0" w:color="auto"/>
      </w:divBdr>
    </w:div>
    <w:div w:id="2106412292">
      <w:bodyDiv w:val="1"/>
      <w:marLeft w:val="0"/>
      <w:marRight w:val="0"/>
      <w:marTop w:val="0"/>
      <w:marBottom w:val="0"/>
      <w:divBdr>
        <w:top w:val="none" w:sz="0" w:space="0" w:color="auto"/>
        <w:left w:val="none" w:sz="0" w:space="0" w:color="auto"/>
        <w:bottom w:val="none" w:sz="0" w:space="0" w:color="auto"/>
        <w:right w:val="none" w:sz="0" w:space="0" w:color="auto"/>
      </w:divBdr>
    </w:div>
    <w:div w:id="2108111022">
      <w:bodyDiv w:val="1"/>
      <w:marLeft w:val="0"/>
      <w:marRight w:val="0"/>
      <w:marTop w:val="0"/>
      <w:marBottom w:val="0"/>
      <w:divBdr>
        <w:top w:val="none" w:sz="0" w:space="0" w:color="auto"/>
        <w:left w:val="none" w:sz="0" w:space="0" w:color="auto"/>
        <w:bottom w:val="none" w:sz="0" w:space="0" w:color="auto"/>
        <w:right w:val="none" w:sz="0" w:space="0" w:color="auto"/>
      </w:divBdr>
    </w:div>
    <w:div w:id="2108189511">
      <w:marLeft w:val="0"/>
      <w:marRight w:val="0"/>
      <w:marTop w:val="0"/>
      <w:marBottom w:val="0"/>
      <w:divBdr>
        <w:top w:val="none" w:sz="0" w:space="0" w:color="auto"/>
        <w:left w:val="none" w:sz="0" w:space="0" w:color="auto"/>
        <w:bottom w:val="none" w:sz="0" w:space="0" w:color="auto"/>
        <w:right w:val="none" w:sz="0" w:space="0" w:color="auto"/>
      </w:divBdr>
    </w:div>
    <w:div w:id="2112235244">
      <w:bodyDiv w:val="1"/>
      <w:marLeft w:val="0"/>
      <w:marRight w:val="0"/>
      <w:marTop w:val="0"/>
      <w:marBottom w:val="0"/>
      <w:divBdr>
        <w:top w:val="none" w:sz="0" w:space="0" w:color="auto"/>
        <w:left w:val="none" w:sz="0" w:space="0" w:color="auto"/>
        <w:bottom w:val="none" w:sz="0" w:space="0" w:color="auto"/>
        <w:right w:val="none" w:sz="0" w:space="0" w:color="auto"/>
      </w:divBdr>
      <w:divsChild>
        <w:div w:id="265385134">
          <w:marLeft w:val="480"/>
          <w:marRight w:val="0"/>
          <w:marTop w:val="0"/>
          <w:marBottom w:val="0"/>
          <w:divBdr>
            <w:top w:val="none" w:sz="0" w:space="0" w:color="auto"/>
            <w:left w:val="none" w:sz="0" w:space="0" w:color="auto"/>
            <w:bottom w:val="none" w:sz="0" w:space="0" w:color="auto"/>
            <w:right w:val="none" w:sz="0" w:space="0" w:color="auto"/>
          </w:divBdr>
        </w:div>
        <w:div w:id="1595549042">
          <w:marLeft w:val="480"/>
          <w:marRight w:val="0"/>
          <w:marTop w:val="0"/>
          <w:marBottom w:val="0"/>
          <w:divBdr>
            <w:top w:val="none" w:sz="0" w:space="0" w:color="auto"/>
            <w:left w:val="none" w:sz="0" w:space="0" w:color="auto"/>
            <w:bottom w:val="none" w:sz="0" w:space="0" w:color="auto"/>
            <w:right w:val="none" w:sz="0" w:space="0" w:color="auto"/>
          </w:divBdr>
        </w:div>
        <w:div w:id="232735650">
          <w:marLeft w:val="480"/>
          <w:marRight w:val="0"/>
          <w:marTop w:val="0"/>
          <w:marBottom w:val="0"/>
          <w:divBdr>
            <w:top w:val="none" w:sz="0" w:space="0" w:color="auto"/>
            <w:left w:val="none" w:sz="0" w:space="0" w:color="auto"/>
            <w:bottom w:val="none" w:sz="0" w:space="0" w:color="auto"/>
            <w:right w:val="none" w:sz="0" w:space="0" w:color="auto"/>
          </w:divBdr>
        </w:div>
        <w:div w:id="874073608">
          <w:marLeft w:val="480"/>
          <w:marRight w:val="0"/>
          <w:marTop w:val="0"/>
          <w:marBottom w:val="0"/>
          <w:divBdr>
            <w:top w:val="none" w:sz="0" w:space="0" w:color="auto"/>
            <w:left w:val="none" w:sz="0" w:space="0" w:color="auto"/>
            <w:bottom w:val="none" w:sz="0" w:space="0" w:color="auto"/>
            <w:right w:val="none" w:sz="0" w:space="0" w:color="auto"/>
          </w:divBdr>
        </w:div>
        <w:div w:id="922952748">
          <w:marLeft w:val="480"/>
          <w:marRight w:val="0"/>
          <w:marTop w:val="0"/>
          <w:marBottom w:val="0"/>
          <w:divBdr>
            <w:top w:val="none" w:sz="0" w:space="0" w:color="auto"/>
            <w:left w:val="none" w:sz="0" w:space="0" w:color="auto"/>
            <w:bottom w:val="none" w:sz="0" w:space="0" w:color="auto"/>
            <w:right w:val="none" w:sz="0" w:space="0" w:color="auto"/>
          </w:divBdr>
        </w:div>
        <w:div w:id="784084973">
          <w:marLeft w:val="480"/>
          <w:marRight w:val="0"/>
          <w:marTop w:val="0"/>
          <w:marBottom w:val="0"/>
          <w:divBdr>
            <w:top w:val="none" w:sz="0" w:space="0" w:color="auto"/>
            <w:left w:val="none" w:sz="0" w:space="0" w:color="auto"/>
            <w:bottom w:val="none" w:sz="0" w:space="0" w:color="auto"/>
            <w:right w:val="none" w:sz="0" w:space="0" w:color="auto"/>
          </w:divBdr>
        </w:div>
        <w:div w:id="763574158">
          <w:marLeft w:val="480"/>
          <w:marRight w:val="0"/>
          <w:marTop w:val="0"/>
          <w:marBottom w:val="0"/>
          <w:divBdr>
            <w:top w:val="none" w:sz="0" w:space="0" w:color="auto"/>
            <w:left w:val="none" w:sz="0" w:space="0" w:color="auto"/>
            <w:bottom w:val="none" w:sz="0" w:space="0" w:color="auto"/>
            <w:right w:val="none" w:sz="0" w:space="0" w:color="auto"/>
          </w:divBdr>
        </w:div>
        <w:div w:id="1389763952">
          <w:marLeft w:val="480"/>
          <w:marRight w:val="0"/>
          <w:marTop w:val="0"/>
          <w:marBottom w:val="0"/>
          <w:divBdr>
            <w:top w:val="none" w:sz="0" w:space="0" w:color="auto"/>
            <w:left w:val="none" w:sz="0" w:space="0" w:color="auto"/>
            <w:bottom w:val="none" w:sz="0" w:space="0" w:color="auto"/>
            <w:right w:val="none" w:sz="0" w:space="0" w:color="auto"/>
          </w:divBdr>
        </w:div>
        <w:div w:id="1744642564">
          <w:marLeft w:val="480"/>
          <w:marRight w:val="0"/>
          <w:marTop w:val="0"/>
          <w:marBottom w:val="0"/>
          <w:divBdr>
            <w:top w:val="none" w:sz="0" w:space="0" w:color="auto"/>
            <w:left w:val="none" w:sz="0" w:space="0" w:color="auto"/>
            <w:bottom w:val="none" w:sz="0" w:space="0" w:color="auto"/>
            <w:right w:val="none" w:sz="0" w:space="0" w:color="auto"/>
          </w:divBdr>
        </w:div>
        <w:div w:id="2098741972">
          <w:marLeft w:val="480"/>
          <w:marRight w:val="0"/>
          <w:marTop w:val="0"/>
          <w:marBottom w:val="0"/>
          <w:divBdr>
            <w:top w:val="none" w:sz="0" w:space="0" w:color="auto"/>
            <w:left w:val="none" w:sz="0" w:space="0" w:color="auto"/>
            <w:bottom w:val="none" w:sz="0" w:space="0" w:color="auto"/>
            <w:right w:val="none" w:sz="0" w:space="0" w:color="auto"/>
          </w:divBdr>
        </w:div>
        <w:div w:id="1373767450">
          <w:marLeft w:val="480"/>
          <w:marRight w:val="0"/>
          <w:marTop w:val="0"/>
          <w:marBottom w:val="0"/>
          <w:divBdr>
            <w:top w:val="none" w:sz="0" w:space="0" w:color="auto"/>
            <w:left w:val="none" w:sz="0" w:space="0" w:color="auto"/>
            <w:bottom w:val="none" w:sz="0" w:space="0" w:color="auto"/>
            <w:right w:val="none" w:sz="0" w:space="0" w:color="auto"/>
          </w:divBdr>
        </w:div>
        <w:div w:id="90320523">
          <w:marLeft w:val="480"/>
          <w:marRight w:val="0"/>
          <w:marTop w:val="0"/>
          <w:marBottom w:val="0"/>
          <w:divBdr>
            <w:top w:val="none" w:sz="0" w:space="0" w:color="auto"/>
            <w:left w:val="none" w:sz="0" w:space="0" w:color="auto"/>
            <w:bottom w:val="none" w:sz="0" w:space="0" w:color="auto"/>
            <w:right w:val="none" w:sz="0" w:space="0" w:color="auto"/>
          </w:divBdr>
        </w:div>
        <w:div w:id="273175341">
          <w:marLeft w:val="480"/>
          <w:marRight w:val="0"/>
          <w:marTop w:val="0"/>
          <w:marBottom w:val="0"/>
          <w:divBdr>
            <w:top w:val="none" w:sz="0" w:space="0" w:color="auto"/>
            <w:left w:val="none" w:sz="0" w:space="0" w:color="auto"/>
            <w:bottom w:val="none" w:sz="0" w:space="0" w:color="auto"/>
            <w:right w:val="none" w:sz="0" w:space="0" w:color="auto"/>
          </w:divBdr>
        </w:div>
        <w:div w:id="2046641250">
          <w:marLeft w:val="480"/>
          <w:marRight w:val="0"/>
          <w:marTop w:val="0"/>
          <w:marBottom w:val="0"/>
          <w:divBdr>
            <w:top w:val="none" w:sz="0" w:space="0" w:color="auto"/>
            <w:left w:val="none" w:sz="0" w:space="0" w:color="auto"/>
            <w:bottom w:val="none" w:sz="0" w:space="0" w:color="auto"/>
            <w:right w:val="none" w:sz="0" w:space="0" w:color="auto"/>
          </w:divBdr>
        </w:div>
        <w:div w:id="1882129710">
          <w:marLeft w:val="480"/>
          <w:marRight w:val="0"/>
          <w:marTop w:val="0"/>
          <w:marBottom w:val="0"/>
          <w:divBdr>
            <w:top w:val="none" w:sz="0" w:space="0" w:color="auto"/>
            <w:left w:val="none" w:sz="0" w:space="0" w:color="auto"/>
            <w:bottom w:val="none" w:sz="0" w:space="0" w:color="auto"/>
            <w:right w:val="none" w:sz="0" w:space="0" w:color="auto"/>
          </w:divBdr>
        </w:div>
        <w:div w:id="764499048">
          <w:marLeft w:val="480"/>
          <w:marRight w:val="0"/>
          <w:marTop w:val="0"/>
          <w:marBottom w:val="0"/>
          <w:divBdr>
            <w:top w:val="none" w:sz="0" w:space="0" w:color="auto"/>
            <w:left w:val="none" w:sz="0" w:space="0" w:color="auto"/>
            <w:bottom w:val="none" w:sz="0" w:space="0" w:color="auto"/>
            <w:right w:val="none" w:sz="0" w:space="0" w:color="auto"/>
          </w:divBdr>
        </w:div>
        <w:div w:id="973487012">
          <w:marLeft w:val="480"/>
          <w:marRight w:val="0"/>
          <w:marTop w:val="0"/>
          <w:marBottom w:val="0"/>
          <w:divBdr>
            <w:top w:val="none" w:sz="0" w:space="0" w:color="auto"/>
            <w:left w:val="none" w:sz="0" w:space="0" w:color="auto"/>
            <w:bottom w:val="none" w:sz="0" w:space="0" w:color="auto"/>
            <w:right w:val="none" w:sz="0" w:space="0" w:color="auto"/>
          </w:divBdr>
        </w:div>
        <w:div w:id="302085426">
          <w:marLeft w:val="480"/>
          <w:marRight w:val="0"/>
          <w:marTop w:val="0"/>
          <w:marBottom w:val="0"/>
          <w:divBdr>
            <w:top w:val="none" w:sz="0" w:space="0" w:color="auto"/>
            <w:left w:val="none" w:sz="0" w:space="0" w:color="auto"/>
            <w:bottom w:val="none" w:sz="0" w:space="0" w:color="auto"/>
            <w:right w:val="none" w:sz="0" w:space="0" w:color="auto"/>
          </w:divBdr>
        </w:div>
        <w:div w:id="951477280">
          <w:marLeft w:val="480"/>
          <w:marRight w:val="0"/>
          <w:marTop w:val="0"/>
          <w:marBottom w:val="0"/>
          <w:divBdr>
            <w:top w:val="none" w:sz="0" w:space="0" w:color="auto"/>
            <w:left w:val="none" w:sz="0" w:space="0" w:color="auto"/>
            <w:bottom w:val="none" w:sz="0" w:space="0" w:color="auto"/>
            <w:right w:val="none" w:sz="0" w:space="0" w:color="auto"/>
          </w:divBdr>
        </w:div>
        <w:div w:id="1039092821">
          <w:marLeft w:val="480"/>
          <w:marRight w:val="0"/>
          <w:marTop w:val="0"/>
          <w:marBottom w:val="0"/>
          <w:divBdr>
            <w:top w:val="none" w:sz="0" w:space="0" w:color="auto"/>
            <w:left w:val="none" w:sz="0" w:space="0" w:color="auto"/>
            <w:bottom w:val="none" w:sz="0" w:space="0" w:color="auto"/>
            <w:right w:val="none" w:sz="0" w:space="0" w:color="auto"/>
          </w:divBdr>
        </w:div>
        <w:div w:id="1953123614">
          <w:marLeft w:val="480"/>
          <w:marRight w:val="0"/>
          <w:marTop w:val="0"/>
          <w:marBottom w:val="0"/>
          <w:divBdr>
            <w:top w:val="none" w:sz="0" w:space="0" w:color="auto"/>
            <w:left w:val="none" w:sz="0" w:space="0" w:color="auto"/>
            <w:bottom w:val="none" w:sz="0" w:space="0" w:color="auto"/>
            <w:right w:val="none" w:sz="0" w:space="0" w:color="auto"/>
          </w:divBdr>
        </w:div>
        <w:div w:id="160049542">
          <w:marLeft w:val="480"/>
          <w:marRight w:val="0"/>
          <w:marTop w:val="0"/>
          <w:marBottom w:val="0"/>
          <w:divBdr>
            <w:top w:val="none" w:sz="0" w:space="0" w:color="auto"/>
            <w:left w:val="none" w:sz="0" w:space="0" w:color="auto"/>
            <w:bottom w:val="none" w:sz="0" w:space="0" w:color="auto"/>
            <w:right w:val="none" w:sz="0" w:space="0" w:color="auto"/>
          </w:divBdr>
        </w:div>
        <w:div w:id="383527408">
          <w:marLeft w:val="480"/>
          <w:marRight w:val="0"/>
          <w:marTop w:val="0"/>
          <w:marBottom w:val="0"/>
          <w:divBdr>
            <w:top w:val="none" w:sz="0" w:space="0" w:color="auto"/>
            <w:left w:val="none" w:sz="0" w:space="0" w:color="auto"/>
            <w:bottom w:val="none" w:sz="0" w:space="0" w:color="auto"/>
            <w:right w:val="none" w:sz="0" w:space="0" w:color="auto"/>
          </w:divBdr>
        </w:div>
        <w:div w:id="60370149">
          <w:marLeft w:val="480"/>
          <w:marRight w:val="0"/>
          <w:marTop w:val="0"/>
          <w:marBottom w:val="0"/>
          <w:divBdr>
            <w:top w:val="none" w:sz="0" w:space="0" w:color="auto"/>
            <w:left w:val="none" w:sz="0" w:space="0" w:color="auto"/>
            <w:bottom w:val="none" w:sz="0" w:space="0" w:color="auto"/>
            <w:right w:val="none" w:sz="0" w:space="0" w:color="auto"/>
          </w:divBdr>
        </w:div>
        <w:div w:id="1888490370">
          <w:marLeft w:val="480"/>
          <w:marRight w:val="0"/>
          <w:marTop w:val="0"/>
          <w:marBottom w:val="0"/>
          <w:divBdr>
            <w:top w:val="none" w:sz="0" w:space="0" w:color="auto"/>
            <w:left w:val="none" w:sz="0" w:space="0" w:color="auto"/>
            <w:bottom w:val="none" w:sz="0" w:space="0" w:color="auto"/>
            <w:right w:val="none" w:sz="0" w:space="0" w:color="auto"/>
          </w:divBdr>
        </w:div>
        <w:div w:id="2035375582">
          <w:marLeft w:val="480"/>
          <w:marRight w:val="0"/>
          <w:marTop w:val="0"/>
          <w:marBottom w:val="0"/>
          <w:divBdr>
            <w:top w:val="none" w:sz="0" w:space="0" w:color="auto"/>
            <w:left w:val="none" w:sz="0" w:space="0" w:color="auto"/>
            <w:bottom w:val="none" w:sz="0" w:space="0" w:color="auto"/>
            <w:right w:val="none" w:sz="0" w:space="0" w:color="auto"/>
          </w:divBdr>
        </w:div>
        <w:div w:id="917667077">
          <w:marLeft w:val="480"/>
          <w:marRight w:val="0"/>
          <w:marTop w:val="0"/>
          <w:marBottom w:val="0"/>
          <w:divBdr>
            <w:top w:val="none" w:sz="0" w:space="0" w:color="auto"/>
            <w:left w:val="none" w:sz="0" w:space="0" w:color="auto"/>
            <w:bottom w:val="none" w:sz="0" w:space="0" w:color="auto"/>
            <w:right w:val="none" w:sz="0" w:space="0" w:color="auto"/>
          </w:divBdr>
        </w:div>
        <w:div w:id="1346520175">
          <w:marLeft w:val="480"/>
          <w:marRight w:val="0"/>
          <w:marTop w:val="0"/>
          <w:marBottom w:val="0"/>
          <w:divBdr>
            <w:top w:val="none" w:sz="0" w:space="0" w:color="auto"/>
            <w:left w:val="none" w:sz="0" w:space="0" w:color="auto"/>
            <w:bottom w:val="none" w:sz="0" w:space="0" w:color="auto"/>
            <w:right w:val="none" w:sz="0" w:space="0" w:color="auto"/>
          </w:divBdr>
        </w:div>
        <w:div w:id="1968470672">
          <w:marLeft w:val="480"/>
          <w:marRight w:val="0"/>
          <w:marTop w:val="0"/>
          <w:marBottom w:val="0"/>
          <w:divBdr>
            <w:top w:val="none" w:sz="0" w:space="0" w:color="auto"/>
            <w:left w:val="none" w:sz="0" w:space="0" w:color="auto"/>
            <w:bottom w:val="none" w:sz="0" w:space="0" w:color="auto"/>
            <w:right w:val="none" w:sz="0" w:space="0" w:color="auto"/>
          </w:divBdr>
        </w:div>
        <w:div w:id="371272703">
          <w:marLeft w:val="480"/>
          <w:marRight w:val="0"/>
          <w:marTop w:val="0"/>
          <w:marBottom w:val="0"/>
          <w:divBdr>
            <w:top w:val="none" w:sz="0" w:space="0" w:color="auto"/>
            <w:left w:val="none" w:sz="0" w:space="0" w:color="auto"/>
            <w:bottom w:val="none" w:sz="0" w:space="0" w:color="auto"/>
            <w:right w:val="none" w:sz="0" w:space="0" w:color="auto"/>
          </w:divBdr>
        </w:div>
        <w:div w:id="2044548053">
          <w:marLeft w:val="480"/>
          <w:marRight w:val="0"/>
          <w:marTop w:val="0"/>
          <w:marBottom w:val="0"/>
          <w:divBdr>
            <w:top w:val="none" w:sz="0" w:space="0" w:color="auto"/>
            <w:left w:val="none" w:sz="0" w:space="0" w:color="auto"/>
            <w:bottom w:val="none" w:sz="0" w:space="0" w:color="auto"/>
            <w:right w:val="none" w:sz="0" w:space="0" w:color="auto"/>
          </w:divBdr>
        </w:div>
        <w:div w:id="883061841">
          <w:marLeft w:val="480"/>
          <w:marRight w:val="0"/>
          <w:marTop w:val="0"/>
          <w:marBottom w:val="0"/>
          <w:divBdr>
            <w:top w:val="none" w:sz="0" w:space="0" w:color="auto"/>
            <w:left w:val="none" w:sz="0" w:space="0" w:color="auto"/>
            <w:bottom w:val="none" w:sz="0" w:space="0" w:color="auto"/>
            <w:right w:val="none" w:sz="0" w:space="0" w:color="auto"/>
          </w:divBdr>
        </w:div>
        <w:div w:id="1677417244">
          <w:marLeft w:val="480"/>
          <w:marRight w:val="0"/>
          <w:marTop w:val="0"/>
          <w:marBottom w:val="0"/>
          <w:divBdr>
            <w:top w:val="none" w:sz="0" w:space="0" w:color="auto"/>
            <w:left w:val="none" w:sz="0" w:space="0" w:color="auto"/>
            <w:bottom w:val="none" w:sz="0" w:space="0" w:color="auto"/>
            <w:right w:val="none" w:sz="0" w:space="0" w:color="auto"/>
          </w:divBdr>
        </w:div>
        <w:div w:id="1631476839">
          <w:marLeft w:val="480"/>
          <w:marRight w:val="0"/>
          <w:marTop w:val="0"/>
          <w:marBottom w:val="0"/>
          <w:divBdr>
            <w:top w:val="none" w:sz="0" w:space="0" w:color="auto"/>
            <w:left w:val="none" w:sz="0" w:space="0" w:color="auto"/>
            <w:bottom w:val="none" w:sz="0" w:space="0" w:color="auto"/>
            <w:right w:val="none" w:sz="0" w:space="0" w:color="auto"/>
          </w:divBdr>
        </w:div>
        <w:div w:id="2136873552">
          <w:marLeft w:val="480"/>
          <w:marRight w:val="0"/>
          <w:marTop w:val="0"/>
          <w:marBottom w:val="0"/>
          <w:divBdr>
            <w:top w:val="none" w:sz="0" w:space="0" w:color="auto"/>
            <w:left w:val="none" w:sz="0" w:space="0" w:color="auto"/>
            <w:bottom w:val="none" w:sz="0" w:space="0" w:color="auto"/>
            <w:right w:val="none" w:sz="0" w:space="0" w:color="auto"/>
          </w:divBdr>
        </w:div>
        <w:div w:id="2005666993">
          <w:marLeft w:val="480"/>
          <w:marRight w:val="0"/>
          <w:marTop w:val="0"/>
          <w:marBottom w:val="0"/>
          <w:divBdr>
            <w:top w:val="none" w:sz="0" w:space="0" w:color="auto"/>
            <w:left w:val="none" w:sz="0" w:space="0" w:color="auto"/>
            <w:bottom w:val="none" w:sz="0" w:space="0" w:color="auto"/>
            <w:right w:val="none" w:sz="0" w:space="0" w:color="auto"/>
          </w:divBdr>
        </w:div>
        <w:div w:id="6375806">
          <w:marLeft w:val="480"/>
          <w:marRight w:val="0"/>
          <w:marTop w:val="0"/>
          <w:marBottom w:val="0"/>
          <w:divBdr>
            <w:top w:val="none" w:sz="0" w:space="0" w:color="auto"/>
            <w:left w:val="none" w:sz="0" w:space="0" w:color="auto"/>
            <w:bottom w:val="none" w:sz="0" w:space="0" w:color="auto"/>
            <w:right w:val="none" w:sz="0" w:space="0" w:color="auto"/>
          </w:divBdr>
        </w:div>
        <w:div w:id="218977364">
          <w:marLeft w:val="480"/>
          <w:marRight w:val="0"/>
          <w:marTop w:val="0"/>
          <w:marBottom w:val="0"/>
          <w:divBdr>
            <w:top w:val="none" w:sz="0" w:space="0" w:color="auto"/>
            <w:left w:val="none" w:sz="0" w:space="0" w:color="auto"/>
            <w:bottom w:val="none" w:sz="0" w:space="0" w:color="auto"/>
            <w:right w:val="none" w:sz="0" w:space="0" w:color="auto"/>
          </w:divBdr>
        </w:div>
        <w:div w:id="1090857097">
          <w:marLeft w:val="480"/>
          <w:marRight w:val="0"/>
          <w:marTop w:val="0"/>
          <w:marBottom w:val="0"/>
          <w:divBdr>
            <w:top w:val="none" w:sz="0" w:space="0" w:color="auto"/>
            <w:left w:val="none" w:sz="0" w:space="0" w:color="auto"/>
            <w:bottom w:val="none" w:sz="0" w:space="0" w:color="auto"/>
            <w:right w:val="none" w:sz="0" w:space="0" w:color="auto"/>
          </w:divBdr>
        </w:div>
        <w:div w:id="914630847">
          <w:marLeft w:val="480"/>
          <w:marRight w:val="0"/>
          <w:marTop w:val="0"/>
          <w:marBottom w:val="0"/>
          <w:divBdr>
            <w:top w:val="none" w:sz="0" w:space="0" w:color="auto"/>
            <w:left w:val="none" w:sz="0" w:space="0" w:color="auto"/>
            <w:bottom w:val="none" w:sz="0" w:space="0" w:color="auto"/>
            <w:right w:val="none" w:sz="0" w:space="0" w:color="auto"/>
          </w:divBdr>
        </w:div>
        <w:div w:id="757335551">
          <w:marLeft w:val="480"/>
          <w:marRight w:val="0"/>
          <w:marTop w:val="0"/>
          <w:marBottom w:val="0"/>
          <w:divBdr>
            <w:top w:val="none" w:sz="0" w:space="0" w:color="auto"/>
            <w:left w:val="none" w:sz="0" w:space="0" w:color="auto"/>
            <w:bottom w:val="none" w:sz="0" w:space="0" w:color="auto"/>
            <w:right w:val="none" w:sz="0" w:space="0" w:color="auto"/>
          </w:divBdr>
        </w:div>
        <w:div w:id="402221690">
          <w:marLeft w:val="480"/>
          <w:marRight w:val="0"/>
          <w:marTop w:val="0"/>
          <w:marBottom w:val="0"/>
          <w:divBdr>
            <w:top w:val="none" w:sz="0" w:space="0" w:color="auto"/>
            <w:left w:val="none" w:sz="0" w:space="0" w:color="auto"/>
            <w:bottom w:val="none" w:sz="0" w:space="0" w:color="auto"/>
            <w:right w:val="none" w:sz="0" w:space="0" w:color="auto"/>
          </w:divBdr>
        </w:div>
        <w:div w:id="1797025770">
          <w:marLeft w:val="480"/>
          <w:marRight w:val="0"/>
          <w:marTop w:val="0"/>
          <w:marBottom w:val="0"/>
          <w:divBdr>
            <w:top w:val="none" w:sz="0" w:space="0" w:color="auto"/>
            <w:left w:val="none" w:sz="0" w:space="0" w:color="auto"/>
            <w:bottom w:val="none" w:sz="0" w:space="0" w:color="auto"/>
            <w:right w:val="none" w:sz="0" w:space="0" w:color="auto"/>
          </w:divBdr>
        </w:div>
        <w:div w:id="357588507">
          <w:marLeft w:val="480"/>
          <w:marRight w:val="0"/>
          <w:marTop w:val="0"/>
          <w:marBottom w:val="0"/>
          <w:divBdr>
            <w:top w:val="none" w:sz="0" w:space="0" w:color="auto"/>
            <w:left w:val="none" w:sz="0" w:space="0" w:color="auto"/>
            <w:bottom w:val="none" w:sz="0" w:space="0" w:color="auto"/>
            <w:right w:val="none" w:sz="0" w:space="0" w:color="auto"/>
          </w:divBdr>
        </w:div>
        <w:div w:id="1259559420">
          <w:marLeft w:val="480"/>
          <w:marRight w:val="0"/>
          <w:marTop w:val="0"/>
          <w:marBottom w:val="0"/>
          <w:divBdr>
            <w:top w:val="none" w:sz="0" w:space="0" w:color="auto"/>
            <w:left w:val="none" w:sz="0" w:space="0" w:color="auto"/>
            <w:bottom w:val="none" w:sz="0" w:space="0" w:color="auto"/>
            <w:right w:val="none" w:sz="0" w:space="0" w:color="auto"/>
          </w:divBdr>
        </w:div>
        <w:div w:id="712272512">
          <w:marLeft w:val="480"/>
          <w:marRight w:val="0"/>
          <w:marTop w:val="0"/>
          <w:marBottom w:val="0"/>
          <w:divBdr>
            <w:top w:val="none" w:sz="0" w:space="0" w:color="auto"/>
            <w:left w:val="none" w:sz="0" w:space="0" w:color="auto"/>
            <w:bottom w:val="none" w:sz="0" w:space="0" w:color="auto"/>
            <w:right w:val="none" w:sz="0" w:space="0" w:color="auto"/>
          </w:divBdr>
        </w:div>
        <w:div w:id="1328247570">
          <w:marLeft w:val="480"/>
          <w:marRight w:val="0"/>
          <w:marTop w:val="0"/>
          <w:marBottom w:val="0"/>
          <w:divBdr>
            <w:top w:val="none" w:sz="0" w:space="0" w:color="auto"/>
            <w:left w:val="none" w:sz="0" w:space="0" w:color="auto"/>
            <w:bottom w:val="none" w:sz="0" w:space="0" w:color="auto"/>
            <w:right w:val="none" w:sz="0" w:space="0" w:color="auto"/>
          </w:divBdr>
        </w:div>
        <w:div w:id="766116961">
          <w:marLeft w:val="480"/>
          <w:marRight w:val="0"/>
          <w:marTop w:val="0"/>
          <w:marBottom w:val="0"/>
          <w:divBdr>
            <w:top w:val="none" w:sz="0" w:space="0" w:color="auto"/>
            <w:left w:val="none" w:sz="0" w:space="0" w:color="auto"/>
            <w:bottom w:val="none" w:sz="0" w:space="0" w:color="auto"/>
            <w:right w:val="none" w:sz="0" w:space="0" w:color="auto"/>
          </w:divBdr>
        </w:div>
        <w:div w:id="284238143">
          <w:marLeft w:val="480"/>
          <w:marRight w:val="0"/>
          <w:marTop w:val="0"/>
          <w:marBottom w:val="0"/>
          <w:divBdr>
            <w:top w:val="none" w:sz="0" w:space="0" w:color="auto"/>
            <w:left w:val="none" w:sz="0" w:space="0" w:color="auto"/>
            <w:bottom w:val="none" w:sz="0" w:space="0" w:color="auto"/>
            <w:right w:val="none" w:sz="0" w:space="0" w:color="auto"/>
          </w:divBdr>
        </w:div>
        <w:div w:id="295599076">
          <w:marLeft w:val="480"/>
          <w:marRight w:val="0"/>
          <w:marTop w:val="0"/>
          <w:marBottom w:val="0"/>
          <w:divBdr>
            <w:top w:val="none" w:sz="0" w:space="0" w:color="auto"/>
            <w:left w:val="none" w:sz="0" w:space="0" w:color="auto"/>
            <w:bottom w:val="none" w:sz="0" w:space="0" w:color="auto"/>
            <w:right w:val="none" w:sz="0" w:space="0" w:color="auto"/>
          </w:divBdr>
        </w:div>
        <w:div w:id="1984310160">
          <w:marLeft w:val="480"/>
          <w:marRight w:val="0"/>
          <w:marTop w:val="0"/>
          <w:marBottom w:val="0"/>
          <w:divBdr>
            <w:top w:val="none" w:sz="0" w:space="0" w:color="auto"/>
            <w:left w:val="none" w:sz="0" w:space="0" w:color="auto"/>
            <w:bottom w:val="none" w:sz="0" w:space="0" w:color="auto"/>
            <w:right w:val="none" w:sz="0" w:space="0" w:color="auto"/>
          </w:divBdr>
        </w:div>
        <w:div w:id="1102263941">
          <w:marLeft w:val="480"/>
          <w:marRight w:val="0"/>
          <w:marTop w:val="0"/>
          <w:marBottom w:val="0"/>
          <w:divBdr>
            <w:top w:val="none" w:sz="0" w:space="0" w:color="auto"/>
            <w:left w:val="none" w:sz="0" w:space="0" w:color="auto"/>
            <w:bottom w:val="none" w:sz="0" w:space="0" w:color="auto"/>
            <w:right w:val="none" w:sz="0" w:space="0" w:color="auto"/>
          </w:divBdr>
        </w:div>
        <w:div w:id="876161782">
          <w:marLeft w:val="480"/>
          <w:marRight w:val="0"/>
          <w:marTop w:val="0"/>
          <w:marBottom w:val="0"/>
          <w:divBdr>
            <w:top w:val="none" w:sz="0" w:space="0" w:color="auto"/>
            <w:left w:val="none" w:sz="0" w:space="0" w:color="auto"/>
            <w:bottom w:val="none" w:sz="0" w:space="0" w:color="auto"/>
            <w:right w:val="none" w:sz="0" w:space="0" w:color="auto"/>
          </w:divBdr>
        </w:div>
        <w:div w:id="734547207">
          <w:marLeft w:val="480"/>
          <w:marRight w:val="0"/>
          <w:marTop w:val="0"/>
          <w:marBottom w:val="0"/>
          <w:divBdr>
            <w:top w:val="none" w:sz="0" w:space="0" w:color="auto"/>
            <w:left w:val="none" w:sz="0" w:space="0" w:color="auto"/>
            <w:bottom w:val="none" w:sz="0" w:space="0" w:color="auto"/>
            <w:right w:val="none" w:sz="0" w:space="0" w:color="auto"/>
          </w:divBdr>
        </w:div>
        <w:div w:id="696851977">
          <w:marLeft w:val="480"/>
          <w:marRight w:val="0"/>
          <w:marTop w:val="0"/>
          <w:marBottom w:val="0"/>
          <w:divBdr>
            <w:top w:val="none" w:sz="0" w:space="0" w:color="auto"/>
            <w:left w:val="none" w:sz="0" w:space="0" w:color="auto"/>
            <w:bottom w:val="none" w:sz="0" w:space="0" w:color="auto"/>
            <w:right w:val="none" w:sz="0" w:space="0" w:color="auto"/>
          </w:divBdr>
        </w:div>
        <w:div w:id="1553930768">
          <w:marLeft w:val="480"/>
          <w:marRight w:val="0"/>
          <w:marTop w:val="0"/>
          <w:marBottom w:val="0"/>
          <w:divBdr>
            <w:top w:val="none" w:sz="0" w:space="0" w:color="auto"/>
            <w:left w:val="none" w:sz="0" w:space="0" w:color="auto"/>
            <w:bottom w:val="none" w:sz="0" w:space="0" w:color="auto"/>
            <w:right w:val="none" w:sz="0" w:space="0" w:color="auto"/>
          </w:divBdr>
        </w:div>
        <w:div w:id="2027367054">
          <w:marLeft w:val="480"/>
          <w:marRight w:val="0"/>
          <w:marTop w:val="0"/>
          <w:marBottom w:val="0"/>
          <w:divBdr>
            <w:top w:val="none" w:sz="0" w:space="0" w:color="auto"/>
            <w:left w:val="none" w:sz="0" w:space="0" w:color="auto"/>
            <w:bottom w:val="none" w:sz="0" w:space="0" w:color="auto"/>
            <w:right w:val="none" w:sz="0" w:space="0" w:color="auto"/>
          </w:divBdr>
        </w:div>
        <w:div w:id="445851914">
          <w:marLeft w:val="480"/>
          <w:marRight w:val="0"/>
          <w:marTop w:val="0"/>
          <w:marBottom w:val="0"/>
          <w:divBdr>
            <w:top w:val="none" w:sz="0" w:space="0" w:color="auto"/>
            <w:left w:val="none" w:sz="0" w:space="0" w:color="auto"/>
            <w:bottom w:val="none" w:sz="0" w:space="0" w:color="auto"/>
            <w:right w:val="none" w:sz="0" w:space="0" w:color="auto"/>
          </w:divBdr>
        </w:div>
        <w:div w:id="1724282392">
          <w:marLeft w:val="480"/>
          <w:marRight w:val="0"/>
          <w:marTop w:val="0"/>
          <w:marBottom w:val="0"/>
          <w:divBdr>
            <w:top w:val="none" w:sz="0" w:space="0" w:color="auto"/>
            <w:left w:val="none" w:sz="0" w:space="0" w:color="auto"/>
            <w:bottom w:val="none" w:sz="0" w:space="0" w:color="auto"/>
            <w:right w:val="none" w:sz="0" w:space="0" w:color="auto"/>
          </w:divBdr>
        </w:div>
        <w:div w:id="327179411">
          <w:marLeft w:val="480"/>
          <w:marRight w:val="0"/>
          <w:marTop w:val="0"/>
          <w:marBottom w:val="0"/>
          <w:divBdr>
            <w:top w:val="none" w:sz="0" w:space="0" w:color="auto"/>
            <w:left w:val="none" w:sz="0" w:space="0" w:color="auto"/>
            <w:bottom w:val="none" w:sz="0" w:space="0" w:color="auto"/>
            <w:right w:val="none" w:sz="0" w:space="0" w:color="auto"/>
          </w:divBdr>
        </w:div>
        <w:div w:id="253101286">
          <w:marLeft w:val="480"/>
          <w:marRight w:val="0"/>
          <w:marTop w:val="0"/>
          <w:marBottom w:val="0"/>
          <w:divBdr>
            <w:top w:val="none" w:sz="0" w:space="0" w:color="auto"/>
            <w:left w:val="none" w:sz="0" w:space="0" w:color="auto"/>
            <w:bottom w:val="none" w:sz="0" w:space="0" w:color="auto"/>
            <w:right w:val="none" w:sz="0" w:space="0" w:color="auto"/>
          </w:divBdr>
        </w:div>
        <w:div w:id="1742483921">
          <w:marLeft w:val="480"/>
          <w:marRight w:val="0"/>
          <w:marTop w:val="0"/>
          <w:marBottom w:val="0"/>
          <w:divBdr>
            <w:top w:val="none" w:sz="0" w:space="0" w:color="auto"/>
            <w:left w:val="none" w:sz="0" w:space="0" w:color="auto"/>
            <w:bottom w:val="none" w:sz="0" w:space="0" w:color="auto"/>
            <w:right w:val="none" w:sz="0" w:space="0" w:color="auto"/>
          </w:divBdr>
        </w:div>
        <w:div w:id="628054429">
          <w:marLeft w:val="480"/>
          <w:marRight w:val="0"/>
          <w:marTop w:val="0"/>
          <w:marBottom w:val="0"/>
          <w:divBdr>
            <w:top w:val="none" w:sz="0" w:space="0" w:color="auto"/>
            <w:left w:val="none" w:sz="0" w:space="0" w:color="auto"/>
            <w:bottom w:val="none" w:sz="0" w:space="0" w:color="auto"/>
            <w:right w:val="none" w:sz="0" w:space="0" w:color="auto"/>
          </w:divBdr>
        </w:div>
        <w:div w:id="44723580">
          <w:marLeft w:val="480"/>
          <w:marRight w:val="0"/>
          <w:marTop w:val="0"/>
          <w:marBottom w:val="0"/>
          <w:divBdr>
            <w:top w:val="none" w:sz="0" w:space="0" w:color="auto"/>
            <w:left w:val="none" w:sz="0" w:space="0" w:color="auto"/>
            <w:bottom w:val="none" w:sz="0" w:space="0" w:color="auto"/>
            <w:right w:val="none" w:sz="0" w:space="0" w:color="auto"/>
          </w:divBdr>
        </w:div>
        <w:div w:id="1713847610">
          <w:marLeft w:val="480"/>
          <w:marRight w:val="0"/>
          <w:marTop w:val="0"/>
          <w:marBottom w:val="0"/>
          <w:divBdr>
            <w:top w:val="none" w:sz="0" w:space="0" w:color="auto"/>
            <w:left w:val="none" w:sz="0" w:space="0" w:color="auto"/>
            <w:bottom w:val="none" w:sz="0" w:space="0" w:color="auto"/>
            <w:right w:val="none" w:sz="0" w:space="0" w:color="auto"/>
          </w:divBdr>
        </w:div>
        <w:div w:id="2077583384">
          <w:marLeft w:val="480"/>
          <w:marRight w:val="0"/>
          <w:marTop w:val="0"/>
          <w:marBottom w:val="0"/>
          <w:divBdr>
            <w:top w:val="none" w:sz="0" w:space="0" w:color="auto"/>
            <w:left w:val="none" w:sz="0" w:space="0" w:color="auto"/>
            <w:bottom w:val="none" w:sz="0" w:space="0" w:color="auto"/>
            <w:right w:val="none" w:sz="0" w:space="0" w:color="auto"/>
          </w:divBdr>
        </w:div>
        <w:div w:id="217665129">
          <w:marLeft w:val="480"/>
          <w:marRight w:val="0"/>
          <w:marTop w:val="0"/>
          <w:marBottom w:val="0"/>
          <w:divBdr>
            <w:top w:val="none" w:sz="0" w:space="0" w:color="auto"/>
            <w:left w:val="none" w:sz="0" w:space="0" w:color="auto"/>
            <w:bottom w:val="none" w:sz="0" w:space="0" w:color="auto"/>
            <w:right w:val="none" w:sz="0" w:space="0" w:color="auto"/>
          </w:divBdr>
        </w:div>
        <w:div w:id="770465800">
          <w:marLeft w:val="480"/>
          <w:marRight w:val="0"/>
          <w:marTop w:val="0"/>
          <w:marBottom w:val="0"/>
          <w:divBdr>
            <w:top w:val="none" w:sz="0" w:space="0" w:color="auto"/>
            <w:left w:val="none" w:sz="0" w:space="0" w:color="auto"/>
            <w:bottom w:val="none" w:sz="0" w:space="0" w:color="auto"/>
            <w:right w:val="none" w:sz="0" w:space="0" w:color="auto"/>
          </w:divBdr>
        </w:div>
        <w:div w:id="1212960966">
          <w:marLeft w:val="480"/>
          <w:marRight w:val="0"/>
          <w:marTop w:val="0"/>
          <w:marBottom w:val="0"/>
          <w:divBdr>
            <w:top w:val="none" w:sz="0" w:space="0" w:color="auto"/>
            <w:left w:val="none" w:sz="0" w:space="0" w:color="auto"/>
            <w:bottom w:val="none" w:sz="0" w:space="0" w:color="auto"/>
            <w:right w:val="none" w:sz="0" w:space="0" w:color="auto"/>
          </w:divBdr>
        </w:div>
        <w:div w:id="1350985954">
          <w:marLeft w:val="480"/>
          <w:marRight w:val="0"/>
          <w:marTop w:val="0"/>
          <w:marBottom w:val="0"/>
          <w:divBdr>
            <w:top w:val="none" w:sz="0" w:space="0" w:color="auto"/>
            <w:left w:val="none" w:sz="0" w:space="0" w:color="auto"/>
            <w:bottom w:val="none" w:sz="0" w:space="0" w:color="auto"/>
            <w:right w:val="none" w:sz="0" w:space="0" w:color="auto"/>
          </w:divBdr>
        </w:div>
        <w:div w:id="1145585419">
          <w:marLeft w:val="480"/>
          <w:marRight w:val="0"/>
          <w:marTop w:val="0"/>
          <w:marBottom w:val="0"/>
          <w:divBdr>
            <w:top w:val="none" w:sz="0" w:space="0" w:color="auto"/>
            <w:left w:val="none" w:sz="0" w:space="0" w:color="auto"/>
            <w:bottom w:val="none" w:sz="0" w:space="0" w:color="auto"/>
            <w:right w:val="none" w:sz="0" w:space="0" w:color="auto"/>
          </w:divBdr>
        </w:div>
        <w:div w:id="854685885">
          <w:marLeft w:val="480"/>
          <w:marRight w:val="0"/>
          <w:marTop w:val="0"/>
          <w:marBottom w:val="0"/>
          <w:divBdr>
            <w:top w:val="none" w:sz="0" w:space="0" w:color="auto"/>
            <w:left w:val="none" w:sz="0" w:space="0" w:color="auto"/>
            <w:bottom w:val="none" w:sz="0" w:space="0" w:color="auto"/>
            <w:right w:val="none" w:sz="0" w:space="0" w:color="auto"/>
          </w:divBdr>
        </w:div>
        <w:div w:id="190265234">
          <w:marLeft w:val="480"/>
          <w:marRight w:val="0"/>
          <w:marTop w:val="0"/>
          <w:marBottom w:val="0"/>
          <w:divBdr>
            <w:top w:val="none" w:sz="0" w:space="0" w:color="auto"/>
            <w:left w:val="none" w:sz="0" w:space="0" w:color="auto"/>
            <w:bottom w:val="none" w:sz="0" w:space="0" w:color="auto"/>
            <w:right w:val="none" w:sz="0" w:space="0" w:color="auto"/>
          </w:divBdr>
        </w:div>
        <w:div w:id="2035227655">
          <w:marLeft w:val="480"/>
          <w:marRight w:val="0"/>
          <w:marTop w:val="0"/>
          <w:marBottom w:val="0"/>
          <w:divBdr>
            <w:top w:val="none" w:sz="0" w:space="0" w:color="auto"/>
            <w:left w:val="none" w:sz="0" w:space="0" w:color="auto"/>
            <w:bottom w:val="none" w:sz="0" w:space="0" w:color="auto"/>
            <w:right w:val="none" w:sz="0" w:space="0" w:color="auto"/>
          </w:divBdr>
        </w:div>
        <w:div w:id="1064916585">
          <w:marLeft w:val="480"/>
          <w:marRight w:val="0"/>
          <w:marTop w:val="0"/>
          <w:marBottom w:val="0"/>
          <w:divBdr>
            <w:top w:val="none" w:sz="0" w:space="0" w:color="auto"/>
            <w:left w:val="none" w:sz="0" w:space="0" w:color="auto"/>
            <w:bottom w:val="none" w:sz="0" w:space="0" w:color="auto"/>
            <w:right w:val="none" w:sz="0" w:space="0" w:color="auto"/>
          </w:divBdr>
        </w:div>
        <w:div w:id="366639936">
          <w:marLeft w:val="480"/>
          <w:marRight w:val="0"/>
          <w:marTop w:val="0"/>
          <w:marBottom w:val="0"/>
          <w:divBdr>
            <w:top w:val="none" w:sz="0" w:space="0" w:color="auto"/>
            <w:left w:val="none" w:sz="0" w:space="0" w:color="auto"/>
            <w:bottom w:val="none" w:sz="0" w:space="0" w:color="auto"/>
            <w:right w:val="none" w:sz="0" w:space="0" w:color="auto"/>
          </w:divBdr>
        </w:div>
      </w:divsChild>
    </w:div>
    <w:div w:id="2112385910">
      <w:bodyDiv w:val="1"/>
      <w:marLeft w:val="0"/>
      <w:marRight w:val="0"/>
      <w:marTop w:val="0"/>
      <w:marBottom w:val="0"/>
      <w:divBdr>
        <w:top w:val="none" w:sz="0" w:space="0" w:color="auto"/>
        <w:left w:val="none" w:sz="0" w:space="0" w:color="auto"/>
        <w:bottom w:val="none" w:sz="0" w:space="0" w:color="auto"/>
        <w:right w:val="none" w:sz="0" w:space="0" w:color="auto"/>
      </w:divBdr>
    </w:div>
    <w:div w:id="2113238220">
      <w:bodyDiv w:val="1"/>
      <w:marLeft w:val="0"/>
      <w:marRight w:val="0"/>
      <w:marTop w:val="0"/>
      <w:marBottom w:val="0"/>
      <w:divBdr>
        <w:top w:val="none" w:sz="0" w:space="0" w:color="auto"/>
        <w:left w:val="none" w:sz="0" w:space="0" w:color="auto"/>
        <w:bottom w:val="none" w:sz="0" w:space="0" w:color="auto"/>
        <w:right w:val="none" w:sz="0" w:space="0" w:color="auto"/>
      </w:divBdr>
    </w:div>
    <w:div w:id="2113621184">
      <w:bodyDiv w:val="1"/>
      <w:marLeft w:val="0"/>
      <w:marRight w:val="0"/>
      <w:marTop w:val="0"/>
      <w:marBottom w:val="0"/>
      <w:divBdr>
        <w:top w:val="none" w:sz="0" w:space="0" w:color="auto"/>
        <w:left w:val="none" w:sz="0" w:space="0" w:color="auto"/>
        <w:bottom w:val="none" w:sz="0" w:space="0" w:color="auto"/>
        <w:right w:val="none" w:sz="0" w:space="0" w:color="auto"/>
      </w:divBdr>
    </w:div>
    <w:div w:id="2114011592">
      <w:bodyDiv w:val="1"/>
      <w:marLeft w:val="0"/>
      <w:marRight w:val="0"/>
      <w:marTop w:val="0"/>
      <w:marBottom w:val="0"/>
      <w:divBdr>
        <w:top w:val="none" w:sz="0" w:space="0" w:color="auto"/>
        <w:left w:val="none" w:sz="0" w:space="0" w:color="auto"/>
        <w:bottom w:val="none" w:sz="0" w:space="0" w:color="auto"/>
        <w:right w:val="none" w:sz="0" w:space="0" w:color="auto"/>
      </w:divBdr>
    </w:div>
    <w:div w:id="2114325700">
      <w:bodyDiv w:val="1"/>
      <w:marLeft w:val="0"/>
      <w:marRight w:val="0"/>
      <w:marTop w:val="0"/>
      <w:marBottom w:val="0"/>
      <w:divBdr>
        <w:top w:val="none" w:sz="0" w:space="0" w:color="auto"/>
        <w:left w:val="none" w:sz="0" w:space="0" w:color="auto"/>
        <w:bottom w:val="none" w:sz="0" w:space="0" w:color="auto"/>
        <w:right w:val="none" w:sz="0" w:space="0" w:color="auto"/>
      </w:divBdr>
    </w:div>
    <w:div w:id="2114519810">
      <w:bodyDiv w:val="1"/>
      <w:marLeft w:val="0"/>
      <w:marRight w:val="0"/>
      <w:marTop w:val="0"/>
      <w:marBottom w:val="0"/>
      <w:divBdr>
        <w:top w:val="none" w:sz="0" w:space="0" w:color="auto"/>
        <w:left w:val="none" w:sz="0" w:space="0" w:color="auto"/>
        <w:bottom w:val="none" w:sz="0" w:space="0" w:color="auto"/>
        <w:right w:val="none" w:sz="0" w:space="0" w:color="auto"/>
      </w:divBdr>
      <w:divsChild>
        <w:div w:id="1379820021">
          <w:marLeft w:val="480"/>
          <w:marRight w:val="0"/>
          <w:marTop w:val="0"/>
          <w:marBottom w:val="0"/>
          <w:divBdr>
            <w:top w:val="none" w:sz="0" w:space="0" w:color="auto"/>
            <w:left w:val="none" w:sz="0" w:space="0" w:color="auto"/>
            <w:bottom w:val="none" w:sz="0" w:space="0" w:color="auto"/>
            <w:right w:val="none" w:sz="0" w:space="0" w:color="auto"/>
          </w:divBdr>
        </w:div>
        <w:div w:id="486433966">
          <w:marLeft w:val="480"/>
          <w:marRight w:val="0"/>
          <w:marTop w:val="0"/>
          <w:marBottom w:val="0"/>
          <w:divBdr>
            <w:top w:val="none" w:sz="0" w:space="0" w:color="auto"/>
            <w:left w:val="none" w:sz="0" w:space="0" w:color="auto"/>
            <w:bottom w:val="none" w:sz="0" w:space="0" w:color="auto"/>
            <w:right w:val="none" w:sz="0" w:space="0" w:color="auto"/>
          </w:divBdr>
        </w:div>
        <w:div w:id="382677461">
          <w:marLeft w:val="480"/>
          <w:marRight w:val="0"/>
          <w:marTop w:val="0"/>
          <w:marBottom w:val="0"/>
          <w:divBdr>
            <w:top w:val="none" w:sz="0" w:space="0" w:color="auto"/>
            <w:left w:val="none" w:sz="0" w:space="0" w:color="auto"/>
            <w:bottom w:val="none" w:sz="0" w:space="0" w:color="auto"/>
            <w:right w:val="none" w:sz="0" w:space="0" w:color="auto"/>
          </w:divBdr>
        </w:div>
        <w:div w:id="1156141253">
          <w:marLeft w:val="480"/>
          <w:marRight w:val="0"/>
          <w:marTop w:val="0"/>
          <w:marBottom w:val="0"/>
          <w:divBdr>
            <w:top w:val="none" w:sz="0" w:space="0" w:color="auto"/>
            <w:left w:val="none" w:sz="0" w:space="0" w:color="auto"/>
            <w:bottom w:val="none" w:sz="0" w:space="0" w:color="auto"/>
            <w:right w:val="none" w:sz="0" w:space="0" w:color="auto"/>
          </w:divBdr>
        </w:div>
        <w:div w:id="1120877177">
          <w:marLeft w:val="480"/>
          <w:marRight w:val="0"/>
          <w:marTop w:val="0"/>
          <w:marBottom w:val="0"/>
          <w:divBdr>
            <w:top w:val="none" w:sz="0" w:space="0" w:color="auto"/>
            <w:left w:val="none" w:sz="0" w:space="0" w:color="auto"/>
            <w:bottom w:val="none" w:sz="0" w:space="0" w:color="auto"/>
            <w:right w:val="none" w:sz="0" w:space="0" w:color="auto"/>
          </w:divBdr>
        </w:div>
        <w:div w:id="1536506390">
          <w:marLeft w:val="480"/>
          <w:marRight w:val="0"/>
          <w:marTop w:val="0"/>
          <w:marBottom w:val="0"/>
          <w:divBdr>
            <w:top w:val="none" w:sz="0" w:space="0" w:color="auto"/>
            <w:left w:val="none" w:sz="0" w:space="0" w:color="auto"/>
            <w:bottom w:val="none" w:sz="0" w:space="0" w:color="auto"/>
            <w:right w:val="none" w:sz="0" w:space="0" w:color="auto"/>
          </w:divBdr>
        </w:div>
        <w:div w:id="1910841932">
          <w:marLeft w:val="480"/>
          <w:marRight w:val="0"/>
          <w:marTop w:val="0"/>
          <w:marBottom w:val="0"/>
          <w:divBdr>
            <w:top w:val="none" w:sz="0" w:space="0" w:color="auto"/>
            <w:left w:val="none" w:sz="0" w:space="0" w:color="auto"/>
            <w:bottom w:val="none" w:sz="0" w:space="0" w:color="auto"/>
            <w:right w:val="none" w:sz="0" w:space="0" w:color="auto"/>
          </w:divBdr>
        </w:div>
        <w:div w:id="1463113220">
          <w:marLeft w:val="480"/>
          <w:marRight w:val="0"/>
          <w:marTop w:val="0"/>
          <w:marBottom w:val="0"/>
          <w:divBdr>
            <w:top w:val="none" w:sz="0" w:space="0" w:color="auto"/>
            <w:left w:val="none" w:sz="0" w:space="0" w:color="auto"/>
            <w:bottom w:val="none" w:sz="0" w:space="0" w:color="auto"/>
            <w:right w:val="none" w:sz="0" w:space="0" w:color="auto"/>
          </w:divBdr>
        </w:div>
        <w:div w:id="1812597139">
          <w:marLeft w:val="480"/>
          <w:marRight w:val="0"/>
          <w:marTop w:val="0"/>
          <w:marBottom w:val="0"/>
          <w:divBdr>
            <w:top w:val="none" w:sz="0" w:space="0" w:color="auto"/>
            <w:left w:val="none" w:sz="0" w:space="0" w:color="auto"/>
            <w:bottom w:val="none" w:sz="0" w:space="0" w:color="auto"/>
            <w:right w:val="none" w:sz="0" w:space="0" w:color="auto"/>
          </w:divBdr>
        </w:div>
        <w:div w:id="1636179002">
          <w:marLeft w:val="480"/>
          <w:marRight w:val="0"/>
          <w:marTop w:val="0"/>
          <w:marBottom w:val="0"/>
          <w:divBdr>
            <w:top w:val="none" w:sz="0" w:space="0" w:color="auto"/>
            <w:left w:val="none" w:sz="0" w:space="0" w:color="auto"/>
            <w:bottom w:val="none" w:sz="0" w:space="0" w:color="auto"/>
            <w:right w:val="none" w:sz="0" w:space="0" w:color="auto"/>
          </w:divBdr>
        </w:div>
        <w:div w:id="2038965049">
          <w:marLeft w:val="480"/>
          <w:marRight w:val="0"/>
          <w:marTop w:val="0"/>
          <w:marBottom w:val="0"/>
          <w:divBdr>
            <w:top w:val="none" w:sz="0" w:space="0" w:color="auto"/>
            <w:left w:val="none" w:sz="0" w:space="0" w:color="auto"/>
            <w:bottom w:val="none" w:sz="0" w:space="0" w:color="auto"/>
            <w:right w:val="none" w:sz="0" w:space="0" w:color="auto"/>
          </w:divBdr>
        </w:div>
        <w:div w:id="1259871501">
          <w:marLeft w:val="480"/>
          <w:marRight w:val="0"/>
          <w:marTop w:val="0"/>
          <w:marBottom w:val="0"/>
          <w:divBdr>
            <w:top w:val="none" w:sz="0" w:space="0" w:color="auto"/>
            <w:left w:val="none" w:sz="0" w:space="0" w:color="auto"/>
            <w:bottom w:val="none" w:sz="0" w:space="0" w:color="auto"/>
            <w:right w:val="none" w:sz="0" w:space="0" w:color="auto"/>
          </w:divBdr>
        </w:div>
        <w:div w:id="164173814">
          <w:marLeft w:val="480"/>
          <w:marRight w:val="0"/>
          <w:marTop w:val="0"/>
          <w:marBottom w:val="0"/>
          <w:divBdr>
            <w:top w:val="none" w:sz="0" w:space="0" w:color="auto"/>
            <w:left w:val="none" w:sz="0" w:space="0" w:color="auto"/>
            <w:bottom w:val="none" w:sz="0" w:space="0" w:color="auto"/>
            <w:right w:val="none" w:sz="0" w:space="0" w:color="auto"/>
          </w:divBdr>
        </w:div>
        <w:div w:id="1513648202">
          <w:marLeft w:val="480"/>
          <w:marRight w:val="0"/>
          <w:marTop w:val="0"/>
          <w:marBottom w:val="0"/>
          <w:divBdr>
            <w:top w:val="none" w:sz="0" w:space="0" w:color="auto"/>
            <w:left w:val="none" w:sz="0" w:space="0" w:color="auto"/>
            <w:bottom w:val="none" w:sz="0" w:space="0" w:color="auto"/>
            <w:right w:val="none" w:sz="0" w:space="0" w:color="auto"/>
          </w:divBdr>
        </w:div>
        <w:div w:id="1852403894">
          <w:marLeft w:val="480"/>
          <w:marRight w:val="0"/>
          <w:marTop w:val="0"/>
          <w:marBottom w:val="0"/>
          <w:divBdr>
            <w:top w:val="none" w:sz="0" w:space="0" w:color="auto"/>
            <w:left w:val="none" w:sz="0" w:space="0" w:color="auto"/>
            <w:bottom w:val="none" w:sz="0" w:space="0" w:color="auto"/>
            <w:right w:val="none" w:sz="0" w:space="0" w:color="auto"/>
          </w:divBdr>
        </w:div>
        <w:div w:id="568733858">
          <w:marLeft w:val="480"/>
          <w:marRight w:val="0"/>
          <w:marTop w:val="0"/>
          <w:marBottom w:val="0"/>
          <w:divBdr>
            <w:top w:val="none" w:sz="0" w:space="0" w:color="auto"/>
            <w:left w:val="none" w:sz="0" w:space="0" w:color="auto"/>
            <w:bottom w:val="none" w:sz="0" w:space="0" w:color="auto"/>
            <w:right w:val="none" w:sz="0" w:space="0" w:color="auto"/>
          </w:divBdr>
        </w:div>
        <w:div w:id="1334991936">
          <w:marLeft w:val="480"/>
          <w:marRight w:val="0"/>
          <w:marTop w:val="0"/>
          <w:marBottom w:val="0"/>
          <w:divBdr>
            <w:top w:val="none" w:sz="0" w:space="0" w:color="auto"/>
            <w:left w:val="none" w:sz="0" w:space="0" w:color="auto"/>
            <w:bottom w:val="none" w:sz="0" w:space="0" w:color="auto"/>
            <w:right w:val="none" w:sz="0" w:space="0" w:color="auto"/>
          </w:divBdr>
        </w:div>
        <w:div w:id="749817003">
          <w:marLeft w:val="480"/>
          <w:marRight w:val="0"/>
          <w:marTop w:val="0"/>
          <w:marBottom w:val="0"/>
          <w:divBdr>
            <w:top w:val="none" w:sz="0" w:space="0" w:color="auto"/>
            <w:left w:val="none" w:sz="0" w:space="0" w:color="auto"/>
            <w:bottom w:val="none" w:sz="0" w:space="0" w:color="auto"/>
            <w:right w:val="none" w:sz="0" w:space="0" w:color="auto"/>
          </w:divBdr>
        </w:div>
        <w:div w:id="1489706449">
          <w:marLeft w:val="480"/>
          <w:marRight w:val="0"/>
          <w:marTop w:val="0"/>
          <w:marBottom w:val="0"/>
          <w:divBdr>
            <w:top w:val="none" w:sz="0" w:space="0" w:color="auto"/>
            <w:left w:val="none" w:sz="0" w:space="0" w:color="auto"/>
            <w:bottom w:val="none" w:sz="0" w:space="0" w:color="auto"/>
            <w:right w:val="none" w:sz="0" w:space="0" w:color="auto"/>
          </w:divBdr>
        </w:div>
        <w:div w:id="1853228496">
          <w:marLeft w:val="480"/>
          <w:marRight w:val="0"/>
          <w:marTop w:val="0"/>
          <w:marBottom w:val="0"/>
          <w:divBdr>
            <w:top w:val="none" w:sz="0" w:space="0" w:color="auto"/>
            <w:left w:val="none" w:sz="0" w:space="0" w:color="auto"/>
            <w:bottom w:val="none" w:sz="0" w:space="0" w:color="auto"/>
            <w:right w:val="none" w:sz="0" w:space="0" w:color="auto"/>
          </w:divBdr>
        </w:div>
        <w:div w:id="337117899">
          <w:marLeft w:val="480"/>
          <w:marRight w:val="0"/>
          <w:marTop w:val="0"/>
          <w:marBottom w:val="0"/>
          <w:divBdr>
            <w:top w:val="none" w:sz="0" w:space="0" w:color="auto"/>
            <w:left w:val="none" w:sz="0" w:space="0" w:color="auto"/>
            <w:bottom w:val="none" w:sz="0" w:space="0" w:color="auto"/>
            <w:right w:val="none" w:sz="0" w:space="0" w:color="auto"/>
          </w:divBdr>
        </w:div>
        <w:div w:id="758060693">
          <w:marLeft w:val="480"/>
          <w:marRight w:val="0"/>
          <w:marTop w:val="0"/>
          <w:marBottom w:val="0"/>
          <w:divBdr>
            <w:top w:val="none" w:sz="0" w:space="0" w:color="auto"/>
            <w:left w:val="none" w:sz="0" w:space="0" w:color="auto"/>
            <w:bottom w:val="none" w:sz="0" w:space="0" w:color="auto"/>
            <w:right w:val="none" w:sz="0" w:space="0" w:color="auto"/>
          </w:divBdr>
        </w:div>
        <w:div w:id="1690135583">
          <w:marLeft w:val="480"/>
          <w:marRight w:val="0"/>
          <w:marTop w:val="0"/>
          <w:marBottom w:val="0"/>
          <w:divBdr>
            <w:top w:val="none" w:sz="0" w:space="0" w:color="auto"/>
            <w:left w:val="none" w:sz="0" w:space="0" w:color="auto"/>
            <w:bottom w:val="none" w:sz="0" w:space="0" w:color="auto"/>
            <w:right w:val="none" w:sz="0" w:space="0" w:color="auto"/>
          </w:divBdr>
        </w:div>
        <w:div w:id="2057074257">
          <w:marLeft w:val="480"/>
          <w:marRight w:val="0"/>
          <w:marTop w:val="0"/>
          <w:marBottom w:val="0"/>
          <w:divBdr>
            <w:top w:val="none" w:sz="0" w:space="0" w:color="auto"/>
            <w:left w:val="none" w:sz="0" w:space="0" w:color="auto"/>
            <w:bottom w:val="none" w:sz="0" w:space="0" w:color="auto"/>
            <w:right w:val="none" w:sz="0" w:space="0" w:color="auto"/>
          </w:divBdr>
        </w:div>
        <w:div w:id="764770829">
          <w:marLeft w:val="480"/>
          <w:marRight w:val="0"/>
          <w:marTop w:val="0"/>
          <w:marBottom w:val="0"/>
          <w:divBdr>
            <w:top w:val="none" w:sz="0" w:space="0" w:color="auto"/>
            <w:left w:val="none" w:sz="0" w:space="0" w:color="auto"/>
            <w:bottom w:val="none" w:sz="0" w:space="0" w:color="auto"/>
            <w:right w:val="none" w:sz="0" w:space="0" w:color="auto"/>
          </w:divBdr>
        </w:div>
        <w:div w:id="2080324751">
          <w:marLeft w:val="480"/>
          <w:marRight w:val="0"/>
          <w:marTop w:val="0"/>
          <w:marBottom w:val="0"/>
          <w:divBdr>
            <w:top w:val="none" w:sz="0" w:space="0" w:color="auto"/>
            <w:left w:val="none" w:sz="0" w:space="0" w:color="auto"/>
            <w:bottom w:val="none" w:sz="0" w:space="0" w:color="auto"/>
            <w:right w:val="none" w:sz="0" w:space="0" w:color="auto"/>
          </w:divBdr>
        </w:div>
        <w:div w:id="1573156996">
          <w:marLeft w:val="480"/>
          <w:marRight w:val="0"/>
          <w:marTop w:val="0"/>
          <w:marBottom w:val="0"/>
          <w:divBdr>
            <w:top w:val="none" w:sz="0" w:space="0" w:color="auto"/>
            <w:left w:val="none" w:sz="0" w:space="0" w:color="auto"/>
            <w:bottom w:val="none" w:sz="0" w:space="0" w:color="auto"/>
            <w:right w:val="none" w:sz="0" w:space="0" w:color="auto"/>
          </w:divBdr>
        </w:div>
        <w:div w:id="2117090955">
          <w:marLeft w:val="480"/>
          <w:marRight w:val="0"/>
          <w:marTop w:val="0"/>
          <w:marBottom w:val="0"/>
          <w:divBdr>
            <w:top w:val="none" w:sz="0" w:space="0" w:color="auto"/>
            <w:left w:val="none" w:sz="0" w:space="0" w:color="auto"/>
            <w:bottom w:val="none" w:sz="0" w:space="0" w:color="auto"/>
            <w:right w:val="none" w:sz="0" w:space="0" w:color="auto"/>
          </w:divBdr>
        </w:div>
        <w:div w:id="1775711767">
          <w:marLeft w:val="480"/>
          <w:marRight w:val="0"/>
          <w:marTop w:val="0"/>
          <w:marBottom w:val="0"/>
          <w:divBdr>
            <w:top w:val="none" w:sz="0" w:space="0" w:color="auto"/>
            <w:left w:val="none" w:sz="0" w:space="0" w:color="auto"/>
            <w:bottom w:val="none" w:sz="0" w:space="0" w:color="auto"/>
            <w:right w:val="none" w:sz="0" w:space="0" w:color="auto"/>
          </w:divBdr>
        </w:div>
        <w:div w:id="975599747">
          <w:marLeft w:val="480"/>
          <w:marRight w:val="0"/>
          <w:marTop w:val="0"/>
          <w:marBottom w:val="0"/>
          <w:divBdr>
            <w:top w:val="none" w:sz="0" w:space="0" w:color="auto"/>
            <w:left w:val="none" w:sz="0" w:space="0" w:color="auto"/>
            <w:bottom w:val="none" w:sz="0" w:space="0" w:color="auto"/>
            <w:right w:val="none" w:sz="0" w:space="0" w:color="auto"/>
          </w:divBdr>
        </w:div>
        <w:div w:id="1453596391">
          <w:marLeft w:val="480"/>
          <w:marRight w:val="0"/>
          <w:marTop w:val="0"/>
          <w:marBottom w:val="0"/>
          <w:divBdr>
            <w:top w:val="none" w:sz="0" w:space="0" w:color="auto"/>
            <w:left w:val="none" w:sz="0" w:space="0" w:color="auto"/>
            <w:bottom w:val="none" w:sz="0" w:space="0" w:color="auto"/>
            <w:right w:val="none" w:sz="0" w:space="0" w:color="auto"/>
          </w:divBdr>
        </w:div>
        <w:div w:id="449863319">
          <w:marLeft w:val="480"/>
          <w:marRight w:val="0"/>
          <w:marTop w:val="0"/>
          <w:marBottom w:val="0"/>
          <w:divBdr>
            <w:top w:val="none" w:sz="0" w:space="0" w:color="auto"/>
            <w:left w:val="none" w:sz="0" w:space="0" w:color="auto"/>
            <w:bottom w:val="none" w:sz="0" w:space="0" w:color="auto"/>
            <w:right w:val="none" w:sz="0" w:space="0" w:color="auto"/>
          </w:divBdr>
        </w:div>
        <w:div w:id="2117601046">
          <w:marLeft w:val="480"/>
          <w:marRight w:val="0"/>
          <w:marTop w:val="0"/>
          <w:marBottom w:val="0"/>
          <w:divBdr>
            <w:top w:val="none" w:sz="0" w:space="0" w:color="auto"/>
            <w:left w:val="none" w:sz="0" w:space="0" w:color="auto"/>
            <w:bottom w:val="none" w:sz="0" w:space="0" w:color="auto"/>
            <w:right w:val="none" w:sz="0" w:space="0" w:color="auto"/>
          </w:divBdr>
        </w:div>
        <w:div w:id="1764181567">
          <w:marLeft w:val="480"/>
          <w:marRight w:val="0"/>
          <w:marTop w:val="0"/>
          <w:marBottom w:val="0"/>
          <w:divBdr>
            <w:top w:val="none" w:sz="0" w:space="0" w:color="auto"/>
            <w:left w:val="none" w:sz="0" w:space="0" w:color="auto"/>
            <w:bottom w:val="none" w:sz="0" w:space="0" w:color="auto"/>
            <w:right w:val="none" w:sz="0" w:space="0" w:color="auto"/>
          </w:divBdr>
        </w:div>
        <w:div w:id="1825271788">
          <w:marLeft w:val="480"/>
          <w:marRight w:val="0"/>
          <w:marTop w:val="0"/>
          <w:marBottom w:val="0"/>
          <w:divBdr>
            <w:top w:val="none" w:sz="0" w:space="0" w:color="auto"/>
            <w:left w:val="none" w:sz="0" w:space="0" w:color="auto"/>
            <w:bottom w:val="none" w:sz="0" w:space="0" w:color="auto"/>
            <w:right w:val="none" w:sz="0" w:space="0" w:color="auto"/>
          </w:divBdr>
        </w:div>
        <w:div w:id="1308048367">
          <w:marLeft w:val="480"/>
          <w:marRight w:val="0"/>
          <w:marTop w:val="0"/>
          <w:marBottom w:val="0"/>
          <w:divBdr>
            <w:top w:val="none" w:sz="0" w:space="0" w:color="auto"/>
            <w:left w:val="none" w:sz="0" w:space="0" w:color="auto"/>
            <w:bottom w:val="none" w:sz="0" w:space="0" w:color="auto"/>
            <w:right w:val="none" w:sz="0" w:space="0" w:color="auto"/>
          </w:divBdr>
        </w:div>
        <w:div w:id="1448160181">
          <w:marLeft w:val="480"/>
          <w:marRight w:val="0"/>
          <w:marTop w:val="0"/>
          <w:marBottom w:val="0"/>
          <w:divBdr>
            <w:top w:val="none" w:sz="0" w:space="0" w:color="auto"/>
            <w:left w:val="none" w:sz="0" w:space="0" w:color="auto"/>
            <w:bottom w:val="none" w:sz="0" w:space="0" w:color="auto"/>
            <w:right w:val="none" w:sz="0" w:space="0" w:color="auto"/>
          </w:divBdr>
        </w:div>
        <w:div w:id="1409766989">
          <w:marLeft w:val="480"/>
          <w:marRight w:val="0"/>
          <w:marTop w:val="0"/>
          <w:marBottom w:val="0"/>
          <w:divBdr>
            <w:top w:val="none" w:sz="0" w:space="0" w:color="auto"/>
            <w:left w:val="none" w:sz="0" w:space="0" w:color="auto"/>
            <w:bottom w:val="none" w:sz="0" w:space="0" w:color="auto"/>
            <w:right w:val="none" w:sz="0" w:space="0" w:color="auto"/>
          </w:divBdr>
        </w:div>
        <w:div w:id="1863014338">
          <w:marLeft w:val="480"/>
          <w:marRight w:val="0"/>
          <w:marTop w:val="0"/>
          <w:marBottom w:val="0"/>
          <w:divBdr>
            <w:top w:val="none" w:sz="0" w:space="0" w:color="auto"/>
            <w:left w:val="none" w:sz="0" w:space="0" w:color="auto"/>
            <w:bottom w:val="none" w:sz="0" w:space="0" w:color="auto"/>
            <w:right w:val="none" w:sz="0" w:space="0" w:color="auto"/>
          </w:divBdr>
        </w:div>
        <w:div w:id="1412315865">
          <w:marLeft w:val="480"/>
          <w:marRight w:val="0"/>
          <w:marTop w:val="0"/>
          <w:marBottom w:val="0"/>
          <w:divBdr>
            <w:top w:val="none" w:sz="0" w:space="0" w:color="auto"/>
            <w:left w:val="none" w:sz="0" w:space="0" w:color="auto"/>
            <w:bottom w:val="none" w:sz="0" w:space="0" w:color="auto"/>
            <w:right w:val="none" w:sz="0" w:space="0" w:color="auto"/>
          </w:divBdr>
        </w:div>
        <w:div w:id="669871765">
          <w:marLeft w:val="480"/>
          <w:marRight w:val="0"/>
          <w:marTop w:val="0"/>
          <w:marBottom w:val="0"/>
          <w:divBdr>
            <w:top w:val="none" w:sz="0" w:space="0" w:color="auto"/>
            <w:left w:val="none" w:sz="0" w:space="0" w:color="auto"/>
            <w:bottom w:val="none" w:sz="0" w:space="0" w:color="auto"/>
            <w:right w:val="none" w:sz="0" w:space="0" w:color="auto"/>
          </w:divBdr>
        </w:div>
        <w:div w:id="2042238018">
          <w:marLeft w:val="480"/>
          <w:marRight w:val="0"/>
          <w:marTop w:val="0"/>
          <w:marBottom w:val="0"/>
          <w:divBdr>
            <w:top w:val="none" w:sz="0" w:space="0" w:color="auto"/>
            <w:left w:val="none" w:sz="0" w:space="0" w:color="auto"/>
            <w:bottom w:val="none" w:sz="0" w:space="0" w:color="auto"/>
            <w:right w:val="none" w:sz="0" w:space="0" w:color="auto"/>
          </w:divBdr>
        </w:div>
        <w:div w:id="1111316341">
          <w:marLeft w:val="480"/>
          <w:marRight w:val="0"/>
          <w:marTop w:val="0"/>
          <w:marBottom w:val="0"/>
          <w:divBdr>
            <w:top w:val="none" w:sz="0" w:space="0" w:color="auto"/>
            <w:left w:val="none" w:sz="0" w:space="0" w:color="auto"/>
            <w:bottom w:val="none" w:sz="0" w:space="0" w:color="auto"/>
            <w:right w:val="none" w:sz="0" w:space="0" w:color="auto"/>
          </w:divBdr>
        </w:div>
        <w:div w:id="1469711037">
          <w:marLeft w:val="480"/>
          <w:marRight w:val="0"/>
          <w:marTop w:val="0"/>
          <w:marBottom w:val="0"/>
          <w:divBdr>
            <w:top w:val="none" w:sz="0" w:space="0" w:color="auto"/>
            <w:left w:val="none" w:sz="0" w:space="0" w:color="auto"/>
            <w:bottom w:val="none" w:sz="0" w:space="0" w:color="auto"/>
            <w:right w:val="none" w:sz="0" w:space="0" w:color="auto"/>
          </w:divBdr>
        </w:div>
        <w:div w:id="330301915">
          <w:marLeft w:val="480"/>
          <w:marRight w:val="0"/>
          <w:marTop w:val="0"/>
          <w:marBottom w:val="0"/>
          <w:divBdr>
            <w:top w:val="none" w:sz="0" w:space="0" w:color="auto"/>
            <w:left w:val="none" w:sz="0" w:space="0" w:color="auto"/>
            <w:bottom w:val="none" w:sz="0" w:space="0" w:color="auto"/>
            <w:right w:val="none" w:sz="0" w:space="0" w:color="auto"/>
          </w:divBdr>
        </w:div>
        <w:div w:id="1158423325">
          <w:marLeft w:val="480"/>
          <w:marRight w:val="0"/>
          <w:marTop w:val="0"/>
          <w:marBottom w:val="0"/>
          <w:divBdr>
            <w:top w:val="none" w:sz="0" w:space="0" w:color="auto"/>
            <w:left w:val="none" w:sz="0" w:space="0" w:color="auto"/>
            <w:bottom w:val="none" w:sz="0" w:space="0" w:color="auto"/>
            <w:right w:val="none" w:sz="0" w:space="0" w:color="auto"/>
          </w:divBdr>
        </w:div>
        <w:div w:id="250555567">
          <w:marLeft w:val="480"/>
          <w:marRight w:val="0"/>
          <w:marTop w:val="0"/>
          <w:marBottom w:val="0"/>
          <w:divBdr>
            <w:top w:val="none" w:sz="0" w:space="0" w:color="auto"/>
            <w:left w:val="none" w:sz="0" w:space="0" w:color="auto"/>
            <w:bottom w:val="none" w:sz="0" w:space="0" w:color="auto"/>
            <w:right w:val="none" w:sz="0" w:space="0" w:color="auto"/>
          </w:divBdr>
        </w:div>
        <w:div w:id="1357580901">
          <w:marLeft w:val="480"/>
          <w:marRight w:val="0"/>
          <w:marTop w:val="0"/>
          <w:marBottom w:val="0"/>
          <w:divBdr>
            <w:top w:val="none" w:sz="0" w:space="0" w:color="auto"/>
            <w:left w:val="none" w:sz="0" w:space="0" w:color="auto"/>
            <w:bottom w:val="none" w:sz="0" w:space="0" w:color="auto"/>
            <w:right w:val="none" w:sz="0" w:space="0" w:color="auto"/>
          </w:divBdr>
        </w:div>
        <w:div w:id="1036589308">
          <w:marLeft w:val="480"/>
          <w:marRight w:val="0"/>
          <w:marTop w:val="0"/>
          <w:marBottom w:val="0"/>
          <w:divBdr>
            <w:top w:val="none" w:sz="0" w:space="0" w:color="auto"/>
            <w:left w:val="none" w:sz="0" w:space="0" w:color="auto"/>
            <w:bottom w:val="none" w:sz="0" w:space="0" w:color="auto"/>
            <w:right w:val="none" w:sz="0" w:space="0" w:color="auto"/>
          </w:divBdr>
        </w:div>
        <w:div w:id="227544339">
          <w:marLeft w:val="480"/>
          <w:marRight w:val="0"/>
          <w:marTop w:val="0"/>
          <w:marBottom w:val="0"/>
          <w:divBdr>
            <w:top w:val="none" w:sz="0" w:space="0" w:color="auto"/>
            <w:left w:val="none" w:sz="0" w:space="0" w:color="auto"/>
            <w:bottom w:val="none" w:sz="0" w:space="0" w:color="auto"/>
            <w:right w:val="none" w:sz="0" w:space="0" w:color="auto"/>
          </w:divBdr>
        </w:div>
        <w:div w:id="392775529">
          <w:marLeft w:val="480"/>
          <w:marRight w:val="0"/>
          <w:marTop w:val="0"/>
          <w:marBottom w:val="0"/>
          <w:divBdr>
            <w:top w:val="none" w:sz="0" w:space="0" w:color="auto"/>
            <w:left w:val="none" w:sz="0" w:space="0" w:color="auto"/>
            <w:bottom w:val="none" w:sz="0" w:space="0" w:color="auto"/>
            <w:right w:val="none" w:sz="0" w:space="0" w:color="auto"/>
          </w:divBdr>
        </w:div>
        <w:div w:id="909995695">
          <w:marLeft w:val="480"/>
          <w:marRight w:val="0"/>
          <w:marTop w:val="0"/>
          <w:marBottom w:val="0"/>
          <w:divBdr>
            <w:top w:val="none" w:sz="0" w:space="0" w:color="auto"/>
            <w:left w:val="none" w:sz="0" w:space="0" w:color="auto"/>
            <w:bottom w:val="none" w:sz="0" w:space="0" w:color="auto"/>
            <w:right w:val="none" w:sz="0" w:space="0" w:color="auto"/>
          </w:divBdr>
        </w:div>
        <w:div w:id="1570379017">
          <w:marLeft w:val="480"/>
          <w:marRight w:val="0"/>
          <w:marTop w:val="0"/>
          <w:marBottom w:val="0"/>
          <w:divBdr>
            <w:top w:val="none" w:sz="0" w:space="0" w:color="auto"/>
            <w:left w:val="none" w:sz="0" w:space="0" w:color="auto"/>
            <w:bottom w:val="none" w:sz="0" w:space="0" w:color="auto"/>
            <w:right w:val="none" w:sz="0" w:space="0" w:color="auto"/>
          </w:divBdr>
        </w:div>
        <w:div w:id="307130422">
          <w:marLeft w:val="480"/>
          <w:marRight w:val="0"/>
          <w:marTop w:val="0"/>
          <w:marBottom w:val="0"/>
          <w:divBdr>
            <w:top w:val="none" w:sz="0" w:space="0" w:color="auto"/>
            <w:left w:val="none" w:sz="0" w:space="0" w:color="auto"/>
            <w:bottom w:val="none" w:sz="0" w:space="0" w:color="auto"/>
            <w:right w:val="none" w:sz="0" w:space="0" w:color="auto"/>
          </w:divBdr>
        </w:div>
        <w:div w:id="1976712756">
          <w:marLeft w:val="480"/>
          <w:marRight w:val="0"/>
          <w:marTop w:val="0"/>
          <w:marBottom w:val="0"/>
          <w:divBdr>
            <w:top w:val="none" w:sz="0" w:space="0" w:color="auto"/>
            <w:left w:val="none" w:sz="0" w:space="0" w:color="auto"/>
            <w:bottom w:val="none" w:sz="0" w:space="0" w:color="auto"/>
            <w:right w:val="none" w:sz="0" w:space="0" w:color="auto"/>
          </w:divBdr>
        </w:div>
        <w:div w:id="1520896356">
          <w:marLeft w:val="480"/>
          <w:marRight w:val="0"/>
          <w:marTop w:val="0"/>
          <w:marBottom w:val="0"/>
          <w:divBdr>
            <w:top w:val="none" w:sz="0" w:space="0" w:color="auto"/>
            <w:left w:val="none" w:sz="0" w:space="0" w:color="auto"/>
            <w:bottom w:val="none" w:sz="0" w:space="0" w:color="auto"/>
            <w:right w:val="none" w:sz="0" w:space="0" w:color="auto"/>
          </w:divBdr>
        </w:div>
        <w:div w:id="1198082245">
          <w:marLeft w:val="480"/>
          <w:marRight w:val="0"/>
          <w:marTop w:val="0"/>
          <w:marBottom w:val="0"/>
          <w:divBdr>
            <w:top w:val="none" w:sz="0" w:space="0" w:color="auto"/>
            <w:left w:val="none" w:sz="0" w:space="0" w:color="auto"/>
            <w:bottom w:val="none" w:sz="0" w:space="0" w:color="auto"/>
            <w:right w:val="none" w:sz="0" w:space="0" w:color="auto"/>
          </w:divBdr>
        </w:div>
        <w:div w:id="1070425040">
          <w:marLeft w:val="480"/>
          <w:marRight w:val="0"/>
          <w:marTop w:val="0"/>
          <w:marBottom w:val="0"/>
          <w:divBdr>
            <w:top w:val="none" w:sz="0" w:space="0" w:color="auto"/>
            <w:left w:val="none" w:sz="0" w:space="0" w:color="auto"/>
            <w:bottom w:val="none" w:sz="0" w:space="0" w:color="auto"/>
            <w:right w:val="none" w:sz="0" w:space="0" w:color="auto"/>
          </w:divBdr>
        </w:div>
        <w:div w:id="1449816704">
          <w:marLeft w:val="480"/>
          <w:marRight w:val="0"/>
          <w:marTop w:val="0"/>
          <w:marBottom w:val="0"/>
          <w:divBdr>
            <w:top w:val="none" w:sz="0" w:space="0" w:color="auto"/>
            <w:left w:val="none" w:sz="0" w:space="0" w:color="auto"/>
            <w:bottom w:val="none" w:sz="0" w:space="0" w:color="auto"/>
            <w:right w:val="none" w:sz="0" w:space="0" w:color="auto"/>
          </w:divBdr>
        </w:div>
        <w:div w:id="894899937">
          <w:marLeft w:val="480"/>
          <w:marRight w:val="0"/>
          <w:marTop w:val="0"/>
          <w:marBottom w:val="0"/>
          <w:divBdr>
            <w:top w:val="none" w:sz="0" w:space="0" w:color="auto"/>
            <w:left w:val="none" w:sz="0" w:space="0" w:color="auto"/>
            <w:bottom w:val="none" w:sz="0" w:space="0" w:color="auto"/>
            <w:right w:val="none" w:sz="0" w:space="0" w:color="auto"/>
          </w:divBdr>
        </w:div>
        <w:div w:id="1286350102">
          <w:marLeft w:val="480"/>
          <w:marRight w:val="0"/>
          <w:marTop w:val="0"/>
          <w:marBottom w:val="0"/>
          <w:divBdr>
            <w:top w:val="none" w:sz="0" w:space="0" w:color="auto"/>
            <w:left w:val="none" w:sz="0" w:space="0" w:color="auto"/>
            <w:bottom w:val="none" w:sz="0" w:space="0" w:color="auto"/>
            <w:right w:val="none" w:sz="0" w:space="0" w:color="auto"/>
          </w:divBdr>
        </w:div>
        <w:div w:id="1578436804">
          <w:marLeft w:val="480"/>
          <w:marRight w:val="0"/>
          <w:marTop w:val="0"/>
          <w:marBottom w:val="0"/>
          <w:divBdr>
            <w:top w:val="none" w:sz="0" w:space="0" w:color="auto"/>
            <w:left w:val="none" w:sz="0" w:space="0" w:color="auto"/>
            <w:bottom w:val="none" w:sz="0" w:space="0" w:color="auto"/>
            <w:right w:val="none" w:sz="0" w:space="0" w:color="auto"/>
          </w:divBdr>
        </w:div>
        <w:div w:id="1368798584">
          <w:marLeft w:val="480"/>
          <w:marRight w:val="0"/>
          <w:marTop w:val="0"/>
          <w:marBottom w:val="0"/>
          <w:divBdr>
            <w:top w:val="none" w:sz="0" w:space="0" w:color="auto"/>
            <w:left w:val="none" w:sz="0" w:space="0" w:color="auto"/>
            <w:bottom w:val="none" w:sz="0" w:space="0" w:color="auto"/>
            <w:right w:val="none" w:sz="0" w:space="0" w:color="auto"/>
          </w:divBdr>
        </w:div>
        <w:div w:id="1321540477">
          <w:marLeft w:val="480"/>
          <w:marRight w:val="0"/>
          <w:marTop w:val="0"/>
          <w:marBottom w:val="0"/>
          <w:divBdr>
            <w:top w:val="none" w:sz="0" w:space="0" w:color="auto"/>
            <w:left w:val="none" w:sz="0" w:space="0" w:color="auto"/>
            <w:bottom w:val="none" w:sz="0" w:space="0" w:color="auto"/>
            <w:right w:val="none" w:sz="0" w:space="0" w:color="auto"/>
          </w:divBdr>
        </w:div>
        <w:div w:id="493571020">
          <w:marLeft w:val="480"/>
          <w:marRight w:val="0"/>
          <w:marTop w:val="0"/>
          <w:marBottom w:val="0"/>
          <w:divBdr>
            <w:top w:val="none" w:sz="0" w:space="0" w:color="auto"/>
            <w:left w:val="none" w:sz="0" w:space="0" w:color="auto"/>
            <w:bottom w:val="none" w:sz="0" w:space="0" w:color="auto"/>
            <w:right w:val="none" w:sz="0" w:space="0" w:color="auto"/>
          </w:divBdr>
        </w:div>
        <w:div w:id="1925990636">
          <w:marLeft w:val="480"/>
          <w:marRight w:val="0"/>
          <w:marTop w:val="0"/>
          <w:marBottom w:val="0"/>
          <w:divBdr>
            <w:top w:val="none" w:sz="0" w:space="0" w:color="auto"/>
            <w:left w:val="none" w:sz="0" w:space="0" w:color="auto"/>
            <w:bottom w:val="none" w:sz="0" w:space="0" w:color="auto"/>
            <w:right w:val="none" w:sz="0" w:space="0" w:color="auto"/>
          </w:divBdr>
        </w:div>
        <w:div w:id="410392161">
          <w:marLeft w:val="480"/>
          <w:marRight w:val="0"/>
          <w:marTop w:val="0"/>
          <w:marBottom w:val="0"/>
          <w:divBdr>
            <w:top w:val="none" w:sz="0" w:space="0" w:color="auto"/>
            <w:left w:val="none" w:sz="0" w:space="0" w:color="auto"/>
            <w:bottom w:val="none" w:sz="0" w:space="0" w:color="auto"/>
            <w:right w:val="none" w:sz="0" w:space="0" w:color="auto"/>
          </w:divBdr>
        </w:div>
        <w:div w:id="117334296">
          <w:marLeft w:val="480"/>
          <w:marRight w:val="0"/>
          <w:marTop w:val="0"/>
          <w:marBottom w:val="0"/>
          <w:divBdr>
            <w:top w:val="none" w:sz="0" w:space="0" w:color="auto"/>
            <w:left w:val="none" w:sz="0" w:space="0" w:color="auto"/>
            <w:bottom w:val="none" w:sz="0" w:space="0" w:color="auto"/>
            <w:right w:val="none" w:sz="0" w:space="0" w:color="auto"/>
          </w:divBdr>
        </w:div>
        <w:div w:id="1743016636">
          <w:marLeft w:val="480"/>
          <w:marRight w:val="0"/>
          <w:marTop w:val="0"/>
          <w:marBottom w:val="0"/>
          <w:divBdr>
            <w:top w:val="none" w:sz="0" w:space="0" w:color="auto"/>
            <w:left w:val="none" w:sz="0" w:space="0" w:color="auto"/>
            <w:bottom w:val="none" w:sz="0" w:space="0" w:color="auto"/>
            <w:right w:val="none" w:sz="0" w:space="0" w:color="auto"/>
          </w:divBdr>
        </w:div>
        <w:div w:id="469323758">
          <w:marLeft w:val="480"/>
          <w:marRight w:val="0"/>
          <w:marTop w:val="0"/>
          <w:marBottom w:val="0"/>
          <w:divBdr>
            <w:top w:val="none" w:sz="0" w:space="0" w:color="auto"/>
            <w:left w:val="none" w:sz="0" w:space="0" w:color="auto"/>
            <w:bottom w:val="none" w:sz="0" w:space="0" w:color="auto"/>
            <w:right w:val="none" w:sz="0" w:space="0" w:color="auto"/>
          </w:divBdr>
        </w:div>
        <w:div w:id="1823499146">
          <w:marLeft w:val="480"/>
          <w:marRight w:val="0"/>
          <w:marTop w:val="0"/>
          <w:marBottom w:val="0"/>
          <w:divBdr>
            <w:top w:val="none" w:sz="0" w:space="0" w:color="auto"/>
            <w:left w:val="none" w:sz="0" w:space="0" w:color="auto"/>
            <w:bottom w:val="none" w:sz="0" w:space="0" w:color="auto"/>
            <w:right w:val="none" w:sz="0" w:space="0" w:color="auto"/>
          </w:divBdr>
        </w:div>
        <w:div w:id="1524829535">
          <w:marLeft w:val="480"/>
          <w:marRight w:val="0"/>
          <w:marTop w:val="0"/>
          <w:marBottom w:val="0"/>
          <w:divBdr>
            <w:top w:val="none" w:sz="0" w:space="0" w:color="auto"/>
            <w:left w:val="none" w:sz="0" w:space="0" w:color="auto"/>
            <w:bottom w:val="none" w:sz="0" w:space="0" w:color="auto"/>
            <w:right w:val="none" w:sz="0" w:space="0" w:color="auto"/>
          </w:divBdr>
        </w:div>
        <w:div w:id="288128541">
          <w:marLeft w:val="480"/>
          <w:marRight w:val="0"/>
          <w:marTop w:val="0"/>
          <w:marBottom w:val="0"/>
          <w:divBdr>
            <w:top w:val="none" w:sz="0" w:space="0" w:color="auto"/>
            <w:left w:val="none" w:sz="0" w:space="0" w:color="auto"/>
            <w:bottom w:val="none" w:sz="0" w:space="0" w:color="auto"/>
            <w:right w:val="none" w:sz="0" w:space="0" w:color="auto"/>
          </w:divBdr>
        </w:div>
        <w:div w:id="1451514726">
          <w:marLeft w:val="480"/>
          <w:marRight w:val="0"/>
          <w:marTop w:val="0"/>
          <w:marBottom w:val="0"/>
          <w:divBdr>
            <w:top w:val="none" w:sz="0" w:space="0" w:color="auto"/>
            <w:left w:val="none" w:sz="0" w:space="0" w:color="auto"/>
            <w:bottom w:val="none" w:sz="0" w:space="0" w:color="auto"/>
            <w:right w:val="none" w:sz="0" w:space="0" w:color="auto"/>
          </w:divBdr>
        </w:div>
        <w:div w:id="1779638459">
          <w:marLeft w:val="480"/>
          <w:marRight w:val="0"/>
          <w:marTop w:val="0"/>
          <w:marBottom w:val="0"/>
          <w:divBdr>
            <w:top w:val="none" w:sz="0" w:space="0" w:color="auto"/>
            <w:left w:val="none" w:sz="0" w:space="0" w:color="auto"/>
            <w:bottom w:val="none" w:sz="0" w:space="0" w:color="auto"/>
            <w:right w:val="none" w:sz="0" w:space="0" w:color="auto"/>
          </w:divBdr>
        </w:div>
        <w:div w:id="970793095">
          <w:marLeft w:val="480"/>
          <w:marRight w:val="0"/>
          <w:marTop w:val="0"/>
          <w:marBottom w:val="0"/>
          <w:divBdr>
            <w:top w:val="none" w:sz="0" w:space="0" w:color="auto"/>
            <w:left w:val="none" w:sz="0" w:space="0" w:color="auto"/>
            <w:bottom w:val="none" w:sz="0" w:space="0" w:color="auto"/>
            <w:right w:val="none" w:sz="0" w:space="0" w:color="auto"/>
          </w:divBdr>
        </w:div>
        <w:div w:id="2122260402">
          <w:marLeft w:val="480"/>
          <w:marRight w:val="0"/>
          <w:marTop w:val="0"/>
          <w:marBottom w:val="0"/>
          <w:divBdr>
            <w:top w:val="none" w:sz="0" w:space="0" w:color="auto"/>
            <w:left w:val="none" w:sz="0" w:space="0" w:color="auto"/>
            <w:bottom w:val="none" w:sz="0" w:space="0" w:color="auto"/>
            <w:right w:val="none" w:sz="0" w:space="0" w:color="auto"/>
          </w:divBdr>
        </w:div>
      </w:divsChild>
    </w:div>
    <w:div w:id="2115784887">
      <w:bodyDiv w:val="1"/>
      <w:marLeft w:val="0"/>
      <w:marRight w:val="0"/>
      <w:marTop w:val="0"/>
      <w:marBottom w:val="0"/>
      <w:divBdr>
        <w:top w:val="none" w:sz="0" w:space="0" w:color="auto"/>
        <w:left w:val="none" w:sz="0" w:space="0" w:color="auto"/>
        <w:bottom w:val="none" w:sz="0" w:space="0" w:color="auto"/>
        <w:right w:val="none" w:sz="0" w:space="0" w:color="auto"/>
      </w:divBdr>
    </w:div>
    <w:div w:id="2116439196">
      <w:bodyDiv w:val="1"/>
      <w:marLeft w:val="0"/>
      <w:marRight w:val="0"/>
      <w:marTop w:val="0"/>
      <w:marBottom w:val="0"/>
      <w:divBdr>
        <w:top w:val="none" w:sz="0" w:space="0" w:color="auto"/>
        <w:left w:val="none" w:sz="0" w:space="0" w:color="auto"/>
        <w:bottom w:val="none" w:sz="0" w:space="0" w:color="auto"/>
        <w:right w:val="none" w:sz="0" w:space="0" w:color="auto"/>
      </w:divBdr>
    </w:div>
    <w:div w:id="2117403128">
      <w:bodyDiv w:val="1"/>
      <w:marLeft w:val="0"/>
      <w:marRight w:val="0"/>
      <w:marTop w:val="0"/>
      <w:marBottom w:val="0"/>
      <w:divBdr>
        <w:top w:val="none" w:sz="0" w:space="0" w:color="auto"/>
        <w:left w:val="none" w:sz="0" w:space="0" w:color="auto"/>
        <w:bottom w:val="none" w:sz="0" w:space="0" w:color="auto"/>
        <w:right w:val="none" w:sz="0" w:space="0" w:color="auto"/>
      </w:divBdr>
    </w:div>
    <w:div w:id="2117480900">
      <w:bodyDiv w:val="1"/>
      <w:marLeft w:val="0"/>
      <w:marRight w:val="0"/>
      <w:marTop w:val="0"/>
      <w:marBottom w:val="0"/>
      <w:divBdr>
        <w:top w:val="none" w:sz="0" w:space="0" w:color="auto"/>
        <w:left w:val="none" w:sz="0" w:space="0" w:color="auto"/>
        <w:bottom w:val="none" w:sz="0" w:space="0" w:color="auto"/>
        <w:right w:val="none" w:sz="0" w:space="0" w:color="auto"/>
      </w:divBdr>
    </w:div>
    <w:div w:id="2119370370">
      <w:bodyDiv w:val="1"/>
      <w:marLeft w:val="0"/>
      <w:marRight w:val="0"/>
      <w:marTop w:val="0"/>
      <w:marBottom w:val="0"/>
      <w:divBdr>
        <w:top w:val="none" w:sz="0" w:space="0" w:color="auto"/>
        <w:left w:val="none" w:sz="0" w:space="0" w:color="auto"/>
        <w:bottom w:val="none" w:sz="0" w:space="0" w:color="auto"/>
        <w:right w:val="none" w:sz="0" w:space="0" w:color="auto"/>
      </w:divBdr>
      <w:divsChild>
        <w:div w:id="1046098435">
          <w:marLeft w:val="480"/>
          <w:marRight w:val="0"/>
          <w:marTop w:val="0"/>
          <w:marBottom w:val="0"/>
          <w:divBdr>
            <w:top w:val="none" w:sz="0" w:space="0" w:color="auto"/>
            <w:left w:val="none" w:sz="0" w:space="0" w:color="auto"/>
            <w:bottom w:val="none" w:sz="0" w:space="0" w:color="auto"/>
            <w:right w:val="none" w:sz="0" w:space="0" w:color="auto"/>
          </w:divBdr>
        </w:div>
        <w:div w:id="941106369">
          <w:marLeft w:val="480"/>
          <w:marRight w:val="0"/>
          <w:marTop w:val="0"/>
          <w:marBottom w:val="0"/>
          <w:divBdr>
            <w:top w:val="none" w:sz="0" w:space="0" w:color="auto"/>
            <w:left w:val="none" w:sz="0" w:space="0" w:color="auto"/>
            <w:bottom w:val="none" w:sz="0" w:space="0" w:color="auto"/>
            <w:right w:val="none" w:sz="0" w:space="0" w:color="auto"/>
          </w:divBdr>
        </w:div>
        <w:div w:id="21829510">
          <w:marLeft w:val="480"/>
          <w:marRight w:val="0"/>
          <w:marTop w:val="0"/>
          <w:marBottom w:val="0"/>
          <w:divBdr>
            <w:top w:val="none" w:sz="0" w:space="0" w:color="auto"/>
            <w:left w:val="none" w:sz="0" w:space="0" w:color="auto"/>
            <w:bottom w:val="none" w:sz="0" w:space="0" w:color="auto"/>
            <w:right w:val="none" w:sz="0" w:space="0" w:color="auto"/>
          </w:divBdr>
        </w:div>
        <w:div w:id="1899828322">
          <w:marLeft w:val="480"/>
          <w:marRight w:val="0"/>
          <w:marTop w:val="0"/>
          <w:marBottom w:val="0"/>
          <w:divBdr>
            <w:top w:val="none" w:sz="0" w:space="0" w:color="auto"/>
            <w:left w:val="none" w:sz="0" w:space="0" w:color="auto"/>
            <w:bottom w:val="none" w:sz="0" w:space="0" w:color="auto"/>
            <w:right w:val="none" w:sz="0" w:space="0" w:color="auto"/>
          </w:divBdr>
        </w:div>
        <w:div w:id="169370825">
          <w:marLeft w:val="480"/>
          <w:marRight w:val="0"/>
          <w:marTop w:val="0"/>
          <w:marBottom w:val="0"/>
          <w:divBdr>
            <w:top w:val="none" w:sz="0" w:space="0" w:color="auto"/>
            <w:left w:val="none" w:sz="0" w:space="0" w:color="auto"/>
            <w:bottom w:val="none" w:sz="0" w:space="0" w:color="auto"/>
            <w:right w:val="none" w:sz="0" w:space="0" w:color="auto"/>
          </w:divBdr>
        </w:div>
        <w:div w:id="187063025">
          <w:marLeft w:val="480"/>
          <w:marRight w:val="0"/>
          <w:marTop w:val="0"/>
          <w:marBottom w:val="0"/>
          <w:divBdr>
            <w:top w:val="none" w:sz="0" w:space="0" w:color="auto"/>
            <w:left w:val="none" w:sz="0" w:space="0" w:color="auto"/>
            <w:bottom w:val="none" w:sz="0" w:space="0" w:color="auto"/>
            <w:right w:val="none" w:sz="0" w:space="0" w:color="auto"/>
          </w:divBdr>
        </w:div>
        <w:div w:id="2096433394">
          <w:marLeft w:val="480"/>
          <w:marRight w:val="0"/>
          <w:marTop w:val="0"/>
          <w:marBottom w:val="0"/>
          <w:divBdr>
            <w:top w:val="none" w:sz="0" w:space="0" w:color="auto"/>
            <w:left w:val="none" w:sz="0" w:space="0" w:color="auto"/>
            <w:bottom w:val="none" w:sz="0" w:space="0" w:color="auto"/>
            <w:right w:val="none" w:sz="0" w:space="0" w:color="auto"/>
          </w:divBdr>
        </w:div>
        <w:div w:id="856697980">
          <w:marLeft w:val="480"/>
          <w:marRight w:val="0"/>
          <w:marTop w:val="0"/>
          <w:marBottom w:val="0"/>
          <w:divBdr>
            <w:top w:val="none" w:sz="0" w:space="0" w:color="auto"/>
            <w:left w:val="none" w:sz="0" w:space="0" w:color="auto"/>
            <w:bottom w:val="none" w:sz="0" w:space="0" w:color="auto"/>
            <w:right w:val="none" w:sz="0" w:space="0" w:color="auto"/>
          </w:divBdr>
        </w:div>
        <w:div w:id="682786089">
          <w:marLeft w:val="480"/>
          <w:marRight w:val="0"/>
          <w:marTop w:val="0"/>
          <w:marBottom w:val="0"/>
          <w:divBdr>
            <w:top w:val="none" w:sz="0" w:space="0" w:color="auto"/>
            <w:left w:val="none" w:sz="0" w:space="0" w:color="auto"/>
            <w:bottom w:val="none" w:sz="0" w:space="0" w:color="auto"/>
            <w:right w:val="none" w:sz="0" w:space="0" w:color="auto"/>
          </w:divBdr>
        </w:div>
        <w:div w:id="1111776641">
          <w:marLeft w:val="480"/>
          <w:marRight w:val="0"/>
          <w:marTop w:val="0"/>
          <w:marBottom w:val="0"/>
          <w:divBdr>
            <w:top w:val="none" w:sz="0" w:space="0" w:color="auto"/>
            <w:left w:val="none" w:sz="0" w:space="0" w:color="auto"/>
            <w:bottom w:val="none" w:sz="0" w:space="0" w:color="auto"/>
            <w:right w:val="none" w:sz="0" w:space="0" w:color="auto"/>
          </w:divBdr>
        </w:div>
        <w:div w:id="1046836780">
          <w:marLeft w:val="480"/>
          <w:marRight w:val="0"/>
          <w:marTop w:val="0"/>
          <w:marBottom w:val="0"/>
          <w:divBdr>
            <w:top w:val="none" w:sz="0" w:space="0" w:color="auto"/>
            <w:left w:val="none" w:sz="0" w:space="0" w:color="auto"/>
            <w:bottom w:val="none" w:sz="0" w:space="0" w:color="auto"/>
            <w:right w:val="none" w:sz="0" w:space="0" w:color="auto"/>
          </w:divBdr>
        </w:div>
        <w:div w:id="541601417">
          <w:marLeft w:val="480"/>
          <w:marRight w:val="0"/>
          <w:marTop w:val="0"/>
          <w:marBottom w:val="0"/>
          <w:divBdr>
            <w:top w:val="none" w:sz="0" w:space="0" w:color="auto"/>
            <w:left w:val="none" w:sz="0" w:space="0" w:color="auto"/>
            <w:bottom w:val="none" w:sz="0" w:space="0" w:color="auto"/>
            <w:right w:val="none" w:sz="0" w:space="0" w:color="auto"/>
          </w:divBdr>
        </w:div>
        <w:div w:id="1212614286">
          <w:marLeft w:val="480"/>
          <w:marRight w:val="0"/>
          <w:marTop w:val="0"/>
          <w:marBottom w:val="0"/>
          <w:divBdr>
            <w:top w:val="none" w:sz="0" w:space="0" w:color="auto"/>
            <w:left w:val="none" w:sz="0" w:space="0" w:color="auto"/>
            <w:bottom w:val="none" w:sz="0" w:space="0" w:color="auto"/>
            <w:right w:val="none" w:sz="0" w:space="0" w:color="auto"/>
          </w:divBdr>
        </w:div>
        <w:div w:id="215626166">
          <w:marLeft w:val="480"/>
          <w:marRight w:val="0"/>
          <w:marTop w:val="0"/>
          <w:marBottom w:val="0"/>
          <w:divBdr>
            <w:top w:val="none" w:sz="0" w:space="0" w:color="auto"/>
            <w:left w:val="none" w:sz="0" w:space="0" w:color="auto"/>
            <w:bottom w:val="none" w:sz="0" w:space="0" w:color="auto"/>
            <w:right w:val="none" w:sz="0" w:space="0" w:color="auto"/>
          </w:divBdr>
        </w:div>
        <w:div w:id="955718080">
          <w:marLeft w:val="480"/>
          <w:marRight w:val="0"/>
          <w:marTop w:val="0"/>
          <w:marBottom w:val="0"/>
          <w:divBdr>
            <w:top w:val="none" w:sz="0" w:space="0" w:color="auto"/>
            <w:left w:val="none" w:sz="0" w:space="0" w:color="auto"/>
            <w:bottom w:val="none" w:sz="0" w:space="0" w:color="auto"/>
            <w:right w:val="none" w:sz="0" w:space="0" w:color="auto"/>
          </w:divBdr>
        </w:div>
        <w:div w:id="1985039268">
          <w:marLeft w:val="480"/>
          <w:marRight w:val="0"/>
          <w:marTop w:val="0"/>
          <w:marBottom w:val="0"/>
          <w:divBdr>
            <w:top w:val="none" w:sz="0" w:space="0" w:color="auto"/>
            <w:left w:val="none" w:sz="0" w:space="0" w:color="auto"/>
            <w:bottom w:val="none" w:sz="0" w:space="0" w:color="auto"/>
            <w:right w:val="none" w:sz="0" w:space="0" w:color="auto"/>
          </w:divBdr>
        </w:div>
        <w:div w:id="1861431425">
          <w:marLeft w:val="480"/>
          <w:marRight w:val="0"/>
          <w:marTop w:val="0"/>
          <w:marBottom w:val="0"/>
          <w:divBdr>
            <w:top w:val="none" w:sz="0" w:space="0" w:color="auto"/>
            <w:left w:val="none" w:sz="0" w:space="0" w:color="auto"/>
            <w:bottom w:val="none" w:sz="0" w:space="0" w:color="auto"/>
            <w:right w:val="none" w:sz="0" w:space="0" w:color="auto"/>
          </w:divBdr>
        </w:div>
        <w:div w:id="1502281737">
          <w:marLeft w:val="480"/>
          <w:marRight w:val="0"/>
          <w:marTop w:val="0"/>
          <w:marBottom w:val="0"/>
          <w:divBdr>
            <w:top w:val="none" w:sz="0" w:space="0" w:color="auto"/>
            <w:left w:val="none" w:sz="0" w:space="0" w:color="auto"/>
            <w:bottom w:val="none" w:sz="0" w:space="0" w:color="auto"/>
            <w:right w:val="none" w:sz="0" w:space="0" w:color="auto"/>
          </w:divBdr>
        </w:div>
        <w:div w:id="1652099867">
          <w:marLeft w:val="480"/>
          <w:marRight w:val="0"/>
          <w:marTop w:val="0"/>
          <w:marBottom w:val="0"/>
          <w:divBdr>
            <w:top w:val="none" w:sz="0" w:space="0" w:color="auto"/>
            <w:left w:val="none" w:sz="0" w:space="0" w:color="auto"/>
            <w:bottom w:val="none" w:sz="0" w:space="0" w:color="auto"/>
            <w:right w:val="none" w:sz="0" w:space="0" w:color="auto"/>
          </w:divBdr>
        </w:div>
        <w:div w:id="372312487">
          <w:marLeft w:val="480"/>
          <w:marRight w:val="0"/>
          <w:marTop w:val="0"/>
          <w:marBottom w:val="0"/>
          <w:divBdr>
            <w:top w:val="none" w:sz="0" w:space="0" w:color="auto"/>
            <w:left w:val="none" w:sz="0" w:space="0" w:color="auto"/>
            <w:bottom w:val="none" w:sz="0" w:space="0" w:color="auto"/>
            <w:right w:val="none" w:sz="0" w:space="0" w:color="auto"/>
          </w:divBdr>
        </w:div>
        <w:div w:id="1539396851">
          <w:marLeft w:val="480"/>
          <w:marRight w:val="0"/>
          <w:marTop w:val="0"/>
          <w:marBottom w:val="0"/>
          <w:divBdr>
            <w:top w:val="none" w:sz="0" w:space="0" w:color="auto"/>
            <w:left w:val="none" w:sz="0" w:space="0" w:color="auto"/>
            <w:bottom w:val="none" w:sz="0" w:space="0" w:color="auto"/>
            <w:right w:val="none" w:sz="0" w:space="0" w:color="auto"/>
          </w:divBdr>
        </w:div>
        <w:div w:id="579221262">
          <w:marLeft w:val="480"/>
          <w:marRight w:val="0"/>
          <w:marTop w:val="0"/>
          <w:marBottom w:val="0"/>
          <w:divBdr>
            <w:top w:val="none" w:sz="0" w:space="0" w:color="auto"/>
            <w:left w:val="none" w:sz="0" w:space="0" w:color="auto"/>
            <w:bottom w:val="none" w:sz="0" w:space="0" w:color="auto"/>
            <w:right w:val="none" w:sz="0" w:space="0" w:color="auto"/>
          </w:divBdr>
        </w:div>
        <w:div w:id="568078597">
          <w:marLeft w:val="480"/>
          <w:marRight w:val="0"/>
          <w:marTop w:val="0"/>
          <w:marBottom w:val="0"/>
          <w:divBdr>
            <w:top w:val="none" w:sz="0" w:space="0" w:color="auto"/>
            <w:left w:val="none" w:sz="0" w:space="0" w:color="auto"/>
            <w:bottom w:val="none" w:sz="0" w:space="0" w:color="auto"/>
            <w:right w:val="none" w:sz="0" w:space="0" w:color="auto"/>
          </w:divBdr>
        </w:div>
        <w:div w:id="851652814">
          <w:marLeft w:val="480"/>
          <w:marRight w:val="0"/>
          <w:marTop w:val="0"/>
          <w:marBottom w:val="0"/>
          <w:divBdr>
            <w:top w:val="none" w:sz="0" w:space="0" w:color="auto"/>
            <w:left w:val="none" w:sz="0" w:space="0" w:color="auto"/>
            <w:bottom w:val="none" w:sz="0" w:space="0" w:color="auto"/>
            <w:right w:val="none" w:sz="0" w:space="0" w:color="auto"/>
          </w:divBdr>
        </w:div>
        <w:div w:id="1629239948">
          <w:marLeft w:val="480"/>
          <w:marRight w:val="0"/>
          <w:marTop w:val="0"/>
          <w:marBottom w:val="0"/>
          <w:divBdr>
            <w:top w:val="none" w:sz="0" w:space="0" w:color="auto"/>
            <w:left w:val="none" w:sz="0" w:space="0" w:color="auto"/>
            <w:bottom w:val="none" w:sz="0" w:space="0" w:color="auto"/>
            <w:right w:val="none" w:sz="0" w:space="0" w:color="auto"/>
          </w:divBdr>
        </w:div>
        <w:div w:id="508831278">
          <w:marLeft w:val="480"/>
          <w:marRight w:val="0"/>
          <w:marTop w:val="0"/>
          <w:marBottom w:val="0"/>
          <w:divBdr>
            <w:top w:val="none" w:sz="0" w:space="0" w:color="auto"/>
            <w:left w:val="none" w:sz="0" w:space="0" w:color="auto"/>
            <w:bottom w:val="none" w:sz="0" w:space="0" w:color="auto"/>
            <w:right w:val="none" w:sz="0" w:space="0" w:color="auto"/>
          </w:divBdr>
        </w:div>
        <w:div w:id="1029139330">
          <w:marLeft w:val="480"/>
          <w:marRight w:val="0"/>
          <w:marTop w:val="0"/>
          <w:marBottom w:val="0"/>
          <w:divBdr>
            <w:top w:val="none" w:sz="0" w:space="0" w:color="auto"/>
            <w:left w:val="none" w:sz="0" w:space="0" w:color="auto"/>
            <w:bottom w:val="none" w:sz="0" w:space="0" w:color="auto"/>
            <w:right w:val="none" w:sz="0" w:space="0" w:color="auto"/>
          </w:divBdr>
        </w:div>
        <w:div w:id="1873683730">
          <w:marLeft w:val="480"/>
          <w:marRight w:val="0"/>
          <w:marTop w:val="0"/>
          <w:marBottom w:val="0"/>
          <w:divBdr>
            <w:top w:val="none" w:sz="0" w:space="0" w:color="auto"/>
            <w:left w:val="none" w:sz="0" w:space="0" w:color="auto"/>
            <w:bottom w:val="none" w:sz="0" w:space="0" w:color="auto"/>
            <w:right w:val="none" w:sz="0" w:space="0" w:color="auto"/>
          </w:divBdr>
        </w:div>
        <w:div w:id="794833274">
          <w:marLeft w:val="480"/>
          <w:marRight w:val="0"/>
          <w:marTop w:val="0"/>
          <w:marBottom w:val="0"/>
          <w:divBdr>
            <w:top w:val="none" w:sz="0" w:space="0" w:color="auto"/>
            <w:left w:val="none" w:sz="0" w:space="0" w:color="auto"/>
            <w:bottom w:val="none" w:sz="0" w:space="0" w:color="auto"/>
            <w:right w:val="none" w:sz="0" w:space="0" w:color="auto"/>
          </w:divBdr>
        </w:div>
        <w:div w:id="908148377">
          <w:marLeft w:val="480"/>
          <w:marRight w:val="0"/>
          <w:marTop w:val="0"/>
          <w:marBottom w:val="0"/>
          <w:divBdr>
            <w:top w:val="none" w:sz="0" w:space="0" w:color="auto"/>
            <w:left w:val="none" w:sz="0" w:space="0" w:color="auto"/>
            <w:bottom w:val="none" w:sz="0" w:space="0" w:color="auto"/>
            <w:right w:val="none" w:sz="0" w:space="0" w:color="auto"/>
          </w:divBdr>
        </w:div>
        <w:div w:id="2145660814">
          <w:marLeft w:val="480"/>
          <w:marRight w:val="0"/>
          <w:marTop w:val="0"/>
          <w:marBottom w:val="0"/>
          <w:divBdr>
            <w:top w:val="none" w:sz="0" w:space="0" w:color="auto"/>
            <w:left w:val="none" w:sz="0" w:space="0" w:color="auto"/>
            <w:bottom w:val="none" w:sz="0" w:space="0" w:color="auto"/>
            <w:right w:val="none" w:sz="0" w:space="0" w:color="auto"/>
          </w:divBdr>
        </w:div>
        <w:div w:id="2031102869">
          <w:marLeft w:val="480"/>
          <w:marRight w:val="0"/>
          <w:marTop w:val="0"/>
          <w:marBottom w:val="0"/>
          <w:divBdr>
            <w:top w:val="none" w:sz="0" w:space="0" w:color="auto"/>
            <w:left w:val="none" w:sz="0" w:space="0" w:color="auto"/>
            <w:bottom w:val="none" w:sz="0" w:space="0" w:color="auto"/>
            <w:right w:val="none" w:sz="0" w:space="0" w:color="auto"/>
          </w:divBdr>
        </w:div>
        <w:div w:id="236674464">
          <w:marLeft w:val="480"/>
          <w:marRight w:val="0"/>
          <w:marTop w:val="0"/>
          <w:marBottom w:val="0"/>
          <w:divBdr>
            <w:top w:val="none" w:sz="0" w:space="0" w:color="auto"/>
            <w:left w:val="none" w:sz="0" w:space="0" w:color="auto"/>
            <w:bottom w:val="none" w:sz="0" w:space="0" w:color="auto"/>
            <w:right w:val="none" w:sz="0" w:space="0" w:color="auto"/>
          </w:divBdr>
        </w:div>
        <w:div w:id="1536583159">
          <w:marLeft w:val="480"/>
          <w:marRight w:val="0"/>
          <w:marTop w:val="0"/>
          <w:marBottom w:val="0"/>
          <w:divBdr>
            <w:top w:val="none" w:sz="0" w:space="0" w:color="auto"/>
            <w:left w:val="none" w:sz="0" w:space="0" w:color="auto"/>
            <w:bottom w:val="none" w:sz="0" w:space="0" w:color="auto"/>
            <w:right w:val="none" w:sz="0" w:space="0" w:color="auto"/>
          </w:divBdr>
        </w:div>
        <w:div w:id="1823891204">
          <w:marLeft w:val="480"/>
          <w:marRight w:val="0"/>
          <w:marTop w:val="0"/>
          <w:marBottom w:val="0"/>
          <w:divBdr>
            <w:top w:val="none" w:sz="0" w:space="0" w:color="auto"/>
            <w:left w:val="none" w:sz="0" w:space="0" w:color="auto"/>
            <w:bottom w:val="none" w:sz="0" w:space="0" w:color="auto"/>
            <w:right w:val="none" w:sz="0" w:space="0" w:color="auto"/>
          </w:divBdr>
        </w:div>
        <w:div w:id="1207254884">
          <w:marLeft w:val="480"/>
          <w:marRight w:val="0"/>
          <w:marTop w:val="0"/>
          <w:marBottom w:val="0"/>
          <w:divBdr>
            <w:top w:val="none" w:sz="0" w:space="0" w:color="auto"/>
            <w:left w:val="none" w:sz="0" w:space="0" w:color="auto"/>
            <w:bottom w:val="none" w:sz="0" w:space="0" w:color="auto"/>
            <w:right w:val="none" w:sz="0" w:space="0" w:color="auto"/>
          </w:divBdr>
        </w:div>
        <w:div w:id="18820615">
          <w:marLeft w:val="480"/>
          <w:marRight w:val="0"/>
          <w:marTop w:val="0"/>
          <w:marBottom w:val="0"/>
          <w:divBdr>
            <w:top w:val="none" w:sz="0" w:space="0" w:color="auto"/>
            <w:left w:val="none" w:sz="0" w:space="0" w:color="auto"/>
            <w:bottom w:val="none" w:sz="0" w:space="0" w:color="auto"/>
            <w:right w:val="none" w:sz="0" w:space="0" w:color="auto"/>
          </w:divBdr>
        </w:div>
        <w:div w:id="1276061228">
          <w:marLeft w:val="480"/>
          <w:marRight w:val="0"/>
          <w:marTop w:val="0"/>
          <w:marBottom w:val="0"/>
          <w:divBdr>
            <w:top w:val="none" w:sz="0" w:space="0" w:color="auto"/>
            <w:left w:val="none" w:sz="0" w:space="0" w:color="auto"/>
            <w:bottom w:val="none" w:sz="0" w:space="0" w:color="auto"/>
            <w:right w:val="none" w:sz="0" w:space="0" w:color="auto"/>
          </w:divBdr>
        </w:div>
        <w:div w:id="21178493">
          <w:marLeft w:val="480"/>
          <w:marRight w:val="0"/>
          <w:marTop w:val="0"/>
          <w:marBottom w:val="0"/>
          <w:divBdr>
            <w:top w:val="none" w:sz="0" w:space="0" w:color="auto"/>
            <w:left w:val="none" w:sz="0" w:space="0" w:color="auto"/>
            <w:bottom w:val="none" w:sz="0" w:space="0" w:color="auto"/>
            <w:right w:val="none" w:sz="0" w:space="0" w:color="auto"/>
          </w:divBdr>
        </w:div>
        <w:div w:id="1369842708">
          <w:marLeft w:val="480"/>
          <w:marRight w:val="0"/>
          <w:marTop w:val="0"/>
          <w:marBottom w:val="0"/>
          <w:divBdr>
            <w:top w:val="none" w:sz="0" w:space="0" w:color="auto"/>
            <w:left w:val="none" w:sz="0" w:space="0" w:color="auto"/>
            <w:bottom w:val="none" w:sz="0" w:space="0" w:color="auto"/>
            <w:right w:val="none" w:sz="0" w:space="0" w:color="auto"/>
          </w:divBdr>
        </w:div>
        <w:div w:id="687222132">
          <w:marLeft w:val="480"/>
          <w:marRight w:val="0"/>
          <w:marTop w:val="0"/>
          <w:marBottom w:val="0"/>
          <w:divBdr>
            <w:top w:val="none" w:sz="0" w:space="0" w:color="auto"/>
            <w:left w:val="none" w:sz="0" w:space="0" w:color="auto"/>
            <w:bottom w:val="none" w:sz="0" w:space="0" w:color="auto"/>
            <w:right w:val="none" w:sz="0" w:space="0" w:color="auto"/>
          </w:divBdr>
        </w:div>
        <w:div w:id="1318146149">
          <w:marLeft w:val="480"/>
          <w:marRight w:val="0"/>
          <w:marTop w:val="0"/>
          <w:marBottom w:val="0"/>
          <w:divBdr>
            <w:top w:val="none" w:sz="0" w:space="0" w:color="auto"/>
            <w:left w:val="none" w:sz="0" w:space="0" w:color="auto"/>
            <w:bottom w:val="none" w:sz="0" w:space="0" w:color="auto"/>
            <w:right w:val="none" w:sz="0" w:space="0" w:color="auto"/>
          </w:divBdr>
        </w:div>
        <w:div w:id="1131168808">
          <w:marLeft w:val="480"/>
          <w:marRight w:val="0"/>
          <w:marTop w:val="0"/>
          <w:marBottom w:val="0"/>
          <w:divBdr>
            <w:top w:val="none" w:sz="0" w:space="0" w:color="auto"/>
            <w:left w:val="none" w:sz="0" w:space="0" w:color="auto"/>
            <w:bottom w:val="none" w:sz="0" w:space="0" w:color="auto"/>
            <w:right w:val="none" w:sz="0" w:space="0" w:color="auto"/>
          </w:divBdr>
        </w:div>
        <w:div w:id="1622418948">
          <w:marLeft w:val="480"/>
          <w:marRight w:val="0"/>
          <w:marTop w:val="0"/>
          <w:marBottom w:val="0"/>
          <w:divBdr>
            <w:top w:val="none" w:sz="0" w:space="0" w:color="auto"/>
            <w:left w:val="none" w:sz="0" w:space="0" w:color="auto"/>
            <w:bottom w:val="none" w:sz="0" w:space="0" w:color="auto"/>
            <w:right w:val="none" w:sz="0" w:space="0" w:color="auto"/>
          </w:divBdr>
        </w:div>
        <w:div w:id="2035230415">
          <w:marLeft w:val="480"/>
          <w:marRight w:val="0"/>
          <w:marTop w:val="0"/>
          <w:marBottom w:val="0"/>
          <w:divBdr>
            <w:top w:val="none" w:sz="0" w:space="0" w:color="auto"/>
            <w:left w:val="none" w:sz="0" w:space="0" w:color="auto"/>
            <w:bottom w:val="none" w:sz="0" w:space="0" w:color="auto"/>
            <w:right w:val="none" w:sz="0" w:space="0" w:color="auto"/>
          </w:divBdr>
        </w:div>
        <w:div w:id="1591432229">
          <w:marLeft w:val="480"/>
          <w:marRight w:val="0"/>
          <w:marTop w:val="0"/>
          <w:marBottom w:val="0"/>
          <w:divBdr>
            <w:top w:val="none" w:sz="0" w:space="0" w:color="auto"/>
            <w:left w:val="none" w:sz="0" w:space="0" w:color="auto"/>
            <w:bottom w:val="none" w:sz="0" w:space="0" w:color="auto"/>
            <w:right w:val="none" w:sz="0" w:space="0" w:color="auto"/>
          </w:divBdr>
        </w:div>
        <w:div w:id="913590352">
          <w:marLeft w:val="480"/>
          <w:marRight w:val="0"/>
          <w:marTop w:val="0"/>
          <w:marBottom w:val="0"/>
          <w:divBdr>
            <w:top w:val="none" w:sz="0" w:space="0" w:color="auto"/>
            <w:left w:val="none" w:sz="0" w:space="0" w:color="auto"/>
            <w:bottom w:val="none" w:sz="0" w:space="0" w:color="auto"/>
            <w:right w:val="none" w:sz="0" w:space="0" w:color="auto"/>
          </w:divBdr>
        </w:div>
        <w:div w:id="969552932">
          <w:marLeft w:val="480"/>
          <w:marRight w:val="0"/>
          <w:marTop w:val="0"/>
          <w:marBottom w:val="0"/>
          <w:divBdr>
            <w:top w:val="none" w:sz="0" w:space="0" w:color="auto"/>
            <w:left w:val="none" w:sz="0" w:space="0" w:color="auto"/>
            <w:bottom w:val="none" w:sz="0" w:space="0" w:color="auto"/>
            <w:right w:val="none" w:sz="0" w:space="0" w:color="auto"/>
          </w:divBdr>
        </w:div>
        <w:div w:id="1433891283">
          <w:marLeft w:val="480"/>
          <w:marRight w:val="0"/>
          <w:marTop w:val="0"/>
          <w:marBottom w:val="0"/>
          <w:divBdr>
            <w:top w:val="none" w:sz="0" w:space="0" w:color="auto"/>
            <w:left w:val="none" w:sz="0" w:space="0" w:color="auto"/>
            <w:bottom w:val="none" w:sz="0" w:space="0" w:color="auto"/>
            <w:right w:val="none" w:sz="0" w:space="0" w:color="auto"/>
          </w:divBdr>
        </w:div>
        <w:div w:id="1369646184">
          <w:marLeft w:val="480"/>
          <w:marRight w:val="0"/>
          <w:marTop w:val="0"/>
          <w:marBottom w:val="0"/>
          <w:divBdr>
            <w:top w:val="none" w:sz="0" w:space="0" w:color="auto"/>
            <w:left w:val="none" w:sz="0" w:space="0" w:color="auto"/>
            <w:bottom w:val="none" w:sz="0" w:space="0" w:color="auto"/>
            <w:right w:val="none" w:sz="0" w:space="0" w:color="auto"/>
          </w:divBdr>
        </w:div>
        <w:div w:id="1110591919">
          <w:marLeft w:val="480"/>
          <w:marRight w:val="0"/>
          <w:marTop w:val="0"/>
          <w:marBottom w:val="0"/>
          <w:divBdr>
            <w:top w:val="none" w:sz="0" w:space="0" w:color="auto"/>
            <w:left w:val="none" w:sz="0" w:space="0" w:color="auto"/>
            <w:bottom w:val="none" w:sz="0" w:space="0" w:color="auto"/>
            <w:right w:val="none" w:sz="0" w:space="0" w:color="auto"/>
          </w:divBdr>
        </w:div>
        <w:div w:id="1396857498">
          <w:marLeft w:val="480"/>
          <w:marRight w:val="0"/>
          <w:marTop w:val="0"/>
          <w:marBottom w:val="0"/>
          <w:divBdr>
            <w:top w:val="none" w:sz="0" w:space="0" w:color="auto"/>
            <w:left w:val="none" w:sz="0" w:space="0" w:color="auto"/>
            <w:bottom w:val="none" w:sz="0" w:space="0" w:color="auto"/>
            <w:right w:val="none" w:sz="0" w:space="0" w:color="auto"/>
          </w:divBdr>
        </w:div>
        <w:div w:id="1623994786">
          <w:marLeft w:val="480"/>
          <w:marRight w:val="0"/>
          <w:marTop w:val="0"/>
          <w:marBottom w:val="0"/>
          <w:divBdr>
            <w:top w:val="none" w:sz="0" w:space="0" w:color="auto"/>
            <w:left w:val="none" w:sz="0" w:space="0" w:color="auto"/>
            <w:bottom w:val="none" w:sz="0" w:space="0" w:color="auto"/>
            <w:right w:val="none" w:sz="0" w:space="0" w:color="auto"/>
          </w:divBdr>
        </w:div>
        <w:div w:id="865797116">
          <w:marLeft w:val="480"/>
          <w:marRight w:val="0"/>
          <w:marTop w:val="0"/>
          <w:marBottom w:val="0"/>
          <w:divBdr>
            <w:top w:val="none" w:sz="0" w:space="0" w:color="auto"/>
            <w:left w:val="none" w:sz="0" w:space="0" w:color="auto"/>
            <w:bottom w:val="none" w:sz="0" w:space="0" w:color="auto"/>
            <w:right w:val="none" w:sz="0" w:space="0" w:color="auto"/>
          </w:divBdr>
        </w:div>
        <w:div w:id="1719822627">
          <w:marLeft w:val="480"/>
          <w:marRight w:val="0"/>
          <w:marTop w:val="0"/>
          <w:marBottom w:val="0"/>
          <w:divBdr>
            <w:top w:val="none" w:sz="0" w:space="0" w:color="auto"/>
            <w:left w:val="none" w:sz="0" w:space="0" w:color="auto"/>
            <w:bottom w:val="none" w:sz="0" w:space="0" w:color="auto"/>
            <w:right w:val="none" w:sz="0" w:space="0" w:color="auto"/>
          </w:divBdr>
        </w:div>
        <w:div w:id="403837985">
          <w:marLeft w:val="480"/>
          <w:marRight w:val="0"/>
          <w:marTop w:val="0"/>
          <w:marBottom w:val="0"/>
          <w:divBdr>
            <w:top w:val="none" w:sz="0" w:space="0" w:color="auto"/>
            <w:left w:val="none" w:sz="0" w:space="0" w:color="auto"/>
            <w:bottom w:val="none" w:sz="0" w:space="0" w:color="auto"/>
            <w:right w:val="none" w:sz="0" w:space="0" w:color="auto"/>
          </w:divBdr>
        </w:div>
        <w:div w:id="932323698">
          <w:marLeft w:val="480"/>
          <w:marRight w:val="0"/>
          <w:marTop w:val="0"/>
          <w:marBottom w:val="0"/>
          <w:divBdr>
            <w:top w:val="none" w:sz="0" w:space="0" w:color="auto"/>
            <w:left w:val="none" w:sz="0" w:space="0" w:color="auto"/>
            <w:bottom w:val="none" w:sz="0" w:space="0" w:color="auto"/>
            <w:right w:val="none" w:sz="0" w:space="0" w:color="auto"/>
          </w:divBdr>
        </w:div>
        <w:div w:id="326254685">
          <w:marLeft w:val="480"/>
          <w:marRight w:val="0"/>
          <w:marTop w:val="0"/>
          <w:marBottom w:val="0"/>
          <w:divBdr>
            <w:top w:val="none" w:sz="0" w:space="0" w:color="auto"/>
            <w:left w:val="none" w:sz="0" w:space="0" w:color="auto"/>
            <w:bottom w:val="none" w:sz="0" w:space="0" w:color="auto"/>
            <w:right w:val="none" w:sz="0" w:space="0" w:color="auto"/>
          </w:divBdr>
        </w:div>
        <w:div w:id="1578905505">
          <w:marLeft w:val="480"/>
          <w:marRight w:val="0"/>
          <w:marTop w:val="0"/>
          <w:marBottom w:val="0"/>
          <w:divBdr>
            <w:top w:val="none" w:sz="0" w:space="0" w:color="auto"/>
            <w:left w:val="none" w:sz="0" w:space="0" w:color="auto"/>
            <w:bottom w:val="none" w:sz="0" w:space="0" w:color="auto"/>
            <w:right w:val="none" w:sz="0" w:space="0" w:color="auto"/>
          </w:divBdr>
        </w:div>
        <w:div w:id="969700739">
          <w:marLeft w:val="480"/>
          <w:marRight w:val="0"/>
          <w:marTop w:val="0"/>
          <w:marBottom w:val="0"/>
          <w:divBdr>
            <w:top w:val="none" w:sz="0" w:space="0" w:color="auto"/>
            <w:left w:val="none" w:sz="0" w:space="0" w:color="auto"/>
            <w:bottom w:val="none" w:sz="0" w:space="0" w:color="auto"/>
            <w:right w:val="none" w:sz="0" w:space="0" w:color="auto"/>
          </w:divBdr>
        </w:div>
        <w:div w:id="1132138861">
          <w:marLeft w:val="480"/>
          <w:marRight w:val="0"/>
          <w:marTop w:val="0"/>
          <w:marBottom w:val="0"/>
          <w:divBdr>
            <w:top w:val="none" w:sz="0" w:space="0" w:color="auto"/>
            <w:left w:val="none" w:sz="0" w:space="0" w:color="auto"/>
            <w:bottom w:val="none" w:sz="0" w:space="0" w:color="auto"/>
            <w:right w:val="none" w:sz="0" w:space="0" w:color="auto"/>
          </w:divBdr>
        </w:div>
        <w:div w:id="2120252675">
          <w:marLeft w:val="480"/>
          <w:marRight w:val="0"/>
          <w:marTop w:val="0"/>
          <w:marBottom w:val="0"/>
          <w:divBdr>
            <w:top w:val="none" w:sz="0" w:space="0" w:color="auto"/>
            <w:left w:val="none" w:sz="0" w:space="0" w:color="auto"/>
            <w:bottom w:val="none" w:sz="0" w:space="0" w:color="auto"/>
            <w:right w:val="none" w:sz="0" w:space="0" w:color="auto"/>
          </w:divBdr>
        </w:div>
        <w:div w:id="1991059115">
          <w:marLeft w:val="480"/>
          <w:marRight w:val="0"/>
          <w:marTop w:val="0"/>
          <w:marBottom w:val="0"/>
          <w:divBdr>
            <w:top w:val="none" w:sz="0" w:space="0" w:color="auto"/>
            <w:left w:val="none" w:sz="0" w:space="0" w:color="auto"/>
            <w:bottom w:val="none" w:sz="0" w:space="0" w:color="auto"/>
            <w:right w:val="none" w:sz="0" w:space="0" w:color="auto"/>
          </w:divBdr>
        </w:div>
        <w:div w:id="1878203445">
          <w:marLeft w:val="480"/>
          <w:marRight w:val="0"/>
          <w:marTop w:val="0"/>
          <w:marBottom w:val="0"/>
          <w:divBdr>
            <w:top w:val="none" w:sz="0" w:space="0" w:color="auto"/>
            <w:left w:val="none" w:sz="0" w:space="0" w:color="auto"/>
            <w:bottom w:val="none" w:sz="0" w:space="0" w:color="auto"/>
            <w:right w:val="none" w:sz="0" w:space="0" w:color="auto"/>
          </w:divBdr>
        </w:div>
        <w:div w:id="661930030">
          <w:marLeft w:val="480"/>
          <w:marRight w:val="0"/>
          <w:marTop w:val="0"/>
          <w:marBottom w:val="0"/>
          <w:divBdr>
            <w:top w:val="none" w:sz="0" w:space="0" w:color="auto"/>
            <w:left w:val="none" w:sz="0" w:space="0" w:color="auto"/>
            <w:bottom w:val="none" w:sz="0" w:space="0" w:color="auto"/>
            <w:right w:val="none" w:sz="0" w:space="0" w:color="auto"/>
          </w:divBdr>
        </w:div>
        <w:div w:id="1376927974">
          <w:marLeft w:val="480"/>
          <w:marRight w:val="0"/>
          <w:marTop w:val="0"/>
          <w:marBottom w:val="0"/>
          <w:divBdr>
            <w:top w:val="none" w:sz="0" w:space="0" w:color="auto"/>
            <w:left w:val="none" w:sz="0" w:space="0" w:color="auto"/>
            <w:bottom w:val="none" w:sz="0" w:space="0" w:color="auto"/>
            <w:right w:val="none" w:sz="0" w:space="0" w:color="auto"/>
          </w:divBdr>
        </w:div>
        <w:div w:id="1234197120">
          <w:marLeft w:val="480"/>
          <w:marRight w:val="0"/>
          <w:marTop w:val="0"/>
          <w:marBottom w:val="0"/>
          <w:divBdr>
            <w:top w:val="none" w:sz="0" w:space="0" w:color="auto"/>
            <w:left w:val="none" w:sz="0" w:space="0" w:color="auto"/>
            <w:bottom w:val="none" w:sz="0" w:space="0" w:color="auto"/>
            <w:right w:val="none" w:sz="0" w:space="0" w:color="auto"/>
          </w:divBdr>
        </w:div>
        <w:div w:id="2121801319">
          <w:marLeft w:val="480"/>
          <w:marRight w:val="0"/>
          <w:marTop w:val="0"/>
          <w:marBottom w:val="0"/>
          <w:divBdr>
            <w:top w:val="none" w:sz="0" w:space="0" w:color="auto"/>
            <w:left w:val="none" w:sz="0" w:space="0" w:color="auto"/>
            <w:bottom w:val="none" w:sz="0" w:space="0" w:color="auto"/>
            <w:right w:val="none" w:sz="0" w:space="0" w:color="auto"/>
          </w:divBdr>
        </w:div>
        <w:div w:id="1620405701">
          <w:marLeft w:val="480"/>
          <w:marRight w:val="0"/>
          <w:marTop w:val="0"/>
          <w:marBottom w:val="0"/>
          <w:divBdr>
            <w:top w:val="none" w:sz="0" w:space="0" w:color="auto"/>
            <w:left w:val="none" w:sz="0" w:space="0" w:color="auto"/>
            <w:bottom w:val="none" w:sz="0" w:space="0" w:color="auto"/>
            <w:right w:val="none" w:sz="0" w:space="0" w:color="auto"/>
          </w:divBdr>
        </w:div>
        <w:div w:id="876240531">
          <w:marLeft w:val="480"/>
          <w:marRight w:val="0"/>
          <w:marTop w:val="0"/>
          <w:marBottom w:val="0"/>
          <w:divBdr>
            <w:top w:val="none" w:sz="0" w:space="0" w:color="auto"/>
            <w:left w:val="none" w:sz="0" w:space="0" w:color="auto"/>
            <w:bottom w:val="none" w:sz="0" w:space="0" w:color="auto"/>
            <w:right w:val="none" w:sz="0" w:space="0" w:color="auto"/>
          </w:divBdr>
        </w:div>
        <w:div w:id="1309940095">
          <w:marLeft w:val="480"/>
          <w:marRight w:val="0"/>
          <w:marTop w:val="0"/>
          <w:marBottom w:val="0"/>
          <w:divBdr>
            <w:top w:val="none" w:sz="0" w:space="0" w:color="auto"/>
            <w:left w:val="none" w:sz="0" w:space="0" w:color="auto"/>
            <w:bottom w:val="none" w:sz="0" w:space="0" w:color="auto"/>
            <w:right w:val="none" w:sz="0" w:space="0" w:color="auto"/>
          </w:divBdr>
        </w:div>
        <w:div w:id="429083765">
          <w:marLeft w:val="480"/>
          <w:marRight w:val="0"/>
          <w:marTop w:val="0"/>
          <w:marBottom w:val="0"/>
          <w:divBdr>
            <w:top w:val="none" w:sz="0" w:space="0" w:color="auto"/>
            <w:left w:val="none" w:sz="0" w:space="0" w:color="auto"/>
            <w:bottom w:val="none" w:sz="0" w:space="0" w:color="auto"/>
            <w:right w:val="none" w:sz="0" w:space="0" w:color="auto"/>
          </w:divBdr>
        </w:div>
        <w:div w:id="1013606731">
          <w:marLeft w:val="480"/>
          <w:marRight w:val="0"/>
          <w:marTop w:val="0"/>
          <w:marBottom w:val="0"/>
          <w:divBdr>
            <w:top w:val="none" w:sz="0" w:space="0" w:color="auto"/>
            <w:left w:val="none" w:sz="0" w:space="0" w:color="auto"/>
            <w:bottom w:val="none" w:sz="0" w:space="0" w:color="auto"/>
            <w:right w:val="none" w:sz="0" w:space="0" w:color="auto"/>
          </w:divBdr>
        </w:div>
        <w:div w:id="122161716">
          <w:marLeft w:val="480"/>
          <w:marRight w:val="0"/>
          <w:marTop w:val="0"/>
          <w:marBottom w:val="0"/>
          <w:divBdr>
            <w:top w:val="none" w:sz="0" w:space="0" w:color="auto"/>
            <w:left w:val="none" w:sz="0" w:space="0" w:color="auto"/>
            <w:bottom w:val="none" w:sz="0" w:space="0" w:color="auto"/>
            <w:right w:val="none" w:sz="0" w:space="0" w:color="auto"/>
          </w:divBdr>
        </w:div>
        <w:div w:id="84498509">
          <w:marLeft w:val="480"/>
          <w:marRight w:val="0"/>
          <w:marTop w:val="0"/>
          <w:marBottom w:val="0"/>
          <w:divBdr>
            <w:top w:val="none" w:sz="0" w:space="0" w:color="auto"/>
            <w:left w:val="none" w:sz="0" w:space="0" w:color="auto"/>
            <w:bottom w:val="none" w:sz="0" w:space="0" w:color="auto"/>
            <w:right w:val="none" w:sz="0" w:space="0" w:color="auto"/>
          </w:divBdr>
        </w:div>
        <w:div w:id="341781135">
          <w:marLeft w:val="480"/>
          <w:marRight w:val="0"/>
          <w:marTop w:val="0"/>
          <w:marBottom w:val="0"/>
          <w:divBdr>
            <w:top w:val="none" w:sz="0" w:space="0" w:color="auto"/>
            <w:left w:val="none" w:sz="0" w:space="0" w:color="auto"/>
            <w:bottom w:val="none" w:sz="0" w:space="0" w:color="auto"/>
            <w:right w:val="none" w:sz="0" w:space="0" w:color="auto"/>
          </w:divBdr>
        </w:div>
        <w:div w:id="1028409739">
          <w:marLeft w:val="480"/>
          <w:marRight w:val="0"/>
          <w:marTop w:val="0"/>
          <w:marBottom w:val="0"/>
          <w:divBdr>
            <w:top w:val="none" w:sz="0" w:space="0" w:color="auto"/>
            <w:left w:val="none" w:sz="0" w:space="0" w:color="auto"/>
            <w:bottom w:val="none" w:sz="0" w:space="0" w:color="auto"/>
            <w:right w:val="none" w:sz="0" w:space="0" w:color="auto"/>
          </w:divBdr>
        </w:div>
      </w:divsChild>
    </w:div>
    <w:div w:id="2120760381">
      <w:marLeft w:val="0"/>
      <w:marRight w:val="0"/>
      <w:marTop w:val="0"/>
      <w:marBottom w:val="0"/>
      <w:divBdr>
        <w:top w:val="none" w:sz="0" w:space="0" w:color="auto"/>
        <w:left w:val="none" w:sz="0" w:space="0" w:color="auto"/>
        <w:bottom w:val="none" w:sz="0" w:space="0" w:color="auto"/>
        <w:right w:val="none" w:sz="0" w:space="0" w:color="auto"/>
      </w:divBdr>
    </w:div>
    <w:div w:id="2123499070">
      <w:bodyDiv w:val="1"/>
      <w:marLeft w:val="0"/>
      <w:marRight w:val="0"/>
      <w:marTop w:val="0"/>
      <w:marBottom w:val="0"/>
      <w:divBdr>
        <w:top w:val="none" w:sz="0" w:space="0" w:color="auto"/>
        <w:left w:val="none" w:sz="0" w:space="0" w:color="auto"/>
        <w:bottom w:val="none" w:sz="0" w:space="0" w:color="auto"/>
        <w:right w:val="none" w:sz="0" w:space="0" w:color="auto"/>
      </w:divBdr>
    </w:div>
    <w:div w:id="2125346964">
      <w:bodyDiv w:val="1"/>
      <w:marLeft w:val="0"/>
      <w:marRight w:val="0"/>
      <w:marTop w:val="0"/>
      <w:marBottom w:val="0"/>
      <w:divBdr>
        <w:top w:val="none" w:sz="0" w:space="0" w:color="auto"/>
        <w:left w:val="none" w:sz="0" w:space="0" w:color="auto"/>
        <w:bottom w:val="none" w:sz="0" w:space="0" w:color="auto"/>
        <w:right w:val="none" w:sz="0" w:space="0" w:color="auto"/>
      </w:divBdr>
    </w:div>
    <w:div w:id="2126264610">
      <w:bodyDiv w:val="1"/>
      <w:marLeft w:val="0"/>
      <w:marRight w:val="0"/>
      <w:marTop w:val="0"/>
      <w:marBottom w:val="0"/>
      <w:divBdr>
        <w:top w:val="none" w:sz="0" w:space="0" w:color="auto"/>
        <w:left w:val="none" w:sz="0" w:space="0" w:color="auto"/>
        <w:bottom w:val="none" w:sz="0" w:space="0" w:color="auto"/>
        <w:right w:val="none" w:sz="0" w:space="0" w:color="auto"/>
      </w:divBdr>
      <w:divsChild>
        <w:div w:id="1646281828">
          <w:marLeft w:val="480"/>
          <w:marRight w:val="0"/>
          <w:marTop w:val="0"/>
          <w:marBottom w:val="0"/>
          <w:divBdr>
            <w:top w:val="none" w:sz="0" w:space="0" w:color="auto"/>
            <w:left w:val="none" w:sz="0" w:space="0" w:color="auto"/>
            <w:bottom w:val="none" w:sz="0" w:space="0" w:color="auto"/>
            <w:right w:val="none" w:sz="0" w:space="0" w:color="auto"/>
          </w:divBdr>
        </w:div>
        <w:div w:id="1143741956">
          <w:marLeft w:val="480"/>
          <w:marRight w:val="0"/>
          <w:marTop w:val="0"/>
          <w:marBottom w:val="0"/>
          <w:divBdr>
            <w:top w:val="none" w:sz="0" w:space="0" w:color="auto"/>
            <w:left w:val="none" w:sz="0" w:space="0" w:color="auto"/>
            <w:bottom w:val="none" w:sz="0" w:space="0" w:color="auto"/>
            <w:right w:val="none" w:sz="0" w:space="0" w:color="auto"/>
          </w:divBdr>
        </w:div>
        <w:div w:id="26761999">
          <w:marLeft w:val="480"/>
          <w:marRight w:val="0"/>
          <w:marTop w:val="0"/>
          <w:marBottom w:val="0"/>
          <w:divBdr>
            <w:top w:val="none" w:sz="0" w:space="0" w:color="auto"/>
            <w:left w:val="none" w:sz="0" w:space="0" w:color="auto"/>
            <w:bottom w:val="none" w:sz="0" w:space="0" w:color="auto"/>
            <w:right w:val="none" w:sz="0" w:space="0" w:color="auto"/>
          </w:divBdr>
        </w:div>
        <w:div w:id="2114082656">
          <w:marLeft w:val="480"/>
          <w:marRight w:val="0"/>
          <w:marTop w:val="0"/>
          <w:marBottom w:val="0"/>
          <w:divBdr>
            <w:top w:val="none" w:sz="0" w:space="0" w:color="auto"/>
            <w:left w:val="none" w:sz="0" w:space="0" w:color="auto"/>
            <w:bottom w:val="none" w:sz="0" w:space="0" w:color="auto"/>
            <w:right w:val="none" w:sz="0" w:space="0" w:color="auto"/>
          </w:divBdr>
        </w:div>
        <w:div w:id="778993097">
          <w:marLeft w:val="480"/>
          <w:marRight w:val="0"/>
          <w:marTop w:val="0"/>
          <w:marBottom w:val="0"/>
          <w:divBdr>
            <w:top w:val="none" w:sz="0" w:space="0" w:color="auto"/>
            <w:left w:val="none" w:sz="0" w:space="0" w:color="auto"/>
            <w:bottom w:val="none" w:sz="0" w:space="0" w:color="auto"/>
            <w:right w:val="none" w:sz="0" w:space="0" w:color="auto"/>
          </w:divBdr>
        </w:div>
        <w:div w:id="629746385">
          <w:marLeft w:val="480"/>
          <w:marRight w:val="0"/>
          <w:marTop w:val="0"/>
          <w:marBottom w:val="0"/>
          <w:divBdr>
            <w:top w:val="none" w:sz="0" w:space="0" w:color="auto"/>
            <w:left w:val="none" w:sz="0" w:space="0" w:color="auto"/>
            <w:bottom w:val="none" w:sz="0" w:space="0" w:color="auto"/>
            <w:right w:val="none" w:sz="0" w:space="0" w:color="auto"/>
          </w:divBdr>
        </w:div>
        <w:div w:id="450562094">
          <w:marLeft w:val="480"/>
          <w:marRight w:val="0"/>
          <w:marTop w:val="0"/>
          <w:marBottom w:val="0"/>
          <w:divBdr>
            <w:top w:val="none" w:sz="0" w:space="0" w:color="auto"/>
            <w:left w:val="none" w:sz="0" w:space="0" w:color="auto"/>
            <w:bottom w:val="none" w:sz="0" w:space="0" w:color="auto"/>
            <w:right w:val="none" w:sz="0" w:space="0" w:color="auto"/>
          </w:divBdr>
        </w:div>
        <w:div w:id="1399396977">
          <w:marLeft w:val="480"/>
          <w:marRight w:val="0"/>
          <w:marTop w:val="0"/>
          <w:marBottom w:val="0"/>
          <w:divBdr>
            <w:top w:val="none" w:sz="0" w:space="0" w:color="auto"/>
            <w:left w:val="none" w:sz="0" w:space="0" w:color="auto"/>
            <w:bottom w:val="none" w:sz="0" w:space="0" w:color="auto"/>
            <w:right w:val="none" w:sz="0" w:space="0" w:color="auto"/>
          </w:divBdr>
        </w:div>
        <w:div w:id="1858500624">
          <w:marLeft w:val="480"/>
          <w:marRight w:val="0"/>
          <w:marTop w:val="0"/>
          <w:marBottom w:val="0"/>
          <w:divBdr>
            <w:top w:val="none" w:sz="0" w:space="0" w:color="auto"/>
            <w:left w:val="none" w:sz="0" w:space="0" w:color="auto"/>
            <w:bottom w:val="none" w:sz="0" w:space="0" w:color="auto"/>
            <w:right w:val="none" w:sz="0" w:space="0" w:color="auto"/>
          </w:divBdr>
        </w:div>
        <w:div w:id="851988883">
          <w:marLeft w:val="480"/>
          <w:marRight w:val="0"/>
          <w:marTop w:val="0"/>
          <w:marBottom w:val="0"/>
          <w:divBdr>
            <w:top w:val="none" w:sz="0" w:space="0" w:color="auto"/>
            <w:left w:val="none" w:sz="0" w:space="0" w:color="auto"/>
            <w:bottom w:val="none" w:sz="0" w:space="0" w:color="auto"/>
            <w:right w:val="none" w:sz="0" w:space="0" w:color="auto"/>
          </w:divBdr>
        </w:div>
        <w:div w:id="253057225">
          <w:marLeft w:val="480"/>
          <w:marRight w:val="0"/>
          <w:marTop w:val="0"/>
          <w:marBottom w:val="0"/>
          <w:divBdr>
            <w:top w:val="none" w:sz="0" w:space="0" w:color="auto"/>
            <w:left w:val="none" w:sz="0" w:space="0" w:color="auto"/>
            <w:bottom w:val="none" w:sz="0" w:space="0" w:color="auto"/>
            <w:right w:val="none" w:sz="0" w:space="0" w:color="auto"/>
          </w:divBdr>
        </w:div>
        <w:div w:id="1025331653">
          <w:marLeft w:val="480"/>
          <w:marRight w:val="0"/>
          <w:marTop w:val="0"/>
          <w:marBottom w:val="0"/>
          <w:divBdr>
            <w:top w:val="none" w:sz="0" w:space="0" w:color="auto"/>
            <w:left w:val="none" w:sz="0" w:space="0" w:color="auto"/>
            <w:bottom w:val="none" w:sz="0" w:space="0" w:color="auto"/>
            <w:right w:val="none" w:sz="0" w:space="0" w:color="auto"/>
          </w:divBdr>
        </w:div>
        <w:div w:id="200362814">
          <w:marLeft w:val="480"/>
          <w:marRight w:val="0"/>
          <w:marTop w:val="0"/>
          <w:marBottom w:val="0"/>
          <w:divBdr>
            <w:top w:val="none" w:sz="0" w:space="0" w:color="auto"/>
            <w:left w:val="none" w:sz="0" w:space="0" w:color="auto"/>
            <w:bottom w:val="none" w:sz="0" w:space="0" w:color="auto"/>
            <w:right w:val="none" w:sz="0" w:space="0" w:color="auto"/>
          </w:divBdr>
        </w:div>
        <w:div w:id="649754392">
          <w:marLeft w:val="480"/>
          <w:marRight w:val="0"/>
          <w:marTop w:val="0"/>
          <w:marBottom w:val="0"/>
          <w:divBdr>
            <w:top w:val="none" w:sz="0" w:space="0" w:color="auto"/>
            <w:left w:val="none" w:sz="0" w:space="0" w:color="auto"/>
            <w:bottom w:val="none" w:sz="0" w:space="0" w:color="auto"/>
            <w:right w:val="none" w:sz="0" w:space="0" w:color="auto"/>
          </w:divBdr>
        </w:div>
        <w:div w:id="1937900288">
          <w:marLeft w:val="480"/>
          <w:marRight w:val="0"/>
          <w:marTop w:val="0"/>
          <w:marBottom w:val="0"/>
          <w:divBdr>
            <w:top w:val="none" w:sz="0" w:space="0" w:color="auto"/>
            <w:left w:val="none" w:sz="0" w:space="0" w:color="auto"/>
            <w:bottom w:val="none" w:sz="0" w:space="0" w:color="auto"/>
            <w:right w:val="none" w:sz="0" w:space="0" w:color="auto"/>
          </w:divBdr>
        </w:div>
        <w:div w:id="619843673">
          <w:marLeft w:val="480"/>
          <w:marRight w:val="0"/>
          <w:marTop w:val="0"/>
          <w:marBottom w:val="0"/>
          <w:divBdr>
            <w:top w:val="none" w:sz="0" w:space="0" w:color="auto"/>
            <w:left w:val="none" w:sz="0" w:space="0" w:color="auto"/>
            <w:bottom w:val="none" w:sz="0" w:space="0" w:color="auto"/>
            <w:right w:val="none" w:sz="0" w:space="0" w:color="auto"/>
          </w:divBdr>
        </w:div>
        <w:div w:id="1100225238">
          <w:marLeft w:val="480"/>
          <w:marRight w:val="0"/>
          <w:marTop w:val="0"/>
          <w:marBottom w:val="0"/>
          <w:divBdr>
            <w:top w:val="none" w:sz="0" w:space="0" w:color="auto"/>
            <w:left w:val="none" w:sz="0" w:space="0" w:color="auto"/>
            <w:bottom w:val="none" w:sz="0" w:space="0" w:color="auto"/>
            <w:right w:val="none" w:sz="0" w:space="0" w:color="auto"/>
          </w:divBdr>
        </w:div>
        <w:div w:id="67922446">
          <w:marLeft w:val="480"/>
          <w:marRight w:val="0"/>
          <w:marTop w:val="0"/>
          <w:marBottom w:val="0"/>
          <w:divBdr>
            <w:top w:val="none" w:sz="0" w:space="0" w:color="auto"/>
            <w:left w:val="none" w:sz="0" w:space="0" w:color="auto"/>
            <w:bottom w:val="none" w:sz="0" w:space="0" w:color="auto"/>
            <w:right w:val="none" w:sz="0" w:space="0" w:color="auto"/>
          </w:divBdr>
        </w:div>
        <w:div w:id="888228123">
          <w:marLeft w:val="480"/>
          <w:marRight w:val="0"/>
          <w:marTop w:val="0"/>
          <w:marBottom w:val="0"/>
          <w:divBdr>
            <w:top w:val="none" w:sz="0" w:space="0" w:color="auto"/>
            <w:left w:val="none" w:sz="0" w:space="0" w:color="auto"/>
            <w:bottom w:val="none" w:sz="0" w:space="0" w:color="auto"/>
            <w:right w:val="none" w:sz="0" w:space="0" w:color="auto"/>
          </w:divBdr>
        </w:div>
        <w:div w:id="504250193">
          <w:marLeft w:val="480"/>
          <w:marRight w:val="0"/>
          <w:marTop w:val="0"/>
          <w:marBottom w:val="0"/>
          <w:divBdr>
            <w:top w:val="none" w:sz="0" w:space="0" w:color="auto"/>
            <w:left w:val="none" w:sz="0" w:space="0" w:color="auto"/>
            <w:bottom w:val="none" w:sz="0" w:space="0" w:color="auto"/>
            <w:right w:val="none" w:sz="0" w:space="0" w:color="auto"/>
          </w:divBdr>
        </w:div>
        <w:div w:id="711271355">
          <w:marLeft w:val="480"/>
          <w:marRight w:val="0"/>
          <w:marTop w:val="0"/>
          <w:marBottom w:val="0"/>
          <w:divBdr>
            <w:top w:val="none" w:sz="0" w:space="0" w:color="auto"/>
            <w:left w:val="none" w:sz="0" w:space="0" w:color="auto"/>
            <w:bottom w:val="none" w:sz="0" w:space="0" w:color="auto"/>
            <w:right w:val="none" w:sz="0" w:space="0" w:color="auto"/>
          </w:divBdr>
        </w:div>
        <w:div w:id="1425498680">
          <w:marLeft w:val="480"/>
          <w:marRight w:val="0"/>
          <w:marTop w:val="0"/>
          <w:marBottom w:val="0"/>
          <w:divBdr>
            <w:top w:val="none" w:sz="0" w:space="0" w:color="auto"/>
            <w:left w:val="none" w:sz="0" w:space="0" w:color="auto"/>
            <w:bottom w:val="none" w:sz="0" w:space="0" w:color="auto"/>
            <w:right w:val="none" w:sz="0" w:space="0" w:color="auto"/>
          </w:divBdr>
        </w:div>
        <w:div w:id="476338436">
          <w:marLeft w:val="480"/>
          <w:marRight w:val="0"/>
          <w:marTop w:val="0"/>
          <w:marBottom w:val="0"/>
          <w:divBdr>
            <w:top w:val="none" w:sz="0" w:space="0" w:color="auto"/>
            <w:left w:val="none" w:sz="0" w:space="0" w:color="auto"/>
            <w:bottom w:val="none" w:sz="0" w:space="0" w:color="auto"/>
            <w:right w:val="none" w:sz="0" w:space="0" w:color="auto"/>
          </w:divBdr>
        </w:div>
        <w:div w:id="594442865">
          <w:marLeft w:val="480"/>
          <w:marRight w:val="0"/>
          <w:marTop w:val="0"/>
          <w:marBottom w:val="0"/>
          <w:divBdr>
            <w:top w:val="none" w:sz="0" w:space="0" w:color="auto"/>
            <w:left w:val="none" w:sz="0" w:space="0" w:color="auto"/>
            <w:bottom w:val="none" w:sz="0" w:space="0" w:color="auto"/>
            <w:right w:val="none" w:sz="0" w:space="0" w:color="auto"/>
          </w:divBdr>
        </w:div>
        <w:div w:id="2065135069">
          <w:marLeft w:val="480"/>
          <w:marRight w:val="0"/>
          <w:marTop w:val="0"/>
          <w:marBottom w:val="0"/>
          <w:divBdr>
            <w:top w:val="none" w:sz="0" w:space="0" w:color="auto"/>
            <w:left w:val="none" w:sz="0" w:space="0" w:color="auto"/>
            <w:bottom w:val="none" w:sz="0" w:space="0" w:color="auto"/>
            <w:right w:val="none" w:sz="0" w:space="0" w:color="auto"/>
          </w:divBdr>
        </w:div>
        <w:div w:id="1031421567">
          <w:marLeft w:val="480"/>
          <w:marRight w:val="0"/>
          <w:marTop w:val="0"/>
          <w:marBottom w:val="0"/>
          <w:divBdr>
            <w:top w:val="none" w:sz="0" w:space="0" w:color="auto"/>
            <w:left w:val="none" w:sz="0" w:space="0" w:color="auto"/>
            <w:bottom w:val="none" w:sz="0" w:space="0" w:color="auto"/>
            <w:right w:val="none" w:sz="0" w:space="0" w:color="auto"/>
          </w:divBdr>
        </w:div>
        <w:div w:id="470753937">
          <w:marLeft w:val="480"/>
          <w:marRight w:val="0"/>
          <w:marTop w:val="0"/>
          <w:marBottom w:val="0"/>
          <w:divBdr>
            <w:top w:val="none" w:sz="0" w:space="0" w:color="auto"/>
            <w:left w:val="none" w:sz="0" w:space="0" w:color="auto"/>
            <w:bottom w:val="none" w:sz="0" w:space="0" w:color="auto"/>
            <w:right w:val="none" w:sz="0" w:space="0" w:color="auto"/>
          </w:divBdr>
        </w:div>
        <w:div w:id="508175915">
          <w:marLeft w:val="480"/>
          <w:marRight w:val="0"/>
          <w:marTop w:val="0"/>
          <w:marBottom w:val="0"/>
          <w:divBdr>
            <w:top w:val="none" w:sz="0" w:space="0" w:color="auto"/>
            <w:left w:val="none" w:sz="0" w:space="0" w:color="auto"/>
            <w:bottom w:val="none" w:sz="0" w:space="0" w:color="auto"/>
            <w:right w:val="none" w:sz="0" w:space="0" w:color="auto"/>
          </w:divBdr>
        </w:div>
        <w:div w:id="1322074446">
          <w:marLeft w:val="480"/>
          <w:marRight w:val="0"/>
          <w:marTop w:val="0"/>
          <w:marBottom w:val="0"/>
          <w:divBdr>
            <w:top w:val="none" w:sz="0" w:space="0" w:color="auto"/>
            <w:left w:val="none" w:sz="0" w:space="0" w:color="auto"/>
            <w:bottom w:val="none" w:sz="0" w:space="0" w:color="auto"/>
            <w:right w:val="none" w:sz="0" w:space="0" w:color="auto"/>
          </w:divBdr>
        </w:div>
        <w:div w:id="2052225002">
          <w:marLeft w:val="480"/>
          <w:marRight w:val="0"/>
          <w:marTop w:val="0"/>
          <w:marBottom w:val="0"/>
          <w:divBdr>
            <w:top w:val="none" w:sz="0" w:space="0" w:color="auto"/>
            <w:left w:val="none" w:sz="0" w:space="0" w:color="auto"/>
            <w:bottom w:val="none" w:sz="0" w:space="0" w:color="auto"/>
            <w:right w:val="none" w:sz="0" w:space="0" w:color="auto"/>
          </w:divBdr>
        </w:div>
        <w:div w:id="1739018008">
          <w:marLeft w:val="480"/>
          <w:marRight w:val="0"/>
          <w:marTop w:val="0"/>
          <w:marBottom w:val="0"/>
          <w:divBdr>
            <w:top w:val="none" w:sz="0" w:space="0" w:color="auto"/>
            <w:left w:val="none" w:sz="0" w:space="0" w:color="auto"/>
            <w:bottom w:val="none" w:sz="0" w:space="0" w:color="auto"/>
            <w:right w:val="none" w:sz="0" w:space="0" w:color="auto"/>
          </w:divBdr>
        </w:div>
        <w:div w:id="1901479370">
          <w:marLeft w:val="480"/>
          <w:marRight w:val="0"/>
          <w:marTop w:val="0"/>
          <w:marBottom w:val="0"/>
          <w:divBdr>
            <w:top w:val="none" w:sz="0" w:space="0" w:color="auto"/>
            <w:left w:val="none" w:sz="0" w:space="0" w:color="auto"/>
            <w:bottom w:val="none" w:sz="0" w:space="0" w:color="auto"/>
            <w:right w:val="none" w:sz="0" w:space="0" w:color="auto"/>
          </w:divBdr>
        </w:div>
        <w:div w:id="2088843448">
          <w:marLeft w:val="480"/>
          <w:marRight w:val="0"/>
          <w:marTop w:val="0"/>
          <w:marBottom w:val="0"/>
          <w:divBdr>
            <w:top w:val="none" w:sz="0" w:space="0" w:color="auto"/>
            <w:left w:val="none" w:sz="0" w:space="0" w:color="auto"/>
            <w:bottom w:val="none" w:sz="0" w:space="0" w:color="auto"/>
            <w:right w:val="none" w:sz="0" w:space="0" w:color="auto"/>
          </w:divBdr>
        </w:div>
        <w:div w:id="199560397">
          <w:marLeft w:val="480"/>
          <w:marRight w:val="0"/>
          <w:marTop w:val="0"/>
          <w:marBottom w:val="0"/>
          <w:divBdr>
            <w:top w:val="none" w:sz="0" w:space="0" w:color="auto"/>
            <w:left w:val="none" w:sz="0" w:space="0" w:color="auto"/>
            <w:bottom w:val="none" w:sz="0" w:space="0" w:color="auto"/>
            <w:right w:val="none" w:sz="0" w:space="0" w:color="auto"/>
          </w:divBdr>
        </w:div>
        <w:div w:id="458958047">
          <w:marLeft w:val="480"/>
          <w:marRight w:val="0"/>
          <w:marTop w:val="0"/>
          <w:marBottom w:val="0"/>
          <w:divBdr>
            <w:top w:val="none" w:sz="0" w:space="0" w:color="auto"/>
            <w:left w:val="none" w:sz="0" w:space="0" w:color="auto"/>
            <w:bottom w:val="none" w:sz="0" w:space="0" w:color="auto"/>
            <w:right w:val="none" w:sz="0" w:space="0" w:color="auto"/>
          </w:divBdr>
        </w:div>
        <w:div w:id="506485667">
          <w:marLeft w:val="480"/>
          <w:marRight w:val="0"/>
          <w:marTop w:val="0"/>
          <w:marBottom w:val="0"/>
          <w:divBdr>
            <w:top w:val="none" w:sz="0" w:space="0" w:color="auto"/>
            <w:left w:val="none" w:sz="0" w:space="0" w:color="auto"/>
            <w:bottom w:val="none" w:sz="0" w:space="0" w:color="auto"/>
            <w:right w:val="none" w:sz="0" w:space="0" w:color="auto"/>
          </w:divBdr>
        </w:div>
        <w:div w:id="461459133">
          <w:marLeft w:val="480"/>
          <w:marRight w:val="0"/>
          <w:marTop w:val="0"/>
          <w:marBottom w:val="0"/>
          <w:divBdr>
            <w:top w:val="none" w:sz="0" w:space="0" w:color="auto"/>
            <w:left w:val="none" w:sz="0" w:space="0" w:color="auto"/>
            <w:bottom w:val="none" w:sz="0" w:space="0" w:color="auto"/>
            <w:right w:val="none" w:sz="0" w:space="0" w:color="auto"/>
          </w:divBdr>
        </w:div>
        <w:div w:id="1101221496">
          <w:marLeft w:val="480"/>
          <w:marRight w:val="0"/>
          <w:marTop w:val="0"/>
          <w:marBottom w:val="0"/>
          <w:divBdr>
            <w:top w:val="none" w:sz="0" w:space="0" w:color="auto"/>
            <w:left w:val="none" w:sz="0" w:space="0" w:color="auto"/>
            <w:bottom w:val="none" w:sz="0" w:space="0" w:color="auto"/>
            <w:right w:val="none" w:sz="0" w:space="0" w:color="auto"/>
          </w:divBdr>
        </w:div>
        <w:div w:id="1669942673">
          <w:marLeft w:val="480"/>
          <w:marRight w:val="0"/>
          <w:marTop w:val="0"/>
          <w:marBottom w:val="0"/>
          <w:divBdr>
            <w:top w:val="none" w:sz="0" w:space="0" w:color="auto"/>
            <w:left w:val="none" w:sz="0" w:space="0" w:color="auto"/>
            <w:bottom w:val="none" w:sz="0" w:space="0" w:color="auto"/>
            <w:right w:val="none" w:sz="0" w:space="0" w:color="auto"/>
          </w:divBdr>
        </w:div>
        <w:div w:id="1678460344">
          <w:marLeft w:val="480"/>
          <w:marRight w:val="0"/>
          <w:marTop w:val="0"/>
          <w:marBottom w:val="0"/>
          <w:divBdr>
            <w:top w:val="none" w:sz="0" w:space="0" w:color="auto"/>
            <w:left w:val="none" w:sz="0" w:space="0" w:color="auto"/>
            <w:bottom w:val="none" w:sz="0" w:space="0" w:color="auto"/>
            <w:right w:val="none" w:sz="0" w:space="0" w:color="auto"/>
          </w:divBdr>
        </w:div>
        <w:div w:id="840659923">
          <w:marLeft w:val="480"/>
          <w:marRight w:val="0"/>
          <w:marTop w:val="0"/>
          <w:marBottom w:val="0"/>
          <w:divBdr>
            <w:top w:val="none" w:sz="0" w:space="0" w:color="auto"/>
            <w:left w:val="none" w:sz="0" w:space="0" w:color="auto"/>
            <w:bottom w:val="none" w:sz="0" w:space="0" w:color="auto"/>
            <w:right w:val="none" w:sz="0" w:space="0" w:color="auto"/>
          </w:divBdr>
        </w:div>
        <w:div w:id="461265692">
          <w:marLeft w:val="480"/>
          <w:marRight w:val="0"/>
          <w:marTop w:val="0"/>
          <w:marBottom w:val="0"/>
          <w:divBdr>
            <w:top w:val="none" w:sz="0" w:space="0" w:color="auto"/>
            <w:left w:val="none" w:sz="0" w:space="0" w:color="auto"/>
            <w:bottom w:val="none" w:sz="0" w:space="0" w:color="auto"/>
            <w:right w:val="none" w:sz="0" w:space="0" w:color="auto"/>
          </w:divBdr>
        </w:div>
        <w:div w:id="1900827246">
          <w:marLeft w:val="480"/>
          <w:marRight w:val="0"/>
          <w:marTop w:val="0"/>
          <w:marBottom w:val="0"/>
          <w:divBdr>
            <w:top w:val="none" w:sz="0" w:space="0" w:color="auto"/>
            <w:left w:val="none" w:sz="0" w:space="0" w:color="auto"/>
            <w:bottom w:val="none" w:sz="0" w:space="0" w:color="auto"/>
            <w:right w:val="none" w:sz="0" w:space="0" w:color="auto"/>
          </w:divBdr>
        </w:div>
        <w:div w:id="1826504962">
          <w:marLeft w:val="480"/>
          <w:marRight w:val="0"/>
          <w:marTop w:val="0"/>
          <w:marBottom w:val="0"/>
          <w:divBdr>
            <w:top w:val="none" w:sz="0" w:space="0" w:color="auto"/>
            <w:left w:val="none" w:sz="0" w:space="0" w:color="auto"/>
            <w:bottom w:val="none" w:sz="0" w:space="0" w:color="auto"/>
            <w:right w:val="none" w:sz="0" w:space="0" w:color="auto"/>
          </w:divBdr>
        </w:div>
        <w:div w:id="2091467326">
          <w:marLeft w:val="480"/>
          <w:marRight w:val="0"/>
          <w:marTop w:val="0"/>
          <w:marBottom w:val="0"/>
          <w:divBdr>
            <w:top w:val="none" w:sz="0" w:space="0" w:color="auto"/>
            <w:left w:val="none" w:sz="0" w:space="0" w:color="auto"/>
            <w:bottom w:val="none" w:sz="0" w:space="0" w:color="auto"/>
            <w:right w:val="none" w:sz="0" w:space="0" w:color="auto"/>
          </w:divBdr>
        </w:div>
        <w:div w:id="1603997623">
          <w:marLeft w:val="480"/>
          <w:marRight w:val="0"/>
          <w:marTop w:val="0"/>
          <w:marBottom w:val="0"/>
          <w:divBdr>
            <w:top w:val="none" w:sz="0" w:space="0" w:color="auto"/>
            <w:left w:val="none" w:sz="0" w:space="0" w:color="auto"/>
            <w:bottom w:val="none" w:sz="0" w:space="0" w:color="auto"/>
            <w:right w:val="none" w:sz="0" w:space="0" w:color="auto"/>
          </w:divBdr>
        </w:div>
        <w:div w:id="1936278460">
          <w:marLeft w:val="480"/>
          <w:marRight w:val="0"/>
          <w:marTop w:val="0"/>
          <w:marBottom w:val="0"/>
          <w:divBdr>
            <w:top w:val="none" w:sz="0" w:space="0" w:color="auto"/>
            <w:left w:val="none" w:sz="0" w:space="0" w:color="auto"/>
            <w:bottom w:val="none" w:sz="0" w:space="0" w:color="auto"/>
            <w:right w:val="none" w:sz="0" w:space="0" w:color="auto"/>
          </w:divBdr>
        </w:div>
        <w:div w:id="292559481">
          <w:marLeft w:val="480"/>
          <w:marRight w:val="0"/>
          <w:marTop w:val="0"/>
          <w:marBottom w:val="0"/>
          <w:divBdr>
            <w:top w:val="none" w:sz="0" w:space="0" w:color="auto"/>
            <w:left w:val="none" w:sz="0" w:space="0" w:color="auto"/>
            <w:bottom w:val="none" w:sz="0" w:space="0" w:color="auto"/>
            <w:right w:val="none" w:sz="0" w:space="0" w:color="auto"/>
          </w:divBdr>
        </w:div>
        <w:div w:id="524443498">
          <w:marLeft w:val="480"/>
          <w:marRight w:val="0"/>
          <w:marTop w:val="0"/>
          <w:marBottom w:val="0"/>
          <w:divBdr>
            <w:top w:val="none" w:sz="0" w:space="0" w:color="auto"/>
            <w:left w:val="none" w:sz="0" w:space="0" w:color="auto"/>
            <w:bottom w:val="none" w:sz="0" w:space="0" w:color="auto"/>
            <w:right w:val="none" w:sz="0" w:space="0" w:color="auto"/>
          </w:divBdr>
        </w:div>
        <w:div w:id="172694612">
          <w:marLeft w:val="480"/>
          <w:marRight w:val="0"/>
          <w:marTop w:val="0"/>
          <w:marBottom w:val="0"/>
          <w:divBdr>
            <w:top w:val="none" w:sz="0" w:space="0" w:color="auto"/>
            <w:left w:val="none" w:sz="0" w:space="0" w:color="auto"/>
            <w:bottom w:val="none" w:sz="0" w:space="0" w:color="auto"/>
            <w:right w:val="none" w:sz="0" w:space="0" w:color="auto"/>
          </w:divBdr>
        </w:div>
        <w:div w:id="1184589278">
          <w:marLeft w:val="480"/>
          <w:marRight w:val="0"/>
          <w:marTop w:val="0"/>
          <w:marBottom w:val="0"/>
          <w:divBdr>
            <w:top w:val="none" w:sz="0" w:space="0" w:color="auto"/>
            <w:left w:val="none" w:sz="0" w:space="0" w:color="auto"/>
            <w:bottom w:val="none" w:sz="0" w:space="0" w:color="auto"/>
            <w:right w:val="none" w:sz="0" w:space="0" w:color="auto"/>
          </w:divBdr>
        </w:div>
        <w:div w:id="737556179">
          <w:marLeft w:val="480"/>
          <w:marRight w:val="0"/>
          <w:marTop w:val="0"/>
          <w:marBottom w:val="0"/>
          <w:divBdr>
            <w:top w:val="none" w:sz="0" w:space="0" w:color="auto"/>
            <w:left w:val="none" w:sz="0" w:space="0" w:color="auto"/>
            <w:bottom w:val="none" w:sz="0" w:space="0" w:color="auto"/>
            <w:right w:val="none" w:sz="0" w:space="0" w:color="auto"/>
          </w:divBdr>
        </w:div>
        <w:div w:id="1135833250">
          <w:marLeft w:val="480"/>
          <w:marRight w:val="0"/>
          <w:marTop w:val="0"/>
          <w:marBottom w:val="0"/>
          <w:divBdr>
            <w:top w:val="none" w:sz="0" w:space="0" w:color="auto"/>
            <w:left w:val="none" w:sz="0" w:space="0" w:color="auto"/>
            <w:bottom w:val="none" w:sz="0" w:space="0" w:color="auto"/>
            <w:right w:val="none" w:sz="0" w:space="0" w:color="auto"/>
          </w:divBdr>
        </w:div>
        <w:div w:id="445349469">
          <w:marLeft w:val="480"/>
          <w:marRight w:val="0"/>
          <w:marTop w:val="0"/>
          <w:marBottom w:val="0"/>
          <w:divBdr>
            <w:top w:val="none" w:sz="0" w:space="0" w:color="auto"/>
            <w:left w:val="none" w:sz="0" w:space="0" w:color="auto"/>
            <w:bottom w:val="none" w:sz="0" w:space="0" w:color="auto"/>
            <w:right w:val="none" w:sz="0" w:space="0" w:color="auto"/>
          </w:divBdr>
        </w:div>
        <w:div w:id="1944994030">
          <w:marLeft w:val="480"/>
          <w:marRight w:val="0"/>
          <w:marTop w:val="0"/>
          <w:marBottom w:val="0"/>
          <w:divBdr>
            <w:top w:val="none" w:sz="0" w:space="0" w:color="auto"/>
            <w:left w:val="none" w:sz="0" w:space="0" w:color="auto"/>
            <w:bottom w:val="none" w:sz="0" w:space="0" w:color="auto"/>
            <w:right w:val="none" w:sz="0" w:space="0" w:color="auto"/>
          </w:divBdr>
        </w:div>
        <w:div w:id="1942688267">
          <w:marLeft w:val="480"/>
          <w:marRight w:val="0"/>
          <w:marTop w:val="0"/>
          <w:marBottom w:val="0"/>
          <w:divBdr>
            <w:top w:val="none" w:sz="0" w:space="0" w:color="auto"/>
            <w:left w:val="none" w:sz="0" w:space="0" w:color="auto"/>
            <w:bottom w:val="none" w:sz="0" w:space="0" w:color="auto"/>
            <w:right w:val="none" w:sz="0" w:space="0" w:color="auto"/>
          </w:divBdr>
        </w:div>
        <w:div w:id="1038432844">
          <w:marLeft w:val="480"/>
          <w:marRight w:val="0"/>
          <w:marTop w:val="0"/>
          <w:marBottom w:val="0"/>
          <w:divBdr>
            <w:top w:val="none" w:sz="0" w:space="0" w:color="auto"/>
            <w:left w:val="none" w:sz="0" w:space="0" w:color="auto"/>
            <w:bottom w:val="none" w:sz="0" w:space="0" w:color="auto"/>
            <w:right w:val="none" w:sz="0" w:space="0" w:color="auto"/>
          </w:divBdr>
        </w:div>
        <w:div w:id="197158455">
          <w:marLeft w:val="480"/>
          <w:marRight w:val="0"/>
          <w:marTop w:val="0"/>
          <w:marBottom w:val="0"/>
          <w:divBdr>
            <w:top w:val="none" w:sz="0" w:space="0" w:color="auto"/>
            <w:left w:val="none" w:sz="0" w:space="0" w:color="auto"/>
            <w:bottom w:val="none" w:sz="0" w:space="0" w:color="auto"/>
            <w:right w:val="none" w:sz="0" w:space="0" w:color="auto"/>
          </w:divBdr>
        </w:div>
        <w:div w:id="1825314060">
          <w:marLeft w:val="480"/>
          <w:marRight w:val="0"/>
          <w:marTop w:val="0"/>
          <w:marBottom w:val="0"/>
          <w:divBdr>
            <w:top w:val="none" w:sz="0" w:space="0" w:color="auto"/>
            <w:left w:val="none" w:sz="0" w:space="0" w:color="auto"/>
            <w:bottom w:val="none" w:sz="0" w:space="0" w:color="auto"/>
            <w:right w:val="none" w:sz="0" w:space="0" w:color="auto"/>
          </w:divBdr>
        </w:div>
        <w:div w:id="185678789">
          <w:marLeft w:val="480"/>
          <w:marRight w:val="0"/>
          <w:marTop w:val="0"/>
          <w:marBottom w:val="0"/>
          <w:divBdr>
            <w:top w:val="none" w:sz="0" w:space="0" w:color="auto"/>
            <w:left w:val="none" w:sz="0" w:space="0" w:color="auto"/>
            <w:bottom w:val="none" w:sz="0" w:space="0" w:color="auto"/>
            <w:right w:val="none" w:sz="0" w:space="0" w:color="auto"/>
          </w:divBdr>
        </w:div>
        <w:div w:id="2066297795">
          <w:marLeft w:val="480"/>
          <w:marRight w:val="0"/>
          <w:marTop w:val="0"/>
          <w:marBottom w:val="0"/>
          <w:divBdr>
            <w:top w:val="none" w:sz="0" w:space="0" w:color="auto"/>
            <w:left w:val="none" w:sz="0" w:space="0" w:color="auto"/>
            <w:bottom w:val="none" w:sz="0" w:space="0" w:color="auto"/>
            <w:right w:val="none" w:sz="0" w:space="0" w:color="auto"/>
          </w:divBdr>
        </w:div>
        <w:div w:id="1398894683">
          <w:marLeft w:val="480"/>
          <w:marRight w:val="0"/>
          <w:marTop w:val="0"/>
          <w:marBottom w:val="0"/>
          <w:divBdr>
            <w:top w:val="none" w:sz="0" w:space="0" w:color="auto"/>
            <w:left w:val="none" w:sz="0" w:space="0" w:color="auto"/>
            <w:bottom w:val="none" w:sz="0" w:space="0" w:color="auto"/>
            <w:right w:val="none" w:sz="0" w:space="0" w:color="auto"/>
          </w:divBdr>
        </w:div>
        <w:div w:id="1869292880">
          <w:marLeft w:val="480"/>
          <w:marRight w:val="0"/>
          <w:marTop w:val="0"/>
          <w:marBottom w:val="0"/>
          <w:divBdr>
            <w:top w:val="none" w:sz="0" w:space="0" w:color="auto"/>
            <w:left w:val="none" w:sz="0" w:space="0" w:color="auto"/>
            <w:bottom w:val="none" w:sz="0" w:space="0" w:color="auto"/>
            <w:right w:val="none" w:sz="0" w:space="0" w:color="auto"/>
          </w:divBdr>
        </w:div>
        <w:div w:id="196358947">
          <w:marLeft w:val="480"/>
          <w:marRight w:val="0"/>
          <w:marTop w:val="0"/>
          <w:marBottom w:val="0"/>
          <w:divBdr>
            <w:top w:val="none" w:sz="0" w:space="0" w:color="auto"/>
            <w:left w:val="none" w:sz="0" w:space="0" w:color="auto"/>
            <w:bottom w:val="none" w:sz="0" w:space="0" w:color="auto"/>
            <w:right w:val="none" w:sz="0" w:space="0" w:color="auto"/>
          </w:divBdr>
        </w:div>
        <w:div w:id="1367291029">
          <w:marLeft w:val="480"/>
          <w:marRight w:val="0"/>
          <w:marTop w:val="0"/>
          <w:marBottom w:val="0"/>
          <w:divBdr>
            <w:top w:val="none" w:sz="0" w:space="0" w:color="auto"/>
            <w:left w:val="none" w:sz="0" w:space="0" w:color="auto"/>
            <w:bottom w:val="none" w:sz="0" w:space="0" w:color="auto"/>
            <w:right w:val="none" w:sz="0" w:space="0" w:color="auto"/>
          </w:divBdr>
        </w:div>
        <w:div w:id="1647197891">
          <w:marLeft w:val="480"/>
          <w:marRight w:val="0"/>
          <w:marTop w:val="0"/>
          <w:marBottom w:val="0"/>
          <w:divBdr>
            <w:top w:val="none" w:sz="0" w:space="0" w:color="auto"/>
            <w:left w:val="none" w:sz="0" w:space="0" w:color="auto"/>
            <w:bottom w:val="none" w:sz="0" w:space="0" w:color="auto"/>
            <w:right w:val="none" w:sz="0" w:space="0" w:color="auto"/>
          </w:divBdr>
        </w:div>
        <w:div w:id="1750152432">
          <w:marLeft w:val="480"/>
          <w:marRight w:val="0"/>
          <w:marTop w:val="0"/>
          <w:marBottom w:val="0"/>
          <w:divBdr>
            <w:top w:val="none" w:sz="0" w:space="0" w:color="auto"/>
            <w:left w:val="none" w:sz="0" w:space="0" w:color="auto"/>
            <w:bottom w:val="none" w:sz="0" w:space="0" w:color="auto"/>
            <w:right w:val="none" w:sz="0" w:space="0" w:color="auto"/>
          </w:divBdr>
        </w:div>
        <w:div w:id="1611623001">
          <w:marLeft w:val="480"/>
          <w:marRight w:val="0"/>
          <w:marTop w:val="0"/>
          <w:marBottom w:val="0"/>
          <w:divBdr>
            <w:top w:val="none" w:sz="0" w:space="0" w:color="auto"/>
            <w:left w:val="none" w:sz="0" w:space="0" w:color="auto"/>
            <w:bottom w:val="none" w:sz="0" w:space="0" w:color="auto"/>
            <w:right w:val="none" w:sz="0" w:space="0" w:color="auto"/>
          </w:divBdr>
        </w:div>
        <w:div w:id="53164337">
          <w:marLeft w:val="480"/>
          <w:marRight w:val="0"/>
          <w:marTop w:val="0"/>
          <w:marBottom w:val="0"/>
          <w:divBdr>
            <w:top w:val="none" w:sz="0" w:space="0" w:color="auto"/>
            <w:left w:val="none" w:sz="0" w:space="0" w:color="auto"/>
            <w:bottom w:val="none" w:sz="0" w:space="0" w:color="auto"/>
            <w:right w:val="none" w:sz="0" w:space="0" w:color="auto"/>
          </w:divBdr>
        </w:div>
        <w:div w:id="924455001">
          <w:marLeft w:val="480"/>
          <w:marRight w:val="0"/>
          <w:marTop w:val="0"/>
          <w:marBottom w:val="0"/>
          <w:divBdr>
            <w:top w:val="none" w:sz="0" w:space="0" w:color="auto"/>
            <w:left w:val="none" w:sz="0" w:space="0" w:color="auto"/>
            <w:bottom w:val="none" w:sz="0" w:space="0" w:color="auto"/>
            <w:right w:val="none" w:sz="0" w:space="0" w:color="auto"/>
          </w:divBdr>
        </w:div>
        <w:div w:id="922420467">
          <w:marLeft w:val="480"/>
          <w:marRight w:val="0"/>
          <w:marTop w:val="0"/>
          <w:marBottom w:val="0"/>
          <w:divBdr>
            <w:top w:val="none" w:sz="0" w:space="0" w:color="auto"/>
            <w:left w:val="none" w:sz="0" w:space="0" w:color="auto"/>
            <w:bottom w:val="none" w:sz="0" w:space="0" w:color="auto"/>
            <w:right w:val="none" w:sz="0" w:space="0" w:color="auto"/>
          </w:divBdr>
        </w:div>
        <w:div w:id="2010793068">
          <w:marLeft w:val="480"/>
          <w:marRight w:val="0"/>
          <w:marTop w:val="0"/>
          <w:marBottom w:val="0"/>
          <w:divBdr>
            <w:top w:val="none" w:sz="0" w:space="0" w:color="auto"/>
            <w:left w:val="none" w:sz="0" w:space="0" w:color="auto"/>
            <w:bottom w:val="none" w:sz="0" w:space="0" w:color="auto"/>
            <w:right w:val="none" w:sz="0" w:space="0" w:color="auto"/>
          </w:divBdr>
        </w:div>
        <w:div w:id="2048992854">
          <w:marLeft w:val="480"/>
          <w:marRight w:val="0"/>
          <w:marTop w:val="0"/>
          <w:marBottom w:val="0"/>
          <w:divBdr>
            <w:top w:val="none" w:sz="0" w:space="0" w:color="auto"/>
            <w:left w:val="none" w:sz="0" w:space="0" w:color="auto"/>
            <w:bottom w:val="none" w:sz="0" w:space="0" w:color="auto"/>
            <w:right w:val="none" w:sz="0" w:space="0" w:color="auto"/>
          </w:divBdr>
        </w:div>
        <w:div w:id="870802726">
          <w:marLeft w:val="480"/>
          <w:marRight w:val="0"/>
          <w:marTop w:val="0"/>
          <w:marBottom w:val="0"/>
          <w:divBdr>
            <w:top w:val="none" w:sz="0" w:space="0" w:color="auto"/>
            <w:left w:val="none" w:sz="0" w:space="0" w:color="auto"/>
            <w:bottom w:val="none" w:sz="0" w:space="0" w:color="auto"/>
            <w:right w:val="none" w:sz="0" w:space="0" w:color="auto"/>
          </w:divBdr>
        </w:div>
        <w:div w:id="2146770947">
          <w:marLeft w:val="480"/>
          <w:marRight w:val="0"/>
          <w:marTop w:val="0"/>
          <w:marBottom w:val="0"/>
          <w:divBdr>
            <w:top w:val="none" w:sz="0" w:space="0" w:color="auto"/>
            <w:left w:val="none" w:sz="0" w:space="0" w:color="auto"/>
            <w:bottom w:val="none" w:sz="0" w:space="0" w:color="auto"/>
            <w:right w:val="none" w:sz="0" w:space="0" w:color="auto"/>
          </w:divBdr>
        </w:div>
        <w:div w:id="674185406">
          <w:marLeft w:val="480"/>
          <w:marRight w:val="0"/>
          <w:marTop w:val="0"/>
          <w:marBottom w:val="0"/>
          <w:divBdr>
            <w:top w:val="none" w:sz="0" w:space="0" w:color="auto"/>
            <w:left w:val="none" w:sz="0" w:space="0" w:color="auto"/>
            <w:bottom w:val="none" w:sz="0" w:space="0" w:color="auto"/>
            <w:right w:val="none" w:sz="0" w:space="0" w:color="auto"/>
          </w:divBdr>
        </w:div>
        <w:div w:id="1679574174">
          <w:marLeft w:val="480"/>
          <w:marRight w:val="0"/>
          <w:marTop w:val="0"/>
          <w:marBottom w:val="0"/>
          <w:divBdr>
            <w:top w:val="none" w:sz="0" w:space="0" w:color="auto"/>
            <w:left w:val="none" w:sz="0" w:space="0" w:color="auto"/>
            <w:bottom w:val="none" w:sz="0" w:space="0" w:color="auto"/>
            <w:right w:val="none" w:sz="0" w:space="0" w:color="auto"/>
          </w:divBdr>
        </w:div>
      </w:divsChild>
    </w:div>
    <w:div w:id="2129548705">
      <w:bodyDiv w:val="1"/>
      <w:marLeft w:val="0"/>
      <w:marRight w:val="0"/>
      <w:marTop w:val="0"/>
      <w:marBottom w:val="0"/>
      <w:divBdr>
        <w:top w:val="none" w:sz="0" w:space="0" w:color="auto"/>
        <w:left w:val="none" w:sz="0" w:space="0" w:color="auto"/>
        <w:bottom w:val="none" w:sz="0" w:space="0" w:color="auto"/>
        <w:right w:val="none" w:sz="0" w:space="0" w:color="auto"/>
      </w:divBdr>
    </w:div>
    <w:div w:id="2129930081">
      <w:bodyDiv w:val="1"/>
      <w:marLeft w:val="0"/>
      <w:marRight w:val="0"/>
      <w:marTop w:val="0"/>
      <w:marBottom w:val="0"/>
      <w:divBdr>
        <w:top w:val="none" w:sz="0" w:space="0" w:color="auto"/>
        <w:left w:val="none" w:sz="0" w:space="0" w:color="auto"/>
        <w:bottom w:val="none" w:sz="0" w:space="0" w:color="auto"/>
        <w:right w:val="none" w:sz="0" w:space="0" w:color="auto"/>
      </w:divBdr>
    </w:div>
    <w:div w:id="2130585579">
      <w:bodyDiv w:val="1"/>
      <w:marLeft w:val="0"/>
      <w:marRight w:val="0"/>
      <w:marTop w:val="0"/>
      <w:marBottom w:val="0"/>
      <w:divBdr>
        <w:top w:val="none" w:sz="0" w:space="0" w:color="auto"/>
        <w:left w:val="none" w:sz="0" w:space="0" w:color="auto"/>
        <w:bottom w:val="none" w:sz="0" w:space="0" w:color="auto"/>
        <w:right w:val="none" w:sz="0" w:space="0" w:color="auto"/>
      </w:divBdr>
    </w:div>
    <w:div w:id="2132092849">
      <w:bodyDiv w:val="1"/>
      <w:marLeft w:val="0"/>
      <w:marRight w:val="0"/>
      <w:marTop w:val="0"/>
      <w:marBottom w:val="0"/>
      <w:divBdr>
        <w:top w:val="none" w:sz="0" w:space="0" w:color="auto"/>
        <w:left w:val="none" w:sz="0" w:space="0" w:color="auto"/>
        <w:bottom w:val="none" w:sz="0" w:space="0" w:color="auto"/>
        <w:right w:val="none" w:sz="0" w:space="0" w:color="auto"/>
      </w:divBdr>
    </w:div>
    <w:div w:id="2132548952">
      <w:bodyDiv w:val="1"/>
      <w:marLeft w:val="0"/>
      <w:marRight w:val="0"/>
      <w:marTop w:val="0"/>
      <w:marBottom w:val="0"/>
      <w:divBdr>
        <w:top w:val="none" w:sz="0" w:space="0" w:color="auto"/>
        <w:left w:val="none" w:sz="0" w:space="0" w:color="auto"/>
        <w:bottom w:val="none" w:sz="0" w:space="0" w:color="auto"/>
        <w:right w:val="none" w:sz="0" w:space="0" w:color="auto"/>
      </w:divBdr>
    </w:div>
    <w:div w:id="2134667481">
      <w:bodyDiv w:val="1"/>
      <w:marLeft w:val="0"/>
      <w:marRight w:val="0"/>
      <w:marTop w:val="0"/>
      <w:marBottom w:val="0"/>
      <w:divBdr>
        <w:top w:val="none" w:sz="0" w:space="0" w:color="auto"/>
        <w:left w:val="none" w:sz="0" w:space="0" w:color="auto"/>
        <w:bottom w:val="none" w:sz="0" w:space="0" w:color="auto"/>
        <w:right w:val="none" w:sz="0" w:space="0" w:color="auto"/>
      </w:divBdr>
    </w:div>
    <w:div w:id="2136557612">
      <w:bodyDiv w:val="1"/>
      <w:marLeft w:val="0"/>
      <w:marRight w:val="0"/>
      <w:marTop w:val="0"/>
      <w:marBottom w:val="0"/>
      <w:divBdr>
        <w:top w:val="none" w:sz="0" w:space="0" w:color="auto"/>
        <w:left w:val="none" w:sz="0" w:space="0" w:color="auto"/>
        <w:bottom w:val="none" w:sz="0" w:space="0" w:color="auto"/>
        <w:right w:val="none" w:sz="0" w:space="0" w:color="auto"/>
      </w:divBdr>
    </w:div>
    <w:div w:id="2137796588">
      <w:bodyDiv w:val="1"/>
      <w:marLeft w:val="0"/>
      <w:marRight w:val="0"/>
      <w:marTop w:val="0"/>
      <w:marBottom w:val="0"/>
      <w:divBdr>
        <w:top w:val="none" w:sz="0" w:space="0" w:color="auto"/>
        <w:left w:val="none" w:sz="0" w:space="0" w:color="auto"/>
        <w:bottom w:val="none" w:sz="0" w:space="0" w:color="auto"/>
        <w:right w:val="none" w:sz="0" w:space="0" w:color="auto"/>
      </w:divBdr>
    </w:div>
    <w:div w:id="2139909733">
      <w:bodyDiv w:val="1"/>
      <w:marLeft w:val="0"/>
      <w:marRight w:val="0"/>
      <w:marTop w:val="0"/>
      <w:marBottom w:val="0"/>
      <w:divBdr>
        <w:top w:val="none" w:sz="0" w:space="0" w:color="auto"/>
        <w:left w:val="none" w:sz="0" w:space="0" w:color="auto"/>
        <w:bottom w:val="none" w:sz="0" w:space="0" w:color="auto"/>
        <w:right w:val="none" w:sz="0" w:space="0" w:color="auto"/>
      </w:divBdr>
    </w:div>
    <w:div w:id="2142072816">
      <w:bodyDiv w:val="1"/>
      <w:marLeft w:val="0"/>
      <w:marRight w:val="0"/>
      <w:marTop w:val="0"/>
      <w:marBottom w:val="0"/>
      <w:divBdr>
        <w:top w:val="none" w:sz="0" w:space="0" w:color="auto"/>
        <w:left w:val="none" w:sz="0" w:space="0" w:color="auto"/>
        <w:bottom w:val="none" w:sz="0" w:space="0" w:color="auto"/>
        <w:right w:val="none" w:sz="0" w:space="0" w:color="auto"/>
      </w:divBdr>
    </w:div>
    <w:div w:id="2145659674">
      <w:bodyDiv w:val="1"/>
      <w:marLeft w:val="0"/>
      <w:marRight w:val="0"/>
      <w:marTop w:val="0"/>
      <w:marBottom w:val="0"/>
      <w:divBdr>
        <w:top w:val="none" w:sz="0" w:space="0" w:color="auto"/>
        <w:left w:val="none" w:sz="0" w:space="0" w:color="auto"/>
        <w:bottom w:val="none" w:sz="0" w:space="0" w:color="auto"/>
        <w:right w:val="none" w:sz="0" w:space="0" w:color="auto"/>
      </w:divBdr>
    </w:div>
    <w:div w:id="2146775996">
      <w:bodyDiv w:val="1"/>
      <w:marLeft w:val="0"/>
      <w:marRight w:val="0"/>
      <w:marTop w:val="0"/>
      <w:marBottom w:val="0"/>
      <w:divBdr>
        <w:top w:val="none" w:sz="0" w:space="0" w:color="auto"/>
        <w:left w:val="none" w:sz="0" w:space="0" w:color="auto"/>
        <w:bottom w:val="none" w:sz="0" w:space="0" w:color="auto"/>
        <w:right w:val="none" w:sz="0" w:space="0" w:color="auto"/>
      </w:divBdr>
    </w:div>
    <w:div w:id="2147116071">
      <w:bodyDiv w:val="1"/>
      <w:marLeft w:val="0"/>
      <w:marRight w:val="0"/>
      <w:marTop w:val="0"/>
      <w:marBottom w:val="0"/>
      <w:divBdr>
        <w:top w:val="none" w:sz="0" w:space="0" w:color="auto"/>
        <w:left w:val="none" w:sz="0" w:space="0" w:color="auto"/>
        <w:bottom w:val="none" w:sz="0" w:space="0" w:color="auto"/>
        <w:right w:val="none" w:sz="0" w:space="0" w:color="auto"/>
      </w:divBdr>
    </w:div>
    <w:div w:id="21472401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 Type="http://schemas.openxmlformats.org/officeDocument/2006/relationships/styles" Target="styles.xml"/><Relationship Id="rId21" Type="http://schemas.microsoft.com/office/2011/relationships/people" Target="people.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theme" Target="theme/theme1.xml"/><Relationship Id="rId10" Type="http://schemas.openxmlformats.org/officeDocument/2006/relationships/image" Target="media/image1.png"/><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png"/><Relationship Id="rId22"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CA2D6E0E-4225-8345-A40D-E9DDD837EA54}"/>
      </w:docPartPr>
      <w:docPartBody>
        <w:p w:rsidR="003B4FC0" w:rsidRDefault="00E36349">
          <w:r w:rsidRPr="00465E32">
            <w:rPr>
              <w:rStyle w:val="PlaceholderText"/>
            </w:rPr>
            <w:t>Click or tap here to enter text.</w:t>
          </w:r>
        </w:p>
      </w:docPartBody>
    </w:docPart>
    <w:docPart>
      <w:docPartPr>
        <w:name w:val="8E7AB98829B7A044A60F63465E864F79"/>
        <w:category>
          <w:name w:val="General"/>
          <w:gallery w:val="placeholder"/>
        </w:category>
        <w:types>
          <w:type w:val="bbPlcHdr"/>
        </w:types>
        <w:behaviors>
          <w:behavior w:val="content"/>
        </w:behaviors>
        <w:guid w:val="{4E53E080-23E2-9E4A-B2D7-1E09EC539600}"/>
      </w:docPartPr>
      <w:docPartBody>
        <w:p w:rsidR="00E45775" w:rsidRDefault="009E2F49" w:rsidP="009E2F49">
          <w:pPr>
            <w:pStyle w:val="8E7AB98829B7A044A60F63465E864F79"/>
          </w:pPr>
          <w:r w:rsidRPr="00465E32">
            <w:rPr>
              <w:rStyle w:val="PlaceholderText"/>
            </w:rPr>
            <w:t>Click or tap here to enter text.</w:t>
          </w:r>
        </w:p>
      </w:docPartBody>
    </w:docPart>
    <w:docPart>
      <w:docPartPr>
        <w:name w:val="C35707277531314C8F0D0180C5BDCED8"/>
        <w:category>
          <w:name w:val="General"/>
          <w:gallery w:val="placeholder"/>
        </w:category>
        <w:types>
          <w:type w:val="bbPlcHdr"/>
        </w:types>
        <w:behaviors>
          <w:behavior w:val="content"/>
        </w:behaviors>
        <w:guid w:val="{DFDB9CBD-D59E-AF40-BB74-1C634C7B9760}"/>
      </w:docPartPr>
      <w:docPartBody>
        <w:p w:rsidR="00E45775" w:rsidRDefault="009E2F49" w:rsidP="009E2F49">
          <w:pPr>
            <w:pStyle w:val="C35707277531314C8F0D0180C5BDCED8"/>
          </w:pPr>
          <w:r w:rsidRPr="00465E32">
            <w:rPr>
              <w:rStyle w:val="PlaceholderText"/>
            </w:rPr>
            <w:t>Click or tap here to enter text.</w:t>
          </w:r>
        </w:p>
      </w:docPartBody>
    </w:docPart>
    <w:docPart>
      <w:docPartPr>
        <w:name w:val="173C0BB0904D4D4C8377B72A1CF53F8E"/>
        <w:category>
          <w:name w:val="General"/>
          <w:gallery w:val="placeholder"/>
        </w:category>
        <w:types>
          <w:type w:val="bbPlcHdr"/>
        </w:types>
        <w:behaviors>
          <w:behavior w:val="content"/>
        </w:behaviors>
        <w:guid w:val="{9A253DA5-859F-554C-8D47-7A5B545B8A20}"/>
      </w:docPartPr>
      <w:docPartBody>
        <w:p w:rsidR="00E45775" w:rsidRDefault="009E2F49" w:rsidP="009E2F49">
          <w:pPr>
            <w:pStyle w:val="173C0BB0904D4D4C8377B72A1CF53F8E"/>
          </w:pPr>
          <w:r w:rsidRPr="00465E32">
            <w:rPr>
              <w:rStyle w:val="PlaceholderText"/>
            </w:rPr>
            <w:t>Click or tap here to enter text.</w:t>
          </w:r>
        </w:p>
      </w:docPartBody>
    </w:docPart>
    <w:docPart>
      <w:docPartPr>
        <w:name w:val="2CE54E4A543EE64FA79B92699806CAE9"/>
        <w:category>
          <w:name w:val="General"/>
          <w:gallery w:val="placeholder"/>
        </w:category>
        <w:types>
          <w:type w:val="bbPlcHdr"/>
        </w:types>
        <w:behaviors>
          <w:behavior w:val="content"/>
        </w:behaviors>
        <w:guid w:val="{05D5AB88-C352-D943-A616-66304D28050A}"/>
      </w:docPartPr>
      <w:docPartBody>
        <w:p w:rsidR="009F07EE" w:rsidRDefault="00E45775" w:rsidP="00E45775">
          <w:pPr>
            <w:pStyle w:val="2CE54E4A543EE64FA79B92699806CAE9"/>
          </w:pPr>
          <w:r w:rsidRPr="00465E32">
            <w:rPr>
              <w:rStyle w:val="PlaceholderText"/>
            </w:rPr>
            <w:t>Click or tap here to enter text.</w:t>
          </w:r>
        </w:p>
      </w:docPartBody>
    </w:docPart>
    <w:docPart>
      <w:docPartPr>
        <w:name w:val="A4329CC21A6A5B4DA063223B915A4485"/>
        <w:category>
          <w:name w:val="General"/>
          <w:gallery w:val="placeholder"/>
        </w:category>
        <w:types>
          <w:type w:val="bbPlcHdr"/>
        </w:types>
        <w:behaviors>
          <w:behavior w:val="content"/>
        </w:behaviors>
        <w:guid w:val="{1BCB1652-F740-AE4C-864F-EE4F1D771F24}"/>
      </w:docPartPr>
      <w:docPartBody>
        <w:p w:rsidR="00796B33" w:rsidRDefault="0016638F" w:rsidP="0016638F">
          <w:pPr>
            <w:pStyle w:val="A4329CC21A6A5B4DA063223B915A4485"/>
          </w:pPr>
          <w:r w:rsidRPr="00465E32">
            <w:rPr>
              <w:rStyle w:val="PlaceholderText"/>
            </w:rPr>
            <w:t>Click or tap here to enter text.</w:t>
          </w:r>
        </w:p>
      </w:docPartBody>
    </w:docPart>
    <w:docPart>
      <w:docPartPr>
        <w:name w:val="DF958D3844776C41B7CA3012DA41B20B"/>
        <w:category>
          <w:name w:val="General"/>
          <w:gallery w:val="placeholder"/>
        </w:category>
        <w:types>
          <w:type w:val="bbPlcHdr"/>
        </w:types>
        <w:behaviors>
          <w:behavior w:val="content"/>
        </w:behaviors>
        <w:guid w:val="{3691F1A2-12FA-2E4C-A3F7-5D11BEA0AB18}"/>
      </w:docPartPr>
      <w:docPartBody>
        <w:p w:rsidR="00796B33" w:rsidRDefault="0016638F" w:rsidP="0016638F">
          <w:pPr>
            <w:pStyle w:val="DF958D3844776C41B7CA3012DA41B20B"/>
          </w:pPr>
          <w:r w:rsidRPr="00465E32">
            <w:rPr>
              <w:rStyle w:val="PlaceholderText"/>
            </w:rPr>
            <w:t>Click or tap here to enter text.</w:t>
          </w:r>
        </w:p>
      </w:docPartBody>
    </w:docPart>
    <w:docPart>
      <w:docPartPr>
        <w:name w:val="AD0317F440FF904A9B6121EAA0D08035"/>
        <w:category>
          <w:name w:val="General"/>
          <w:gallery w:val="placeholder"/>
        </w:category>
        <w:types>
          <w:type w:val="bbPlcHdr"/>
        </w:types>
        <w:behaviors>
          <w:behavior w:val="content"/>
        </w:behaviors>
        <w:guid w:val="{0BC1F21A-D13C-0D4F-AF72-BD8167C94E2B}"/>
      </w:docPartPr>
      <w:docPartBody>
        <w:p w:rsidR="00BA20AD" w:rsidRDefault="001F1674" w:rsidP="001F1674">
          <w:pPr>
            <w:pStyle w:val="AD0317F440FF904A9B6121EAA0D08035"/>
          </w:pPr>
          <w:r w:rsidRPr="00F550E9">
            <w:rPr>
              <w:rStyle w:val="PlaceholderText"/>
              <w:rFonts w:cstheme="minorHAnsi"/>
            </w:rPr>
            <w:t>Click here to enter text.</w:t>
          </w:r>
        </w:p>
      </w:docPartBody>
    </w:docPart>
    <w:docPart>
      <w:docPartPr>
        <w:name w:val="334F9C1E90BF144CBD3D01DB49497836"/>
        <w:category>
          <w:name w:val="General"/>
          <w:gallery w:val="placeholder"/>
        </w:category>
        <w:types>
          <w:type w:val="bbPlcHdr"/>
        </w:types>
        <w:behaviors>
          <w:behavior w:val="content"/>
        </w:behaviors>
        <w:guid w:val="{482F1861-F610-7D40-929D-6861331984D7}"/>
      </w:docPartPr>
      <w:docPartBody>
        <w:p w:rsidR="00BA20AD" w:rsidRDefault="001F1674" w:rsidP="001F1674">
          <w:pPr>
            <w:pStyle w:val="334F9C1E90BF144CBD3D01DB49497836"/>
          </w:pPr>
          <w:r w:rsidRPr="00F550E9">
            <w:rPr>
              <w:rStyle w:val="PlaceholderText"/>
              <w:rFonts w:cstheme="minorHAnsi"/>
            </w:rPr>
            <w:t>Click here to enter text.</w:t>
          </w:r>
        </w:p>
      </w:docPartBody>
    </w:docPart>
    <w:docPart>
      <w:docPartPr>
        <w:name w:val="60CB0C799672E740A57C9074620B9117"/>
        <w:category>
          <w:name w:val="General"/>
          <w:gallery w:val="placeholder"/>
        </w:category>
        <w:types>
          <w:type w:val="bbPlcHdr"/>
        </w:types>
        <w:behaviors>
          <w:behavior w:val="content"/>
        </w:behaviors>
        <w:guid w:val="{85E4FACF-C56E-F743-B0F9-3DBA6EAF44CD}"/>
      </w:docPartPr>
      <w:docPartBody>
        <w:p w:rsidR="00BA20AD" w:rsidRDefault="001F1674" w:rsidP="001F1674">
          <w:pPr>
            <w:pStyle w:val="60CB0C799672E740A57C9074620B9117"/>
          </w:pPr>
          <w:r w:rsidRPr="00F550E9">
            <w:rPr>
              <w:rStyle w:val="PlaceholderText"/>
              <w:rFonts w:cstheme="minorHAnsi"/>
            </w:rPr>
            <w:t>Click here to enter text.</w:t>
          </w:r>
        </w:p>
      </w:docPartBody>
    </w:docPart>
    <w:docPart>
      <w:docPartPr>
        <w:name w:val="817EE067AA238E40A476610FF7DD0D1A"/>
        <w:category>
          <w:name w:val="General"/>
          <w:gallery w:val="placeholder"/>
        </w:category>
        <w:types>
          <w:type w:val="bbPlcHdr"/>
        </w:types>
        <w:behaviors>
          <w:behavior w:val="content"/>
        </w:behaviors>
        <w:guid w:val="{4ABF50C2-3449-434B-9A2B-DD18221A509B}"/>
      </w:docPartPr>
      <w:docPartBody>
        <w:p w:rsidR="00BA20AD" w:rsidRDefault="001F1674" w:rsidP="001F1674">
          <w:pPr>
            <w:pStyle w:val="817EE067AA238E40A476610FF7DD0D1A"/>
          </w:pPr>
          <w:r w:rsidRPr="00F550E9">
            <w:rPr>
              <w:rStyle w:val="PlaceholderText"/>
              <w:rFonts w:cstheme="minorHAnsi"/>
            </w:rPr>
            <w:t>Click here to enter text.</w:t>
          </w:r>
        </w:p>
      </w:docPartBody>
    </w:docPart>
    <w:docPart>
      <w:docPartPr>
        <w:name w:val="873CE932AE536E46AC76BC66DD9856F1"/>
        <w:category>
          <w:name w:val="General"/>
          <w:gallery w:val="placeholder"/>
        </w:category>
        <w:types>
          <w:type w:val="bbPlcHdr"/>
        </w:types>
        <w:behaviors>
          <w:behavior w:val="content"/>
        </w:behaviors>
        <w:guid w:val="{475DC0DE-8A55-5847-8B5C-DE3F62736D42}"/>
      </w:docPartPr>
      <w:docPartBody>
        <w:p w:rsidR="00BA20AD" w:rsidRDefault="001F1674" w:rsidP="001F1674">
          <w:pPr>
            <w:pStyle w:val="873CE932AE536E46AC76BC66DD9856F1"/>
          </w:pPr>
          <w:r w:rsidRPr="00F550E9">
            <w:rPr>
              <w:rStyle w:val="PlaceholderText"/>
              <w:rFonts w:cstheme="minorHAnsi"/>
            </w:rPr>
            <w:t>Click here to enter text.</w:t>
          </w:r>
        </w:p>
      </w:docPartBody>
    </w:docPart>
    <w:docPart>
      <w:docPartPr>
        <w:name w:val="9F1246F9965E7149854513ABE91BD4B6"/>
        <w:category>
          <w:name w:val="General"/>
          <w:gallery w:val="placeholder"/>
        </w:category>
        <w:types>
          <w:type w:val="bbPlcHdr"/>
        </w:types>
        <w:behaviors>
          <w:behavior w:val="content"/>
        </w:behaviors>
        <w:guid w:val="{484C8D86-D38A-7E46-82F8-95E16177EB7D}"/>
      </w:docPartPr>
      <w:docPartBody>
        <w:p w:rsidR="00BA49D6" w:rsidRDefault="00CB3A1C" w:rsidP="00CB3A1C">
          <w:pPr>
            <w:pStyle w:val="9F1246F9965E7149854513ABE91BD4B6"/>
          </w:pPr>
          <w:r w:rsidRPr="00465E32">
            <w:rPr>
              <w:rStyle w:val="PlaceholderText"/>
            </w:rPr>
            <w:t>Click or tap here to enter text.</w:t>
          </w:r>
        </w:p>
      </w:docPartBody>
    </w:docPart>
    <w:docPart>
      <w:docPartPr>
        <w:name w:val="09EE3A23586E204DBD741B391FC2EEA7"/>
        <w:category>
          <w:name w:val="General"/>
          <w:gallery w:val="placeholder"/>
        </w:category>
        <w:types>
          <w:type w:val="bbPlcHdr"/>
        </w:types>
        <w:behaviors>
          <w:behavior w:val="content"/>
        </w:behaviors>
        <w:guid w:val="{A41B133E-3BA3-634E-9537-0DC964718F6D}"/>
      </w:docPartPr>
      <w:docPartBody>
        <w:p w:rsidR="00000000" w:rsidRDefault="008B40CC" w:rsidP="008B40CC">
          <w:pPr>
            <w:pStyle w:val="09EE3A23586E204DBD741B391FC2EEA7"/>
          </w:pPr>
          <w:r w:rsidRPr="00F550E9">
            <w:rPr>
              <w:rStyle w:val="PlaceholderText"/>
              <w:rFonts w:cstheme="minorHAnsi"/>
            </w:rPr>
            <w:t>Click here to enter text.</w:t>
          </w:r>
        </w:p>
      </w:docPartBody>
    </w:docPart>
    <w:docPart>
      <w:docPartPr>
        <w:name w:val="9C245F857BDB4046B9EA98A675E0C134"/>
        <w:category>
          <w:name w:val="General"/>
          <w:gallery w:val="placeholder"/>
        </w:category>
        <w:types>
          <w:type w:val="bbPlcHdr"/>
        </w:types>
        <w:behaviors>
          <w:behavior w:val="content"/>
        </w:behaviors>
        <w:guid w:val="{3F2DA4B7-522F-7B4D-94D6-96D38CD7CA32}"/>
      </w:docPartPr>
      <w:docPartBody>
        <w:p w:rsidR="00000000" w:rsidRDefault="008B40CC" w:rsidP="008B40CC">
          <w:pPr>
            <w:pStyle w:val="9C245F857BDB4046B9EA98A675E0C134"/>
          </w:pPr>
          <w:r w:rsidRPr="00F550E9">
            <w:rPr>
              <w:rStyle w:val="PlaceholderText"/>
              <w:rFonts w:cstheme="minorHAnsi"/>
            </w:rPr>
            <w:t>Click here to enter text.</w:t>
          </w:r>
        </w:p>
      </w:docPartBody>
    </w:docPart>
    <w:docPart>
      <w:docPartPr>
        <w:name w:val="A6C731A46CC5C64A958F734DD1D18F42"/>
        <w:category>
          <w:name w:val="General"/>
          <w:gallery w:val="placeholder"/>
        </w:category>
        <w:types>
          <w:type w:val="bbPlcHdr"/>
        </w:types>
        <w:behaviors>
          <w:behavior w:val="content"/>
        </w:behaviors>
        <w:guid w:val="{506E34D6-76A0-E746-9613-3215CCA5C885}"/>
      </w:docPartPr>
      <w:docPartBody>
        <w:p w:rsidR="00000000" w:rsidRDefault="008B40CC" w:rsidP="008B40CC">
          <w:pPr>
            <w:pStyle w:val="A6C731A46CC5C64A958F734DD1D18F42"/>
          </w:pPr>
          <w:r w:rsidRPr="00F550E9">
            <w:rPr>
              <w:rStyle w:val="PlaceholderText"/>
              <w:rFonts w:cstheme="minorHAnsi"/>
            </w:rPr>
            <w:t>Click here to enter text.</w:t>
          </w:r>
        </w:p>
      </w:docPartBody>
    </w:docPart>
    <w:docPart>
      <w:docPartPr>
        <w:name w:val="F8387E6526EF9C409F147527ECEAE80E"/>
        <w:category>
          <w:name w:val="General"/>
          <w:gallery w:val="placeholder"/>
        </w:category>
        <w:types>
          <w:type w:val="bbPlcHdr"/>
        </w:types>
        <w:behaviors>
          <w:behavior w:val="content"/>
        </w:behaviors>
        <w:guid w:val="{C44BA4FA-9ED2-414B-A00D-E108918B7A23}"/>
      </w:docPartPr>
      <w:docPartBody>
        <w:p w:rsidR="00000000" w:rsidRDefault="008B40CC" w:rsidP="008B40CC">
          <w:pPr>
            <w:pStyle w:val="F8387E6526EF9C409F147527ECEAE80E"/>
          </w:pPr>
          <w:r w:rsidRPr="00F550E9">
            <w:rPr>
              <w:rStyle w:val="PlaceholderText"/>
              <w:rFonts w:cstheme="minorHAnsi"/>
            </w:rPr>
            <w:t>Click here to enter text.</w:t>
          </w:r>
        </w:p>
      </w:docPartBody>
    </w:docPart>
    <w:docPart>
      <w:docPartPr>
        <w:name w:val="53A24E4E9D9A584FA283BCD67769D573"/>
        <w:category>
          <w:name w:val="General"/>
          <w:gallery w:val="placeholder"/>
        </w:category>
        <w:types>
          <w:type w:val="bbPlcHdr"/>
        </w:types>
        <w:behaviors>
          <w:behavior w:val="content"/>
        </w:behaviors>
        <w:guid w:val="{69D4F96C-43F3-2445-BB72-23A3C16E8400}"/>
      </w:docPartPr>
      <w:docPartBody>
        <w:p w:rsidR="00000000" w:rsidRDefault="008B40CC" w:rsidP="008B40CC">
          <w:pPr>
            <w:pStyle w:val="53A24E4E9D9A584FA283BCD67769D573"/>
          </w:pPr>
          <w:r w:rsidRPr="00F550E9">
            <w:rPr>
              <w:rStyle w:val="PlaceholderText"/>
              <w:rFonts w:cstheme="minorHAnsi"/>
            </w:rPr>
            <w:t>Click here to enter text.</w:t>
          </w:r>
        </w:p>
      </w:docPartBody>
    </w:docPart>
    <w:docPart>
      <w:docPartPr>
        <w:name w:val="F3DE9AA0A722834F81394236337063F1"/>
        <w:category>
          <w:name w:val="General"/>
          <w:gallery w:val="placeholder"/>
        </w:category>
        <w:types>
          <w:type w:val="bbPlcHdr"/>
        </w:types>
        <w:behaviors>
          <w:behavior w:val="content"/>
        </w:behaviors>
        <w:guid w:val="{6FD2DDE3-3C8A-4C4D-B835-E7BD14AD2B8C}"/>
      </w:docPartPr>
      <w:docPartBody>
        <w:p w:rsidR="00000000" w:rsidRDefault="008B40CC" w:rsidP="008B40CC">
          <w:pPr>
            <w:pStyle w:val="F3DE9AA0A722834F81394236337063F1"/>
          </w:pPr>
          <w:r w:rsidRPr="00F550E9">
            <w:rPr>
              <w:rStyle w:val="PlaceholderText"/>
              <w:rFonts w:cstheme="minorHAnsi"/>
            </w:rPr>
            <w:t>Click here to enter text.</w:t>
          </w:r>
        </w:p>
      </w:docPartBody>
    </w:docPart>
    <w:docPart>
      <w:docPartPr>
        <w:name w:val="FB7F7D7DE7802346A1546973684A028E"/>
        <w:category>
          <w:name w:val="General"/>
          <w:gallery w:val="placeholder"/>
        </w:category>
        <w:types>
          <w:type w:val="bbPlcHdr"/>
        </w:types>
        <w:behaviors>
          <w:behavior w:val="content"/>
        </w:behaviors>
        <w:guid w:val="{6D503E6E-FE29-AC43-82E2-F2E029CE8676}"/>
      </w:docPartPr>
      <w:docPartBody>
        <w:p w:rsidR="00000000" w:rsidRDefault="008B40CC" w:rsidP="008B40CC">
          <w:pPr>
            <w:pStyle w:val="FB7F7D7DE7802346A1546973684A028E"/>
          </w:pPr>
          <w:r w:rsidRPr="00F550E9">
            <w:rPr>
              <w:rStyle w:val="PlaceholderText"/>
              <w:rFonts w:cstheme="minorHAnsi"/>
            </w:rPr>
            <w:t>Click here to enter text.</w:t>
          </w:r>
        </w:p>
      </w:docPartBody>
    </w:docPart>
    <w:docPart>
      <w:docPartPr>
        <w:name w:val="8133F6C0B568524BB2E6A0A99B6412E8"/>
        <w:category>
          <w:name w:val="General"/>
          <w:gallery w:val="placeholder"/>
        </w:category>
        <w:types>
          <w:type w:val="bbPlcHdr"/>
        </w:types>
        <w:behaviors>
          <w:behavior w:val="content"/>
        </w:behaviors>
        <w:guid w:val="{3B093C1A-DCBD-9E4D-8992-6671B35481EB}"/>
      </w:docPartPr>
      <w:docPartBody>
        <w:p w:rsidR="00000000" w:rsidRDefault="008B40CC" w:rsidP="008B40CC">
          <w:pPr>
            <w:pStyle w:val="8133F6C0B568524BB2E6A0A99B6412E8"/>
          </w:pPr>
          <w:r w:rsidRPr="00F550E9">
            <w:rPr>
              <w:rStyle w:val="PlaceholderText"/>
              <w:rFonts w:cstheme="minorHAnsi"/>
            </w:rPr>
            <w:t>Click here to enter text.</w:t>
          </w:r>
        </w:p>
      </w:docPartBody>
    </w:docPart>
    <w:docPart>
      <w:docPartPr>
        <w:name w:val="14DE55339E6F8A4FABFF4DE92E76857F"/>
        <w:category>
          <w:name w:val="General"/>
          <w:gallery w:val="placeholder"/>
        </w:category>
        <w:types>
          <w:type w:val="bbPlcHdr"/>
        </w:types>
        <w:behaviors>
          <w:behavior w:val="content"/>
        </w:behaviors>
        <w:guid w:val="{028EF998-367D-C348-9699-920084075D51}"/>
      </w:docPartPr>
      <w:docPartBody>
        <w:p w:rsidR="00000000" w:rsidRDefault="008B40CC" w:rsidP="008B40CC">
          <w:pPr>
            <w:pStyle w:val="14DE55339E6F8A4FABFF4DE92E76857F"/>
          </w:pPr>
          <w:r w:rsidRPr="00F550E9">
            <w:rPr>
              <w:rStyle w:val="PlaceholderText"/>
              <w:rFonts w:cstheme="minorHAnsi"/>
            </w:rPr>
            <w:t>Click here to enter text.</w:t>
          </w:r>
        </w:p>
      </w:docPartBody>
    </w:docPart>
    <w:docPart>
      <w:docPartPr>
        <w:name w:val="F647572FDA9F6C45ADD0E768893AE605"/>
        <w:category>
          <w:name w:val="General"/>
          <w:gallery w:val="placeholder"/>
        </w:category>
        <w:types>
          <w:type w:val="bbPlcHdr"/>
        </w:types>
        <w:behaviors>
          <w:behavior w:val="content"/>
        </w:behaviors>
        <w:guid w:val="{3C46E675-61B2-7943-BF84-878C5078AC79}"/>
      </w:docPartPr>
      <w:docPartBody>
        <w:p w:rsidR="00000000" w:rsidRDefault="008B40CC" w:rsidP="008B40CC">
          <w:pPr>
            <w:pStyle w:val="F647572FDA9F6C45ADD0E768893AE605"/>
          </w:pPr>
          <w:r w:rsidRPr="00F550E9">
            <w:rPr>
              <w:rStyle w:val="PlaceholderText"/>
              <w:rFonts w:cstheme="minorHAnsi"/>
            </w:rPr>
            <w:t>Click here to enter text.</w:t>
          </w:r>
        </w:p>
      </w:docPartBody>
    </w:docPart>
    <w:docPart>
      <w:docPartPr>
        <w:name w:val="4249D2150F07484DAD891C2E7C40BA10"/>
        <w:category>
          <w:name w:val="General"/>
          <w:gallery w:val="placeholder"/>
        </w:category>
        <w:types>
          <w:type w:val="bbPlcHdr"/>
        </w:types>
        <w:behaviors>
          <w:behavior w:val="content"/>
        </w:behaviors>
        <w:guid w:val="{95AB8FD7-E88C-3348-B879-57DEC6631DFE}"/>
      </w:docPartPr>
      <w:docPartBody>
        <w:p w:rsidR="00000000" w:rsidRDefault="008B40CC" w:rsidP="008B40CC">
          <w:pPr>
            <w:pStyle w:val="4249D2150F07484DAD891C2E7C40BA10"/>
          </w:pPr>
          <w:r w:rsidRPr="00F550E9">
            <w:rPr>
              <w:rStyle w:val="PlaceholderText"/>
              <w:rFonts w:cstheme="minorHAnsi"/>
            </w:rPr>
            <w:t>Click here to enter text.</w:t>
          </w:r>
        </w:p>
      </w:docPartBody>
    </w:docPart>
    <w:docPart>
      <w:docPartPr>
        <w:name w:val="282AB5CC0685F945825E50418C57A8F1"/>
        <w:category>
          <w:name w:val="General"/>
          <w:gallery w:val="placeholder"/>
        </w:category>
        <w:types>
          <w:type w:val="bbPlcHdr"/>
        </w:types>
        <w:behaviors>
          <w:behavior w:val="content"/>
        </w:behaviors>
        <w:guid w:val="{D8BF7589-7AF0-5944-8291-BADA23B9C5C5}"/>
      </w:docPartPr>
      <w:docPartBody>
        <w:p w:rsidR="00000000" w:rsidRDefault="008B40CC" w:rsidP="008B40CC">
          <w:pPr>
            <w:pStyle w:val="282AB5CC0685F945825E50418C57A8F1"/>
          </w:pPr>
          <w:r w:rsidRPr="00F550E9">
            <w:rPr>
              <w:rStyle w:val="PlaceholderText"/>
              <w:rFonts w:cstheme="minorHAnsi"/>
            </w:rPr>
            <w:t>Click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4002EFF" w:usb1="C000247B" w:usb2="00000009" w:usb3="00000000" w:csb0="000001FF" w:csb1="00000000"/>
  </w:font>
  <w:font w:name="Times">
    <w:panose1 w:val="00000500000000020000"/>
    <w:charset w:val="00"/>
    <w:family w:val="auto"/>
    <w:pitch w:val="variable"/>
    <w:sig w:usb0="E00002FF" w:usb1="5000205A" w:usb2="00000000" w:usb3="00000000" w:csb0="0000019F" w:csb1="00000000"/>
  </w:font>
  <w:font w:name="Calibri Light">
    <w:panose1 w:val="020F0302020204030204"/>
    <w:charset w:val="00"/>
    <w:family w:val="swiss"/>
    <w:pitch w:val="variable"/>
    <w:sig w:usb0="E4002EFF" w:usb1="C000247B" w:usb2="00000009" w:usb3="00000000" w:csb0="000001FF" w:csb1="00000000"/>
  </w:font>
  <w:font w:name="Helvetica Neue">
    <w:panose1 w:val="02000503000000020004"/>
    <w:charset w:val="00"/>
    <w:family w:val="auto"/>
    <w:pitch w:val="variable"/>
    <w:sig w:usb0="E50002FF" w:usb1="500079DB" w:usb2="0000001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Times Roman">
    <w:altName w:val="Times New Roman"/>
    <w:panose1 w:val="00000500000000020000"/>
    <w:charset w:val="00"/>
    <w:family w:val="auto"/>
    <w:pitch w:val="variable"/>
    <w:sig w:usb0="E00002FF" w:usb1="5000205A" w:usb2="00000000" w:usb3="00000000" w:csb0="0000019F" w:csb1="00000000"/>
  </w:font>
  <w:font w:name="p˝¶e'3">
    <w:altName w:val="Calibri"/>
    <w:panose1 w:val="020B0604020202020204"/>
    <w:charset w:val="4D"/>
    <w:family w:val="auto"/>
    <w:pitch w:val="default"/>
    <w:sig w:usb0="00000003" w:usb1="00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36349"/>
    <w:rsid w:val="0003352C"/>
    <w:rsid w:val="000C768A"/>
    <w:rsid w:val="000D089B"/>
    <w:rsid w:val="00151429"/>
    <w:rsid w:val="0016638F"/>
    <w:rsid w:val="001B4887"/>
    <w:rsid w:val="001C74F2"/>
    <w:rsid w:val="001F1674"/>
    <w:rsid w:val="00220DF7"/>
    <w:rsid w:val="0023141E"/>
    <w:rsid w:val="00244D17"/>
    <w:rsid w:val="002646B2"/>
    <w:rsid w:val="002A4651"/>
    <w:rsid w:val="002B2B4C"/>
    <w:rsid w:val="002C0DB3"/>
    <w:rsid w:val="002D6F0B"/>
    <w:rsid w:val="002F115C"/>
    <w:rsid w:val="00303B6E"/>
    <w:rsid w:val="0039283F"/>
    <w:rsid w:val="003B4FC0"/>
    <w:rsid w:val="003D2C67"/>
    <w:rsid w:val="003E3C98"/>
    <w:rsid w:val="00434ACD"/>
    <w:rsid w:val="004B1A07"/>
    <w:rsid w:val="004C62C9"/>
    <w:rsid w:val="004D0DBF"/>
    <w:rsid w:val="004E320C"/>
    <w:rsid w:val="00545C01"/>
    <w:rsid w:val="005640AF"/>
    <w:rsid w:val="005D28CE"/>
    <w:rsid w:val="00637704"/>
    <w:rsid w:val="00712314"/>
    <w:rsid w:val="007233F6"/>
    <w:rsid w:val="007477C9"/>
    <w:rsid w:val="0076753C"/>
    <w:rsid w:val="00771F0D"/>
    <w:rsid w:val="00796B33"/>
    <w:rsid w:val="007C535B"/>
    <w:rsid w:val="007E1993"/>
    <w:rsid w:val="008B40CC"/>
    <w:rsid w:val="00950C50"/>
    <w:rsid w:val="00983171"/>
    <w:rsid w:val="009E2F49"/>
    <w:rsid w:val="009F07EE"/>
    <w:rsid w:val="00A52247"/>
    <w:rsid w:val="00A574EA"/>
    <w:rsid w:val="00AB0012"/>
    <w:rsid w:val="00B20E83"/>
    <w:rsid w:val="00B276E1"/>
    <w:rsid w:val="00BA15F0"/>
    <w:rsid w:val="00BA20AD"/>
    <w:rsid w:val="00BA49D6"/>
    <w:rsid w:val="00BB1CBE"/>
    <w:rsid w:val="00BC0E34"/>
    <w:rsid w:val="00BC16E3"/>
    <w:rsid w:val="00BE5F9A"/>
    <w:rsid w:val="00BF7316"/>
    <w:rsid w:val="00C0106F"/>
    <w:rsid w:val="00C1544A"/>
    <w:rsid w:val="00C55B7B"/>
    <w:rsid w:val="00C56893"/>
    <w:rsid w:val="00CB3A1C"/>
    <w:rsid w:val="00CC5D43"/>
    <w:rsid w:val="00D1765C"/>
    <w:rsid w:val="00D55195"/>
    <w:rsid w:val="00D84398"/>
    <w:rsid w:val="00DB46AA"/>
    <w:rsid w:val="00E36349"/>
    <w:rsid w:val="00E45775"/>
    <w:rsid w:val="00E71C6D"/>
    <w:rsid w:val="00EC4481"/>
    <w:rsid w:val="00F44AA7"/>
    <w:rsid w:val="00FA4345"/>
    <w:rsid w:val="00FD189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en-GB"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8B40CC"/>
    <w:rPr>
      <w:color w:val="808080"/>
    </w:rPr>
  </w:style>
  <w:style w:type="paragraph" w:customStyle="1" w:styleId="8E7AB98829B7A044A60F63465E864F79">
    <w:name w:val="8E7AB98829B7A044A60F63465E864F79"/>
    <w:rsid w:val="009E2F49"/>
  </w:style>
  <w:style w:type="paragraph" w:customStyle="1" w:styleId="C35707277531314C8F0D0180C5BDCED8">
    <w:name w:val="C35707277531314C8F0D0180C5BDCED8"/>
    <w:rsid w:val="009E2F49"/>
  </w:style>
  <w:style w:type="paragraph" w:customStyle="1" w:styleId="2CE54E4A543EE64FA79B92699806CAE9">
    <w:name w:val="2CE54E4A543EE64FA79B92699806CAE9"/>
    <w:rsid w:val="00E45775"/>
  </w:style>
  <w:style w:type="paragraph" w:customStyle="1" w:styleId="173C0BB0904D4D4C8377B72A1CF53F8E">
    <w:name w:val="173C0BB0904D4D4C8377B72A1CF53F8E"/>
    <w:rsid w:val="009E2F49"/>
  </w:style>
  <w:style w:type="paragraph" w:customStyle="1" w:styleId="A4329CC21A6A5B4DA063223B915A4485">
    <w:name w:val="A4329CC21A6A5B4DA063223B915A4485"/>
    <w:rsid w:val="0016638F"/>
  </w:style>
  <w:style w:type="paragraph" w:customStyle="1" w:styleId="DF958D3844776C41B7CA3012DA41B20B">
    <w:name w:val="DF958D3844776C41B7CA3012DA41B20B"/>
    <w:rsid w:val="0016638F"/>
  </w:style>
  <w:style w:type="paragraph" w:customStyle="1" w:styleId="AD0317F440FF904A9B6121EAA0D08035">
    <w:name w:val="AD0317F440FF904A9B6121EAA0D08035"/>
    <w:rsid w:val="001F1674"/>
  </w:style>
  <w:style w:type="paragraph" w:customStyle="1" w:styleId="334F9C1E90BF144CBD3D01DB49497836">
    <w:name w:val="334F9C1E90BF144CBD3D01DB49497836"/>
    <w:rsid w:val="001F1674"/>
  </w:style>
  <w:style w:type="paragraph" w:customStyle="1" w:styleId="60CB0C799672E740A57C9074620B9117">
    <w:name w:val="60CB0C799672E740A57C9074620B9117"/>
    <w:rsid w:val="001F1674"/>
  </w:style>
  <w:style w:type="paragraph" w:customStyle="1" w:styleId="817EE067AA238E40A476610FF7DD0D1A">
    <w:name w:val="817EE067AA238E40A476610FF7DD0D1A"/>
    <w:rsid w:val="001F1674"/>
  </w:style>
  <w:style w:type="paragraph" w:customStyle="1" w:styleId="873CE932AE536E46AC76BC66DD9856F1">
    <w:name w:val="873CE932AE536E46AC76BC66DD9856F1"/>
    <w:rsid w:val="001F1674"/>
  </w:style>
  <w:style w:type="paragraph" w:customStyle="1" w:styleId="9F1246F9965E7149854513ABE91BD4B6">
    <w:name w:val="9F1246F9965E7149854513ABE91BD4B6"/>
    <w:rsid w:val="00CB3A1C"/>
    <w:rPr>
      <w:lang w:val="en-CH"/>
    </w:rPr>
  </w:style>
  <w:style w:type="paragraph" w:customStyle="1" w:styleId="09EE3A23586E204DBD741B391FC2EEA7">
    <w:name w:val="09EE3A23586E204DBD741B391FC2EEA7"/>
    <w:rsid w:val="008B40CC"/>
    <w:rPr>
      <w:lang w:val="en-CH"/>
    </w:rPr>
  </w:style>
  <w:style w:type="paragraph" w:customStyle="1" w:styleId="9C245F857BDB4046B9EA98A675E0C134">
    <w:name w:val="9C245F857BDB4046B9EA98A675E0C134"/>
    <w:rsid w:val="008B40CC"/>
    <w:rPr>
      <w:lang w:val="en-CH"/>
    </w:rPr>
  </w:style>
  <w:style w:type="paragraph" w:customStyle="1" w:styleId="A6C731A46CC5C64A958F734DD1D18F42">
    <w:name w:val="A6C731A46CC5C64A958F734DD1D18F42"/>
    <w:rsid w:val="008B40CC"/>
    <w:rPr>
      <w:lang w:val="en-CH"/>
    </w:rPr>
  </w:style>
  <w:style w:type="paragraph" w:customStyle="1" w:styleId="F8387E6526EF9C409F147527ECEAE80E">
    <w:name w:val="F8387E6526EF9C409F147527ECEAE80E"/>
    <w:rsid w:val="008B40CC"/>
    <w:rPr>
      <w:lang w:val="en-CH"/>
    </w:rPr>
  </w:style>
  <w:style w:type="paragraph" w:customStyle="1" w:styleId="53A24E4E9D9A584FA283BCD67769D573">
    <w:name w:val="53A24E4E9D9A584FA283BCD67769D573"/>
    <w:rsid w:val="008B40CC"/>
    <w:rPr>
      <w:lang w:val="en-CH"/>
    </w:rPr>
  </w:style>
  <w:style w:type="paragraph" w:customStyle="1" w:styleId="F3DE9AA0A722834F81394236337063F1">
    <w:name w:val="F3DE9AA0A722834F81394236337063F1"/>
    <w:rsid w:val="008B40CC"/>
    <w:rPr>
      <w:lang w:val="en-CH"/>
    </w:rPr>
  </w:style>
  <w:style w:type="paragraph" w:customStyle="1" w:styleId="FB7F7D7DE7802346A1546973684A028E">
    <w:name w:val="FB7F7D7DE7802346A1546973684A028E"/>
    <w:rsid w:val="008B40CC"/>
    <w:rPr>
      <w:lang w:val="en-CH"/>
    </w:rPr>
  </w:style>
  <w:style w:type="paragraph" w:customStyle="1" w:styleId="8133F6C0B568524BB2E6A0A99B6412E8">
    <w:name w:val="8133F6C0B568524BB2E6A0A99B6412E8"/>
    <w:rsid w:val="008B40CC"/>
    <w:rPr>
      <w:lang w:val="en-CH"/>
    </w:rPr>
  </w:style>
  <w:style w:type="paragraph" w:customStyle="1" w:styleId="14DE55339E6F8A4FABFF4DE92E76857F">
    <w:name w:val="14DE55339E6F8A4FABFF4DE92E76857F"/>
    <w:rsid w:val="008B40CC"/>
    <w:rPr>
      <w:lang w:val="en-CH"/>
    </w:rPr>
  </w:style>
  <w:style w:type="paragraph" w:customStyle="1" w:styleId="E04DA56E811D3045982C535BD6223F89">
    <w:name w:val="E04DA56E811D3045982C535BD6223F89"/>
    <w:rsid w:val="008B40CC"/>
    <w:rPr>
      <w:lang w:val="en-CH"/>
    </w:rPr>
  </w:style>
  <w:style w:type="paragraph" w:customStyle="1" w:styleId="F647572FDA9F6C45ADD0E768893AE605">
    <w:name w:val="F647572FDA9F6C45ADD0E768893AE605"/>
    <w:rsid w:val="008B40CC"/>
    <w:rPr>
      <w:lang w:val="en-CH"/>
    </w:rPr>
  </w:style>
  <w:style w:type="paragraph" w:customStyle="1" w:styleId="4249D2150F07484DAD891C2E7C40BA10">
    <w:name w:val="4249D2150F07484DAD891C2E7C40BA10"/>
    <w:rsid w:val="008B40CC"/>
    <w:rPr>
      <w:lang w:val="en-CH"/>
    </w:rPr>
  </w:style>
  <w:style w:type="paragraph" w:customStyle="1" w:styleId="282AB5CC0685F945825E50418C57A8F1">
    <w:name w:val="282AB5CC0685F945825E50418C57A8F1"/>
    <w:rsid w:val="008B40CC"/>
    <w:rPr>
      <w:lang w:val="en-CH"/>
    </w:rPr>
  </w:style>
  <w:style w:type="paragraph" w:customStyle="1" w:styleId="3E54121BCCBE3F408E754B2D7AF4BA67">
    <w:name w:val="3E54121BCCBE3F408E754B2D7AF4BA67"/>
    <w:rsid w:val="008B40CC"/>
    <w:rPr>
      <w:lang w:val="en-CH"/>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9BDC07B6-0506-C54F-A048-E57BABED6E21}">
  <we:reference id="wa104382081" version="1.46.0.0" store="en-GB" storeType="OMEX"/>
  <we:alternateReferences>
    <we:reference id="wa104382081" version="1.46.0.0" store="en-GB" storeType="OMEX"/>
  </we:alternateReferences>
  <we:properties>
    <we:property name="MENDELEY_CITATIONS" value="[{&quot;citationID&quot;:&quot;MENDELEY_CITATION_c64556f2-2d09-4871-a1d7-f334e9d5003e&quot;,&quot;properties&quot;:{&quot;noteIndex&quot;:0},&quot;isEdited&quot;:false,&quot;manualOverride&quot;:{&quot;citeprocText&quot;:&quot;(Ahlström et al., 2015; Beer et al., 2010; Schwalm et al., 2010; Seneviratne et al., 2010)&quot;,&quot;isManuallyOverridden&quot;:false,&quot;manualOverrideText&quot;:&quot;&quot;},&quot;citationTag&quot;:&quot;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&quot;,&quot;citationItems&quot;:[{&quot;id&quot;:&quot;c1fa284f-3dbe-3f8a-8e68-f33ec1b2f87f&quot;,&quot;itemData&quot;:{&quot;author&quot;:[{&quot;dropping-particle&quot;:&quot;&quot;,&quot;family&quot;:&quot;Beer&quot;,&quot;given&quot;:&quot;Christian&quot;,&quot;non-dropping-particle&quot;:&quot;&quot;,&quot;parse-names&quot;:false,&quot;suffix&quot;:&quot;&quot;},{&quot;dropping-particle&quot;:&quot;&quot;,&quot;family&quot;:&quot;Reichstein&quot;,&quot;given&quot;:&quot;Markus&quot;,&quot;non-dropping-particle&quot;:&quot;&quot;,&quot;parse-names&quot;:false,&quot;suffix&quot;:&quot;&quot;},{&quot;dropping-particle&quot;:&quot;&quot;,&quot;family&quot;:&quot;Tomelleri&quot;,&quot;given&quot;:&quot;Enrico&quot;,&quot;non-dropping-particle&quot;:&quot;&quot;,&quot;parse-names&quot;:false,&quot;suffix&quot;:&quot;&quot;},{&quot;dropping-particle&quot;:&quot;&quot;,&quot;family&quot;:&quot;Ciais&quot;,&quot;given&quot;:&quot;Philippe&quot;,&quot;non-dropping-particle&quot;:&quot;&quot;,&quot;parse-names&quot;:false,&quot;suffix&quot;:&quot;&quot;},{&quot;dropping-particle&quot;:&quot;&quot;,&quot;family&quot;:&quot;Jung&quot;,&quot;given&quot;:&quot;Martin&quot;,&quot;non-dropping-particle&quot;:&quot;&quot;,&quot;parse-names&quot;:false,&quot;suffix&quot;:&quot;&quot;},{&quot;dropping-particle&quot;:&quot;&quot;,&quot;family&quot;:&quot;Carvalhais&quot;,&quot;given&quot;:&quot;Nuno&quot;,&quot;non-dropping-particle&quot;:&quot;&quot;,&quot;parse-names&quot;:false,&quot;suffix&quot;:&quot;&quot;},{&quot;dropping-particle&quot;:&quot;&quot;,&quot;family&quot;:&quot;Rödenbeck&quot;,&quot;given&quot;:&quot;Christian&quot;,&quot;non-dropping-particle&quot;:&quot;&quot;,&quot;parse-names&quot;:false,&quot;suffix&quot;:&quot;&quot;},{&quot;dropping-particle&quot;:&quot;&quot;,&quot;family&quot;:&quot;Arain&quot;,&quot;given&quot;:&quot;M. Altaf&quot;,&quot;non-dropping-particle&quot;:&quot;&quot;,&quot;parse-names&quot;:false,&quot;suffix&quot;:&quot;&quot;},{&quot;dropping-particle&quot;:&quot;&quot;,&quot;family&quot;:&quot;Baldocchi&quot;,&quot;given&quot;:&quot;Dennis&quot;,&quot;non-dropping-particle&quot;:&quot;&quot;,&quot;parse-names&quot;:false,&quot;suffix&quot;:&quot;&quot;},{&quot;dropping-particle&quot;:&quot;&quot;,&quot;family&quot;:&quot;Bonan&quot;,&quot;given&quot;:&quot;Gordon B.&quot;,&quot;non-dropping-particle&quot;:&quot;&quot;,&quot;parse-names&quot;:false,&quot;suffix&quot;:&quot;&quot;},{&quot;dropping-particle&quot;:&quot;&quot;,&quot;family&quot;:&quot;Bondeau&quot;,&quot;given&quot;:&quot;Alberte&quot;,&quot;non-dropping-particle&quot;:&quot;&quot;,&quot;parse-names&quot;:false,&quot;suffix&quot;:&quot;&quot;},{&quot;dropping-particle&quot;:&quot;&quot;,&quot;family&quot;:&quot;Cescatti&quot;,&quot;given&quot;:&quot;Alessandro&quot;,&quot;non-dropping-particle&quot;:&quot;&quot;,&quot;parse-names&quot;:false,&quot;suffix&quot;:&quot;&quot;},{&quot;dropping-particle&quot;:&quot;&quot;,&quot;family&quot;:&quot;Lasslop&quot;,&quot;given&quot;:&quot;Gitta&quot;,&quot;non-dropping-particle&quot;:&quot;&quot;,&quot;parse-names&quot;:false,&quot;suffix&quot;:&quot;&quot;},{&quot;dropping-particle&quot;:&quot;&quot;,&quot;family&quot;:&quot;Lindroth&quot;,&quot;given&quot;:&quot;Anders&quot;,&quot;non-dropping-particle&quot;:&quot;&quot;,&quot;parse-names&quot;:false,&quot;suffix&quot;:&quot;&quot;},{&quot;dropping-particle&quot;:&quot;&quot;,&quot;family&quot;:&quot;Lomas&quot;,&quot;given&quot;:&quot;Mark&quot;,&quot;non-dropping-particle&quot;:&quot;&quot;,&quot;parse-names&quot;:false,&quot;suffix&quot;:&quot;&quot;},{&quot;dropping-particle&quot;:&quot;&quot;,&quot;family&quot;:&quot;Luyssaert&quot;,&quot;given&quot;:&quot;Sebastiaan&quot;,&quot;non-dropping-particle&quot;:&quot;&quot;,&quot;parse-names&quot;:false,&quot;suffix&quot;:&quot;&quot;},{&quot;dropping-particle&quot;:&quot;&quot;,&quot;family&quot;:&quot;Margolis&quot;,&quot;given&quot;:&quot;Hank&quot;,&quot;non-dropping-particle&quot;:&quot;&quot;,&quot;parse-names&quot;:false,&quot;suffix&quot;:&quot;&quot;},{&quot;dropping-particle&quot;:&quot;&quot;,&quot;family&quot;:&quot;Oleson&quot;,&quot;given&quot;:&quot;Keith W.&quot;,&quot;non-dropping-particle&quot;:&quot;&quot;,&quot;parse-names&quot;:false,&quot;suffix&quot;:&quot;&quot;},{&quot;dropping-particle&quot;:&quot;&quot;,&quot;family&quot;:&quot;Roupsard&quot;,&quot;given&quot;:&quot;Olivier&quot;,&quot;non-dropping-particle&quot;:&quot;&quot;,&quot;parse-names&quot;:false,&quot;suffix&quot;:&quot;&quot;},{&quot;dropping-particle&quot;:&quot;&quot;,&quot;family&quot;:&quot;Veenendaal&quot;,&quot;given&quot;:&quot;Elmar&quot;,&quot;non-dropping-particle&quot;:&quot;&quot;,&quot;parse-names&quot;:false,&quot;suffix&quot;:&quot;&quot;},{&quot;dropping-particle&quot;:&quot;&quot;,&quot;family&quot;:&quot;Viovy&quot;,&quot;given&quot;:&quot;Nicolas&quot;,&quot;non-dropping-particle&quot;:&quot;&quot;,&quot;parse-names&quot;:false,&quot;suffix&quot;:&quot;&quot;},{&quot;dropping-particle&quot;:&quot;&quot;,&quot;family&quot;:&quot;Williams&quot;,&quot;given&quot;:&quot;Christopher&quot;,&quot;non-dropping-particle&quot;:&quot;&quot;,&quot;parse-names&quot;:false,&quot;suffix&quot;:&quot;&quot;},{&quot;dropping-particle&quot;:&quot;&quot;,&quot;family&quot;:&quot;Woodward&quot;,&quot;given&quot;:&quot;F. Ian&quot;,&quot;non-dropping-particle&quot;:&quot;&quot;,&quot;parse-names&quot;:false,&quot;suffix&quot;:&quot;&quot;},{&quot;dropping-particle&quot;:&quot;&quot;,&quot;family&quot;:&quot;Papale&quot;,&quot;given&quot;:&quot;Dario&quot;,&quot;non-dropping-particle&quot;:&quot;&quot;,&quot;parse-names&quot;:false,&quot;suffix&quot;:&quot;&quot;}],&quot;id&quot;:&quot;c1fa284f-3dbe-3f8a-8e68-f33ec1b2f87f&quot;,&quot;issue&quot;:&quot;August&quot;,&quot;issued&quot;:{&quot;date-parts&quot;:[[&quot;2010&quot;]]},&quot;page&quot;:&quot;834-839&quot;,&quot;title&quot;:&quot;Terrestrial Gross Carbon Dioxide Uptake: Global Distribution and Covariation with Climate&quot;,&quot;type&quot;:&quot;article-journal&quot;,&quot;volume&quot;:&quot;329&quot;,&quot;container-title-short&quot;:&quot;&quot;},&quot;uris&quot;:[&quot;http://www.mendeley.com/documents/?uuid=1a70b814-9fde-4156-a795-62bca0b9c2d2&quot;],&quot;isTemporary&quot;:false,&quot;legacyDesktopId&quot;:&quot;1a70b814-9fde-4156-a795-62bca0b9c2d2&quot;},{&quot;id&quot;:&quot;daad87f5-59dd-36ed-8527-99fccd196dec&quot;,&quot;itemData&quot;:{&quot;DOI&quot;:&quot;10.1111/j.1365-2486.2009.01991.x&quot;,&quot;ISSN&quot;:&quot;13541013&quot;,&quot;abstract&quot;:&quot;The intensification of the hydrological cycle, with an observed and modeled increase in drought incidence and severity, underscores the need to quantify drought effects on carbon cycling and the terrestrial sink. FLUXNET, a global network of eddy covariance towers, provides dense data streams of meteorological data, and through flux partitioning and gap filling algorithms, estimates of net ecosystem productivity (FNEP), gross ecosystem productivity (P), and ecosystem respiration (R). We analyzed the functional relationship of these three carbon fluxes relative to evaporative fraction (EF), an index of drought and site water status, using monthly data records from 238 micrometeorological tower sites distributed globally across 11 biomes. The analysis was based on relative anomalies of both EF and carbon fluxes and focused on drought episodes by biome and climatic season. Globally P was ≈ 50% more sensitive to a drought event than R. Network-wide drought-induced decreases in carbon flux averaged -16.6 and -9.3 gCm-2 month-1 for P and R, i.e., drought events induced a net decline in the terrestrial sink. However, in evergreen forests and wetlands drought was coincident with an increase in P or R during parts of the growing season. The most robust relationships between carbon flux and EF occurred during climatic spring for FNEP and in climatic summer for P and R. Upscaling flux sensitivities to a global map showed that spatial patterns for all three carbon fluxes were linked to the distribution of croplands. Agricultural areas exhibited the highest sensitivity whereas the tropical region had minimal sensitivity to drought. Combining gridded flux sensitivities with their uncertainties and the spatial grid of FLUXNET revealed that a more robust quantification of carbon flux response to drought requires additional towers in all biomes of Africa and Asia as well as in the cropland, shrubland, savannah, and wetland biomes globally. © 2009 Blackwell Publishing Ltd.&quot;,&quot;author&quot;:[{&quot;dropping-particle&quot;:&quot;&quot;,&quot;family&quot;:&quot;Schwalm&quot;,&quot;given&quot;:&quot;Christopher R.&quot;,&quot;non-dropping-particle&quot;:&quot;&quot;,&quot;parse-names&quot;:false,&quot;suffix&quot;:&quot;&quot;},{&quot;dropping-particle&quot;:&quot;&quot;,&quot;family&quot;:&quot;Williams&quot;,&quot;given&quot;:&quot;Christopher A.&quot;,&quot;non-dropping-particle&quot;:&quot;&quot;,&quot;parse-names&quot;:false,&quot;suffix&quot;:&quot;&quot;},{&quot;dropping-particle&quot;:&quot;&quot;,&quot;family&quot;:&quot;Schaefer&quot;,&quot;given&quot;:&quot;Kevin&quot;,&quot;non-dropping-particle&quot;:&quot;&quot;,&quot;parse-names&quot;:false,&quot;suffix&quot;:&quot;&quot;},{&quot;dropping-particle&quot;:&quot;&quot;,&quot;family&quot;:&quot;Arneth&quot;,&quot;given&quot;:&quot;Almut&quot;,&quot;non-dropping-particle&quot;:&quot;&quot;,&quot;parse-names&quot;:false,&quot;suffix&quot;:&quot;&quot;},{&quot;dropping-particle&quot;:&quot;&quot;,&quot;family&quot;:&quot;Bonal&quot;,&quot;given&quot;:&quot;Damien&quot;,&quot;non-dropping-particle&quot;:&quot;&quot;,&quot;parse-names&quot;:false,&quot;suffix&quot;:&quot;&quot;},{&quot;dropping-particle&quot;:&quot;&quot;,&quot;family&quot;:&quot;Buchmann&quot;,&quot;given&quot;:&quot;Nina&quot;,&quot;non-dropping-particle&quot;:&quot;&quot;,&quot;parse-names&quot;:false,&quot;suffix&quot;:&quot;&quot;},{&quot;dropping-particle&quot;:&quot;&quot;,&quot;family&quot;:&quot;Chen&quot;,&quot;given&quot;:&quot;Jiquan&quot;,&quot;non-dropping-particle&quot;:&quot;&quot;,&quot;parse-names&quot;:false,&quot;suffix&quot;:&quot;&quot;},{&quot;dropping-particle&quot;:&quot;&quot;,&quot;family&quot;:&quot;Law&quot;,&quot;given&quot;:&quot;Beverlye&quot;,&quot;non-dropping-particle&quot;:&quot;&quot;,&quot;parse-names&quot;:false,&quot;suffix&quot;:&quot;&quot;},{&quot;dropping-particle&quot;:&quot;&quot;,&quot;family&quot;:&quot;Lindroth&quot;,&quot;given&quot;:&quot;Anders&quot;,&quot;non-dropping-particle&quot;:&quot;&quot;,&quot;parse-names&quot;:false,&quot;suffix&quot;:&quot;&quot;},{&quot;dropping-particle&quot;:&quot;&quot;,&quot;family&quot;:&quot;Luyssaert&quot;,&quot;given&quot;:&quot;Sebastiaan&quot;,&quot;non-dropping-particle&quot;:&quot;&quot;,&quot;parse-names&quot;:false,&quot;suffix&quot;:&quot;&quot;},{&quot;dropping-particle&quot;:&quot;&quot;,&quot;family&quot;:&quot;Reichstein&quot;,&quot;given&quot;:&quot;Markus&quot;,&quot;non-dropping-particle&quot;:&quot;&quot;,&quot;parse-names&quot;:false,&quot;suffix&quot;:&quot;&quot;},{&quot;dropping-particle&quot;:&quot;&quot;,&quot;family&quot;:&quot;Richardson&quot;,&quot;given&quot;:&quot;Andrew D.&quot;,&quot;non-dropping-particle&quot;:&quot;&quot;,&quot;parse-names&quot;:false,&quot;suffix&quot;:&quot;&quot;}],&quot;container-title&quot;:&quot;Global Change Biology&quot;,&quot;id&quot;:&quot;daad87f5-59dd-36ed-8527-99fccd196dec&quot;,&quot;issue&quot;:&quot;2&quot;,&quot;issued&quot;:{&quot;date-parts&quot;:[[&quot;2010&quot;]]},&quot;page&quot;:&quot;657-670&quot;,&quot;title&quot;:&quot;Assimilation exceeds respiration sensitivity to drought: A FLUXNET synthesis&quot;,&quot;type&quot;:&quot;article-journal&quot;,&quot;volume&quot;:&quot;16&quot;,&quot;container-title-short&quot;:&quot;Glob Chang Biol&quot;},&quot;uris&quot;:[&quot;http://www.mendeley.com/documents/?uuid=6f553ad8-8285-444c-b78b-edaa1de5b70d&quot;],&quot;isTemporary&quot;:false,&quot;legacyDesktopId&quot;:&quot;6f553ad8-8285-444c-b78b-edaa1de5b70d&quot;},{&quot;id&quot;:&quot;2d241341-d236-3e56-ae01-9a372ad9182a&quot;,&quot;itemData&quot;:{&quot;DOI&quot;:&quot;10.1016/j.earscirev.2010.02.004&quot;,&quot;ISSN&quot;:&quot;00128252&quot;,&quot;abstract&quot;:&quot;Soil moisture is a key variable of the climate system. It constrains plant transpiration and photosynthesis in several regions of the world, with consequent impacts on the water, energy and biogeochemical cycles. Moreover it is a storage component for precipitation and radiation anomalies, inducing persistence in the climate system. Finally, it is involved in a number of feedbacks at the local, regional and global scales, and plays a major role in climate-change projections. In this review, we provide a synthesis of past research on the role of soil moisture for the climate system, based both on modelling and observational studies. We focus on soil moisture-temperature and soil moisture-precipitation feedbacks, and their possible modifications with climate change. We also highlight further impacts of soil moisture on climate, and the state of research regarding the validation of the relevant processes.There are promises for major advances in this research field in coming years thanks to the development of new validation datasets and multi-model initiatives. However, the availability of ground observations continues to be critical in limiting progress and should therefore strongly be fostered at the international level. Exchanges across disciplines will also be essential for bridging current knowledge gaps in this field. This is of key importance given the manifold impacts of soil moisture on climate, and their relevance for climate-change projections. A better understanding and quantification of the relevant processes would significantly help to reduce uncertainties in future-climate scenarios, in particular with regard to changes in climate variability and extreme events, as well as ecosystem and agricultural impacts. © 2010 Elsevier B.V.&quot;,&quot;author&quot;:[{&quot;dropping-particle&quot;:&quot;&quot;,&quot;family&quot;:&quot;Seneviratne&quot;,&quot;given&quot;:&quot;Sonia I.&quot;,&quot;non-dropping-particle&quot;:&quot;&quot;,&quot;parse-names&quot;:false,&quot;suffix&quot;:&quot;&quot;},{&quot;dropping-particle&quot;:&quot;&quot;,&quot;family&quot;:&quot;Corti&quot;,&quot;given&quot;:&quot;Thierry&quot;,&quot;non-dropping-particle&quot;:&quot;&quot;,&quot;parse-names&quot;:false,&quot;suffix&quot;:&quot;&quot;},{&quot;dropping-particle&quot;:&quot;&quot;,&quot;family&quot;:&quot;Davin&quot;,&quot;given&quot;:&quot;Edouard L.&quot;,&quot;non-dropping-particle&quot;:&quot;&quot;,&quot;parse-names&quot;:false,&quot;suffix&quot;:&quot;&quot;},{&quot;dropping-particle&quot;:&quot;&quot;,&quot;family&quot;:&quot;Hirschi&quot;,&quot;given&quot;:&quot;Martin&quot;,&quot;non-dropping-particle&quot;:&quot;&quot;,&quot;parse-names&quot;:false,&quot;suffix&quot;:&quot;&quot;},{&quot;dropping-particle&quot;:&quot;&quot;,&quot;family&quot;:&quot;Jaeger&quot;,&quot;given&quot;:&quot;Eric B.&quot;,&quot;non-dropping-particle&quot;:&quot;&quot;,&quot;parse-names&quot;:false,&quot;suffix&quot;:&quot;&quot;},{&quot;dropping-particle&quot;:&quot;&quot;,&quot;family&quot;:&quot;Lehner&quot;,&quot;given&quot;:&quot;Irene&quot;,&quot;non-dropping-particle&quot;:&quot;&quot;,&quot;parse-names&quot;:false,&quot;suffix&quot;:&quot;&quot;},{&quot;dropping-particle&quot;:&quot;&quot;,&quot;family&quot;:&quot;Orlowsky&quot;,&quot;given&quot;:&quot;Boris&quot;,&quot;non-dropping-particle&quot;:&quot;&quot;,&quot;parse-names&quot;:false,&quot;suffix&quot;:&quot;&quot;},{&quot;dropping-particle&quot;:&quot;&quot;,&quot;family&quot;:&quot;Teuling&quot;,&quot;given&quot;:&quot;Adriaan J.&quot;,&quot;non-dropping-particle&quot;:&quot;&quot;,&quot;parse-names&quot;:false,&quot;suffix&quot;:&quot;&quot;}],&quot;container-title&quot;:&quot;Earth-Science Reviews&quot;,&quot;id&quot;:&quot;2d241341-d236-3e56-ae01-9a372ad9182a&quot;,&quot;issue&quot;:&quot;3-4&quot;,&quot;issued&quot;:{&quot;date-parts&quot;:[[&quot;2010&quot;]]},&quot;page&quot;:&quot;125-161&quot;,&quot;publisher&quot;:&quot;Elsevier B.V.&quot;,&quot;title&quot;:&quot;Investigating soil moisture-climate interactions in a changing climate: A review&quot;,&quot;type&quot;:&quot;article-journal&quot;,&quot;volume&quot;:&quot;99&quot;,&quot;container-title-short&quot;:&quot;Earth Sci Rev&quot;},&quot;uris&quot;:[&quot;http://www.mendeley.com/documents/?uuid=b175eb47-ecaa-45f9-98ec-d2b8f0dcf00a&quot;],&quot;isTemporary&quot;:false,&quot;legacyDesktopId&quot;:&quot;b175eb47-ecaa-45f9-98ec-d2b8f0dcf00a&quot;},{&quot;id&quot;:&quot;ea6e77f7-1a4a-3e9e-bb82-e2987e4e8a69&quot;,&quot;itemData&quot;:{&quot;ISSN&quot;:&quot;21699402&quot;,&quot;author&quot;:[{&quot;dropping-particle&quot;:&quot;&quot;,&quot;family&quot;:&quot;Ahlström&quot;,&quot;given&quot;:&quot;Anders&quot;,&quot;non-dropping-particle&quot;:&quot;&quot;,&quot;parse-names&quot;:false,&quot;suffix&quot;:&quot;&quot;},{&quot;dropping-particle&quot;:&quot;&quot;,&quot;family&quot;:&quot;Raupach&quot;,&quot;given&quot;:&quot;Michael R.&quot;,&quot;non-dropping-particle&quot;:&quot;&quot;,&quot;parse-names&quot;:false,&quot;suffix&quot;:&quot;&quot;},{&quot;dropping-particle&quot;:&quot;&quot;,&quot;family&quot;:&quot;Schurgers&quot;,&quot;given&quot;:&quot;Guy&quot;,&quot;non-dropping-particle&quot;:&quot;&quot;,&quot;parse-names&quot;:false,&quot;suffix&quot;:&quot;&quot;},{&quot;dropping-particle&quot;:&quot;&quot;,&quot;family&quot;:&quot;Smith&quot;,&quot;given&quot;:&quot;Benjamin&quot;,&quot;non-dropping-particle&quot;:&quot;&quot;,&quot;parse-names&quot;:false,&quot;suffix&quot;:&quot;&quot;},{&quot;dropping-particle&quot;:&quot;&quot;,&quot;family&quot;:&quot;Arneth&quot;,&quot;given&quot;:&quot;Almut&quot;,&quot;non-dropping-particle&quot;:&quot;&quot;,&quot;parse-names&quot;:false,&quot;suffix&quot;:&quot;&quot;},{&quot;dropping-particle&quot;:&quot;&quot;,&quot;family&quot;:&quot;Jung&quot;,&quot;given&quot;:&quot;Martin&quot;,&quot;non-dropping-particle&quot;:&quot;&quot;,&quot;parse-names&quot;:false,&quot;suffix&quot;:&quot;&quot;},{&quot;dropping-particle&quot;:&quot;&quot;,&quot;family&quot;:&quot;Reichstein&quot;,&quot;given&quot;:&quot;Markus&quot;,&quot;non-dropping-particle&quot;:&quot;&quot;,&quot;parse-names&quot;:false,&quot;suffix&quot;:&quot;&quot;},{&quot;dropping-particle&quot;:&quot;&quot;,&quot;family&quot;:&quot;Canadell&quot;,&quot;given&quot;:&quot;Josep G.&quot;,&quot;non-dropping-particle&quot;:&quot;&quot;,&quot;parse-names&quot;:false,&quot;suffix&quot;:&quot;&quot;},{&quot;dropping-particle&quot;:&quot;&quot;,&quot;family&quot;:&quot;Friedlingstein&quot;,&quot;given&quot;:&quot;Pierre&quot;,&quot;non-dropping-particle&quot;:&quot;&quot;,&quot;parse-names&quot;:false,&quot;suffix&quot;:&quot;&quot;},{&quot;dropping-particle&quot;:&quot;&quot;,&quot;family&quot;:&quot;Jain&quot;,&quot;given&quot;:&quot;Atul K.&quot;,&quot;non-dropping-particle&quot;:&quot;&quot;,&quot;parse-names&quot;:false,&quot;suffix&quot;:&quot;&quot;},{&quot;dropping-particle&quot;:&quot;&quot;,&quot;family&quot;:&quot;Kato&quot;,&quot;given&quot;:&quot;Etsushi&quot;,&quot;non-dropping-particle&quot;:&quot;&quot;,&quot;parse-names&quot;:false,&quot;suffix&quot;:&quot;&quot;},{&quot;dropping-particle&quot;:&quot;&quot;,&quot;family&quot;:&quot;Poulter&quot;,&quot;given&quot;:&quot;Benjamin&quot;,&quot;non-dropping-particle&quot;:&quot;&quot;,&quot;parse-names&quot;:false,&quot;suffix&quot;:&quot;&quot;},{&quot;dropping-particle&quot;:&quot;&quot;,&quot;family&quot;:&quot;Sitch&quot;,&quot;given&quot;:&quot;Stephen&quot;,&quot;non-dropping-particle&quot;:&quot;&quot;,&quot;parse-names&quot;:false,&quot;suffix&quot;:&quot;&quot;},{&quot;dropping-particle&quot;:&quot;&quot;,&quot;family&quot;:&quot;Stocker&quot;,&quot;given&quot;:&quot;Benjamin D.&quot;,&quot;non-dropping-particle&quot;:&quot;&quot;,&quot;parse-names&quot;:false,&quot;suffix&quot;:&quot;&quot;},{&quot;dropping-particle&quot;:&quot;&quot;,&quot;family&quot;:&quot;Viovy&quot;,&quot;given&quot;:&quot;Nicolas&quot;,&quot;non-dropping-particle&quot;:&quot;&quot;,&quot;parse-names&quot;:false,&quot;suffix&quot;:&quot;&quot;},{&quot;dropping-particle&quot;:&quot;&quot;,&quot;family&quot;:&quot;Wang&quot;,&quot;given&quot;:&quot;Ying Ping&quot;,&quot;non-dropping-particle&quot;:&quot;&quot;,&quot;parse-names&quot;:false,&quot;suffix&quot;:&quot;&quot;},{&quot;dropping-particle&quot;:&quot;&quot;,&quot;family&quot;:&quot;Wiltshire&quot;,&quot;given&quot;:&quot;Andy&quot;,&quot;non-dropping-particle&quot;:&quot;&quot;,&quot;parse-names&quot;:false,&quot;suffix&quot;:&quot;&quot;},{&quot;dropping-particle&quot;:&quot;&quot;,&quot;family&quot;:&quot;Zaehle&quot;,&quot;given&quot;:&quot;Sönke&quot;,&quot;non-dropping-particle&quot;:&quot;&quot;,&quot;parse-names&quot;:false,&quot;suffix&quot;:&quot;&quot;},{&quot;dropping-particle&quot;:&quot;&quot;,&quot;family&quot;:&quot;Zeng&quot;,&quot;given&quot;:&quot;Ning&quot;,&quot;non-dropping-particle&quot;:&quot;&quot;,&quot;parse-names&quot;:false,&quot;suffix&quot;:&quot;&quot;}],&quot;container-title&quot;:&quot;Science&quot;,&quot;id&quot;:&quot;ea6e77f7-1a4a-3e9e-bb82-e2987e4e8a69&quot;,&quot;issue&quot;:&quot;6237&quot;,&quot;issued&quot;:{&quot;date-parts&quot;:[[&quot;2015&quot;]]},&quot;page&quot;:&quot;895-899&quot;,&quot;title&quot;:&quot;The dominant role of semi-arid ecosystems in the trend and variability of the land CO2 sink&quot;,&quot;type&quot;:&quot;article-journal&quot;,&quot;volume&quot;:&quot;348&quot;,&quot;container-title-short&quot;:&quot;Science (1979)&quot;},&quot;uris&quot;:[&quot;http://www.mendeley.com/documents/?uuid=e09e8953-e86e-4e8c-b83b-94989eb88959&quot;],&quot;isTemporary&quot;:false,&quot;legacyDesktopId&quot;:&quot;e09e8953-e86e-4e8c-b83b-94989eb88959&quot;}]},{&quot;citationID&quot;:&quot;MENDELEY_CITATION_2bf7e987-5993-4a65-92df-b81c8b14d2e3&quot;,&quot;properties&quot;:{&quot;noteIndex&quot;:0},&quot;isEdited&quot;:false,&quot;manualOverride&quot;:{&quot;citeprocText&quot;:&quot;(Hahm et al., 2019; McCormick et al., 2021; Milly, 1994)&quot;,&quot;isManuallyOverridden&quot;:false,&quot;manualOverrideText&quot;:&quot;&quot;},&quot;citationTag&quot;:&quot;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&quot;,&quot;citationItems&quot;:[{&quot;id&quot;:&quot;6da0a5be-6b6a-3aaa-9141-09caca81e87e&quot;,&quot;itemData&quot;:{&quot;DOI&quot;:&quot;10.1029/94WR00586&quot;,&quot;ISSN&quot;:&quot;19447973&quot;,&quot;abstract&quot;:&quot;This paper describes the development and testing of the hypothesis that the long‐term water balance is determined only by the local interaction of fluctuating water supply (precipitation) and demand (potential evapotranspiration), mediated by water storage in the soil. Adoption of this hypothesis, together with idealized representations of relevant input variabilities in time and space, yields a simple model of the water balance of a finite area having a uniform climate. The partitioning of average annual precipitation into evapotranspiration and runoff depends on seven dimensionless numbers: the ratio of average annual potential evapotranspiration to average annual precipitation (index of dryness); the ratio of the spatial average plant‐available water‐holding capacity of the soil to the annual average precipitation amount; the mean number of precipitation events per year; the shape parameter of the gamma distribution describing spatial variability of storage capacity; and simple measures of the seasonality of mean precipitation intensity, storm arrival rate, and potential evapotranspiration. The hypothesis is tested in an application of the model to the United States east of the Rocky Mountains, with no calibration. Study area averages of runoff and evapotranspiration, based on observations, are 263 mm and 728 mm, respectively; the model yields corresponding estimates of 250 mm and 741 mm, respectively, and explains 88% of the geographical variance of observed runoff within the study region. The differences between modeled and observed runoff can be explained by uncertainties in the model inputs and in the observed runoff. In the humid (index of dryness &lt;1) parts of the study area, the dominant factor producing runoff is the excess of annual precipitation over annual potential evapotranspiration, but runoff caused by variability of supply and demand over time is also significant; in the arid (index of dryness &gt;1) parts, all of the runoff is caused by variability of forcing over time. Contributions to model runoff attributable to small‐scale spatial variability of storage capacity are insignificant throughout the study area. The consistency of the model with observational data is supportive of the supply‐demand‐storage hypothesis, which neglects infiltration excess runoff and other finite‐permeability effects on the soil water balance. This paper is not subject to U.S. copyright. Published in 1994 by the American Geophysical Union.&quot;,&quot;author&quot;:[{&quot;dropping-particle&quot;:&quot;&quot;,&quot;family&quot;:&quot;Milly&quot;,&quot;given&quot;:&quot;P. C.D.&quot;,&quot;non-dropping-particle&quot;:&quot;&quot;,&quot;parse-names&quot;:false,&quot;suffix&quot;:&quot;&quot;}],&quot;container-title&quot;:&quot;Water Resources Research&quot;,&quot;id&quot;:&quot;6da0a5be-6b6a-3aaa-9141-09caca81e87e&quot;,&quot;issue&quot;:&quot;7&quot;,&quot;issued&quot;:{&quot;date-parts&quot;:[[&quot;1994&quot;]]},&quot;page&quot;:&quot;2143-2156&quot;,&quot;title&quot;:&quot;Climate, soil water storage, and the average annual water balance&quot;,&quot;type&quot;:&quot;article-journal&quot;,&quot;volume&quot;:&quot;30&quot;,&quot;container-title-short&quot;:&quot;Water Resour Res&quot;},&quot;uris&quot;:[&quot;http://www.mendeley.com/documents/?uuid=ee11214a-5afd-4085-89d2-c2e54ee51040&quot;],&quot;isTemporary&quot;:false,&quot;legacyDesktopId&quot;:&quot;ee11214a-5afd-4085-89d2-c2e54ee51040&quot;},{&quot;id&quot;:&quot;f8c4decd-9aa8-3e0b-836e-6c751ac0b8f7&quot;,&quot;itemData&quot;:{&quot;DOI&quot;:&quot;10.1029/2019GL083294&quot;,&quot;ISSN&quot;:&quot;19448007&quot;,&quot;abstract&quot;:&quot;Plant water stress in response to rainfall variability is mediated by subsurface water storage, yet the controls on stored plant-available water remain poorly understood. Here we develop a probabilistic water balance model for Mediterranean climates that relates the amount of water stored over the wet season to annual rainfall statistics and subsurface storage capacity in soil and weathered bedrock. This model predicts that low storage capacity—relative to winter rainfall—results in similar year-to-year summer water availability, as both relatively wet and dry winters replenish storage. Observed water balances in seven catchments in the Northern California Coast Ranges exhibited this dynamic. We hypothesized that plants would be decoupled from precipitation variability at these storage-capacity-limited sites and observed that summer productivity and water use (inferred from the enhanced vegetation index) were independent of winter rainfall totals. These areas emerged largely unscathed from recent extreme drought, despite widespread plant mortality elsewhere.&quot;,&quot;author&quot;:[{&quot;dropping-particle&quot;:&quot;&quot;,&quot;family&quot;:&quot;Hahm&quot;,&quot;given&quot;:&quot;W. J.&quot;,&quot;non-dropping-particle&quot;:&quot;&quot;,&quot;parse-names&quot;:false,&quot;suffix&quot;:&quot;&quot;},{&quot;dropping-particle&quot;:&quot;&quot;,&quot;family&quot;:&quot;Dralle&quot;,&quot;given&quot;:&quot;D. N.&quot;,&quot;non-dropping-particle&quot;:&quot;&quot;,&quot;parse-names&quot;:false,&quot;suffix&quot;:&quot;&quot;},{&quot;dropping-particle&quot;:&quot;&quot;,&quot;family&quot;:&quot;Rempe&quot;,&quot;given&quot;:&quot;D. M.&quot;,&quot;non-dropping-particle&quot;:&quot;&quot;,&quot;parse-names&quot;:false,&quot;suffix&quot;:&quot;&quot;},{&quot;dropping-particle&quot;:&quot;&quot;,&quot;family&quot;:&quot;Bryk&quot;,&quot;given&quot;:&quot;A. B.&quot;,&quot;non-dropping-particle&quot;:&quot;&quot;,&quot;parse-names&quot;:false,&quot;suffix&quot;:&quot;&quot;},{&quot;dropping-particle&quot;:&quot;&quot;,&quot;family&quot;:&quot;Thompson&quot;,&quot;given&quot;:&quot;S. E.&quot;,&quot;non-dropping-particle&quot;:&quot;&quot;,&quot;parse-names&quot;:false,&quot;suffix&quot;:&quot;&quot;},{&quot;dropping-particle&quot;:&quot;&quot;,&quot;family&quot;:&quot;Dawson&quot;,&quot;given&quot;:&quot;T. E.&quot;,&quot;non-dropping-particle&quot;:&quot;&quot;,&quot;parse-names&quot;:false,&quot;suffix&quot;:&quot;&quot;},{&quot;dropping-particle&quot;:&quot;&quot;,&quot;family&quot;:&quot;Dietrich&quot;,&quot;given&quot;:&quot;W. E.&quot;,&quot;non-dropping-particle&quot;:&quot;&quot;,&quot;parse-names&quot;:false,&quot;suffix&quot;:&quot;&quot;}],&quot;container-title&quot;:&quot;Geophysical Research Letters&quot;,&quot;id&quot;:&quot;f8c4decd-9aa8-3e0b-836e-6c751ac0b8f7&quot;,&quot;issue&quot;:&quot;12&quot;,&quot;issued&quot;:{&quot;date-parts&quot;:[[&quot;2019&quot;]]},&quot;page&quot;:&quot;6544-6553&quot;,&quot;title&quot;:&quot;Low Subsurface Water Storage Capacity Relative to Annual Rainfall Decouples Mediterranean Plant Productivity and Water Use From Rainfall Variability&quot;,&quot;type&quot;:&quot;article-journal&quot;,&quot;volume&quot;:&quot;46&quot;,&quot;container-title-short&quot;:&quot;Geophys Res Lett&quot;},&quot;uris&quot;:[&quot;http://www.mendeley.com/documents/?uuid=418e99a6-e176-48cb-9676-c4393ede7402&quot;],&quot;isTemporary&quot;:false,&quot;legacyDesktopId&quot;:&quot;418e99a6-e176-48cb-9676-c4393ede7402&quot;},{&quot;id&quot;:&quot;4cf94063-cd29-389a-9786-79327d3105df&quot;,&quot;itemData&quot;:{&quot;DOI&quot;:&quot;10.1038/s41586-021-03761-3&quot;,&quot;ISSN&quot;:&quot;14764687&quot;,&quot;PMID&quot;:&quot;34497393&quot;,&quot;abstract&quot;:&quot;In the past several decades, field studies have shown that woody plants can access substantial volumes of water from the pores and fractures of bedrock1–3. If, like soil moisture, bedrock water storage serves as an important source of plant-available water, then conceptual paradigms regarding water and carbon cycling may need to be revised to incorporate bedrock properties and processes4–6. Here we present a lower-bound estimate of the contribution of bedrock water storage to transpiration across the continental United States using distributed, publicly available datasets. Temporal and spatial patterns of bedrock water use across the continental United States indicate that woody plants extensively access bedrock water for transpiration. Plants across diverse climates and biomes access bedrock water routinely and not just during extreme drought conditions. On an annual basis in California, the volumes of bedrock water transpiration exceed the volumes of water stored in human-made reservoirs, and woody vegetation that accesses bedrock water accounts for over 50% of the aboveground carbon stocks in the state. Our findings indicate that plants commonly access rock moisture, as opposed to groundwater, from bedrock and that, like soil moisture, rock moisture is a critical component of terrestrial water and carbon cycling.&quot;,&quot;author&quot;:[{&quot;dropping-particle&quot;:&quot;&quot;,&quot;family&quot;:&quot;McCormick&quot;,&quot;given&quot;:&quot;Erica L.&quot;,&quot;non-dropping-particle&quot;:&quot;&quot;,&quot;parse-names&quot;:false,&quot;suffix&quot;:&quot;&quot;},{&quot;dropping-particle&quot;:&quot;&quot;,&quot;family&quot;:&quot;Dralle&quot;,&quot;given&quot;:&quot;David N.&quot;,&quot;non-dropping-particle&quot;:&quot;&quot;,&quot;parse-names&quot;:false,&quot;suffix&quot;:&quot;&quot;},{&quot;dropping-particle&quot;:&quot;&quot;,&quot;family&quot;:&quot;Hahm&quot;,&quot;given&quot;:&quot;W. Jesse&quot;,&quot;non-dropping-particle&quot;:&quot;&quot;,&quot;parse-names&quot;:false,&quot;suffix&quot;:&quot;&quot;},{&quot;dropping-particle&quot;:&quot;&quot;,&quot;family&quot;:&quot;Tune&quot;,&quot;given&quot;:&quot;Alison K.&quot;,&quot;non-dropping-particle&quot;:&quot;&quot;,&quot;parse-names&quot;:false,&quot;suffix&quot;:&quot;&quot;},{&quot;dropping-particle&quot;:&quot;&quot;,&quot;family&quot;:&quot;Schmidt&quot;,&quot;given&quot;:&quot;Logan M.&quot;,&quot;non-dropping-particle&quot;:&quot;&quot;,&quot;parse-names&quot;:false,&quot;suffix&quot;:&quot;&quot;},{&quot;dropping-particle&quot;:&quot;&quot;,&quot;family&quot;:&quot;Chadwick&quot;,&quot;given&quot;:&quot;K. Dana&quot;,&quot;non-dropping-particle&quot;:&quot;&quot;,&quot;parse-names&quot;:false,&quot;suffix&quot;:&quot;&quot;},{&quot;dropping-particle&quot;:&quot;&quot;,&quot;family&quot;:&quot;Rempe&quot;,&quot;given&quot;:&quot;Daniella M.&quot;,&quot;non-dropping-particle&quot;:&quot;&quot;,&quot;parse-names&quot;:false,&quot;suffix&quot;:&quot;&quot;}],&quot;container-title&quot;:&quot;Nature&quot;,&quot;id&quot;:&quot;4cf94063-cd29-389a-9786-79327d3105df&quot;,&quot;issue&quot;:&quot;7875&quot;,&quot;issued&quot;:{&quot;date-parts&quot;:[[&quot;2021&quot;]]},&quot;page&quot;:&quot;225-229&quot;,&quot;publisher&quot;:&quot;Springer US&quot;,&quot;title&quot;:&quot;Widespread woody plant use of water stored in bedrock&quot;,&quot;type&quot;:&quot;article-journal&quot;,&quot;volume&quot;:&quot;597&quot;,&quot;container-title-short&quot;:&quot;Nature&quot;},&quot;uris&quot;:[&quot;http://www.mendeley.com/documents/?uuid=d2c31cdd-8bb6-4957-b5b6-6b46c8d861a5&quot;],&quot;isTemporary&quot;:false,&quot;legacyDesktopId&quot;:&quot;d2c31cdd-8bb6-4957-b5b6-6b46c8d861a5&quot;}]},{&quot;citationID&quot;:&quot;MENDELEY_CITATION_6fb8a177-4547-4e97-9d13-40cf4863352c&quot;,&quot;properties&quot;:{&quot;noteIndex&quot;:0},&quot;isEdited&quot;:false,&quot;manualOverride&quot;:{&quot;citeprocText&quot;:&quot;(Mackay et al., 2015; Plaut et al., 2012)&quot;,&quot;isManuallyOverridden&quot;:false,&quot;manualOverrideText&quot;:&quot;&quot;},&quot;citationTag&quot;:&quot;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&quot;,&quot;citationItems&quot;:[{&quot;id&quot;:&quot;91278f1f-bbc4-3072-b119-13ec11e84600&quot;,&quot;itemData&quot;:{&quot;DOI&quot;:&quot;10.1002/2015WR017244&quot;,&quot;ISSN&quot;:&quot;00431397&quot;,&quot;abstract&quot;:&quot;Hydraulic systems of plants have evolved in the context of carbon allocation and fitness trade-offs of maximizing carbon gain and water transport in the face of short and long-term fluctuations in environmental conditions. The resulting diversity of traits include a continuum of isohydry-anisohydry or high to low relative stomatal closure during drought, shedding of canopy foliage or disconnecting roots from soil to survive drought, and adjusting root areas to efficiently manage canopy water costs associated with photosynthesis. These traits are examined within TREES, an integrated model that explicitly couples photosynthesis and carbon allocation to soil-plant hydraulics and canopy processes. Key advances of the model are its ability to account for differences in soil and xylem cavitation, transience of hydraulic impairment associated with delayed or no refilling of xylem, and carbon allocation to plant structures based on photosynthetic uptake of carbon and hydraulic limitations to water transport. The model was used to examine hydraulic traits of cooccurring isohydric (piñon pine) and anisohydric (one-seed juniper) trees from a field-based experimental drought. Model predictions of both transpiration and leaf water potential were improved when there was no refilling of xylem over simulations where xylem was able refill in response to soil water recharge. Model experiments with alternative root-to-leaf area ratios (RR/L) showed the RR/L that supports maximum cumulative water use is not beneficial for supporting maximum carbon gain during extended drought, illustrating how a process model reveals trade-offs in plant traits.&quot;,&quot;author&quot;:[{&quot;dropping-particle&quot;:&quot;&quot;,&quot;family&quot;:&quot;Mackay&quot;,&quot;given&quot;:&quot;D. Scott&quot;,&quot;non-dropping-particle&quot;:&quot;&quot;,&quot;parse-names&quot;:false,&quot;suffix&quot;:&quot;&quot;},{&quot;dropping-particle&quot;:&quot;&quot;,&quot;family&quot;:&quot;Roberts&quot;,&quot;given&quot;:&quot;David E.&quot;,&quot;non-dropping-particle&quot;:&quot;&quot;,&quot;parse-names&quot;:false,&quot;suffix&quot;:&quot;&quot;},{&quot;dropping-particle&quot;:&quot;&quot;,&quot;family&quot;:&quot;Ewers&quot;,&quot;given&quot;:&quot;Brent E.&quot;,&quot;non-dropping-particle&quot;:&quot;&quot;,&quot;parse-names&quot;:false,&quot;suffix&quot;:&quot;&quot;},{&quot;dropping-particle&quot;:&quot;&quot;,&quot;family&quot;:&quot;Sperry&quot;,&quot;given&quot;:&quot;John S.&quot;,&quot;non-dropping-particle&quot;:&quot;&quot;,&quot;parse-names&quot;:false,&quot;suffix&quot;:&quot;&quot;},{&quot;dropping-particle&quot;:&quot;&quot;,&quot;family&quot;:&quot;McDowell&quot;,&quot;given&quot;:&quot;Nathan G.&quot;,&quot;non-dropping-particle&quot;:&quot;&quot;,&quot;parse-names&quot;:false,&quot;suffix&quot;:&quot;&quot;},{&quot;dropping-particle&quot;:&quot;&quot;,&quot;family&quot;:&quot;Pockman&quot;,&quot;given&quot;:&quot;William T.&quot;,&quot;non-dropping-particle&quot;:&quot;&quot;,&quot;parse-names&quot;:false,&quot;suffix&quot;:&quot;&quot;}],&quot;container-title&quot;:&quot;Water Resources Research&quot;,&quot;id&quot;:&quot;91278f1f-bbc4-3072-b119-13ec11e84600&quot;,&quot;issue&quot;:&quot;8&quot;,&quot;issued&quot;:{&quot;date-parts&quot;:[[&quot;2015&quot;,&quot;8&quot;,&quot;1&quot;]]},&quot;page&quot;:&quot;6156-6176&quot;,&quot;publisher&quot;:&quot;Blackwell Publishing Ltd&quot;,&quot;title&quot;:&quot;Interdependence of chronic hydraulic dysfunction and canopy processes can improve integrated models of tree response to drought&quot;,&quot;type&quot;:&quot;article-journal&quot;,&quot;volume&quot;:&quot;51&quot;,&quot;container-title-short&quot;:&quot;Water Resour Res&quot;},&quot;uris&quot;:[&quot;http://www.mendeley.com/documents/?uuid=91278f1f-bbc4-3072-b119-13ec11e84600&quot;],&quot;isTemporary&quot;:false,&quot;legacyDesktopId&quot;:&quot;91278f1f-bbc4-3072-b119-13ec11e84600&quot;},{&quot;id&quot;:&quot;2965df29-c611-3ca0-b649-dd13301e6b21&quot;,&quot;itemData&quot;:{&quot;DOI&quot;:&quot;10.1111/j.1365-3040.2012.02512.x&quot;,&quot;ISSN&quot;:&quot;01407791&quot;,&quot;abstract&quot;:&quot;Drought-related tree mortality occurs globally and may increase in the future, but we lack sufficient mechanistic understanding to accurately predict it. Here we present the first field assessment of the physiological mechanisms leading to mortality in an ecosystem-scale rainfall manipulation of a piñon-juniper (Pinus edulis-Juniperus monosperma) woodland. We measured transpiration (E) and modelled the transpiration rate initiating hydraulic failure (Ecrit). We predicted that isohydric piñon would experience mortality after prolonged periods of severely limited gas exchange as required to avoid hydraulic failure; anisohydric juniper would also avoid hydraulic failure, but sustain gas exchange due to its greater cavitation resistance. After 1 year of treatment, 67% of droughted mature piñon died with concomitant infestation by bark beetles (Ips confusus) and bluestain fungus (Ophiostoma spp.); no mortality occurred in juniper or in control piñon. As predicted, both species avoided hydraulic failure, but safety margins from Ecrit were much smaller in piñon, especially droughted piñon, which also experienced chronically low hydraulic conductance. The defining characteristic of trees that died was a 7 month period of near-zero gas exchange, versus 2 months for surviving piñon. Hydraulic limits to gas exchange, not hydraulic failure per se, promoted drought-related mortality in piñon pine. © 2012 Blackwell Publishing Ltd.&quot;,&quot;author&quot;:[{&quot;dropping-particle&quot;:&quot;&quot;,&quot;family&quot;:&quot;Plaut&quot;,&quot;given&quot;:&quot;Jennifer A.&quot;,&quot;non-dropping-particle&quot;:&quot;&quot;,&quot;parse-names&quot;:false,&quot;suffix&quot;:&quot;&quot;},{&quot;dropping-particle&quot;:&quot;&quot;,&quot;family&quot;:&quot;Yepez&quot;,&quot;given&quot;:&quot;Enrico A.&quot;,&quot;non-dropping-particle&quot;:&quot;&quot;,&quot;parse-names&quot;:false,&quot;suffix&quot;:&quot;&quot;},{&quot;dropping-particle&quot;:&quot;&quot;,&quot;family&quot;:&quot;Hill&quot;,&quot;given&quot;:&quot;Judson&quot;,&quot;non-dropping-particle&quot;:&quot;&quot;,&quot;parse-names&quot;:false,&quot;suffix&quot;:&quot;&quot;},{&quot;dropping-particle&quot;:&quot;&quot;,&quot;family&quot;:&quot;Pangle&quot;,&quot;given&quot;:&quot;Robert&quot;,&quot;non-dropping-particle&quot;:&quot;&quot;,&quot;parse-names&quot;:false,&quot;suffix&quot;:&quot;&quot;},{&quot;dropping-particle&quot;:&quot;&quot;,&quot;family&quot;:&quot;Sperry&quot;,&quot;given&quot;:&quot;John S.&quot;,&quot;non-dropping-particle&quot;:&quot;&quot;,&quot;parse-names&quot;:false,&quot;suffix&quot;:&quot;&quot;},{&quot;dropping-particle&quot;:&quot;&quot;,&quot;family&quot;:&quot;Pockman&quot;,&quot;given&quot;:&quot;William T.&quot;,&quot;non-dropping-particle&quot;:&quot;&quot;,&quot;parse-names&quot;:false,&quot;suffix&quot;:&quot;&quot;},{&quot;dropping-particle&quot;:&quot;&quot;,&quot;family&quot;:&quot;Mcdowell&quot;,&quot;given&quot;:&quot;Nate G.&quot;,&quot;non-dropping-particle&quot;:&quot;&quot;,&quot;parse-names&quot;:false,&quot;suffix&quot;:&quot;&quot;}],&quot;container-title&quot;:&quot;Plant, Cell &amp; Environment&quot;,&quot;id&quot;:&quot;2965df29-c611-3ca0-b649-dd13301e6b21&quot;,&quot;issue&quot;:&quot;9&quot;,&quot;issued&quot;:{&quot;date-parts&quot;:[[&quot;2012&quot;,&quot;9&quot;,&quot;1&quot;]]},&quot;page&quot;:&quot;1601-1617&quot;,&quot;publisher&quot;:&quot;John Wiley &amp; Sons, Ltd&quot;,&quot;title&quot;:&quot;Hydraulic limits preceding mortality in a piñon-juniper woodland under experimental drought&quot;,&quot;type&quot;:&quot;article-journal&quot;,&quot;volume&quot;:&quot;35&quot;,&quot;container-title-short&quot;:&quot;Plant Cell Environ&quot;},&quot;uris&quot;:[&quot;http://www.mendeley.com/documents/?uuid=2965df29-c611-3ca0-b649-dd13301e6b21&quot;],&quot;isTemporary&quot;:false,&quot;legacyDesktopId&quot;:&quot;2965df29-c611-3ca0-b649-dd13301e6b21&quot;}]},{&quot;citationID&quot;:&quot;MENDELEY_CITATION_e0b26267-c89d-42c0-aa6e-c4706b5edba9&quot;,&quot;properties&quot;:{&quot;noteIndex&quot;:0},&quot;isEdited&quot;:false,&quot;manualOverride&quot;:{&quot;citeprocText&quot;:&quot;(Seneviratne et al., 2021)&quot;,&quot;isManuallyOverridden&quot;:false,&quot;manualOverrideText&quot;:&quot;&quot;},&quot;citationTag&quot;:&quot;MENDELEY_CITATION_v3_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&quot;,&quot;citationItems&quot;:[{&quot;id&quot;:&quot;3c7b9247-817c-33ff-9094-87e21eef2f80&quot;,&quot;itemData&quot;:{&quot;author&quot;:[{&quot;dropping-particle&quot;:&quot;&quot;,&quot;family&quot;:&quot;Seneviratne&quot;,&quot;given&quot;:&quot;Sonia I.&quot;,&quot;non-dropping-particle&quot;:&quot;&quot;,&quot;parse-names&quot;:false,&quot;suffix&quot;:&quot;&quot;},{&quot;dropping-particle&quot;:&quot;&quot;,&quot;family&quot;:&quot;Zhang&quot;,&quot;given&quot;:&quot;X.&quot;,&quot;non-dropping-particle&quot;:&quot;&quot;,&quot;parse-names&quot;:false,&quot;suffix&quot;:&quot;&quot;},{&quot;dropping-particle&quot;:&quot;&quot;,&quot;family&quot;:&quot;Adnan&quot;,&quot;given&quot;:&quot;M.&quot;,&quot;non-dropping-particle&quot;:&quot;&quot;,&quot;parse-names&quot;:false,&quot;suffix&quot;:&quot;&quot;},{&quot;dropping-particle&quot;:&quot;&quot;,&quot;family&quot;:&quot;Badi&quot;,&quot;given&quot;:&quot;W.&quot;,&quot;non-dropping-particle&quot;:&quot;&quot;,&quot;parse-names&quot;:false,&quot;suffix&quot;:&quot;&quot;},{&quot;dropping-particle&quot;:&quot;&quot;,&quot;family&quot;:&quot;Dereczynski&quot;,&quot;given&quot;:&quot;C.&quot;,&quot;non-dropping-particle&quot;:&quot;&quot;,&quot;parse-names&quot;:false,&quot;suffix&quot;:&quot;&quot;},{&quot;dropping-particle&quot;:&quot;Di&quot;,&quot;family&quot;:&quot;Luca&quot;,&quot;given&quot;:&quot;A.&quot;,&quot;non-dropping-particle&quot;:&quot;&quot;,&quot;parse-names&quot;:false,&quot;suffix&quot;:&quot;&quot;},{&quot;dropping-particle&quot;:&quot;&quot;,&quot;family&quot;:&quot;Ghosh&quot;,&quot;given&quot;:&quot;S.&quot;,&quot;non-dropping-particle&quot;:&quot;&quot;,&quot;parse-names&quot;:false,&quot;suffix&quot;:&quot;&quot;},{&quot;dropping-particle&quot;:&quot;&quot;,&quot;family&quot;:&quot;Iskandar&quot;,&quot;given&quot;:&quot;I.&quot;,&quot;non-dropping-particle&quot;:&quot;&quot;,&quot;parse-names&quot;:false,&quot;suffix&quot;:&quot;&quot;},{&quot;dropping-particle&quot;:&quot;&quot;,&quot;family&quot;:&quot;Kossin&quot;,&quot;given&quot;:&quot;J.&quot;,&quot;non-dropping-particle&quot;:&quot;&quot;,&quot;parse-names&quot;:false,&quot;suffix&quot;:&quot;&quot;},{&quot;dropping-particle&quot;:&quot;&quot;,&quot;family&quot;:&quot;Lewis&quot;,&quot;given&quot;:&quot;S.&quot;,&quot;non-dropping-particle&quot;:&quot;&quot;,&quot;parse-names&quot;:false,&quot;suffix&quot;:&quot;&quot;},{&quot;dropping-particle&quot;:&quot;&quot;,&quot;family&quot;:&quot;Otto&quot;,&quot;given&quot;:&quot;F.&quot;,&quot;non-dropping-particle&quot;:&quot;&quot;,&quot;parse-names&quot;:false,&quot;suffix&quot;:&quot;&quot;},{&quot;dropping-particle&quot;:&quot;&quot;,&quot;family&quot;:&quot;Pinto&quot;,&quot;given&quot;:&quot;I.&quot;,&quot;non-dropping-particle&quot;:&quot;&quot;,&quot;parse-names&quot;:false,&quot;suffix&quot;:&quot;&quot;},{&quot;dropping-particle&quot;:&quot;&quot;,&quot;family&quot;:&quot;Satoh&quot;,&quot;given&quot;:&quot;M.&quot;,&quot;non-dropping-particle&quot;:&quot;&quot;,&quot;parse-names&quot;:false,&quot;suffix&quot;:&quot;&quot;},{&quot;dropping-particle&quot;:&quot;&quot;,&quot;family&quot;:&quot;Vicente-Serrano&quot;,&quot;given&quot;:&quot;S.M.&quot;,&quot;non-dropping-particle&quot;:&quot;&quot;,&quot;parse-names&quot;:false,&quot;suffix&quot;:&quot;&quot;},{&quot;dropping-particle&quot;:&quot;&quot;,&quot;family&quot;:&quot;Wehner&quot;,&quot;given&quot;:&quot;M.&quot;,&quot;non-dropping-particle&quot;:&quot;&quot;,&quot;parse-names&quot;:false,&quot;suffix&quot;:&quot;&quot;},{&quot;dropping-particle&quot;:&quot;&quot;,&quot;family&quot;:&quot;Zhou&quot;,&quot;given&quot;:&quot;B.&quot;,&quot;non-dropping-particle&quot;:&quot;&quot;,&quot;parse-names&quot;:false,&quot;suffix&quot;:&quot;&quot;}],&quot;container-title&quot;:&quot;Climate Change 2021: The Physical Science Basis. Contribution of Working Group I to the Sixth Assessment Report of the Intergovernmental Panel on Climate Change&quot;,&quot;id&quot;:&quot;3c7b9247-817c-33ff-9094-87e21eef2f80&quot;,&quot;issue&quot;:&quot;In Press.&quot;,&quot;issued&quot;:{&quot;date-parts&quot;:[[&quot;2021&quot;]]},&quot;title&quot;:&quot;Weather and Climate Extreme Events in a Changing Climate.&quot;,&quot;type&quot;:&quot;article-journal&quot;,&quot;volume&quot;:&quot;Cambridge&quot;,&quot;container-title-short&quot;:&quot;&quot;},&quot;uris&quot;:[&quot;http://www.mendeley.com/documents/?uuid=f4ea5418-04ff-4ddc-9ee0-7f5288cab3f4&quot;],&quot;isTemporary&quot;:false,&quot;legacyDesktopId&quot;:&quot;f4ea5418-04ff-4ddc-9ee0-7f5288cab3f4&quot;}]},{&quot;citationID&quot;:&quot;MENDELEY_CITATION_0496b5ab-f2d2-4c50-a33c-29d551d84abd&quot;,&quot;properties&quot;:{&quot;noteIndex&quot;:0},&quot;isEdited&quot;:false,&quot;manualOverride&quot;:{&quot;citeprocText&quot;:&quot;(Seneviratne et al., 2021)&quot;,&quot;isManuallyOverridden&quot;:false,&quot;manualOverrideText&quot;:&quot;&quot;},&quot;citationTag&quot;:&quot;MENDELEY_CITATION_v3_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&quot;,&quot;citationItems&quot;:[{&quot;id&quot;:&quot;3c7b9247-817c-33ff-9094-87e21eef2f80&quot;,&quot;itemData&quot;:{&quot;author&quot;:[{&quot;dropping-particle&quot;:&quot;&quot;,&quot;family&quot;:&quot;Seneviratne&quot;,&quot;given&quot;:&quot;Sonia I.&quot;,&quot;non-dropping-particle&quot;:&quot;&quot;,&quot;parse-names&quot;:false,&quot;suffix&quot;:&quot;&quot;},{&quot;dropping-particle&quot;:&quot;&quot;,&quot;family&quot;:&quot;Zhang&quot;,&quot;given&quot;:&quot;X.&quot;,&quot;non-dropping-particle&quot;:&quot;&quot;,&quot;parse-names&quot;:false,&quot;suffix&quot;:&quot;&quot;},{&quot;dropping-particle&quot;:&quot;&quot;,&quot;family&quot;:&quot;Adnan&quot;,&quot;given&quot;:&quot;M.&quot;,&quot;non-dropping-particle&quot;:&quot;&quot;,&quot;parse-names&quot;:false,&quot;suffix&quot;:&quot;&quot;},{&quot;dropping-particle&quot;:&quot;&quot;,&quot;family&quot;:&quot;Badi&quot;,&quot;given&quot;:&quot;W.&quot;,&quot;non-dropping-particle&quot;:&quot;&quot;,&quot;parse-names&quot;:false,&quot;suffix&quot;:&quot;&quot;},{&quot;dropping-particle&quot;:&quot;&quot;,&quot;family&quot;:&quot;Dereczynski&quot;,&quot;given&quot;:&quot;C.&quot;,&quot;non-dropping-particle&quot;:&quot;&quot;,&quot;parse-names&quot;:false,&quot;suffix&quot;:&quot;&quot;},{&quot;dropping-particle&quot;:&quot;Di&quot;,&quot;family&quot;:&quot;Luca&quot;,&quot;given&quot;:&quot;A.&quot;,&quot;non-dropping-particle&quot;:&quot;&quot;,&quot;parse-names&quot;:false,&quot;suffix&quot;:&quot;&quot;},{&quot;dropping-particle&quot;:&quot;&quot;,&quot;family&quot;:&quot;Ghosh&quot;,&quot;given&quot;:&quot;S.&quot;,&quot;non-dropping-particle&quot;:&quot;&quot;,&quot;parse-names&quot;:false,&quot;suffix&quot;:&quot;&quot;},{&quot;dropping-particle&quot;:&quot;&quot;,&quot;family&quot;:&quot;Iskandar&quot;,&quot;given&quot;:&quot;I.&quot;,&quot;non-dropping-particle&quot;:&quot;&quot;,&quot;parse-names&quot;:false,&quot;suffix&quot;:&quot;&quot;},{&quot;dropping-particle&quot;:&quot;&quot;,&quot;family&quot;:&quot;Kossin&quot;,&quot;given&quot;:&quot;J.&quot;,&quot;non-dropping-particle&quot;:&quot;&quot;,&quot;parse-names&quot;:false,&quot;suffix&quot;:&quot;&quot;},{&quot;dropping-particle&quot;:&quot;&quot;,&quot;family&quot;:&quot;Lewis&quot;,&quot;given&quot;:&quot;S.&quot;,&quot;non-dropping-particle&quot;:&quot;&quot;,&quot;parse-names&quot;:false,&quot;suffix&quot;:&quot;&quot;},{&quot;dropping-particle&quot;:&quot;&quot;,&quot;family&quot;:&quot;Otto&quot;,&quot;given&quot;:&quot;F.&quot;,&quot;non-dropping-particle&quot;:&quot;&quot;,&quot;parse-names&quot;:false,&quot;suffix&quot;:&quot;&quot;},{&quot;dropping-particle&quot;:&quot;&quot;,&quot;family&quot;:&quot;Pinto&quot;,&quot;given&quot;:&quot;I.&quot;,&quot;non-dropping-particle&quot;:&quot;&quot;,&quot;parse-names&quot;:false,&quot;suffix&quot;:&quot;&quot;},{&quot;dropping-particle&quot;:&quot;&quot;,&quot;family&quot;:&quot;Satoh&quot;,&quot;given&quot;:&quot;M.&quot;,&quot;non-dropping-particle&quot;:&quot;&quot;,&quot;parse-names&quot;:false,&quot;suffix&quot;:&quot;&quot;},{&quot;dropping-particle&quot;:&quot;&quot;,&quot;family&quot;:&quot;Vicente-Serrano&quot;,&quot;given&quot;:&quot;S.M.&quot;,&quot;non-dropping-particle&quot;:&quot;&quot;,&quot;parse-names&quot;:false,&quot;suffix&quot;:&quot;&quot;},{&quot;dropping-particle&quot;:&quot;&quot;,&quot;family&quot;:&quot;Wehner&quot;,&quot;given&quot;:&quot;M.&quot;,&quot;non-dropping-particle&quot;:&quot;&quot;,&quot;parse-names&quot;:false,&quot;suffix&quot;:&quot;&quot;},{&quot;dropping-particle&quot;:&quot;&quot;,&quot;family&quot;:&quot;Zhou&quot;,&quot;given&quot;:&quot;B.&quot;,&quot;non-dropping-particle&quot;:&quot;&quot;,&quot;parse-names&quot;:false,&quot;suffix&quot;:&quot;&quot;}],&quot;container-title&quot;:&quot;Climate Change 2021: The Physical Science Basis. Contribution of Working Group I to the Sixth Assessment Report of the Intergovernmental Panel on Climate Change&quot;,&quot;id&quot;:&quot;3c7b9247-817c-33ff-9094-87e21eef2f80&quot;,&quot;issue&quot;:&quot;In Press.&quot;,&quot;issued&quot;:{&quot;date-parts&quot;:[[&quot;2021&quot;]]},&quot;title&quot;:&quot;Weather and Climate Extreme Events in a Changing Climate.&quot;,&quot;type&quot;:&quot;article-journal&quot;,&quot;volume&quot;:&quot;Cambridge&quot;,&quot;container-title-short&quot;:&quot;&quot;},&quot;uris&quot;:[&quot;http://www.mendeley.com/documents/?uuid=f4ea5418-04ff-4ddc-9ee0-7f5288cab3f4&quot;],&quot;isTemporary&quot;:false,&quot;legacyDesktopId&quot;:&quot;f4ea5418-04ff-4ddc-9ee0-7f5288cab3f4&quot;}]},{&quot;citationID&quot;:&quot;MENDELEY_CITATION_8b27d7a1-6273-4440-a286-70cb79543058&quot;,&quot;properties&quot;:{&quot;noteIndex&quot;:0},&quot;isEdited&quot;:false,&quot;manualOverride&quot;:{&quot;citeprocText&quot;:&quot;(Dralle et al., 2020; Gao et al., 2014; Thompson et al., 2011)&quot;,&quot;isManuallyOverridden&quot;:false,&quot;manualOverrideText&quot;:&quot;&quot;},&quot;citationTag&quot;:&quot;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&quot;,&quot;citationItems&quot;:[{&quot;id&quot;:&quot;7413584b-a471-3e7c-882f-cae874a5f0bf&quot;,&quot;itemData&quot;:{&quot;DOI&quot;:&quot;10.1002/2014GL061668&quot;,&quot;ISSN&quot;:&quot;19448007&quot;,&quot;abstract&quot;:&quot;The root zone moisture storage capacity (S&lt;inf&gt;R&lt;/inf&gt;) of terrestrial ecosystems is a buffer providing vegetation continuous access to water and a critical factor controlling land-atmospheric moisture exchange, hydrological response, and biogeochemical processes. However, it is impossible to observe directly at catchment scale. Here, using data from 300 diverse catchments, it was tested that, treating the root zone as a reservoir, the mass curve technique (MCT), an engineering method for reservoir design, can be used to estimate catchment-scale S&lt;inf&gt;R&lt;/inf&gt; from effective rainfall and plant transpiration. Supporting the initial hypothesis, it was found that MCT-derived S&lt;inf&gt;R&lt;/inf&gt; coincided with model-derived estimates. These estimates of parameter S&lt;inf&gt;R&lt;/inf&gt; can be used to constrain hydrological, climate, and land surface models. Further, the study provides evidence that ecosystems dynamically design their root systems to bridge droughts with return periods of 10-40 years, controlled by climate and linked to aridity index, inter-storm duration, seasonality, and runoff ratio.&quot;,&quot;author&quot;:[{&quot;dropping-particle&quot;:&quot;&quot;,&quot;family&quot;:&quot;Gao&quot;,&quot;given&quot;:&quot;H.&quot;,&quot;non-dropping-particle&quot;:&quot;&quot;,&quot;parse-names&quot;:false,&quot;suffix&quot;:&quot;&quot;},{&quot;dropping-particle&quot;:&quot;&quot;,&quot;family&quot;:&quot;Hrachowitz&quot;,&quot;given&quot;:&quot;M.&quot;,&quot;non-dropping-particle&quot;:&quot;&quot;,&quot;parse-names&quot;:false,&quot;suffix&quot;:&quot;&quot;},{&quot;dropping-particle&quot;:&quot;&quot;,&quot;family&quot;:&quot;Schymanski&quot;,&quot;given&quot;:&quot;S. J.&quot;,&quot;non-dropping-particle&quot;:&quot;&quot;,&quot;parse-names&quot;:false,&quot;suffix&quot;:&quot;&quot;},{&quot;dropping-particle&quot;:&quot;&quot;,&quot;family&quot;:&quot;Fenicia&quot;,&quot;given&quot;:&quot;F.&quot;,&quot;non-dropping-particle&quot;:&quot;&quot;,&quot;parse-names&quot;:false,&quot;suffix&quot;:&quot;&quot;},{&quot;dropping-particle&quot;:&quot;&quot;,&quot;family&quot;:&quot;Sriwongsitanon&quot;,&quot;given&quot;:&quot;N.&quot;,&quot;non-dropping-particle&quot;:&quot;&quot;,&quot;parse-names&quot;:false,&quot;suffix&quot;:&quot;&quot;},{&quot;dropping-particle&quot;:&quot;&quot;,&quot;family&quot;:&quot;Savenije&quot;,&quot;given&quot;:&quot;H. H.G.&quot;,&quot;non-dropping-particle&quot;:&quot;&quot;,&quot;parse-names&quot;:false,&quot;suffix&quot;:&quot;&quot;}],&quot;container-title&quot;:&quot;Geophysical Research Letters&quot;,&quot;id&quot;:&quot;7413584b-a471-3e7c-882f-cae874a5f0bf&quot;,&quot;issue&quot;:&quot;22&quot;,&quot;issued&quot;:{&quot;date-parts&quot;:[[&quot;2014&quot;]]},&quot;page&quot;:&quot;7916-7923&quot;,&quot;title&quot;:&quot;Climate controls how ecosystems size the root zone storage capacity at catchment scale&quot;,&quot;type&quot;:&quot;article-journal&quot;,&quot;volume&quot;:&quot;41&quot;,&quot;container-title-short&quot;:&quot;Geophys Res Lett&quot;},&quot;uris&quot;:[&quot;http://www.mendeley.com/documents/?uuid=1d058d2d-c610-4ef0-86b9-692b52ab6f15&quot;],&quot;isTemporary&quot;:false,&quot;legacyDesktopId&quot;:&quot;1d058d2d-c610-4ef0-86b9-692b52ab6f15&quot;},{&quot;id&quot;:&quot;ba36008c-2035-39f4-a864-76c3ed541cbe&quot;,&quot;itemData&quot;:{&quot;DOI&quot;:&quot;10.1088/1748-9326/abb10b&quot;,&quot;ISSN&quot;:&quot;17489326&quot;,&quot;abstract&quot;:&quot;In Mediterranean-type climates, asynchronicity between energy and water availability means that ecosystems rely heavily on the water-storing capacity of the subsurface to sustain plant water use over the summer dry season. The root-zone water storage capacity (Smax [L]) defines the maximum volume of water that can be stored in plant accessible locations in the subsurface, but is poorly characterized and difficult to measure at large scales. Here, we develop an ecohydrological modeling framework to describe how Smax mediates root zone water storage (S [L]), and thus dry season plant water use. The model reveals that where Smax is high relative to mean annual rainfall, S is not fully replenished in all years, and root-zone water storage and therefore plant water use are sensitive to annual rainfall. Conversely, where Smax is low, S is replenished in most years but can be depleted rapidly between storm events, increasing plant sensitivity to rainfall patterns at the end of the wet season. In contrast to both the high and low Smax cases, landscapes with intermediate Smax values are predicted to minimize variability in dry season evapotranspiration. These diverse plant behaviors enable a mapping between time variations in precipitation, evapotranspiration and Smax, which makes it possible to estimate Smax using remotely sensed vegetation data-that is, using plants as sensors. We test the model using observations of Smax in soils and weathered bedrock at two sites in the Northern California Coast Ranges. Accurate model performance at these sites, which exhibit strongly contrasting weathering profiles, demonstrates the method is robust across diverse plant communities, and modes of storage and runoff generation.&quot;,&quot;author&quot;:[{&quot;dropping-particle&quot;:&quot;&quot;,&quot;family&quot;:&quot;Dralle&quot;,&quot;given&quot;:&quot;David N.&quot;,&quot;non-dropping-particle&quot;:&quot;&quot;,&quot;parse-names&quot;:false,&quot;suffix&quot;:&quot;&quot;},{&quot;dropping-particle&quot;:&quot;&quot;,&quot;family&quot;:&quot;Jesse Hahm&quot;,&quot;given&quot;:&quot;W.&quot;,&quot;non-dropping-particle&quot;:&quot;&quot;,&quot;parse-names&quot;:false,&quot;suffix&quot;:&quot;&quot;},{&quot;dropping-particle&quot;:&quot;&quot;,&quot;family&quot;:&quot;Rempe&quot;,&quot;given&quot;:&quot;Daniella M.&quot;,&quot;non-dropping-particle&quot;:&quot;&quot;,&quot;parse-names&quot;:false,&quot;suffix&quot;:&quot;&quot;},{&quot;dropping-particle&quot;:&quot;&quot;,&quot;family&quot;:&quot;Karst&quot;,&quot;given&quot;:&quot;Nathaniel&quot;,&quot;non-dropping-particle&quot;:&quot;&quot;,&quot;parse-names&quot;:false,&quot;suffix&quot;:&quot;&quot;},{&quot;dropping-particle&quot;:&quot;&quot;,&quot;family&quot;:&quot;Anderegg&quot;,&quot;given&quot;:&quot;Leander D.L.&quot;,&quot;non-dropping-particle&quot;:&quot;&quot;,&quot;parse-names&quot;:false,&quot;suffix&quot;:&quot;&quot;},{&quot;dropping-particle&quot;:&quot;&quot;,&quot;family&quot;:&quot;Thompson&quot;,&quot;given&quot;:&quot;Sally E.&quot;,&quot;non-dropping-particle&quot;:&quot;&quot;,&quot;parse-names&quot;:false,&quot;suffix&quot;:&quot;&quot;},{&quot;dropping-particle&quot;:&quot;&quot;,&quot;family&quot;:&quot;Dawson&quot;,&quot;given&quot;:&quot;Todd E.&quot;,&quot;non-dropping-particle&quot;:&quot;&quot;,&quot;parse-names&quot;:false,&quot;suffix&quot;:&quot;&quot;},{&quot;dropping-particle&quot;:&quot;&quot;,&quot;family&quot;:&quot;Dietrich&quot;,&quot;given&quot;:&quot;William E.&quot;,&quot;non-dropping-particle&quot;:&quot;&quot;,&quot;parse-names&quot;:false,&quot;suffix&quot;:&quot;&quot;}],&quot;container-title&quot;:&quot;Environmental Research Letters&quot;,&quot;id&quot;:&quot;ba36008c-2035-39f4-a864-76c3ed541cbe&quot;,&quot;issue&quot;:&quot;10&quot;,&quot;issued&quot;:{&quot;date-parts&quot;:[[&quot;2020&quot;]]},&quot;title&quot;:&quot;Plants as sensors: Vegetation response to rainfall predicts root-zone water storage capacity in Mediterranean-type climates&quot;,&quot;type&quot;:&quot;article-journal&quot;,&quot;volume&quot;:&quot;15&quot;,&quot;container-title-short&quot;:&quot;&quot;},&quot;uris&quot;:[&quot;http://www.mendeley.com/documents/?uuid=68679b54-d328-49b6-a9e5-b73e620b67ad&quot;],&quot;isTemporary&quot;:false,&quot;legacyDesktopId&quot;:&quot;68679b54-d328-49b6-a9e5-b73e620b67ad&quot;},{&quot;id&quot;:&quot;83bddc38-b916-3db7-89bb-2fa8c90e4fcc&quot;,&quot;itemData&quot;:{&quot;DOI&quot;:&quot;10.1029/2010WR009797&quot;,&quot;ISSN&quot;:&quot;00431397&quot;,&quot;abstract&quot;:&quot;Watersheds can be characterized as complex space-time filters that transform incoming fluxes of energy, water, and nutrients into variable output signals. The behavior of these filters is driven by climate, geomorphology, and ecology and, accordingly, varies from site to site. We investigated this variation by exploring the behavior of evapotranspiration signals from 14 different AmeriFlux sites. Evapotranspiration is driven by water and energetic forcing and is mediated by ecology and internal redistribution of water and energy. As such, it integrates biological and physical controls, making it an ideal signature to target when investigating watershed filtering. We adopted a paradigmatic approach (referred to as the null model) that couples the Penman-Monteith equation to a soil moisture model and explored the deviations between the predictions of the null model and the observed AmeriFlux data across the sites in order to identify the controls on these deviations and their commonalities and differences across the sites. The null model reproduced evapotranspiration fluxes reasonably well for arid, shallow-rooted systems but overestimated the effects of water limitation and could not reproduce seasonal variation in evapotranspiration at other sites. Accounting for plant access to groundwater (or deep soil moisture) reserves and for the effects of soil temperature on limiting evapotranspiration resolved these discrepancies and greatly improved prediction of evapotranspiration at multiple time scales. The results indicate that site-specific hydrology and climatic factors pose important controls on biosphere-hydrosphere interactions and suggest that plant-water table interactions and early season phenological controls need to be incorporated into even simple models to reproduce the seasonality in evapotranspiration. Copyright 2011 by the American Geophysical Union.&quot;,&quot;author&quot;:[{&quot;dropping-particle&quot;:&quot;&quot;,&quot;family&quot;:&quot;Thompson&quot;,&quot;given&quot;:&quot;S. E.&quot;,&quot;non-dropping-particle&quot;:&quot;&quot;,&quot;parse-names&quot;:false,&quot;suffix&quot;:&quot;&quot;},{&quot;dropping-particle&quot;:&quot;&quot;,&quot;family&quot;:&quot;Harman&quot;,&quot;given&quot;:&quot;C. J.&quot;,&quot;non-dropping-particle&quot;:&quot;&quot;,&quot;parse-names&quot;:false,&quot;suffix&quot;:&quot;&quot;},{&quot;dropping-particle&quot;:&quot;&quot;,&quot;family&quot;:&quot;Konings&quot;,&quot;given&quot;:&quot;A. G.&quot;,&quot;non-dropping-particle&quot;:&quot;&quot;,&quot;parse-names&quot;:false,&quot;suffix&quot;:&quot;&quot;},{&quot;dropping-particle&quot;:&quot;&quot;,&quot;family&quot;:&quot;Sivapalan&quot;,&quot;given&quot;:&quot;M.&quot;,&quot;non-dropping-particle&quot;:&quot;&quot;,&quot;parse-names&quot;:false,&quot;suffix&quot;:&quot;&quot;},{&quot;dropping-particle&quot;:&quot;&quot;,&quot;family&quot;:&quot;Neal&quot;,&quot;given&quot;:&quot;A.&quot;,&quot;non-dropping-particle&quot;:&quot;&quot;,&quot;parse-names&quot;:false,&quot;suffix&quot;:&quot;&quot;},{&quot;dropping-particle&quot;:&quot;&quot;,&quot;family&quot;:&quot;Troch&quot;,&quot;given&quot;:&quot;P. A.&quot;,&quot;non-dropping-particle&quot;:&quot;&quot;,&quot;parse-names&quot;:false,&quot;suffix&quot;:&quot;&quot;}],&quot;container-title&quot;:&quot;Water Resources Research&quot;,&quot;id&quot;:&quot;83bddc38-b916-3db7-89bb-2fa8c90e4fcc&quot;,&quot;issue&quot;:&quot;7&quot;,&quot;issued&quot;:{&quot;date-parts&quot;:[[&quot;2011&quot;]]},&quot;page&quot;:&quot;1-17&quot;,&quot;title&quot;:&quot;Comparative hydrology across AmeriFlux sites: The variable roles of climate, vegetation, and groundwater&quot;,&quot;type&quot;:&quot;article-journal&quot;,&quot;volume&quot;:&quot;47&quot;,&quot;container-title-short&quot;:&quot;Water Resour Res&quot;},&quot;uris&quot;:[&quot;http://www.mendeley.com/documents/?uuid=9e83f511-8292-4882-955b-04eb56fb65db&quot;],&quot;isTemporary&quot;:false,&quot;legacyDesktopId&quot;:&quot;9e83f511-8292-4882-955b-04eb56fb65db&quot;}]},{&quot;citationID&quot;:&quot;MENDELEY_CITATION_e5a3627f-4964-4ed7-9956-cc7c463e9661&quot;,&quot;properties&quot;:{&quot;noteIndex&quot;:0},&quot;isEdited&quot;:false,&quot;manualOverride&quot;:{&quot;citeprocText&quot;:&quot;(Gao et al., 2014; Teuling et al., 2006)&quot;,&quot;isManuallyOverridden&quot;:false,&quot;manualOverrideText&quot;:&quot;&quot;},&quot;citationTag&quot;:&quot;MENDELEY_CITATION_v3_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&quot;,&quot;citationItems&quot;:[{&quot;id&quot;:&quot;7413584b-a471-3e7c-882f-cae874a5f0bf&quot;,&quot;itemData&quot;:{&quot;DOI&quot;:&quot;10.1002/2014GL061668&quot;,&quot;ISSN&quot;:&quot;19448007&quot;,&quot;abstract&quot;:&quot;The root zone moisture storage capacity (S&lt;inf&gt;R&lt;/inf&gt;) of terrestrial ecosystems is a buffer providing vegetation continuous access to water and a critical factor controlling land-atmospheric moisture exchange, hydrological response, and biogeochemical processes. However, it is impossible to observe directly at catchment scale. Here, using data from 300 diverse catchments, it was tested that, treating the root zone as a reservoir, the mass curve technique (MCT), an engineering method for reservoir design, can be used to estimate catchment-scale S&lt;inf&gt;R&lt;/inf&gt; from effective rainfall and plant transpiration. Supporting the initial hypothesis, it was found that MCT-derived S&lt;inf&gt;R&lt;/inf&gt; coincided with model-derived estimates. These estimates of parameter S&lt;inf&gt;R&lt;/inf&gt; can be used to constrain hydrological, climate, and land surface models. Further, the study provides evidence that ecosystems dynamically design their root systems to bridge droughts with return periods of 10-40 years, controlled by climate and linked to aridity index, inter-storm duration, seasonality, and runoff ratio.&quot;,&quot;author&quot;:[{&quot;dropping-particle&quot;:&quot;&quot;,&quot;family&quot;:&quot;Gao&quot;,&quot;given&quot;:&quot;H.&quot;,&quot;non-dropping-particle&quot;:&quot;&quot;,&quot;parse-names&quot;:false,&quot;suffix&quot;:&quot;&quot;},{&quot;dropping-particle&quot;:&quot;&quot;,&quot;family&quot;:&quot;Hrachowitz&quot;,&quot;given&quot;:&quot;M.&quot;,&quot;non-dropping-particle&quot;:&quot;&quot;,&quot;parse-names&quot;:false,&quot;suffix&quot;:&quot;&quot;},{&quot;dropping-particle&quot;:&quot;&quot;,&quot;family&quot;:&quot;Schymanski&quot;,&quot;given&quot;:&quot;S. J.&quot;,&quot;non-dropping-particle&quot;:&quot;&quot;,&quot;parse-names&quot;:false,&quot;suffix&quot;:&quot;&quot;},{&quot;dropping-particle&quot;:&quot;&quot;,&quot;family&quot;:&quot;Fenicia&quot;,&quot;given&quot;:&quot;F.&quot;,&quot;non-dropping-particle&quot;:&quot;&quot;,&quot;parse-names&quot;:false,&quot;suffix&quot;:&quot;&quot;},{&quot;dropping-particle&quot;:&quot;&quot;,&quot;family&quot;:&quot;Sriwongsitanon&quot;,&quot;given&quot;:&quot;N.&quot;,&quot;non-dropping-particle&quot;:&quot;&quot;,&quot;parse-names&quot;:false,&quot;suffix&quot;:&quot;&quot;},{&quot;dropping-particle&quot;:&quot;&quot;,&quot;family&quot;:&quot;Savenije&quot;,&quot;given&quot;:&quot;H. H.G.&quot;,&quot;non-dropping-particle&quot;:&quot;&quot;,&quot;parse-names&quot;:false,&quot;suffix&quot;:&quot;&quot;}],&quot;container-title&quot;:&quot;Geophysical Research Letters&quot;,&quot;id&quot;:&quot;7413584b-a471-3e7c-882f-cae874a5f0bf&quot;,&quot;issue&quot;:&quot;22&quot;,&quot;issued&quot;:{&quot;date-parts&quot;:[[&quot;2014&quot;]]},&quot;page&quot;:&quot;7916-7923&quot;,&quot;title&quot;:&quot;Climate controls how ecosystems size the root zone storage capacity at catchment scale&quot;,&quot;type&quot;:&quot;article-journal&quot;,&quot;volume&quot;:&quot;41&quot;,&quot;container-title-short&quot;:&quot;Geophys Res Lett&quot;},&quot;uris&quot;:[&quot;http://www.mendeley.com/documents/?uuid=1d058d2d-c610-4ef0-86b9-692b52ab6f15&quot;],&quot;isTemporary&quot;:false,&quot;legacyDesktopId&quot;:&quot;1d058d2d-c610-4ef0-86b9-692b52ab6f15&quot;},{&quot;id&quot;:&quot;86ee63c8-3dcf-3b20-a176-3626a0eb785b&quot;,&quot;itemData&quot;:{&quot;DOI&quot;:&quot;10.1029/2006GL028178&quot;,&quot;ISSN&quot;:&quot;00948276&quot;,&quot;abstract&quot;:&quot;The sensitivity of evapotranspiration (ET) to soil moisture storage plays an important role in the land-atmosphere system. Yet little is known about its magnitude, or its dependence on vegetation, soil, and/or climate characteristics. Here we relate the sensitivity to the timescale of ET decay in absence of rainfall, and show that it can thus be derived from time series of ET alone. We analyze ET observations-from 15 vegetated sites covering a range of climates conditions, yielding timescales of 15-35 days. Longer timescales (weaker ET sensitivity) are found in regions with seasonal droughts, or at sites with woody vegetation. We compare observed values with output of different land surface models (LSMs) from the Second Global Soil Wetness Project, revealing large inter-model differences and significant differences with observations. Our methodology can lead to improved representation of soil moisture effects on ET in LSMs. Copyright 2006 by the American Geophysical Union.&quot;,&quot;author&quot;:[{&quot;dropping-particle&quot;:&quot;&quot;,&quot;family&quot;:&quot;Teuling&quot;,&quot;given&quot;:&quot;Adriaan J.&quot;,&quot;non-dropping-particle&quot;:&quot;&quot;,&quot;parse-names&quot;:false,&quot;suffix&quot;:&quot;&quot;},{&quot;dropping-particle&quot;:&quot;&quot;,&quot;family&quot;:&quot;Seneviratne&quot;,&quot;given&quot;:&quot;Sonia I.&quot;,&quot;non-dropping-particle&quot;:&quot;&quot;,&quot;parse-names&quot;:false,&quot;suffix&quot;:&quot;&quot;},{&quot;dropping-particle&quot;:&quot;&quot;,&quot;family&quot;:&quot;Williams&quot;,&quot;given&quot;:&quot;C.&quot;,&quot;non-dropping-particle&quot;:&quot;&quot;,&quot;parse-names&quot;:false,&quot;suffix&quot;:&quot;&quot;},{&quot;dropping-particle&quot;:&quot;&quot;,&quot;family&quot;:&quot;Troch&quot;,&quot;given&quot;:&quot;P. A.&quot;,&quot;non-dropping-particle&quot;:&quot;&quot;,&quot;parse-names&quot;:false,&quot;suffix&quot;:&quot;&quot;}],&quot;container-title&quot;:&quot;Geophysical Research Letters&quot;,&quot;id&quot;:&quot;86ee63c8-3dcf-3b20-a176-3626a0eb785b&quot;,&quot;issue&quot;:&quot;23&quot;,&quot;issued&quot;:{&quot;date-parts&quot;:[[&quot;2006&quot;]]},&quot;page&quot;:&quot;0-4&quot;,&quot;title&quot;:&quot;Observed timescales of evapotranspiration response to soil moisture&quot;,&quot;type&quot;:&quot;article-journal&quot;,&quot;volume&quot;:&quot;33&quot;,&quot;container-title-short&quot;:&quot;Geophys Res Lett&quot;},&quot;uris&quot;:[&quot;http://www.mendeley.com/documents/?uuid=054d356e-e5d2-48e8-9938-90a88d4704e2&quot;],&quot;isTemporary&quot;:false,&quot;legacyDesktopId&quot;:&quot;054d356e-e5d2-48e8-9938-90a88d4704e2&quot;}]},{&quot;citationID&quot;:&quot;MENDELEY_CITATION_e7c7eb1b-d62c-4862-8e72-742fc9bbd3c2&quot;,&quot;properties&quot;:{&quot;noteIndex&quot;:0},&quot;isEdited&quot;:false,&quot;manualOverride&quot;:{&quot;citeprocText&quot;:&quot;(Dawson et al., 2020; McCormick et al., 2021; Rempe &amp;#38; Dietrich, 2018; Stocker et al., 2021)&quot;,&quot;isManuallyOverridden&quot;:false,&quot;manualOverrideText&quot;:&quot;&quot;},&quot;citationTag&quot;:&quot;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&quot;,&quot;citationItems&quot;:[{&quot;id&quot;:&quot;027a1842-d075-3985-ad8f-591190a439da&quot;,&quot;itemData&quot;:{&quot;DOI&quot;:&quot;10.1111/nph.16410&quot;,&quot;ISSN&quot;:&quot;14698137&quot;,&quot;PMID&quot;:&quot;31912507&quot;,&quot;abstract&quot;:&quot;The emergence of critical zone (CZ) science has provided an integrative platform for investigating plant ecophysiology in the context of landscape evolution, weathering and hydrology. The CZ lies between the top of the vegetation canopy and fresh, chemically unaltered bedrock and plays a pivotal role in sustaining life. We consider what the CZ perspective has recently brought to the study of plant ecophysiology. We specifically highlight novel research demonstrating the importance of the deeper subsurface for plant water and nutrient relations. We also point to knowledge gaps and research opportunities, emphasising, in particular, greater focus on the roles of deep, nonsoil resources and how those resources influence and coevolve with plants as a frontier of plant ecophysiological research.&quot;,&quot;author&quot;:[{&quot;dropping-particle&quot;:&quot;&quot;,&quot;family&quot;:&quot;Dawson&quot;,&quot;given&quot;:&quot;Todd E.&quot;,&quot;non-dropping-particle&quot;:&quot;&quot;,&quot;parse-names&quot;:false,&quot;suffix&quot;:&quot;&quot;},{&quot;dropping-particle&quot;:&quot;&quot;,&quot;family&quot;:&quot;Hahm&quot;,&quot;given&quot;:&quot;W. Jesse&quot;,&quot;non-dropping-particle&quot;:&quot;&quot;,&quot;parse-names&quot;:false,&quot;suffix&quot;:&quot;&quot;},{&quot;dropping-particle&quot;:&quot;&quot;,&quot;family&quot;:&quot;Crutchfield-Peters&quot;,&quot;given&quot;:&quot;Kelsey&quot;,&quot;non-dropping-particle&quot;:&quot;&quot;,&quot;parse-names&quot;:false,&quot;suffix&quot;:&quot;&quot;}],&quot;container-title&quot;:&quot;New Phytologist&quot;,&quot;id&quot;:&quot;027a1842-d075-3985-ad8f-591190a439da&quot;,&quot;issue&quot;:&quot;3&quot;,&quot;issued&quot;:{&quot;date-parts&quot;:[[&quot;2020&quot;]]},&quot;page&quot;:&quot;666-671&quot;,&quot;title&quot;:&quot;Digging deeper: what the critical zone perspective adds to the study of plant ecophysiology&quot;,&quot;type&quot;:&quot;article-journal&quot;,&quot;volume&quot;:&quot;226&quot;,&quot;container-title-short&quot;:&quot;&quot;},&quot;uris&quot;:[&quot;http://www.mendeley.com/documents/?uuid=3af02246-1f6a-4f7e-9fdc-b719278a70b8&quot;],&quot;isTemporary&quot;:false,&quot;legacyDesktopId&quot;:&quot;3af02246-1f6a-4f7e-9fdc-b719278a70b8&quot;},{&quot;id&quot;:&quot;4cf94063-cd29-389a-9786-79327d3105df&quot;,&quot;itemData&quot;:{&quot;DOI&quot;:&quot;10.1038/s41586-021-03761-3&quot;,&quot;ISSN&quot;:&quot;14764687&quot;,&quot;PMID&quot;:&quot;34497393&quot;,&quot;abstract&quot;:&quot;In the past several decades, field studies have shown that woody plants can access substantial volumes of water from the pores and fractures of bedrock1–3. If, like soil moisture, bedrock water storage serves as an important source of plant-available water, then conceptual paradigms regarding water and carbon cycling may need to be revised to incorporate bedrock properties and processes4–6. Here we present a lower-bound estimate of the contribution of bedrock water storage to transpiration across the continental United States using distributed, publicly available datasets. Temporal and spatial patterns of bedrock water use across the continental United States indicate that woody plants extensively access bedrock water for transpiration. Plants across diverse climates and biomes access bedrock water routinely and not just during extreme drought conditions. On an annual basis in California, the volumes of bedrock water transpiration exceed the volumes of water stored in human-made reservoirs, and woody vegetation that accesses bedrock water accounts for over 50% of the aboveground carbon stocks in the state. Our findings indicate that plants commonly access rock moisture, as opposed to groundwater, from bedrock and that, like soil moisture, rock moisture is a critical component of terrestrial water and carbon cycling.&quot;,&quot;author&quot;:[{&quot;dropping-particle&quot;:&quot;&quot;,&quot;family&quot;:&quot;McCormick&quot;,&quot;given&quot;:&quot;Erica L.&quot;,&quot;non-dropping-particle&quot;:&quot;&quot;,&quot;parse-names&quot;:false,&quot;suffix&quot;:&quot;&quot;},{&quot;dropping-particle&quot;:&quot;&quot;,&quot;family&quot;:&quot;Dralle&quot;,&quot;given&quot;:&quot;David N.&quot;,&quot;non-dropping-particle&quot;:&quot;&quot;,&quot;parse-names&quot;:false,&quot;suffix&quot;:&quot;&quot;},{&quot;dropping-particle&quot;:&quot;&quot;,&quot;family&quot;:&quot;Hahm&quot;,&quot;given&quot;:&quot;W. Jesse&quot;,&quot;non-dropping-particle&quot;:&quot;&quot;,&quot;parse-names&quot;:false,&quot;suffix&quot;:&quot;&quot;},{&quot;dropping-particle&quot;:&quot;&quot;,&quot;family&quot;:&quot;Tune&quot;,&quot;given&quot;:&quot;Alison K.&quot;,&quot;non-dropping-particle&quot;:&quot;&quot;,&quot;parse-names&quot;:false,&quot;suffix&quot;:&quot;&quot;},{&quot;dropping-particle&quot;:&quot;&quot;,&quot;family&quot;:&quot;Schmidt&quot;,&quot;given&quot;:&quot;Logan M.&quot;,&quot;non-dropping-particle&quot;:&quot;&quot;,&quot;parse-names&quot;:false,&quot;suffix&quot;:&quot;&quot;},{&quot;dropping-particle&quot;:&quot;&quot;,&quot;family&quot;:&quot;Chadwick&quot;,&quot;given&quot;:&quot;K. Dana&quot;,&quot;non-dropping-particle&quot;:&quot;&quot;,&quot;parse-names&quot;:false,&quot;suffix&quot;:&quot;&quot;},{&quot;dropping-particle&quot;:&quot;&quot;,&quot;family&quot;:&quot;Rempe&quot;,&quot;given&quot;:&quot;Daniella M.&quot;,&quot;non-dropping-particle&quot;:&quot;&quot;,&quot;parse-names&quot;:false,&quot;suffix&quot;:&quot;&quot;}],&quot;container-title&quot;:&quot;Nature&quot;,&quot;id&quot;:&quot;4cf94063-cd29-389a-9786-79327d3105df&quot;,&quot;issue&quot;:&quot;7875&quot;,&quot;issued&quot;:{&quot;date-parts&quot;:[[&quot;2021&quot;]]},&quot;page&quot;:&quot;225-229&quot;,&quot;publisher&quot;:&quot;Springer US&quot;,&quot;title&quot;:&quot;Widespread woody plant use of water stored in bedrock&quot;,&quot;type&quot;:&quot;article-journal&quot;,&quot;volume&quot;:&quot;597&quot;,&quot;container-title-short&quot;:&quot;Nature&quot;},&quot;uris&quot;:[&quot;http://www.mendeley.com/documents/?uuid=d2c31cdd-8bb6-4957-b5b6-6b46c8d861a5&quot;],&quot;isTemporary&quot;:false,&quot;legacyDesktopId&quot;:&quot;d2c31cdd-8bb6-4957-b5b6-6b46c8d861a5&quot;},{&quot;id&quot;:&quot;450f7fc7-02a3-3abe-9ba5-9f92e66624f0&quot;,&quot;itemData&quot;:{&quot;DOI&quot;:&quot;10.1073/pnas.1800141115&quot;,&quot;ISSN&quot;:&quot;10916490&quot;,&quot;PMID&quot;:&quot;29490920&quot;,&quot;abstract&quot;:&quot;Recent theory and field observations suggest that a systematically varying weathering zone, that can be tens of meters thick, commonly develops in the bedrock underlying hillslopes. Weathering turns otherwise poorly conductive bedrock into a dynamic water storage reservoir. Infiltrating precipitation typically will pass through unsaturated weathered bedrock before reaching groundwater and running off to streams. This invisible and difficult to access unsaturated zone is virtually unexplored compared with the surface soil mantle. We have proposed the term “rock moisture” to describe the exchangeable water stored in the unsaturated zone in weathered bedrock, purposely choosing a term parallel to, but distinct from, soil moisture, because weathered bedrock is a distinctly different material that is distributed across landscapes independently of soil thickness. Here, we report a multiyear intensive campaign of quantifying rock moisture across a hillslope underlain by a thick weathered bedrock zone using repeat neutron probe measurements in a suite of boreholes. Rock moisture storage accumulates in the wet season, reaches a characteristic upper value, and rapidly passes any additional rainfall downward to groundwater. Hence, rock moisture storage mediates the initiation and magnitude of recharge and runoff. In the dry season, rock moisture storage is gradually depleted by trees for transpiration, leading to a common lower value at the end of the dry season. Up to 27% of the annual rainfall is seasonally stored as rock moisture. Significant rock moisture storage is likely common, and yet it is missing from hydrologic and land-surface models used to predict regional and global climate.&quot;,&quot;author&quot;:[{&quot;dropping-particle&quot;:&quot;&quot;,&quot;family&quot;:&quot;Rempe&quot;,&quot;given&quot;:&quot;Daniella M.&quot;,&quot;non-dropping-particle&quot;:&quot;&quot;,&quot;parse-names&quot;:false,&quot;suffix&quot;:&quot;&quot;},{&quot;dropping-particle&quot;:&quot;&quot;,&quot;family&quot;:&quot;Dietrich&quot;,&quot;given&quot;:&quot;William E.&quot;,&quot;non-dropping-particle&quot;:&quot;&quot;,&quot;parse-names&quot;:false,&quot;suffix&quot;:&quot;&quot;}],&quot;container-title&quot;:&quot;Proceedings of the National Academy of Sciences of the United States of America&quot;,&quot;id&quot;:&quot;450f7fc7-02a3-3abe-9ba5-9f92e66624f0&quot;,&quot;issue&quot;:&quot;11&quot;,&quot;issued&quot;:{&quot;date-parts&quot;:[[&quot;2018&quot;]]},&quot;page&quot;:&quot;2664-2669&quot;,&quot;title&quot;:&quot;Direct observations of rock moisture, a hidden component of the hydrologic cycle&quot;,&quot;type&quot;:&quot;article-journal&quot;,&quot;volume&quot;:&quot;115&quot;,&quot;container-title-short&quot;:&quot;Proc Natl Acad Sci U S A&quot;},&quot;uris&quot;:[&quot;http://www.mendeley.com/documents/?uuid=ca64d349-7a1e-439f-aec3-c9632418d012&quot;],&quot;isTemporary&quot;:false,&quot;legacyDesktopId&quot;:&quot;ca64d349-7a1e-439f-aec3-c9632418d012&quot;},{&quot;id&quot;:&quot;d7238e98-2501-3e67-9e41-6cad8edee0e6&quot;,&quot;itemData&quot;:{&quot;abstract&quot;:&quot;The rooting zone water storage capacity (S 0) extends from the soil surface to the weathered bedrock (the Critical Zone) and determines land-atmosphere exchange during dry periods. Despite its importance to land-surface modeling, variations of S 0 across space are largely unknown as they cannot be observed directly. We developed a method to diagnose global variations of S 0 from the relationship between vegetation activity (measured by sun-induced fluorescence and by the evaporative fraction) and the cumulative water deficit (CWD). We then show that spatial variations in S 0 can be predicted from the assumption that plants are adapted to sustain CWD extremes occurring with a return period that is related to the life form of dominant plants and the large-scale topographical setting. Predicted biome-level S 0 distributions, translated to an apparent rooting depth (z r) by accounting for soil texture, are consistent with observations from a comprehensive z r dataset. Large spatial variations in S 0 across the globe reflect adaptation of z r to the hydroclimate and topography and implies large heterogeneity in the sensitivity of vegetation activity to drought. The magnitude of S 0 inferred for most of the Earth's vegetated regions and particularly for those with a large seasonality in their hydroclimate indicates an important role for plant access to water stored at depth-beyond the soil layers commonly considered in land-surface models.&quot;,&quot;author&quot;:[{&quot;dropping-particle&quot;:&quot;&quot;,&quot;family&quot;:&quot;Stocker&quot;,&quot;given&quot;:&quot;Benjamin D&quot;,&quot;non-dropping-particle&quot;:&quot;&quot;,&quot;parse-names&quot;:false,&quot;suffix&quot;:&quot;&quot;},{&quot;dropping-particle&quot;:&quot;&quot;,&quot;family&quot;:&quot;Tumber-d&quot;,&quot;given&quot;:&quot;Shersingh Joseph&quot;,&quot;non-dropping-particle&quot;:&quot;&quot;,&quot;parse-names&quot;:false,&quot;suffix&quot;:&quot;&quot;},{&quot;dropping-particle&quot;:&quot;&quot;,&quot;family&quot;:&quot;Konings&quot;,&quot;given&quot;:&quot;Alexandra G&quot;,&quot;non-dropping-particle&quot;:&quot;&quot;,&quot;parse-names&quot;:false,&quot;suffix&quot;:&quot;&quot;},{&quot;dropping-particle&quot;:&quot;&quot;,&quot;family&quot;:&quot;Anderson&quot;,&quot;given&quot;:&quot;Martha B&quot;,&quot;non-dropping-particle&quot;:&quot;&quot;,&quot;parse-names&quot;:false,&quot;suffix&quot;:&quot;&quot;},{&quot;dropping-particle&quot;:&quot;&quot;,&quot;family&quot;:&quot;Hain&quot;,&quot;given&quot;:&quot;Christopher&quot;,&quot;non-dropping-particle&quot;:&quot;&quot;,&quot;parse-names&quot;:false,&quot;suffix&quot;:&quot;&quot;},{&quot;dropping-particle&quot;:&quot;&quot;,&quot;family&quot;:&quot;Jackson&quot;,&quot;given&quot;:&quot;Robert B&quot;,&quot;non-dropping-particle&quot;:&quot;&quot;,&quot;parse-names&quot;:false,&quot;suffix&quot;:&quot;&quot;}],&quot;id&quot;:&quot;d7238e98-2501-3e67-9e41-6cad8edee0e6&quot;,&quot;issued&quot;:{&quot;date-parts&quot;:[[&quot;2021&quot;]]},&quot;page&quot;:&quot;1-20&quot;,&quot;title&quot;:&quot;Global distribution of the rooting zone water storage capacity reflects plant adaptation to the environment&quot;,&quot;type&quot;:&quot;article-journal&quot;,&quot;container-title-short&quot;:&quot;&quot;},&quot;uris&quot;:[&quot;http://www.mendeley.com/documents/?uuid=4d1d535a-4e72-461c-827a-4524cbbbe0ca&quot;],&quot;isTemporary&quot;:false,&quot;legacyDesktopId&quot;:&quot;4d1d535a-4e72-461c-827a-4524cbbbe0ca&quot;}]},{&quot;citationID&quot;:&quot;MENDELEY_CITATION_97b189f0-9a60-4d29-b445-e1940de9d30c&quot;,&quot;properties&quot;:{&quot;noteIndex&quot;:0},&quot;isEdited&quot;:false,&quot;manualOverride&quot;:{&quot;isManuallyOverridden&quot;:false,&quot;citeprocText&quot;:&quot;(Fan et al., 2017; Hain et al., 2015; Thompson et al., 2011)&quot;,&quot;manualOverrideText&quot;:&quot;&quot;},&quot;citationTag&quot;:&quot;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&quot;,&quot;citationItems&quot;:[{&quot;id&quot;:&quot;956cd850-9cc9-3c19-afb3-19e5f0628fb9&quot;,&quot;itemData&quot;:{&quot;type&quot;:&quot;article-journal&quot;,&quot;id&quot;:&quot;956cd850-9cc9-3c19-afb3-19e5f0628fb9&quot;,&quot;title&quot;:&quot;Hydrologic regulation of plant rooting depth&quot;,&quot;author&quot;:[{&quot;family&quot;:&quot;Fan&quot;,&quot;given&quot;:&quot;Ying&quot;,&quot;parse-names&quot;:false,&quot;dropping-particle&quot;:&quot;&quot;,&quot;non-dropping-particle&quot;:&quot;&quot;},{&quot;family&quot;:&quot;Miguez-Macho&quot;,&quot;given&quot;:&quot;Gonzalo&quot;,&quot;parse-names&quot;:false,&quot;dropping-particle&quot;:&quot;&quot;,&quot;non-dropping-particle&quot;:&quot;&quot;},{&quot;family&quot;:&quot;Jobbágy&quot;,&quot;given&quot;:&quot;Esteban G.&quot;,&quot;parse-names&quot;:false,&quot;dropping-particle&quot;:&quot;&quot;,&quot;non-dropping-particle&quot;:&quot;&quot;},{&quot;family&quot;:&quot;Jackson&quot;,&quot;given&quot;:&quot;Robert B.&quot;,&quot;parse-names&quot;:false,&quot;dropping-particle&quot;:&quot;&quot;,&quot;non-dropping-particle&quot;:&quot;&quot;},{&quot;family&quot;:&quot;Otero-Casal&quot;,&quot;given&quot;:&quot;Carlos&quot;,&quot;parse-names&quot;:false,&quot;dropping-particle&quot;:&quot;&quot;,&quot;non-dropping-particle&quot;:&quot;&quot;}],&quot;container-title&quot;:&quot;Proceedings of the National Academy of Sciences of the United States of America&quot;,&quot;container-title-short&quot;:&quot;Proc Natl Acad Sci U S A&quot;,&quot;DOI&quot;:&quot;10.1073/pnas.1712381114&quot;,&quot;ISSN&quot;:&quot;10916490&quot;,&quot;PMID&quot;:&quot;28923923&quot;,&quot;issued&quot;:{&quot;date-parts&quot;:[[2017]]},&quot;page&quot;:&quot;10572-10577&quot;,&quot;abstract&quot;:&quot;Plant rooting depth affects ecosystem resilience to environmental stress such as drought. Deep roots connect deep soil/groundwater to the atmosphere, thus influencing the hydrologic cycle and climate. Deep roots enhance bedrock weathering, thus regulating the long-term carbon cycle. However, we know little about how deep roots go and why. Here, we present a global synthesis of 2,200 root observations of &gt;1,000 species along biotic (life form, genus) and abiotic (precipitation, soil, drainage) gradients. Results reveal strong sensitivities of rooting depth to local soil water profiles determined by precipitation infiltration depth from the top (reflecting climate and soil), and groundwater table depth from below (reflecting topography-driven land drainage). In well-drained uplands, rooting depth follows infiltration depth; in waterlogged lowlands, roots stay shallow, avoiding oxygen stress below the water table; in between, high productivity and drought can send roots many meters down to the groundwater capillary fringe. This framework explains the contrasting rooting depths observed under the same climate for the same species but at distinct topographic positions. We assess the global significance of these hydrologic mechanisms by estimating root water-uptake depths using an inverse model, based on observed productivity and atmosphere, at 30″ (∼1-km) global grids to capture the topography critical to soil hydrology. The resulting patterns of plant rooting depth bear a strong topographic and hydrologic signature at landscape to global scales. They underscore a fundamental plant–water feedback pathway that may be critical to understanding plant-mediated global change.&quot;,&quot;issue&quot;:&quot;40&quot;,&quot;volume&quot;:&quot;114&quot;},&quot;isTemporary&quot;:false},{&quot;id&quot;:&quot;83bddc38-b916-3db7-89bb-2fa8c90e4fcc&quot;,&quot;itemData&quot;:{&quot;type&quot;:&quot;article-journal&quot;,&quot;id&quot;:&quot;83bddc38-b916-3db7-89bb-2fa8c90e4fcc&quot;,&quot;title&quot;:&quot;Comparative hydrology across AmeriFlux sites: The variable roles of climate, vegetation, and groundwater&quot;,&quot;author&quot;:[{&quot;family&quot;:&quot;Thompson&quot;,&quot;given&quot;:&quot;S. E.&quot;,&quot;parse-names&quot;:false,&quot;dropping-particle&quot;:&quot;&quot;,&quot;non-dropping-particle&quot;:&quot;&quot;},{&quot;family&quot;:&quot;Harman&quot;,&quot;given&quot;:&quot;C. J.&quot;,&quot;parse-names&quot;:false,&quot;dropping-particle&quot;:&quot;&quot;,&quot;non-dropping-particle&quot;:&quot;&quot;},{&quot;family&quot;:&quot;Konings&quot;,&quot;given&quot;:&quot;A. G.&quot;,&quot;parse-names&quot;:false,&quot;dropping-particle&quot;:&quot;&quot;,&quot;non-dropping-particle&quot;:&quot;&quot;},{&quot;family&quot;:&quot;Sivapalan&quot;,&quot;given&quot;:&quot;M.&quot;,&quot;parse-names&quot;:false,&quot;dropping-particle&quot;:&quot;&quot;,&quot;non-dropping-particle&quot;:&quot;&quot;},{&quot;family&quot;:&quot;Neal&quot;,&quot;given&quot;:&quot;A.&quot;,&quot;parse-names&quot;:false,&quot;dropping-particle&quot;:&quot;&quot;,&quot;non-dropping-particle&quot;:&quot;&quot;},{&quot;family&quot;:&quot;Troch&quot;,&quot;given&quot;:&quot;P. A.&quot;,&quot;parse-names&quot;:false,&quot;dropping-particle&quot;:&quot;&quot;,&quot;non-dropping-particle&quot;:&quot;&quot;}],&quot;container-title&quot;:&quot;Water Resources Research&quot;,&quot;DOI&quot;:&quot;10.1029/2010WR009797&quot;,&quot;ISSN&quot;:&quot;00431397&quot;,&quot;issued&quot;:{&quot;date-parts&quot;:[[2011]]},&quot;page&quot;:&quot;1-17&quot;,&quot;abstract&quot;:&quot;Watersheds can be characterized as complex space-time filters that transform incoming fluxes of energy, water, and nutrients into variable output signals. The behavior of these filters is driven by climate, geomorphology, and ecology and, accordingly, varies from site to site. We investigated this variation by exploring the behavior of evapotranspiration signals from 14 different AmeriFlux sites. Evapotranspiration is driven by water and energetic forcing and is mediated by ecology and internal redistribution of water and energy. As such, it integrates biological and physical controls, making it an ideal signature to target when investigating watershed filtering. We adopted a paradigmatic approach (referred to as the null model) that couples the Penman-Monteith equation to a soil moisture model and explored the deviations between the predictions of the null model and the observed AmeriFlux data across the sites in order to identify the controls on these deviations and their commonalities and differences across the sites. The null model reproduced evapotranspiration fluxes reasonably well for arid, shallow-rooted systems but overestimated the effects of water limitation and could not reproduce seasonal variation in evapotranspiration at other sites. Accounting for plant access to groundwater (or deep soil moisture) reserves and for the effects of soil temperature on limiting evapotranspiration resolved these discrepancies and greatly improved prediction of evapotranspiration at multiple time scales. The results indicate that site-specific hydrology and climatic factors pose important controls on biosphere-hydrosphere interactions and suggest that plant-water table interactions and early season phenological controls need to be incorporated into even simple models to reproduce the seasonality in evapotranspiration. Copyright 2011 by the American Geophysical Union.&quot;,&quot;issue&quot;:&quot;7&quot;,&quot;volume&quot;:&quot;47&quot;,&quot;container-title-short&quot;:&quot;Water Resour Res&quot;},&quot;isTemporary&quot;:false},{&quot;id&quot;:&quot;ab306496-a62f-3adc-ac53-db5da786e9f7&quot;,&quot;itemData&quot;:{&quot;type&quot;:&quot;article-journal&quot;,&quot;id&quot;:&quot;ab306496-a62f-3adc-ac53-db5da786e9f7&quot;,&quot;title&quot;:&quot;Diagnosing neglected soil moisture source-sink processes via a thermal infrared-based two-source energy balance model&quot;,&quot;author&quot;:[{&quot;family&quot;:&quot;Hain&quot;,&quot;given&quot;:&quot;Christopher R.&quot;,&quot;parse-names&quot;:false,&quot;dropping-particle&quot;:&quot;&quot;,&quot;non-dropping-particle&quot;:&quot;&quot;},{&quot;family&quot;:&quot;Crow&quot;,&quot;given&quot;:&quot;Wade T.&quot;,&quot;parse-names&quot;:false,&quot;dropping-particle&quot;:&quot;&quot;,&quot;non-dropping-particle&quot;:&quot;&quot;},{&quot;family&quot;:&quot;Anderson&quot;,&quot;given&quot;:&quot;Martha C.&quot;,&quot;parse-names&quot;:false,&quot;dropping-particle&quot;:&quot;&quot;,&quot;non-dropping-particle&quot;:&quot;&quot;},{&quot;family&quot;:&quot;Tugrul Yilmaz&quot;,&quot;given&quot;:&quot;M.&quot;,&quot;parse-names&quot;:false,&quot;dropping-particle&quot;:&quot;&quot;,&quot;non-dropping-particle&quot;:&quot;&quot;}],&quot;container-title&quot;:&quot;Journal of Hydrometeorology&quot;,&quot;DOI&quot;:&quot;10.1175/JHM-D-14-0017.1&quot;,&quot;ISSN&quot;:&quot;15257541&quot;,&quot;issued&quot;:{&quot;date-parts&quot;:[[2015]]},&quot;page&quot;:&quot;1070-1086&quot;,&quot;abstract&quot;:&quot;In recent years, increased attention has been paid to the role of previously neglected water source (e.g., irrigation, direct groundwater extraction, and inland water bodies) and sink (e.g., tile drainage) processes on the surface energy balance. However, efforts to parameterize these processes within land surface models (LSMs) have generally been hampered by a lack of appropriate observational tools for directly observing the impact(s) of such processes on surface energy fluxes. One potential strategy for quantifying these impacts are direct comparisons between bottom-up surface energy flux predictions from a one-dimensional, free-drainage LSM with top-down energy flux estimates derived via thermal infrared remote sensing. The neglect of water source (and/or sink) processes in the bottom-up LSM can be potentially diagnosed through the presence of systematic energy flux biases relative to the top-down remote sensing retrieval. Based on this concept, the authors introduce the Atmosphere-Land Exchange Inverse (ALEXI) Source-Sink for Evapotranspiration (ASSET) index derived from comparisons between ALEXI remote sensing latent heat flux retrievals and comparable estimates obtained from the Noah LSM, version 3.2. Comparisons between ASSET index values and known spatial variations of groundwater depth, irrigation extent, inland water bodies, and tile drainage density within the contiguous United States verify the ability of ASSET to identify regions where neglected soil water source-sink processes may be impacting modeled surface energy fluxes. Consequently, ASSET appears to provide valuable information for ongoing efforts to improve the parameterization of new water source-sink processes within modern LSMs.&quot;,&quot;issue&quot;:&quot;3&quot;,&quot;volume&quot;:&quot;16&quot;,&quot;container-title-short&quot;:&quot;J Hydrometeorol&quot;},&quot;isTemporary&quot;:false}]},{&quot;citationID&quot;:&quot;MENDELEY_CITATION_70c3e0cf-29ab-4337-a0ac-9502280834d0&quot;,&quot;properties&quot;:{&quot;noteIndex&quot;:0},&quot;isEdited&quot;:false,&quot;manualOverride&quot;:{&quot;isManuallyOverridden&quot;:false,&quot;citeprocText&quot;:&quot;(Fan et al., 2013, 2017)&quot;,&quot;manualOverrideText&quot;:&quot;&quot;},&quot;citationTag&quot;:&quot;MENDELEY_CITATION_v3_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&quot;,&quot;citationItems&quot;:[{&quot;id&quot;:&quot;956cd850-9cc9-3c19-afb3-19e5f0628fb9&quot;,&quot;itemData&quot;:{&quot;type&quot;:&quot;article-journal&quot;,&quot;id&quot;:&quot;956cd850-9cc9-3c19-afb3-19e5f0628fb9&quot;,&quot;title&quot;:&quot;Hydrologic regulation of plant rooting depth&quot;,&quot;author&quot;:[{&quot;family&quot;:&quot;Fan&quot;,&quot;given&quot;:&quot;Ying&quot;,&quot;parse-names&quot;:false,&quot;dropping-particle&quot;:&quot;&quot;,&quot;non-dropping-particle&quot;:&quot;&quot;},{&quot;family&quot;:&quot;Miguez-Macho&quot;,&quot;given&quot;:&quot;Gonzalo&quot;,&quot;parse-names&quot;:false,&quot;dropping-particle&quot;:&quot;&quot;,&quot;non-dropping-particle&quot;:&quot;&quot;},{&quot;family&quot;:&quot;Jobbágy&quot;,&quot;given&quot;:&quot;Esteban G.&quot;,&quot;parse-names&quot;:false,&quot;dropping-particle&quot;:&quot;&quot;,&quot;non-dropping-particle&quot;:&quot;&quot;},{&quot;family&quot;:&quot;Jackson&quot;,&quot;given&quot;:&quot;Robert B.&quot;,&quot;parse-names&quot;:false,&quot;dropping-particle&quot;:&quot;&quot;,&quot;non-dropping-particle&quot;:&quot;&quot;},{&quot;family&quot;:&quot;Otero-Casal&quot;,&quot;given&quot;:&quot;Carlos&quot;,&quot;parse-names&quot;:false,&quot;dropping-particle&quot;:&quot;&quot;,&quot;non-dropping-particle&quot;:&quot;&quot;}],&quot;container-title&quot;:&quot;Proceedings of the National Academy of Sciences of the United States of America&quot;,&quot;container-title-short&quot;:&quot;Proc Natl Acad Sci U S A&quot;,&quot;DOI&quot;:&quot;10.1073/pnas.1712381114&quot;,&quot;ISSN&quot;:&quot;10916490&quot;,&quot;PMID&quot;:&quot;28923923&quot;,&quot;issued&quot;:{&quot;date-parts&quot;:[[2017]]},&quot;page&quot;:&quot;10572-10577&quot;,&quot;abstract&quot;:&quot;Plant rooting depth affects ecosystem resilience to environmental stress such as drought. Deep roots connect deep soil/groundwater to the atmosphere, thus influencing the hydrologic cycle and climate. Deep roots enhance bedrock weathering, thus regulating the long-term carbon cycle. However, we know little about how deep roots go and why. Here, we present a global synthesis of 2,200 root observations of &gt;1,000 species along biotic (life form, genus) and abiotic (precipitation, soil, drainage) gradients. Results reveal strong sensitivities of rooting depth to local soil water profiles determined by precipitation infiltration depth from the top (reflecting climate and soil), and groundwater table depth from below (reflecting topography-driven land drainage). In well-drained uplands, rooting depth follows infiltration depth; in waterlogged lowlands, roots stay shallow, avoiding oxygen stress below the water table; in between, high productivity and drought can send roots many meters down to the groundwater capillary fringe. This framework explains the contrasting rooting depths observed under the same climate for the same species but at distinct topographic positions. We assess the global significance of these hydrologic mechanisms by estimating root water-uptake depths using an inverse model, based on observed productivity and atmosphere, at 30″ (∼1-km) global grids to capture the topography critical to soil hydrology. The resulting patterns of plant rooting depth bear a strong topographic and hydrologic signature at landscape to global scales. They underscore a fundamental plant–water feedback pathway that may be critical to understanding plant-mediated global change.&quot;,&quot;issue&quot;:&quot;40&quot;,&quot;volume&quot;:&quot;114&quot;},&quot;isTemporary&quot;:false},{&quot;id&quot;:&quot;00304f3b-f489-3f93-b349-249744a661ce&quot;,&quot;itemData&quot;:{&quot;type&quot;:&quot;article-journal&quot;,&quot;id&quot;:&quot;00304f3b-f489-3f93-b349-249744a661ce&quot;,&quot;title&quot;:&quot;Global patterns of groundwater table depth&quot;,&quot;author&quot;:[{&quot;family&quot;:&quot;Fan&quot;,&quot;given&quot;:&quot;Ying&quot;,&quot;parse-names&quot;:false,&quot;dropping-particle&quot;:&quot;&quot;,&quot;non-dropping-particle&quot;:&quot;&quot;},{&quot;family&quot;:&quot;Li&quot;,&quot;given&quot;:&quot;H&quot;,&quot;parse-names&quot;:false,&quot;dropping-particle&quot;:&quot;&quot;,&quot;non-dropping-particle&quot;:&quot;&quot;},{&quot;family&quot;:&quot;Miguez-Macho&quot;,&quot;given&quot;:&quot;G.&quot;,&quot;parse-names&quot;:false,&quot;dropping-particle&quot;:&quot;&quot;,&quot;non-dropping-particle&quot;:&quot;&quot;}],&quot;container-title&quot;:&quot;Science&quot;,&quot;container-title-short&quot;:&quot;Science (1979)&quot;,&quot;DOI&quot;:&quot;10.1126/science.1229881&quot;,&quot;ISSN&quot;:&quot;10959203&quot;,&quot;issued&quot;:{&quot;date-parts&quot;:[[2013]]},&quot;page&quot;:&quot;940-943&quot;,&quot;abstract&quot;:&quot;Shallow groundwater affects terrestrial ecosystems by sustaining river base-flow and root-zone soil water in the absence of rain, but little is known about the global patterns of water table depth and where it provides vital support for land ecosystems. We present global observations of water table depth compiled from government archives and literature, and fill in data gaps and infer patterns and processes using a groundwater model forced by modern climate, terrain, and sea level. Patterns in water table depth explain patterns in wetlands at the global scale and vegetation gradients at regional and local scales. Overall, shallow groundwater influences 22 to 32% of global land area, including ~15% as groundwater-fed surface water features and 7 to 17% with the water table or its capillary fringe within plant rooting depths.&quot;,&quot;issue&quot;:&quot;6122&quot;,&quot;volume&quot;:&quot;339&quot;},&quot;isTemporary&quot;:false}]},{&quot;citationID&quot;:&quot;MENDELEY_CITATION_76fdcde6-8c57-4009-ab4d-d8a18442b8fe&quot;,&quot;properties&quot;:{&quot;noteIndex&quot;:0},&quot;isEdited&quot;:false,&quot;manualOverride&quot;:{&quot;isManuallyOverridden&quot;:false,&quot;citeprocText&quot;:&quot;(Fan et al., 2017; Hain et al., 2015)&quot;,&quot;manualOverrideText&quot;:&quot;&quot;},&quot;citationTag&quot;:&quot;MENDELEY_CITATION_v3_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&quot;,&quot;citationItems&quot;:[{&quot;id&quot;:&quot;956cd850-9cc9-3c19-afb3-19e5f0628fb9&quot;,&quot;itemData&quot;:{&quot;type&quot;:&quot;article-journal&quot;,&quot;id&quot;:&quot;956cd850-9cc9-3c19-afb3-19e5f0628fb9&quot;,&quot;title&quot;:&quot;Hydrologic regulation of plant rooting depth&quot;,&quot;author&quot;:[{&quot;family&quot;:&quot;Fan&quot;,&quot;given&quot;:&quot;Ying&quot;,&quot;parse-names&quot;:false,&quot;dropping-particle&quot;:&quot;&quot;,&quot;non-dropping-particle&quot;:&quot;&quot;},{&quot;family&quot;:&quot;Miguez-Macho&quot;,&quot;given&quot;:&quot;Gonzalo&quot;,&quot;parse-names&quot;:false,&quot;dropping-particle&quot;:&quot;&quot;,&quot;non-dropping-particle&quot;:&quot;&quot;},{&quot;family&quot;:&quot;Jobbágy&quot;,&quot;given&quot;:&quot;Esteban G.&quot;,&quot;parse-names&quot;:false,&quot;dropping-particle&quot;:&quot;&quot;,&quot;non-dropping-particle&quot;:&quot;&quot;},{&quot;family&quot;:&quot;Jackson&quot;,&quot;given&quot;:&quot;Robert B.&quot;,&quot;parse-names&quot;:false,&quot;dropping-particle&quot;:&quot;&quot;,&quot;non-dropping-particle&quot;:&quot;&quot;},{&quot;family&quot;:&quot;Otero-Casal&quot;,&quot;given&quot;:&quot;Carlos&quot;,&quot;parse-names&quot;:false,&quot;dropping-particle&quot;:&quot;&quot;,&quot;non-dropping-particle&quot;:&quot;&quot;}],&quot;container-title&quot;:&quot;Proceedings of the National Academy of Sciences of the United States of America&quot;,&quot;container-title-short&quot;:&quot;Proc Natl Acad Sci U S A&quot;,&quot;DOI&quot;:&quot;10.1073/pnas.1712381114&quot;,&quot;ISSN&quot;:&quot;10916490&quot;,&quot;PMID&quot;:&quot;28923923&quot;,&quot;issued&quot;:{&quot;date-parts&quot;:[[2017]]},&quot;page&quot;:&quot;10572-10577&quot;,&quot;abstract&quot;:&quot;Plant rooting depth affects ecosystem resilience to environmental stress such as drought. Deep roots connect deep soil/groundwater to the atmosphere, thus influencing the hydrologic cycle and climate. Deep roots enhance bedrock weathering, thus regulating the long-term carbon cycle. However, we know little about how deep roots go and why. Here, we present a global synthesis of 2,200 root observations of &gt;1,000 species along biotic (life form, genus) and abiotic (precipitation, soil, drainage) gradients. Results reveal strong sensitivities of rooting depth to local soil water profiles determined by precipitation infiltration depth from the top (reflecting climate and soil), and groundwater table depth from below (reflecting topography-driven land drainage). In well-drained uplands, rooting depth follows infiltration depth; in waterlogged lowlands, roots stay shallow, avoiding oxygen stress below the water table; in between, high productivity and drought can send roots many meters down to the groundwater capillary fringe. This framework explains the contrasting rooting depths observed under the same climate for the same species but at distinct topographic positions. We assess the global significance of these hydrologic mechanisms by estimating root water-uptake depths using an inverse model, based on observed productivity and atmosphere, at 30″ (∼1-km) global grids to capture the topography critical to soil hydrology. The resulting patterns of plant rooting depth bear a strong topographic and hydrologic signature at landscape to global scales. They underscore a fundamental plant–water feedback pathway that may be critical to understanding plant-mediated global change.&quot;,&quot;issue&quot;:&quot;40&quot;,&quot;volume&quot;:&quot;114&quot;},&quot;isTemporary&quot;:false},{&quot;id&quot;:&quot;ab306496-a62f-3adc-ac53-db5da786e9f7&quot;,&quot;itemData&quot;:{&quot;type&quot;:&quot;article-journal&quot;,&quot;id&quot;:&quot;ab306496-a62f-3adc-ac53-db5da786e9f7&quot;,&quot;title&quot;:&quot;Diagnosing neglected soil moisture source-sink processes via a thermal infrared-based two-source energy balance model&quot;,&quot;author&quot;:[{&quot;family&quot;:&quot;Hain&quot;,&quot;given&quot;:&quot;Christopher R.&quot;,&quot;parse-names&quot;:false,&quot;dropping-particle&quot;:&quot;&quot;,&quot;non-dropping-particle&quot;:&quot;&quot;},{&quot;family&quot;:&quot;Crow&quot;,&quot;given&quot;:&quot;Wade T.&quot;,&quot;parse-names&quot;:false,&quot;dropping-particle&quot;:&quot;&quot;,&quot;non-dropping-particle&quot;:&quot;&quot;},{&quot;family&quot;:&quot;Anderson&quot;,&quot;given&quot;:&quot;Martha C.&quot;,&quot;parse-names&quot;:false,&quot;dropping-particle&quot;:&quot;&quot;,&quot;non-dropping-particle&quot;:&quot;&quot;},{&quot;family&quot;:&quot;Tugrul Yilmaz&quot;,&quot;given&quot;:&quot;M.&quot;,&quot;parse-names&quot;:false,&quot;dropping-particle&quot;:&quot;&quot;,&quot;non-dropping-particle&quot;:&quot;&quot;}],&quot;container-title&quot;:&quot;Journal of Hydrometeorology&quot;,&quot;DOI&quot;:&quot;10.1175/JHM-D-14-0017.1&quot;,&quot;ISSN&quot;:&quot;15257541&quot;,&quot;issued&quot;:{&quot;date-parts&quot;:[[2015]]},&quot;page&quot;:&quot;1070-1086&quot;,&quot;abstract&quot;:&quot;In recent years, increased attention has been paid to the role of previously neglected water source (e.g., irrigation, direct groundwater extraction, and inland water bodies) and sink (e.g., tile drainage) processes on the surface energy balance. However, efforts to parameterize these processes within land surface models (LSMs) have generally been hampered by a lack of appropriate observational tools for directly observing the impact(s) of such processes on surface energy fluxes. One potential strategy for quantifying these impacts are direct comparisons between bottom-up surface energy flux predictions from a one-dimensional, free-drainage LSM with top-down energy flux estimates derived via thermal infrared remote sensing. The neglect of water source (and/or sink) processes in the bottom-up LSM can be potentially diagnosed through the presence of systematic energy flux biases relative to the top-down remote sensing retrieval. Based on this concept, the authors introduce the Atmosphere-Land Exchange Inverse (ALEXI) Source-Sink for Evapotranspiration (ASSET) index derived from comparisons between ALEXI remote sensing latent heat flux retrievals and comparable estimates obtained from the Noah LSM, version 3.2. Comparisons between ASSET index values and known spatial variations of groundwater depth, irrigation extent, inland water bodies, and tile drainage density within the contiguous United States verify the ability of ASSET to identify regions where neglected soil water source-sink processes may be impacting modeled surface energy fluxes. Consequently, ASSET appears to provide valuable information for ongoing efforts to improve the parameterization of new water source-sink processes within modern LSMs.&quot;,&quot;issue&quot;:&quot;3&quot;,&quot;volume&quot;:&quot;16&quot;,&quot;container-title-short&quot;:&quot;J Hydrometeorol&quot;},&quot;isTemporary&quot;:false}]},{&quot;citationID&quot;:&quot;MENDELEY_CITATION_91491a72-7c86-4564-b068-ea47f04afebd&quot;,&quot;properties&quot;:{&quot;noteIndex&quot;:0},&quot;isEdited&quot;:false,&quot;manualOverride&quot;:{&quot;citeprocText&quot;:&quot;(Rempe &amp;#38; Dietrich, 2018; Thompson et al., 2011)&quot;,&quot;isManuallyOverridden&quot;:true,&quot;manualOverrideText&quot;:&quot;(Rempe &amp; Dietrich, 2018)&quot;},&quot;citationTag&quot;:&quot;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&quot;,&quot;citationItems&quot;:[{&quot;id&quot;:&quot;450f7fc7-02a3-3abe-9ba5-9f92e66624f0&quot;,&quot;itemData&quot;:{&quot;DOI&quot;:&quot;10.1073/pnas.1800141115&quot;,&quot;ISSN&quot;:&quot;10916490&quot;,&quot;PMID&quot;:&quot;29490920&quot;,&quot;abstract&quot;:&quot;Recent theory and field observations suggest that a systematically varying weathering zone, that can be tens of meters thick, commonly develops in the bedrock underlying hillslopes. Weathering turns otherwise poorly conductive bedrock into a dynamic water storage reservoir. Infiltrating precipitation typically will pass through unsaturated weathered bedrock before reaching groundwater and running off to streams. This invisible and difficult to access unsaturated zone is virtually unexplored compared with the surface soil mantle. We have proposed the term “rock moisture” to describe the exchangeable water stored in the unsaturated zone in weathered bedrock, purposely choosing a term parallel to, but distinct from, soil moisture, because weathered bedrock is a distinctly different material that is distributed across landscapes independently of soil thickness. Here, we report a multiyear intensive campaign of quantifying rock moisture across a hillslope underlain by a thick weathered bedrock zone using repeat neutron probe measurements in a suite of boreholes. Rock moisture storage accumulates in the wet season, reaches a characteristic upper value, and rapidly passes any additional rainfall downward to groundwater. Hence, rock moisture storage mediates the initiation and magnitude of recharge and runoff. In the dry season, rock moisture storage is gradually depleted by trees for transpiration, leading to a common lower value at the end of the dry season. Up to 27% of the annual rainfall is seasonally stored as rock moisture. Significant rock moisture storage is likely common, and yet it is missing from hydrologic and land-surface models used to predict regional and global climate.&quot;,&quot;author&quot;:[{&quot;dropping-particle&quot;:&quot;&quot;,&quot;family&quot;:&quot;Rempe&quot;,&quot;given&quot;:&quot;Daniella M.&quot;,&quot;non-dropping-particle&quot;:&quot;&quot;,&quot;parse-names&quot;:false,&quot;suffix&quot;:&quot;&quot;},{&quot;dropping-particle&quot;:&quot;&quot;,&quot;family&quot;:&quot;Dietrich&quot;,&quot;given&quot;:&quot;William E.&quot;,&quot;non-dropping-particle&quot;:&quot;&quot;,&quot;parse-names&quot;:false,&quot;suffix&quot;:&quot;&quot;}],&quot;container-title&quot;:&quot;Proceedings of the National Academy of Sciences of the United States of America&quot;,&quot;id&quot;:&quot;450f7fc7-02a3-3abe-9ba5-9f92e66624f0&quot;,&quot;issue&quot;:&quot;11&quot;,&quot;issued&quot;:{&quot;date-parts&quot;:[[&quot;2018&quot;]]},&quot;page&quot;:&quot;2664-2669&quot;,&quot;title&quot;:&quot;Direct observations of rock moisture, a hidden component of the hydrologic cycle&quot;,&quot;type&quot;:&quot;article-journal&quot;,&quot;volume&quot;:&quot;115&quot;,&quot;container-title-short&quot;:&quot;Proc Natl Acad Sci U S A&quot;},&quot;uris&quot;:[&quot;http://www.mendeley.com/documents/?uuid=ca64d349-7a1e-439f-aec3-c9632418d012&quot;],&quot;isTemporary&quot;:false,&quot;legacyDesktopId&quot;:&quot;ca64d349-7a1e-439f-aec3-c9632418d012&quot;},{&quot;id&quot;:&quot;83bddc38-b916-3db7-89bb-2fa8c90e4fcc&quot;,&quot;itemData&quot;:{&quot;DOI&quot;:&quot;10.1029/2010WR009797&quot;,&quot;ISSN&quot;:&quot;00431397&quot;,&quot;abstract&quot;:&quot;Watersheds can be characterized as complex space-time filters that transform incoming fluxes of energy, water, and nutrients into variable output signals. The behavior of these filters is driven by climate, geomorphology, and ecology and, accordingly, varies from site to site. We investigated this variation by exploring the behavior of evapotranspiration signals from 14 different AmeriFlux sites. Evapotranspiration is driven by water and energetic forcing and is mediated by ecology and internal redistribution of water and energy. As such, it integrates biological and physical controls, making it an ideal signature to target when investigating watershed filtering. We adopted a paradigmatic approach (referred to as the null model) that couples the Penman-Monteith equation to a soil moisture model and explored the deviations between the predictions of the null model and the observed AmeriFlux data across the sites in order to identify the controls on these deviations and their commonalities and differences across the sites. The null model reproduced evapotranspiration fluxes reasonably well for arid, shallow-rooted systems but overestimated the effects of water limitation and could not reproduce seasonal variation in evapotranspiration at other sites. Accounting for plant access to groundwater (or deep soil moisture) reserves and for the effects of soil temperature on limiting evapotranspiration resolved these discrepancies and greatly improved prediction of evapotranspiration at multiple time scales. The results indicate that site-specific hydrology and climatic factors pose important controls on biosphere-hydrosphere interactions and suggest that plant-water table interactions and early season phenological controls need to be incorporated into even simple models to reproduce the seasonality in evapotranspiration. Copyright 2011 by the American Geophysical Union.&quot;,&quot;author&quot;:[{&quot;dropping-particle&quot;:&quot;&quot;,&quot;family&quot;:&quot;Thompson&quot;,&quot;given&quot;:&quot;S. E.&quot;,&quot;non-dropping-particle&quot;:&quot;&quot;,&quot;parse-names&quot;:false,&quot;suffix&quot;:&quot;&quot;},{&quot;dropping-particle&quot;:&quot;&quot;,&quot;family&quot;:&quot;Harman&quot;,&quot;given&quot;:&quot;C. J.&quot;,&quot;non-dropping-particle&quot;:&quot;&quot;,&quot;parse-names&quot;:false,&quot;suffix&quot;:&quot;&quot;},{&quot;dropping-particle&quot;:&quot;&quot;,&quot;family&quot;:&quot;Konings&quot;,&quot;given&quot;:&quot;A. G.&quot;,&quot;non-dropping-particle&quot;:&quot;&quot;,&quot;parse-names&quot;:false,&quot;suffix&quot;:&quot;&quot;},{&quot;dropping-particle&quot;:&quot;&quot;,&quot;family&quot;:&quot;Sivapalan&quot;,&quot;given&quot;:&quot;M.&quot;,&quot;non-dropping-particle&quot;:&quot;&quot;,&quot;parse-names&quot;:false,&quot;suffix&quot;:&quot;&quot;},{&quot;dropping-particle&quot;:&quot;&quot;,&quot;family&quot;:&quot;Neal&quot;,&quot;given&quot;:&quot;A.&quot;,&quot;non-dropping-particle&quot;:&quot;&quot;,&quot;parse-names&quot;:false,&quot;suffix&quot;:&quot;&quot;},{&quot;dropping-particle&quot;:&quot;&quot;,&quot;family&quot;:&quot;Troch&quot;,&quot;given&quot;:&quot;P. A.&quot;,&quot;non-dropping-particle&quot;:&quot;&quot;,&quot;parse-names&quot;:false,&quot;suffix&quot;:&quot;&quot;}],&quot;container-title&quot;:&quot;Water Resources Research&quot;,&quot;id&quot;:&quot;83bddc38-b916-3db7-89bb-2fa8c90e4fcc&quot;,&quot;issue&quot;:&quot;7&quot;,&quot;issued&quot;:{&quot;date-parts&quot;:[[&quot;2011&quot;]]},&quot;page&quot;:&quot;1-17&quot;,&quot;title&quot;:&quot;Comparative hydrology across AmeriFlux sites: The variable roles of climate, vegetation, and groundwater&quot;,&quot;type&quot;:&quot;article-journal&quot;,&quot;volume&quot;:&quot;47&quot;,&quot;container-title-short&quot;:&quot;Water Resour Res&quot;},&quot;uris&quot;:[&quot;http://www.mendeley.com/documents/?uuid=9e83f511-8292-4882-955b-04eb56fb65db&quot;],&quot;isTemporary&quot;:false,&quot;legacyDesktopId&quot;:&quot;9e83f511-8292-4882-955b-04eb56fb65db&quot;}]},{&quot;citationID&quot;:&quot;MENDELEY_CITATION_6eba3c33-7e5e-45f3-adf9-8797f8a3a1eb&quot;,&quot;properties&quot;:{&quot;noteIndex&quot;:0},&quot;isEdited&quot;:false,&quot;manualOverride&quot;:{&quot;isManuallyOverridden&quot;:false,&quot;citeprocText&quot;:&quot;(Qiu et al., 2016; Salvucci &amp;#38; Entekhabi, 1994)&quot;,&quot;manualOverrideText&quot;:&quot;&quot;},&quot;citationTag&quot;:&quot;MENDELEY_CITATION_v3_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&quot;,&quot;citationItems&quot;:[{&quot;id&quot;:&quot;65df6490-f92c-39e8-a23f-36bb016a5563&quot;,&quot;itemData&quot;:{&quot;type&quot;:&quot;article-journal&quot;,&quot;id&quot;:&quot;65df6490-f92c-39e8-a23f-36bb016a5563&quot;,&quot;title&quot;:&quot;The impact of vertical measurement depth on the information content of soil moisture for latent heat flux estimation&quot;,&quot;author&quot;:[{&quot;family&quot;:&quot;Qiu&quot;,&quot;given&quot;:&quot;Jianxiu&quot;,&quot;parse-names&quot;:false,&quot;dropping-particle&quot;:&quot;&quot;,&quot;non-dropping-particle&quot;:&quot;&quot;},{&quot;family&quot;:&quot;Crow&quot;,&quot;given&quot;:&quot;Wade T.&quot;,&quot;parse-names&quot;:false,&quot;dropping-particle&quot;:&quot;&quot;,&quot;non-dropping-particle&quot;:&quot;&quot;},{&quot;family&quot;:&quot;Nearing&quot;,&quot;given&quot;:&quot;Grey S.&quot;,&quot;parse-names&quot;:false,&quot;dropping-particle&quot;:&quot;&quot;,&quot;non-dropping-particle&quot;:&quot;&quot;}],&quot;container-title&quot;:&quot;Journal of Hydrometeorology&quot;,&quot;container-title-short&quot;:&quot;J Hydrometeorol&quot;,&quot;accessed&quot;:{&quot;date-parts&quot;:[[2022,10,18]]},&quot;DOI&quot;:&quot;10.1175/JHM-D-16-0044.1&quot;,&quot;ISSN&quot;:&quot;15257541&quot;,&quot;URL&quot;:&quot;http://ameriflux.ornl.gov/&quot;,&quot;issued&quot;:{&quot;date-parts&quot;:[[2016,9,1]]},&quot;page&quot;:&quot;2419-2430&quot;,&quot;abstract&quot;:&quot;This study aims to identify the impact of vertical support on the information content of soil moisture (SM) for latent heat flux estimation. This objective is achieved via calculation of the mutual information (MI) content between multiple soil moisture variables (with different vertical supports) and current/future evaporative fraction (EF) using ground-based soil moisture and latent/sensible heat flux observations acquired from the AmeriFlux network within the contiguous United States. Through the intercomparison of MI results from different SM-EF pairs, the general value (for latent heat flux estimation) of superficial soil moisture observations θS, vertically integrated soil moisture observations θV, and vertically extrapolated soil moisture time series [soil wetness index (SWI) from a simple low-pass transformation of θS] are examined. Results suggest that, contrary to expectations, 2-day averages of θS and θV have comparable mutual information with regards to EF. That is, there is no clear evidence that the information content for flux estimation is enhanced via deepening the vertical support of superficial soil moisture observations. In addition, the utility of SWI in monitoring and forecasting EF is partially dependent on the adopted parameterization of time-scale parameter T in the exponential filter. Similar results are obtained when analyses are conducted at the monthly time scale, only with larger error bars. The contrast between the results of this paper and past work focusing on utilizing soil moisture to predict vegetation condition demonstrates that the particular application should be considered when characterizing the information content of soil moisture time series measurements.&quot;,&quot;publisher&quot;:&quot;American Meteorological Society&quot;,&quot;issue&quot;:&quot;9&quot;,&quot;volume&quot;:&quot;17&quot;},&quot;isTemporary&quot;:false},{&quot;id&quot;:&quot;3106c6ea-c4f4-3f2e-a5bb-b6640fe2428b&quot;,&quot;itemData&quot;:{&quot;type&quot;:&quot;article-journal&quot;,&quot;id&quot;:&quot;3106c6ea-c4f4-3f2e-a5bb-b6640fe2428b&quot;,&quot;title&quot;:&quot;Equivalent steady soil moisture profile and the time compression approximation in water balance modeling&quot;,&quot;author&quot;:[{&quot;family&quot;:&quot;Salvucci&quot;,&quot;given&quot;:&quot;Guido Daniel&quot;,&quot;parse-names&quot;:false,&quot;dropping-particle&quot;:&quot;&quot;,&quot;non-dropping-particle&quot;:&quot;&quot;},{&quot;family&quot;:&quot;Entekhabi&quot;,&quot;given&quot;:&quot;Dara&quot;,&quot;parse-names&quot;:false,&quot;dropping-particle&quot;:&quot;&quot;,&quot;non-dropping-particle&quot;:&quot;&quot;}],&quot;container-title&quot;:&quot;Water Resources Research&quot;,&quot;container-title-short&quot;:&quot;Water Resour Res&quot;,&quot;issued&quot;:{&quot;date-parts&quot;:[[1994]]},&quot;page&quot;:&quot;2737-2749&quot;,&quot;issue&quot;:&quot;10&quot;,&quot;volume&quot;:&quot;30&quot;},&quot;isTemporary&quot;:false}]},{&quot;citationID&quot;:&quot;MENDELEY_CITATION_b04d6b4a-eb19-4c83-adeb-8ac422906862&quot;,&quot;properties&quot;:{&quot;noteIndex&quot;:0},&quot;isEdited&quot;:false,&quot;manualOverride&quot;:{&quot;isManuallyOverridden&quot;:false,&quot;citeprocText&quot;:&quot;(Giardina et al., 2018; Liu et al., 2020; Novick et al., 2016; Zhou et al., 2019)&quot;,&quot;manualOverrideText&quot;:&quot;&quot;},&quot;citationTag&quot;:&quot;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&quot;,&quot;citationItems&quot;:[{&quot;id&quot;:&quot;f4c2e5b9-0db0-39a8-a22f-f671306084ee&quot;,&quot;itemData&quot;:{&quot;type&quot;:&quot;article-journal&quot;,&quot;id&quot;:&quot;f4c2e5b9-0db0-39a8-a22f-f671306084ee&quot;,&quot;title&quot;:&quot;Projected increases in intensity, frequency, and terrestrial carbon costs of compound drought and aridity events&quot;,&quot;author&quot;:[{&quot;family&quot;:&quot;Zhou&quot;,&quot;given&quot;:&quot;Sha&quot;,&quot;parse-names&quot;:false,&quot;dropping-particle&quot;:&quot;&quot;,&quot;non-dropping-particle&quot;:&quot;&quot;},{&quot;family&quot;:&quot;Zhang&quot;,&quot;given&quot;:&quot;Yao&quot;,&quot;parse-names&quot;:false,&quot;dropping-particle&quot;:&quot;&quot;,&quot;non-dropping-particle&quot;:&quot;&quot;},{&quot;family&quot;:&quot;Williams&quot;,&quot;given&quot;:&quot;A. Park&quot;,&quot;parse-names&quot;:false,&quot;dropping-particle&quot;:&quot;&quot;,&quot;non-dropping-particle&quot;:&quot;&quot;},{&quot;family&quot;:&quot;Gentine&quot;,&quot;given&quot;:&quot;Pierre&quot;,&quot;parse-names&quot;:false,&quot;dropping-particle&quot;:&quot;&quot;,&quot;non-dropping-particle&quot;:&quot;&quot;}],&quot;container-title&quot;:&quot;Science Advances&quot;,&quot;DOI&quot;:&quot;10.1126/sciadv.aau5740&quot;,&quot;ISSN&quot;:&quot;23752548&quot;,&quot;PMID&quot;:&quot;30746452&quot;,&quot;issued&quot;:{&quot;date-parts&quot;:[[2019]]},&quot;page&quot;:&quot;1-9&quot;,&quot;abstract&quot;:&quot;Drought and atmospheric aridity pose large risks to ecosystem services and agricultural production. However, these factors are seldom assessed together as compound events, although they often occur simultaneously. Drought stress on terrestrial carbon uptake is characterized by soil moisture (SM) deficit and high vapor pressure deficit (VPD). We used in situ observations and 15 Earth system models to show that compound events with very high VPD and low SM occur more frequently than expected if these events were independent. These compound events are projected to become more frequent and more extreme and exert increasingly negative effects on continental productivity. Models project intensified negative effects of high VPD and low SM on vegetation productivity, with the intensification of SM exceeding those of VPD in the Northern Hemisphere. These results highlight the importance of compound extreme events and their threats for the capability of continents to act as a carbon sink.&quot;,&quot;issue&quot;:&quot;1&quot;,&quot;volume&quot;:&quot;5&quot;,&quot;container-title-short&quot;:&quot;Sci Adv&quot;},&quot;isTemporary&quot;:false},{&quot;id&quot;:&quot;83e7de91-cffd-3fc5-8d18-61d508974daf&quot;,&quot;itemData&quot;:{&quot;type&quot;:&quot;article-journal&quot;,&quot;id&quot;:&quot;83e7de91-cffd-3fc5-8d18-61d508974daf&quot;,&quot;title&quot;:&quot;Tall Amazonian forests are less sensitive to precipitation variability&quot;,&quot;author&quot;:[{&quot;family&quot;:&quot;Giardina&quot;,&quot;given&quot;:&quot;Francesco&quot;,&quot;parse-names&quot;:false,&quot;dropping-particle&quot;:&quot;&quot;,&quot;non-dropping-particle&quot;:&quot;&quot;},{&quot;family&quot;:&quot;Konings&quot;,&quot;given&quot;:&quot;Alexandra G.&quot;,&quot;parse-names&quot;:false,&quot;dropping-particle&quot;:&quot;&quot;,&quot;non-dropping-particle&quot;:&quot;&quot;},{&quot;family&quot;:&quot;Kennedy&quot;,&quot;given&quot;:&quot;Daniel&quot;,&quot;parse-names&quot;:false,&quot;dropping-particle&quot;:&quot;&quot;,&quot;non-dropping-particle&quot;:&quot;&quot;},{&quot;family&quot;:&quot;Alemohammad&quot;,&quot;given&quot;:&quot;Seyed Hamed&quot;,&quot;parse-names&quot;:false,&quot;dropping-particle&quot;:&quot;&quot;,&quot;non-dropping-particle&quot;:&quot;&quot;},{&quot;family&quot;:&quot;Oliveira&quot;,&quot;given&quot;:&quot;Rafael S.&quot;,&quot;parse-names&quot;:false,&quot;dropping-particle&quot;:&quot;&quot;,&quot;non-dropping-particle&quot;:&quot;&quot;},{&quot;family&quot;:&quot;Uriarte&quot;,&quot;given&quot;:&quot;Maria&quot;,&quot;parse-names&quot;:false,&quot;dropping-particle&quot;:&quot;&quot;,&quot;non-dropping-particle&quot;:&quot;&quot;},{&quot;family&quot;:&quot;Gentine&quot;,&quot;given&quot;:&quot;Pierre&quot;,&quot;parse-names&quot;:false,&quot;dropping-particle&quot;:&quot;&quot;,&quot;non-dropping-particle&quot;:&quot;&quot;}],&quot;container-title&quot;:&quot;Nature Geoscience&quot;,&quot;accessed&quot;:{&quot;date-parts&quot;:[[2020,7,23]]},&quot;DOI&quot;:&quot;10.1038/s41561-018-0133-5&quot;,&quot;ISSN&quot;:&quot;17520908&quot;,&quot;URL&quot;:&quot;https://doi.org/10.1038/s41561-018-0133-5&quot;,&quot;issued&quot;:{&quot;date-parts&quot;:[[2018,6,1]]},&quot;page&quot;:&quot;405-409&quot;,&quot;abstract&quot;:&quot;Climate change is altering the dynamics, structure and function of the Amazon, a biome deeply connected to the Earth's carbon cycle. Climate factors that control the spatial and temporal variations in forest photosynthesis have been well studied, but the influence of forest height and age on this controlling effect has rarely been considered. Here, we present remote sensing observations of solar-induced fluorescence (a proxy for photosynthesis), precipitation, vapour-pressure deficit and canopy height, together with estimates of forest age and aboveground biomass. We show that photosynthesis in tall Amazonian forests, that is, forests above 30 m, is three times less sensitive to precipitation variability than in shorter (less than 20 m) forests. Taller Amazonian forests are also found to be older, have more biomass and deeper rooting systems 1, which enable them to access deeper soil moisture and make them more resilient to drought. We suggest that forest height and age are an important control of photosynthesis in response to interannual precipitation fluctuations. Although older and taller trees show less sensitivity to precipitation variations, they are more susceptible to fluctuations in vapour-pressure deficit. Our findings illuminate the response of Amazonian forests to water stress, droughts and climate change.&quot;,&quot;publisher&quot;:&quot;Nature Publishing Group&quot;,&quot;issue&quot;:&quot;6&quot;,&quot;volume&quot;:&quot;11&quot;,&quot;container-title-short&quot;:&quot;Nat Geosci&quot;},&quot;isTemporary&quot;:false},{&quot;id&quot;:&quot;f46594cd-2c95-32b7-8e0b-bd66e56a83df&quot;,&quot;itemData&quot;:{&quot;type&quot;:&quot;article-journal&quot;,&quot;id&quot;:&quot;f46594cd-2c95-32b7-8e0b-bd66e56a83df&quot;,&quot;title&quot;:&quot;The increasing importance of atmospheric demand for ecosystem water and carbon fluxes&quot;,&quot;author&quot;:[{&quot;family&quot;:&quot;Novick&quot;,&quot;given&quot;:&quot;Kimberly A.&quot;,&quot;parse-names&quot;:false,&quot;dropping-particle&quot;:&quot;&quot;,&quot;non-dropping-particle&quot;:&quot;&quot;},{&quot;family&quot;:&quot;Ficklin&quot;,&quot;given&quot;:&quot;Darren L.&quot;,&quot;parse-names&quot;:false,&quot;dropping-particle&quot;:&quot;&quot;,&quot;non-dropping-particle&quot;:&quot;&quot;},{&quot;family&quot;:&quot;Stoy&quot;,&quot;given&quot;:&quot;Paul C.&quot;,&quot;parse-names&quot;:false,&quot;dropping-particle&quot;:&quot;&quot;,&quot;non-dropping-particle&quot;:&quot;&quot;},{&quot;family&quot;:&quot;Williams&quot;,&quot;given&quot;:&quot;Christopher A.&quot;,&quot;parse-names&quot;:false,&quot;dropping-particle&quot;:&quot;&quot;,&quot;non-dropping-particle&quot;:&quot;&quot;},{&quot;family&quot;:&quot;Bohrer&quot;,&quot;given&quot;:&quot;Gil&quot;,&quot;parse-names&quot;:false,&quot;dropping-particle&quot;:&quot;&quot;,&quot;non-dropping-particle&quot;:&quot;&quot;},{&quot;family&quot;:&quot;Oishi&quot;,&quot;given&quot;:&quot;A. Christopher&quot;,&quot;parse-names&quot;:false,&quot;dropping-particle&quot;:&quot;&quot;,&quot;non-dropping-particle&quot;:&quot;&quot;},{&quot;family&quot;:&quot;Papuga&quot;,&quot;given&quot;:&quot;Shirley A.&quot;,&quot;parse-names&quot;:false,&quot;dropping-particle&quot;:&quot;&quot;,&quot;non-dropping-particle&quot;:&quot;&quot;},{&quot;family&quot;:&quot;Blanken&quot;,&quot;given&quot;:&quot;Peter D.&quot;,&quot;parse-names&quot;:false,&quot;dropping-particle&quot;:&quot;&quot;,&quot;non-dropping-particle&quot;:&quot;&quot;},{&quot;family&quot;:&quot;Noormets&quot;,&quot;given&quot;:&quot;Asko&quot;,&quot;parse-names&quot;:false,&quot;dropping-particle&quot;:&quot;&quot;,&quot;non-dropping-particle&quot;:&quot;&quot;},{&quot;family&quot;:&quot;Sulman&quot;,&quot;given&quot;:&quot;Benjamin N.&quot;,&quot;parse-names&quot;:false,&quot;dropping-particle&quot;:&quot;&quot;,&quot;non-dropping-particle&quot;:&quot;&quot;},{&quot;family&quot;:&quot;Scott&quot;,&quot;given&quot;:&quot;Russell L.&quot;,&quot;parse-names&quot;:false,&quot;dropping-particle&quot;:&quot;&quot;,&quot;non-dropping-particle&quot;:&quot;&quot;},{&quot;family&quot;:&quot;Wang&quot;,&quot;given&quot;:&quot;Lixin&quot;,&quot;parse-names&quot;:false,&quot;dropping-particle&quot;:&quot;&quot;,&quot;non-dropping-particle&quot;:&quot;&quot;},{&quot;family&quot;:&quot;Phillips&quot;,&quot;given&quot;:&quot;Richard P.&quot;,&quot;parse-names&quot;:false,&quot;dropping-particle&quot;:&quot;&quot;,&quot;non-dropping-particle&quot;:&quot;&quot;}],&quot;container-title&quot;:&quot;Nature Climate Change&quot;,&quot;DOI&quot;:&quot;10.1038/nclimate3114&quot;,&quot;ISBN&quot;:&quot;1758-6798&quot;,&quot;ISSN&quot;:&quot;1758-678X&quot;,&quot;URL&quot;:&quot;http://www.nature.com/doifinder/10.1038/nclimate3114&quot;,&quot;issued&quot;:{&quot;date-parts&quot;:[[2016]]},&quot;page&quot;:&quot;1023-1027&quot;,&quot;abstract&quot;:&quot;Soil moisture supply and atmospheric demand for water independently limit—and profoundly affect—vegetation productivity and water use during periods of hydrologic stress1, 2, 3, 4. Disentangling the impact of these two drivers on ecosystem carbon and water cycling is difficult because they are often correlated, and experimental tools for manipulating atmospheric demand in the field are lacking. Consequently, the role of atmospheric demand is often not adequately factored into experiments or represented in models5, 6, 7. Here we show that atmospheric demand limits surface conductance and evapotranspiration to a greater extent than soil moisture in many biomes, including mesic forests that are of particular importance to the terrestrial carbon sink8, 9. Further, using projections from ten general circulation models, we show that climate change will increase the importance of atmospheric constraints to carbon and water fluxes in all ecosystems. Consequently, atmospheric demand will become increasingly important for vegetation function, accounting for &gt;70% of growing season limitation to surface conductance in mesic temperate forests. Our results suggest that failure to consider the limiting role of atmospheric demand in experimental designs, simulation models and land management strategies will lead to incorrect projections of ecosystem responses to future climate conditions.&quot;,&quot;issue&quot;:&quot;11&quot;,&quot;volume&quot;:&quot;6&quot;,&quot;container-title-short&quot;:&quot;Nat Clim Chang&quot;},&quot;isTemporary&quot;:false},{&quot;id&quot;:&quot;b0932c01-3c51-3e16-a52b-cd1dfc276ee6&quot;,&quot;itemData&quot;:{&quot;type&quot;:&quot;article-journal&quot;,&quot;id&quot;:&quot;b0932c01-3c51-3e16-a52b-cd1dfc276ee6&quot;,&quot;title&quot;:&quot;Plant hydraulics accentuates the effect of atmospheric moisture stress on transpiration&quot;,&quot;author&quot;:[{&quot;family&quot;:&quot;Liu&quot;,&quot;given&quot;:&quot;Yanlan&quot;,&quot;parse-names&quot;:false,&quot;dropping-particle&quot;:&quot;&quot;,&quot;non-dropping-particle&quot;:&quot;&quot;},{&quot;family&quot;:&quot;Kumar&quot;,&quot;given&quot;:&quot;Mukesh&quot;,&quot;parse-names&quot;:false,&quot;dropping-particle&quot;:&quot;&quot;,&quot;non-dropping-particle&quot;:&quot;&quot;},{&quot;family&quot;:&quot;Katul&quot;,&quot;given&quot;:&quot;Gabriel G.&quot;,&quot;parse-names&quot;:false,&quot;dropping-particle&quot;:&quot;&quot;,&quot;non-dropping-particle&quot;:&quot;&quot;},{&quot;family&quot;:&quot;Feng&quot;,&quot;given&quot;:&quot;Xue&quot;,&quot;parse-names&quot;:false,&quot;dropping-particle&quot;:&quot;&quot;,&quot;non-dropping-particle&quot;:&quot;&quot;},{&quot;family&quot;:&quot;Konings&quot;,&quot;given&quot;:&quot;Alexandra G.&quot;,&quot;parse-names&quot;:false,&quot;dropping-particle&quot;:&quot;&quot;,&quot;non-dropping-particle&quot;:&quot;&quot;}],&quot;container-title&quot;:&quot;Nature Climate Change&quot;,&quot;container-title-short&quot;:&quot;Nat Clim Chang&quot;,&quot;accessed&quot;:{&quot;date-parts&quot;:[[2022,10,18]]},&quot;DOI&quot;:&quot;10.1038/s41558-020-0781-5&quot;,&quot;ISSN&quot;:&quot;17586798&quot;,&quot;URL&quot;:&quot;https://doi.org/10.1038/s41558-020-0781-5&quot;,&quot;issued&quot;:{&quot;date-parts&quot;:[[2020,7,1]]},&quot;page&quot;:&quot;691-695&quot;,&quot;abstract&quot;:&quot;Transpiration, the dominant component of terrestrial evapotranspiration (ET), directly connects the water, energy and carbon cycles and is typically restricted by soil and atmospheric (for example, the vapour pressure deficit (VPD)) moisture stresses through plant hydraulic processes. These sources of stress are likely to diverge under climate change, with a globally enhanced VPD but more variable and uncertain changes in soil moisture. Here, using a model–data fusion approach, we demonstrate that the common empirical approach used in most Earth system models to evaluate the ET response to soil moisture and VPD, which neglects plant hydraulics, underestimates ET sensitivity to VPD and compensates by overestimating the sensitivity to soil moisture stress. A hydraulic model that describes water transport through the plant better captures ET under high VPD conditions for wide-ranging soil moisture states. These findings highlight the central role of plant hydraulics in regulating the increasing importance of atmospheric moisture stress on biosphere–atmosphere interactions under elevated temperatures.&quot;,&quot;publisher&quot;:&quot;Nature Research&quot;,&quot;issue&quot;:&quot;7&quot;,&quot;volume&quot;:&quot;10&quot;},&quot;isTemporary&quot;:false}]},{&quot;citationID&quot;:&quot;MENDELEY_CITATION_682131e5-d59a-43c7-a58c-ae597aec4f90&quot;,&quot;properties&quot;:{&quot;noteIndex&quot;:0},&quot;isEdited&quot;:false,&quot;manualOverride&quot;:{&quot;isManuallyOverridden&quot;:false,&quot;citeprocText&quot;:&quot;(Fan et al., 2019)&quot;,&quot;manualOverrideText&quot;:&quot;&quot;},&quot;citationTag&quot;:&quot;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&quot;,&quot;citationItems&quot;:[{&quot;id&quot;:&quot;7e372065-a059-37a7-8699-3b903bffc7c0&quot;,&quot;itemData&quot;:{&quot;type&quot;:&quot;article-journal&quot;,&quot;id&quot;:&quot;7e372065-a059-37a7-8699-3b903bffc7c0&quot;,&quot;title&quot;:&quot;Hillslope Hydrology in Global Change Research and Earth System Modeling&quot;,&quot;author&quot;:[{&quot;family&quot;:&quot;Fan&quot;,&quot;given&quot;:&quot;Y.&quot;,&quot;parse-names&quot;:false,&quot;dropping-particle&quot;:&quot;&quot;,&quot;non-dropping-particle&quot;:&quot;&quot;},{&quot;family&quot;:&quot;Clark&quot;,&quot;given&quot;:&quot;M.&quot;,&quot;parse-names&quot;:false,&quot;dropping-particle&quot;:&quot;&quot;,&quot;non-dropping-particle&quot;:&quot;&quot;},{&quot;family&quot;:&quot;Lawrence&quot;,&quot;given&quot;:&quot;D. M.&quot;,&quot;parse-names&quot;:false,&quot;dropping-particle&quot;:&quot;&quot;,&quot;non-dropping-particle&quot;:&quot;&quot;},{&quot;family&quot;:&quot;Swenson&quot;,&quot;given&quot;:&quot;S.&quot;,&quot;parse-names&quot;:false,&quot;dropping-particle&quot;:&quot;&quot;,&quot;non-dropping-particle&quot;:&quot;&quot;},{&quot;family&quot;:&quot;Band&quot;,&quot;given&quot;:&quot;L. E.&quot;,&quot;parse-names&quot;:false,&quot;dropping-particle&quot;:&quot;&quot;,&quot;non-dropping-particle&quot;:&quot;&quot;},{&quot;family&quot;:&quot;Brantley&quot;,&quot;given&quot;:&quot;S. L.&quot;,&quot;parse-names&quot;:false,&quot;dropping-particle&quot;:&quot;&quot;,&quot;non-dropping-particle&quot;:&quot;&quot;},{&quot;family&quot;:&quot;Brooks&quot;,&quot;given&quot;:&quot;P. D.&quot;,&quot;parse-names&quot;:false,&quot;dropping-particle&quot;:&quot;&quot;,&quot;non-dropping-particle&quot;:&quot;&quot;},{&quot;family&quot;:&quot;Dietrich&quot;,&quot;given&quot;:&quot;W. E.&quot;,&quot;parse-names&quot;:false,&quot;dropping-particle&quot;:&quot;&quot;,&quot;non-dropping-particle&quot;:&quot;&quot;},{&quot;family&quot;:&quot;Flores&quot;,&quot;given&quot;:&quot;A.&quot;,&quot;parse-names&quot;:false,&quot;dropping-particle&quot;:&quot;&quot;,&quot;non-dropping-particle&quot;:&quot;&quot;},{&quot;family&quot;:&quot;Grant&quot;,&quot;given&quot;:&quot;G.&quot;,&quot;parse-names&quot;:false,&quot;dropping-particle&quot;:&quot;&quot;,&quot;non-dropping-particle&quot;:&quot;&quot;},{&quot;family&quot;:&quot;Kirchner&quot;,&quot;given&quot;:&quot;J. W.&quot;,&quot;parse-names&quot;:false,&quot;dropping-particle&quot;:&quot;&quot;,&quot;non-dropping-particle&quot;:&quot;&quot;},{&quot;family&quot;:&quot;Mackay&quot;,&quot;given&quot;:&quot;D. S.&quot;,&quot;parse-names&quot;:false,&quot;dropping-particle&quot;:&quot;&quot;,&quot;non-dropping-particle&quot;:&quot;&quot;},{&quot;family&quot;:&quot;McDonnell&quot;,&quot;given&quot;:&quot;J. J.&quot;,&quot;parse-names&quot;:false,&quot;dropping-particle&quot;:&quot;&quot;,&quot;non-dropping-particle&quot;:&quot;&quot;},{&quot;family&quot;:&quot;Milly&quot;,&quot;given&quot;:&quot;P. C.D.&quot;,&quot;parse-names&quot;:false,&quot;dropping-particle&quot;:&quot;&quot;,&quot;non-dropping-particle&quot;:&quot;&quot;},{&quot;family&quot;:&quot;Sullivan&quot;,&quot;given&quot;:&quot;P. L.&quot;,&quot;parse-names&quot;:false,&quot;dropping-particle&quot;:&quot;&quot;,&quot;non-dropping-particle&quot;:&quot;&quot;},{&quot;family&quot;:&quot;Tague&quot;,&quot;given&quot;:&quot;C.&quot;,&quot;parse-names&quot;:false,&quot;dropping-particle&quot;:&quot;&quot;,&quot;non-dropping-particle&quot;:&quot;&quot;},{&quot;family&quot;:&quot;Ajami&quot;,&quot;given&quot;:&quot;H.&quot;,&quot;parse-names&quot;:false,&quot;dropping-particle&quot;:&quot;&quot;,&quot;non-dropping-particle&quot;:&quot;&quot;},{&quot;family&quot;:&quot;Chaney&quot;,&quot;given&quot;:&quot;N.&quot;,&quot;parse-names&quot;:false,&quot;dropping-particle&quot;:&quot;&quot;,&quot;non-dropping-particle&quot;:&quot;&quot;},{&quot;family&quot;:&quot;Hartmann&quot;,&quot;given&quot;:&quot;A.&quot;,&quot;parse-names&quot;:false,&quot;dropping-particle&quot;:&quot;&quot;,&quot;non-dropping-particle&quot;:&quot;&quot;},{&quot;family&quot;:&quot;Hazenberg&quot;,&quot;given&quot;:&quot;P.&quot;,&quot;parse-names&quot;:false,&quot;dropping-particle&quot;:&quot;&quot;,&quot;non-dropping-particle&quot;:&quot;&quot;},{&quot;family&quot;:&quot;McNamara&quot;,&quot;given&quot;:&quot;J.&quot;,&quot;parse-names&quot;:false,&quot;dropping-particle&quot;:&quot;&quot;,&quot;non-dropping-particle&quot;:&quot;&quot;},{&quot;family&quot;:&quot;Pelletier&quot;,&quot;given&quot;:&quot;J.&quot;,&quot;parse-names&quot;:false,&quot;dropping-particle&quot;:&quot;&quot;,&quot;non-dropping-particle&quot;:&quot;&quot;},{&quot;family&quot;:&quot;Perket&quot;,&quot;given&quot;:&quot;J.&quot;,&quot;parse-names&quot;:false,&quot;dropping-particle&quot;:&quot;&quot;,&quot;non-dropping-particle&quot;:&quot;&quot;},{&quot;family&quot;:&quot;Rouholahnejad-Freund&quot;,&quot;given&quot;:&quot;E.&quot;,&quot;parse-names&quot;:false,&quot;dropping-particle&quot;:&quot;&quot;,&quot;non-dropping-particle&quot;:&quot;&quot;},{&quot;family&quot;:&quot;Wagener&quot;,&quot;given&quot;:&quot;T.&quot;,&quot;parse-names&quot;:false,&quot;dropping-particle&quot;:&quot;&quot;,&quot;non-dropping-particle&quot;:&quot;&quot;},{&quot;family&quot;:&quot;Zeng&quot;,&quot;given&quot;:&quot;X.&quot;,&quot;parse-names&quot;:false,&quot;dropping-particle&quot;:&quot;&quot;,&quot;non-dropping-particle&quot;:&quot;&quot;},{&quot;family&quot;:&quot;Beighley&quot;,&quot;given&quot;:&quot;E.&quot;,&quot;parse-names&quot;:false,&quot;dropping-particle&quot;:&quot;&quot;,&quot;non-dropping-particle&quot;:&quot;&quot;},{&quot;family&quot;:&quot;Buzan&quot;,&quot;given&quot;:&quot;J.&quot;,&quot;parse-names&quot;:false,&quot;dropping-particle&quot;:&quot;&quot;,&quot;non-dropping-particle&quot;:&quot;&quot;},{&quot;family&quot;:&quot;Huang&quot;,&quot;given&quot;:&quot;M.&quot;,&quot;parse-names&quot;:false,&quot;dropping-particle&quot;:&quot;&quot;,&quot;non-dropping-particle&quot;:&quot;&quot;},{&quot;family&quot;:&quot;Livneh&quot;,&quot;given&quot;:&quot;B.&quot;,&quot;parse-names&quot;:false,&quot;dropping-particle&quot;:&quot;&quot;,&quot;non-dropping-particle&quot;:&quot;&quot;},{&quot;family&quot;:&quot;Mohanty&quot;,&quot;given&quot;:&quot;B. P.&quot;,&quot;parse-names&quot;:false,&quot;dropping-particle&quot;:&quot;&quot;,&quot;non-dropping-particle&quot;:&quot;&quot;},{&quot;family&quot;:&quot;Nijssen&quot;,&quot;given&quot;:&quot;B.&quot;,&quot;parse-names&quot;:false,&quot;dropping-particle&quot;:&quot;&quot;,&quot;non-dropping-particle&quot;:&quot;&quot;},{&quot;family&quot;:&quot;Safeeq&quot;,&quot;given&quot;:&quot;M.&quot;,&quot;parse-names&quot;:false,&quot;dropping-particle&quot;:&quot;&quot;,&quot;non-dropping-particle&quot;:&quot;&quot;},{&quot;family&quot;:&quot;Shen&quot;,&quot;given&quot;:&quot;C.&quot;,&quot;parse-names&quot;:false,&quot;dropping-particle&quot;:&quot;&quot;,&quot;non-dropping-particle&quot;:&quot;&quot;},{&quot;family&quot;:&quot;Verseveld&quot;,&quot;given&quot;:&quot;W.&quot;,&quot;parse-names&quot;:false,&quot;dropping-particle&quot;:&quot;&quot;,&quot;non-dropping-particle&quot;:&quot;van&quot;},{&quot;family&quot;:&quot;Volk&quot;,&quot;given&quot;:&quot;J.&quot;,&quot;parse-names&quot;:false,&quot;dropping-particle&quot;:&quot;&quot;,&quot;non-dropping-particle&quot;:&quot;&quot;},{&quot;family&quot;:&quot;Yamazaki&quot;,&quot;given&quot;:&quot;D.&quot;,&quot;parse-names&quot;:false,&quot;dropping-particle&quot;:&quot;&quot;,&quot;non-dropping-particle&quot;:&quot;&quot;}],&quot;container-title&quot;:&quot;Water Resources Research&quot;,&quot;accessed&quot;:{&quot;date-parts&quot;:[[2022,8,3]]},&quot;DOI&quot;:&quot;10.1029/2018WR023903&quot;,&quot;ISSN&quot;:&quot;19447973&quot;,&quot;URL&quot;:&quot;https://onlinelibrary.wiley.com/doi/full/10.1029/2018WR023903&quot;,&quot;issued&quot;:{&quot;date-parts&quot;:[[2019,2,1]]},&quot;page&quot;:&quot;1737-1772&quot;,&quot;abstract&quot;:&quot;Earth System Models (ESMs) are essential tools for understanding and predicting global change, but they cannot explicitly resolve hillslope-scale terrain structures that fundamentally organize water, energy, and biogeochemical stores and fluxes at subgrid scales. Here we bring together hydrologists, Critical Zone scientists, and ESM developers, to explore how hillslope structures may modulate ESM grid-level water, energy, and biogeochemical fluxes. In contrast to the one-dimensional (1-D), 2- to 3-m deep, and free-draining soil hydrology in most ESM land models, we hypothesize that 3-D, lateral ridge-to-valley flow through shallow and deep paths and insolation contrasts between sunny and shady slopes are the top two globally quantifiable organizers of water and energy (and vegetation) within an ESM grid cell. We hypothesize that these two processes are likely to impact ESM predictions where (and when) water and/or energy are limiting. We further hypothesize that, if implemented in ESM land models, these processes will increase simulated continental water storage and residence time, buffering terrestrial ecosystems against seasonal and interannual droughts. We explore efficient ways to capture these mechanisms in ESMs and identify critical knowledge gaps preventing us from scaling up hillslope to global processes. One such gap is our extremely limited knowledge of the subsurface, where water is stored (supporting vegetation) and released to stream baseflow (supporting aquatic ecosystems). We conclude with a set of organizing hypotheses and a call for global syntheses activities and model experiments to assess the impact of hillslope hydrology on global change predictions.&quot;,&quot;publisher&quot;:&quot;Blackwell Publishing Ltd&quot;,&quot;issue&quot;:&quot;2&quot;,&quot;volume&quot;:&quot;55&quot;,&quot;container-title-short&quot;:&quot;Water Resour Res&quot;},&quot;isTemporary&quot;:false}]},{&quot;citationID&quot;:&quot;MENDELEY_CITATION_beb0fb7b-339d-427f-ae79-b3f82683a528&quot;,&quot;properties&quot;:{&quot;noteIndex&quot;:0},&quot;isEdited&quot;:false,&quot;manualOverride&quot;:{&quot;citeprocText&quot;:&quot;(Fan et al., 2019; Prentice et al., 2015)&quot;,&quot;isManuallyOverridden&quot;:false,&quot;manualOverrideText&quot;:&quot;&quot;},&quot;citationTag&quot;:&quot;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&quot;,&quot;citationItems&quot;:[{&quot;id&quot;:&quot;6e22f403-7bbc-33d7-b8b5-5fc3dfe5a04c&quot;,&quot;itemData&quot;:{&quot;DOI&quot;:&quot;10.5194/acp-15-5987-2015&quot;,&quot;ISSN&quot;:&quot;16807324&quot;,&quot;abstract&quot;:&quot;Land-surface models (LSMs) are increasingly called upon to represent not only the exchanges of energy, water and momentum across the land-atmosphere interface (their original purpose in climate models), but also how ecosystems and water resources respond to climate, atmospheric environment, land-use and land-use change, and how these responses in turn influence land-atmosphere fluxes of carbon dioxide (CO2), trace gases and other species that affect the composition and chemistry of the atmosphere. However, the LSMs embedded in state-of-the-art climate models differ in how they represent fundamental aspects of the hydrological and carbon cycles, resulting in large inter-model differences and sometimes faulty predictions. These \&quot;third-generation\&quot; LSMs respect the close coupling of the carbon and water cycles through plants, but otherwise tend to be under-constrained, and have not taken full advantage of robust hydrological parameterizations that were independently developed in offline models. Benchmarking, combining multiple sources of atmospheric, biospheric and hydrological data, should be a required component of LSM development, but this field has been relatively poorly supported and intermittently pursued. Moreover, benchmarking alone is not sufficient to ensure that models improve. Increasing complexity may increase realism but decrease reliability and robustness, by increasing the number of poorly known model parameters. In contrast, simplifying the representation of complex processes by stochastic parameterization (the representation of unresolved processes by statistical distributions of values) has been shown to improve model reliability and realism in both atmospheric and land-surface modelling contexts. We provide examples for important processes in hydrology (the generation of runoff and flow routing in heterogeneous catchments) and biology (carbon uptake by species-diverse ecosystems). We propose that the way forward for next-generation complex LSMs will include: (a) representations of biological and hydrological processes based on the implementation of multiple internal constraints; (b) systematic application of benchmarking and data assimilation techniques to optimize parameter values and thereby test the structural adequacy of models; and (c) stochastic parameterization of unresolved variability, applied in both the hydrological and the biological domains.&quot;,&quot;author&quot;:[{&quot;dropping-particle&quot;:&quot;&quot;,&quot;family&quot;:&quot;Prentice&quot;,&quot;given&quot;:&quot;I. C.&quot;,&quot;non-dropping-particle&quot;:&quot;&quot;,&quot;parse-names&quot;:false,&quot;suffix&quot;:&quot;&quot;},{&quot;dropping-particle&quot;:&quot;&quot;,&quot;family&quot;:&quot;Liang&quot;,&quot;given&quot;:&quot;X.&quot;,&quot;non-dropping-particle&quot;:&quot;&quot;,&quot;parse-names&quot;:false,&quot;suffix&quot;:&quot;&quot;},{&quot;dropping-particle&quot;:&quot;&quot;,&quot;family&quot;:&quot;Medlyn&quot;,&quot;given&quot;:&quot;B. E.&quot;,&quot;non-dropping-particle&quot;:&quot;&quot;,&quot;parse-names&quot;:false,&quot;suffix&quot;:&quot;&quot;},{&quot;dropping-particle&quot;:&quot;&quot;,&quot;family&quot;:&quot;Wang&quot;,&quot;given&quot;:&quot;Y. P.&quot;,&quot;non-dropping-particle&quot;:&quot;&quot;,&quot;parse-names&quot;:false,&quot;suffix&quot;:&quot;&quot;}],&quot;container-title&quot;:&quot;Atmospheric Chemistry and Physics&quot;,&quot;id&quot;:&quot;6e22f403-7bbc-33d7-b8b5-5fc3dfe5a04c&quot;,&quot;issue&quot;:&quot;10&quot;,&quot;issued&quot;:{&quot;date-parts&quot;:[[&quot;2015&quot;,&quot;5&quot;,&quot;29&quot;]]},&quot;page&quot;:&quot;5987-6005&quot;,&quot;publisher&quot;:&quot;Copernicus GmbH&quot;,&quot;title&quot;:&quot;Reliable, robust and realistic: The three R's of next-generation land-surface modelling&quot;,&quot;type&quot;:&quot;article-journal&quot;,&quot;volume&quot;:&quot;15&quot;,&quot;container-title-short&quot;:&quot;Atmos Chem Phys&quot;},&quot;uris&quot;:[&quot;http://www.mendeley.com/documents/?uuid=6e22f403-7bbc-33d7-b8b5-5fc3dfe5a04c&quot;],&quot;isTemporary&quot;:false,&quot;legacyDesktopId&quot;:&quot;6e22f403-7bbc-33d7-b8b5-5fc3dfe5a04c&quot;},{&quot;id&quot;:&quot;7e372065-a059-37a7-8699-3b903bffc7c0&quot;,&quot;itemData&quot;:{&quot;type&quot;:&quot;article-journal&quot;,&quot;id&quot;:&quot;7e372065-a059-37a7-8699-3b903bffc7c0&quot;,&quot;title&quot;:&quot;Hillslope Hydrology in Global Change Research and Earth System Modeling&quot;,&quot;author&quot;:[{&quot;family&quot;:&quot;Fan&quot;,&quot;given&quot;:&quot;Y.&quot;,&quot;parse-names&quot;:false,&quot;dropping-particle&quot;:&quot;&quot;,&quot;non-dropping-particle&quot;:&quot;&quot;},{&quot;family&quot;:&quot;Clark&quot;,&quot;given&quot;:&quot;M.&quot;,&quot;parse-names&quot;:false,&quot;dropping-particle&quot;:&quot;&quot;,&quot;non-dropping-particle&quot;:&quot;&quot;},{&quot;family&quot;:&quot;Lawrence&quot;,&quot;given&quot;:&quot;D. M.&quot;,&quot;parse-names&quot;:false,&quot;dropping-particle&quot;:&quot;&quot;,&quot;non-dropping-particle&quot;:&quot;&quot;},{&quot;family&quot;:&quot;Swenson&quot;,&quot;given&quot;:&quot;S.&quot;,&quot;parse-names&quot;:false,&quot;dropping-particle&quot;:&quot;&quot;,&quot;non-dropping-particle&quot;:&quot;&quot;},{&quot;family&quot;:&quot;Band&quot;,&quot;given&quot;:&quot;L. E.&quot;,&quot;parse-names&quot;:false,&quot;dropping-particle&quot;:&quot;&quot;,&quot;non-dropping-particle&quot;:&quot;&quot;},{&quot;family&quot;:&quot;Brantley&quot;,&quot;given&quot;:&quot;S. L.&quot;,&quot;parse-names&quot;:false,&quot;dropping-particle&quot;:&quot;&quot;,&quot;non-dropping-particle&quot;:&quot;&quot;},{&quot;family&quot;:&quot;Brooks&quot;,&quot;given&quot;:&quot;P. D.&quot;,&quot;parse-names&quot;:false,&quot;dropping-particle&quot;:&quot;&quot;,&quot;non-dropping-particle&quot;:&quot;&quot;},{&quot;family&quot;:&quot;Dietrich&quot;,&quot;given&quot;:&quot;W. E.&quot;,&quot;parse-names&quot;:false,&quot;dropping-particle&quot;:&quot;&quot;,&quot;non-dropping-particle&quot;:&quot;&quot;},{&quot;family&quot;:&quot;Flores&quot;,&quot;given&quot;:&quot;A.&quot;,&quot;parse-names&quot;:false,&quot;dropping-particle&quot;:&quot;&quot;,&quot;non-dropping-particle&quot;:&quot;&quot;},{&quot;family&quot;:&quot;Grant&quot;,&quot;given&quot;:&quot;G.&quot;,&quot;parse-names&quot;:false,&quot;dropping-particle&quot;:&quot;&quot;,&quot;non-dropping-particle&quot;:&quot;&quot;},{&quot;family&quot;:&quot;Kirchner&quot;,&quot;given&quot;:&quot;J. W.&quot;,&quot;parse-names&quot;:false,&quot;dropping-particle&quot;:&quot;&quot;,&quot;non-dropping-particle&quot;:&quot;&quot;},{&quot;family&quot;:&quot;Mackay&quot;,&quot;given&quot;:&quot;D. S.&quot;,&quot;parse-names&quot;:false,&quot;dropping-particle&quot;:&quot;&quot;,&quot;non-dropping-particle&quot;:&quot;&quot;},{&quot;family&quot;:&quot;McDonnell&quot;,&quot;given&quot;:&quot;J. J.&quot;,&quot;parse-names&quot;:false,&quot;dropping-particle&quot;:&quot;&quot;,&quot;non-dropping-particle&quot;:&quot;&quot;},{&quot;family&quot;:&quot;Milly&quot;,&quot;given&quot;:&quot;P. C.D.&quot;,&quot;parse-names&quot;:false,&quot;dropping-particle&quot;:&quot;&quot;,&quot;non-dropping-particle&quot;:&quot;&quot;},{&quot;family&quot;:&quot;Sullivan&quot;,&quot;given&quot;:&quot;P. L.&quot;,&quot;parse-names&quot;:false,&quot;dropping-particle&quot;:&quot;&quot;,&quot;non-dropping-particle&quot;:&quot;&quot;},{&quot;family&quot;:&quot;Tague&quot;,&quot;given&quot;:&quot;C.&quot;,&quot;parse-names&quot;:false,&quot;dropping-particle&quot;:&quot;&quot;,&quot;non-dropping-particle&quot;:&quot;&quot;},{&quot;family&quot;:&quot;Ajami&quot;,&quot;given&quot;:&quot;H.&quot;,&quot;parse-names&quot;:false,&quot;dropping-particle&quot;:&quot;&quot;,&quot;non-dropping-particle&quot;:&quot;&quot;},{&quot;family&quot;:&quot;Chaney&quot;,&quot;given&quot;:&quot;N.&quot;,&quot;parse-names&quot;:false,&quot;dropping-particle&quot;:&quot;&quot;,&quot;non-dropping-particle&quot;:&quot;&quot;},{&quot;family&quot;:&quot;Hartmann&quot;,&quot;given&quot;:&quot;A.&quot;,&quot;parse-names&quot;:false,&quot;dropping-particle&quot;:&quot;&quot;,&quot;non-dropping-particle&quot;:&quot;&quot;},{&quot;family&quot;:&quot;Hazenberg&quot;,&quot;given&quot;:&quot;P.&quot;,&quot;parse-names&quot;:false,&quot;dropping-particle&quot;:&quot;&quot;,&quot;non-dropping-particle&quot;:&quot;&quot;},{&quot;family&quot;:&quot;McNamara&quot;,&quot;given&quot;:&quot;J.&quot;,&quot;parse-names&quot;:false,&quot;dropping-particle&quot;:&quot;&quot;,&quot;non-dropping-particle&quot;:&quot;&quot;},{&quot;family&quot;:&quot;Pelletier&quot;,&quot;given&quot;:&quot;J.&quot;,&quot;parse-names&quot;:false,&quot;dropping-particle&quot;:&quot;&quot;,&quot;non-dropping-particle&quot;:&quot;&quot;},{&quot;family&quot;:&quot;Perket&quot;,&quot;given&quot;:&quot;J.&quot;,&quot;parse-names&quot;:false,&quot;dropping-particle&quot;:&quot;&quot;,&quot;non-dropping-particle&quot;:&quot;&quot;},{&quot;family&quot;:&quot;Rouholahnejad-Freund&quot;,&quot;given&quot;:&quot;E.&quot;,&quot;parse-names&quot;:false,&quot;dropping-particle&quot;:&quot;&quot;,&quot;non-dropping-particle&quot;:&quot;&quot;},{&quot;family&quot;:&quot;Wagener&quot;,&quot;given&quot;:&quot;T.&quot;,&quot;parse-names&quot;:false,&quot;dropping-particle&quot;:&quot;&quot;,&quot;non-dropping-particle&quot;:&quot;&quot;},{&quot;family&quot;:&quot;Zeng&quot;,&quot;given&quot;:&quot;X.&quot;,&quot;parse-names&quot;:false,&quot;dropping-particle&quot;:&quot;&quot;,&quot;non-dropping-particle&quot;:&quot;&quot;},{&quot;family&quot;:&quot;Beighley&quot;,&quot;given&quot;:&quot;E.&quot;,&quot;parse-names&quot;:false,&quot;dropping-particle&quot;:&quot;&quot;,&quot;non-dropping-particle&quot;:&quot;&quot;},{&quot;family&quot;:&quot;Buzan&quot;,&quot;given&quot;:&quot;J.&quot;,&quot;parse-names&quot;:false,&quot;dropping-particle&quot;:&quot;&quot;,&quot;non-dropping-particle&quot;:&quot;&quot;},{&quot;family&quot;:&quot;Huang&quot;,&quot;given&quot;:&quot;M.&quot;,&quot;parse-names&quot;:false,&quot;dropping-particle&quot;:&quot;&quot;,&quot;non-dropping-particle&quot;:&quot;&quot;},{&quot;family&quot;:&quot;Livneh&quot;,&quot;given&quot;:&quot;B.&quot;,&quot;parse-names&quot;:false,&quot;dropping-particle&quot;:&quot;&quot;,&quot;non-dropping-particle&quot;:&quot;&quot;},{&quot;family&quot;:&quot;Mohanty&quot;,&quot;given&quot;:&quot;B. P.&quot;,&quot;parse-names&quot;:false,&quot;dropping-particle&quot;:&quot;&quot;,&quot;non-dropping-particle&quot;:&quot;&quot;},{&quot;family&quot;:&quot;Nijssen&quot;,&quot;given&quot;:&quot;B.&quot;,&quot;parse-names&quot;:false,&quot;dropping-particle&quot;:&quot;&quot;,&quot;non-dropping-particle&quot;:&quot;&quot;},{&quot;family&quot;:&quot;Safeeq&quot;,&quot;given&quot;:&quot;M.&quot;,&quot;parse-names&quot;:false,&quot;dropping-particle&quot;:&quot;&quot;,&quot;non-dropping-particle&quot;:&quot;&quot;},{&quot;family&quot;:&quot;Shen&quot;,&quot;given&quot;:&quot;C.&quot;,&quot;parse-names&quot;:false,&quot;dropping-particle&quot;:&quot;&quot;,&quot;non-dropping-particle&quot;:&quot;&quot;},{&quot;family&quot;:&quot;Verseveld&quot;,&quot;given&quot;:&quot;W.&quot;,&quot;parse-names&quot;:false,&quot;dropping-particle&quot;:&quot;&quot;,&quot;non-dropping-particle&quot;:&quot;van&quot;},{&quot;family&quot;:&quot;Volk&quot;,&quot;given&quot;:&quot;J.&quot;,&quot;parse-names&quot;:false,&quot;dropping-particle&quot;:&quot;&quot;,&quot;non-dropping-particle&quot;:&quot;&quot;},{&quot;family&quot;:&quot;Yamazaki&quot;,&quot;given&quot;:&quot;D.&quot;,&quot;parse-names&quot;:false,&quot;dropping-particle&quot;:&quot;&quot;,&quot;non-dropping-particle&quot;:&quot;&quot;}],&quot;container-title&quot;:&quot;Water Resources Research&quot;,&quot;accessed&quot;:{&quot;date-parts&quot;:[[2022,8,3]]},&quot;DOI&quot;:&quot;10.1029/2018WR023903&quot;,&quot;ISSN&quot;:&quot;19447973&quot;,&quot;URL&quot;:&quot;https://onlinelibrary.wiley.com/doi/full/10.1029/2018WR023903&quot;,&quot;issued&quot;:{&quot;date-parts&quot;:[[2019,2,1]]},&quot;page&quot;:&quot;1737-1772&quot;,&quot;abstract&quot;:&quot;Earth System Models (ESMs) are essential tools for understanding and predicting global change, but they cannot explicitly resolve hillslope-scale terrain structures that fundamentally organize water, energy, and biogeochemical stores and fluxes at subgrid scales. Here we bring together hydrologists, Critical Zone scientists, and ESM developers, to explore how hillslope structures may modulate ESM grid-level water, energy, and biogeochemical fluxes. In contrast to the one-dimensional (1-D), 2- to 3-m deep, and free-draining soil hydrology in most ESM land models, we hypothesize that 3-D, lateral ridge-to-valley flow through shallow and deep paths and insolation contrasts between sunny and shady slopes are the top two globally quantifiable organizers of water and energy (and vegetation) within an ESM grid cell. We hypothesize that these two processes are likely to impact ESM predictions where (and when) water and/or energy are limiting. We further hypothesize that, if implemented in ESM land models, these processes will increase simulated continental water storage and residence time, buffering terrestrial ecosystems against seasonal and interannual droughts. We explore efficient ways to capture these mechanisms in ESMs and identify critical knowledge gaps preventing us from scaling up hillslope to global processes. One such gap is our extremely limited knowledge of the subsurface, where water is stored (supporting vegetation) and released to stream baseflow (supporting aquatic ecosystems). We conclude with a set of organizing hypotheses and a call for global syntheses activities and model experiments to assess the impact of hillslope hydrology on global change predictions.&quot;,&quot;publisher&quot;:&quot;Blackwell Publishing Ltd&quot;,&quot;issue&quot;:&quot;2&quot;,&quot;volume&quot;:&quot;55&quot;,&quot;container-title-short&quot;:&quot;Water Resour Res&quot;},&quot;isTemporary&quot;:false}]},{&quot;citationID&quot;:&quot;MENDELEY_CITATION_4871336f-1387-40c7-ad43-7f29504c9981&quot;,&quot;properties&quot;:{&quot;noteIndex&quot;:0},&quot;isEdited&quot;:false,&quot;manualOverride&quot;:{&quot;citeprocText&quot;:&quot;(Liang et al., 1994; Schlemmer et al., 2018)&quot;,&quot;isManuallyOverridden&quot;:false,&quot;manualOverrideText&quot;:&quot;&quot;},&quot;citationTag&quot;:&quot;MENDELEY_CITATION_v3_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&quot;,&quot;citationItems&quot;:[{&quot;id&quot;:&quot;8d9bae2a-1cc7-381a-af67-95f362442f9e&quot;,&quot;itemData&quot;:{&quot;DOI&quot;:&quot;10.1029/94JD00483&quot;,&quot;ISSN&quot;:&quot;0148-0227&quot;,&quot;abstract&quot;:&quot;A generalization of the single soil layer variable infiltration capacity (VIC) land surface hydrological model previously implemented in the G.F.D.L. GCM is described. The new model is comprised of a two-layer characterization of the soil column, and uses an aerodynamic representation of the latent and sensible heat fluxes at the land surface. The infiltration algorithm for the upper layer is essentially the same as for the single layer VIC model. The model partitions the area of interest (e.g., grid cell) into multiple land surface cover types; for each land cover type the fraction of roots in the upper and lower zone is specified. Once the latent heat flux has been computed, the surface energy balance is iterated to solve for the land surface temperature at each time step. -from Authors&quot;,&quot;author&quot;:[{&quot;dropping-particle&quot;:&quot;&quot;,&quot;family&quot;:&quot;Liang&quot;,&quot;given&quot;:&quot;Xu&quot;,&quot;non-dropping-particle&quot;:&quot;&quot;,&quot;parse-names&quot;:false,&quot;suffix&quot;:&quot;&quot;},{&quot;dropping-particle&quot;:&quot;&quot;,&quot;family&quot;:&quot;Lettenmaier&quot;,&quot;given&quot;:&quot;Dennis P.&quot;,&quot;non-dropping-particle&quot;:&quot;&quot;,&quot;parse-names&quot;:false,&quot;suffix&quot;:&quot;&quot;},{&quot;dropping-particle&quot;:&quot;&quot;,&quot;family&quot;:&quot;Wood&quot;,&quot;given&quot;:&quot;Eric F.&quot;,&quot;non-dropping-particle&quot;:&quot;&quot;,&quot;parse-names&quot;:false,&quot;suffix&quot;:&quot;&quot;},{&quot;dropping-particle&quot;:&quot;&quot;,&quot;family&quot;:&quot;Burges&quot;,&quot;given&quot;:&quot;Stephen J.&quot;,&quot;non-dropping-particle&quot;:&quot;&quot;,&quot;parse-names&quot;:false,&quot;suffix&quot;:&quot;&quot;}],&quot;container-title&quot;:&quot;Journal of Geophysical Research&quot;,&quot;id&quot;:&quot;8d9bae2a-1cc7-381a-af67-95f362442f9e&quot;,&quot;issue&quot;:&quot;D7&quot;,&quot;issued&quot;:{&quot;date-parts&quot;:[[&quot;1994&quot;,&quot;7&quot;,&quot;20&quot;]]},&quot;page&quot;:&quot;14415&quot;,&quot;publisher&quot;:&quot;Wiley-Blackwell&quot;,&quot;title&quot;:&quot;A simple hydrologically based model of land surface water and energy fluxes for general circulation models&quot;,&quot;type&quot;:&quot;article-journal&quot;,&quot;volume&quot;:&quot;99&quot;,&quot;container-title-short&quot;:&quot;J Geophys Res&quot;},&quot;uris&quot;:[&quot;http://www.mendeley.com/documents/?uuid=8d9bae2a-1cc7-381a-af67-95f362442f9e&quot;],&quot;isTemporary&quot;:false,&quot;legacyDesktopId&quot;:&quot;8d9bae2a-1cc7-381a-af67-95f362442f9e&quot;},{&quot;id&quot;:&quot;3650fe58-fa9e-39cb-bf5a-07f1081df4b4&quot;,&quot;itemData&quot;:{&quot;DOI&quot;:&quot;10.1029/2017MS001260&quot;,&quot;ISSN&quot;:&quot;19422466&quot;,&quot;abstract&quot;:&quot;Soil moisture modifies the state of the atmosphere and thus plays a major role in the climate system. Its spatial distribution is strongly modulated by the underlying orography. Yet the vertical transport of soil water and especially the generation of groundwater runoff at the bottom of the soil column are currently treated in a crude way in most atmospheric and climate models. This potentially leads to large biases in near-surface temperatures during midlatitude summertime conditions, when the soils may dry out. Here we present a new formulation for groundwater and runoff formation. It is based on Richards equation, allows for saturated aquifers, includes a slope-dependent groundwater discharge, and enables a subgrid-scale treatment of the underlying orography. The proposed numerical implementation ensures a physically consistent treatment of the water fluxes in the soil column, using ideas from flux-corrected transport methodologies. An implementation of this formulation into TERRA_ML, the land surface model of the regional climate model of the COnsortium for Small-scale MOdeling (COSMO) in CLimate Mode (CCLM), is validated both in idealized and real-case simulations. Idealized simulations demonstrate the important role of the lower boundary condition at the bottom of the soil column and display a physically meaningful recharge and discharge of the saturated zone. Validation against measurements at selected stations shows an improved seasonal evolution of soil water content. Finally, decade-long climate simulations over Europe exhibit a realistic representation of the groundwater distribution across continental scales and mountainous areas, an improved annual cycle of surface latent heat fluxes, and as a consequence reductions of long-standing biases in near-surface temperatures in semiarid regions.&quot;,&quot;author&quot;:[{&quot;dropping-particle&quot;:&quot;&quot;,&quot;family&quot;:&quot;Schlemmer&quot;,&quot;given&quot;:&quot;Linda&quot;,&quot;non-dropping-particle&quot;:&quot;&quot;,&quot;parse-names&quot;:false,&quot;suffix&quot;:&quot;&quot;},{&quot;dropping-particle&quot;:&quot;&quot;,&quot;family&quot;:&quot;Schär&quot;,&quot;given&quot;:&quot;Christoph&quot;,&quot;non-dropping-particle&quot;:&quot;&quot;,&quot;parse-names&quot;:false,&quot;suffix&quot;:&quot;&quot;},{&quot;dropping-particle&quot;:&quot;&quot;,&quot;family&quot;:&quot;Lüthi&quot;,&quot;given&quot;:&quot;Daniel&quot;,&quot;non-dropping-particle&quot;:&quot;&quot;,&quot;parse-names&quot;:false,&quot;suffix&quot;:&quot;&quot;},{&quot;dropping-particle&quot;:&quot;&quot;,&quot;family&quot;:&quot;Strebel&quot;,&quot;given&quot;:&quot;Lukas&quot;,&quot;non-dropping-particle&quot;:&quot;&quot;,&quot;parse-names&quot;:false,&quot;suffix&quot;:&quot;&quot;}],&quot;container-title&quot;:&quot;Journal of Advances in Modeling Earth Systems&quot;,&quot;id&quot;:&quot;3650fe58-fa9e-39cb-bf5a-07f1081df4b4&quot;,&quot;issue&quot;:&quot;8&quot;,&quot;issued&quot;:{&quot;date-parts&quot;:[[&quot;2018&quot;]]},&quot;page&quot;:&quot;1809-1832&quot;,&quot;title&quot;:&quot;A Groundwater and Runoff Formulation for Weather and Climate Models&quot;,&quot;type&quot;:&quot;article-journal&quot;,&quot;volume&quot;:&quot;10&quot;,&quot;container-title-short&quot;:&quot;J Adv Model Earth Syst&quot;},&quot;uris&quot;:[&quot;http://www.mendeley.com/documents/?uuid=91395db9-78cf-4b95-9606-6374b7c9d830&quot;],&quot;isTemporary&quot;:false,&quot;legacyDesktopId&quot;:&quot;91395db9-78cf-4b95-9606-6374b7c9d830&quot;}]},{&quot;citationID&quot;:&quot;MENDELEY_CITATION_16f3a23a-b69d-427c-b880-40e48f1d821c&quot;,&quot;properties&quot;:{&quot;noteIndex&quot;:0},&quot;isEdited&quot;:false,&quot;manualOverride&quot;:{&quot;citeprocText&quot;:&quot;(McCormick et al., 2021)&quot;,&quot;isManuallyOverridden&quot;:false,&quot;manualOverrideText&quot;:&quot;&quot;},&quot;citationTag&quot;:&quot;MENDELEY_CITATION_v3_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&quot;,&quot;citationItems&quot;:[{&quot;id&quot;:&quot;4cf94063-cd29-389a-9786-79327d3105df&quot;,&quot;itemData&quot;:{&quot;DOI&quot;:&quot;10.1038/s41586-021-03761-3&quot;,&quot;ISSN&quot;:&quot;14764687&quot;,&quot;PMID&quot;:&quot;34497393&quot;,&quot;abstract&quot;:&quot;In the past several decades, field studies have shown that woody plants can access substantial volumes of water from the pores and fractures of bedrock1–3. If, like soil moisture, bedrock water storage serves as an important source of plant-available water, then conceptual paradigms regarding water and carbon cycling may need to be revised to incorporate bedrock properties and processes4–6. Here we present a lower-bound estimate of the contribution of bedrock water storage to transpiration across the continental United States using distributed, publicly available datasets. Temporal and spatial patterns of bedrock water use across the continental United States indicate that woody plants extensively access bedrock water for transpiration. Plants across diverse climates and biomes access bedrock water routinely and not just during extreme drought conditions. On an annual basis in California, the volumes of bedrock water transpiration exceed the volumes of water stored in human-made reservoirs, and woody vegetation that accesses bedrock water accounts for over 50% of the aboveground carbon stocks in the state. Our findings indicate that plants commonly access rock moisture, as opposed to groundwater, from bedrock and that, like soil moisture, rock moisture is a critical component of terrestrial water and carbon cycling.&quot;,&quot;author&quot;:[{&quot;dropping-particle&quot;:&quot;&quot;,&quot;family&quot;:&quot;McCormick&quot;,&quot;given&quot;:&quot;Erica L.&quot;,&quot;non-dropping-particle&quot;:&quot;&quot;,&quot;parse-names&quot;:false,&quot;suffix&quot;:&quot;&quot;},{&quot;dropping-particle&quot;:&quot;&quot;,&quot;family&quot;:&quot;Dralle&quot;,&quot;given&quot;:&quot;David N.&quot;,&quot;non-dropping-particle&quot;:&quot;&quot;,&quot;parse-names&quot;:false,&quot;suffix&quot;:&quot;&quot;},{&quot;dropping-particle&quot;:&quot;&quot;,&quot;family&quot;:&quot;Hahm&quot;,&quot;given&quot;:&quot;W. Jesse&quot;,&quot;non-dropping-particle&quot;:&quot;&quot;,&quot;parse-names&quot;:false,&quot;suffix&quot;:&quot;&quot;},{&quot;dropping-particle&quot;:&quot;&quot;,&quot;family&quot;:&quot;Tune&quot;,&quot;given&quot;:&quot;Alison K.&quot;,&quot;non-dropping-particle&quot;:&quot;&quot;,&quot;parse-names&quot;:false,&quot;suffix&quot;:&quot;&quot;},{&quot;dropping-particle&quot;:&quot;&quot;,&quot;family&quot;:&quot;Schmidt&quot;,&quot;given&quot;:&quot;Logan M.&quot;,&quot;non-dropping-particle&quot;:&quot;&quot;,&quot;parse-names&quot;:false,&quot;suffix&quot;:&quot;&quot;},{&quot;dropping-particle&quot;:&quot;&quot;,&quot;family&quot;:&quot;Chadwick&quot;,&quot;given&quot;:&quot;K. Dana&quot;,&quot;non-dropping-particle&quot;:&quot;&quot;,&quot;parse-names&quot;:false,&quot;suffix&quot;:&quot;&quot;},{&quot;dropping-particle&quot;:&quot;&quot;,&quot;family&quot;:&quot;Rempe&quot;,&quot;given&quot;:&quot;Daniella M.&quot;,&quot;non-dropping-particle&quot;:&quot;&quot;,&quot;parse-names&quot;:false,&quot;suffix&quot;:&quot;&quot;}],&quot;container-title&quot;:&quot;Nature&quot;,&quot;id&quot;:&quot;4cf94063-cd29-389a-9786-79327d3105df&quot;,&quot;issue&quot;:&quot;7875&quot;,&quot;issued&quot;:{&quot;date-parts&quot;:[[&quot;2021&quot;]]},&quot;page&quot;:&quot;225-229&quot;,&quot;publisher&quot;:&quot;Springer US&quot;,&quot;title&quot;:&quot;Widespread woody plant use of water stored in bedrock&quot;,&quot;type&quot;:&quot;article-journal&quot;,&quot;volume&quot;:&quot;597&quot;,&quot;container-title-short&quot;:&quot;Nature&quot;},&quot;uris&quot;:[&quot;http://www.mendeley.com/documents/?uuid=d2c31cdd-8bb6-4957-b5b6-6b46c8d861a5&quot;],&quot;isTemporary&quot;:false,&quot;legacyDesktopId&quot;:&quot;d2c31cdd-8bb6-4957-b5b6-6b46c8d861a5&quot;}]},{&quot;citationID&quot;:&quot;MENDELEY_CITATION_d43635ff-71a5-456e-94a9-0d3f2e49e8fc&quot;,&quot;properties&quot;:{&quot;noteIndex&quot;:0},&quot;isEdited&quot;:false,&quot;manualOverride&quot;:{&quot;citeprocText&quot;:&quot;(Drewniak, 2019; Tumber-Dávila et al., 2022)&quot;,&quot;isManuallyOverridden&quot;:false,&quot;manualOverrideText&quot;:&quot;&quot;},&quot;citationTag&quot;:&quot;MENDELEY_CITATION_v3_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&quot;,&quot;citationItems&quot;:[{&quot;id&quot;:&quot;d362df2a-7c8f-33d8-95b9-87ca4cb9a312&quot;,&quot;itemData&quot;:{&quot;DOI&quot;:&quot;10.1029/2018MS001334&quot;,&quot;ISSN&quot;:&quot;19422466&quot;,&quot;abstract&quot;:&quot;Roots are important contributors to plant development, functioning to provide nutrients and water for plant growth. However, roots and their functions are often simplified in Earth system models, which limit the feedback of root foraging strategy on plant productivity, and their impacts on the carbon cycle. The goal of this study is to introduce a new method to resolve the vertical structure of roots over time. The method allows plasticity of rooting depth distribution under nonuniform profiles of water and nitrogen, which influences aboveground dynamics. The dynamic root model optimizes root distribution for both water and nitrogen uptake but gives priority to plant water demands. I implement this new method in the Energy Exascale Earth System model. The resulting root distribution maintains agreement with observations in most ecosystems and marginally improves the gross primary productivity estimated by the model, compared to satellite observations. Increases in gross primary productivity are simulated in desert and boreal ecosystems. However, the model does not capture deep roots in the dry tropics, and therefore, productivity losses are observed in parts of the Amazon and the African savannah. I discuss details of the model algorithm, along with some sensitivity studies that shed light on the model behavior in water-limited ecosystems. The study shows that additional model processes, such as climate dependent root depth, root hydraulics, root form and function, and better nitrogen uptake, should be considered to improve the root water uptake in the Energy Exascale Earth System Land Model (ELM).&quot;,&quot;author&quot;:[{&quot;dropping-particle&quot;:&quot;&quot;,&quot;family&quot;:&quot;Drewniak&quot;,&quot;given&quot;:&quot;B. A.&quot;,&quot;non-dropping-particle&quot;:&quot;&quot;,&quot;parse-names&quot;:false,&quot;suffix&quot;:&quot;&quot;}],&quot;container-title&quot;:&quot;Journal of Advances in Modeling Earth Systems&quot;,&quot;id&quot;:&quot;d362df2a-7c8f-33d8-95b9-87ca4cb9a312&quot;,&quot;issue&quot;:&quot;1&quot;,&quot;issued&quot;:{&quot;date-parts&quot;:[[&quot;2019&quot;]]},&quot;page&quot;:&quot;338-359&quot;,&quot;title&quot;:&quot;Simulating Dynamic Roots in the Energy Exascale Earth System Land Model&quot;,&quot;type&quot;:&quot;article-journal&quot;,&quot;volume&quot;:&quot;11&quot;,&quot;container-title-short&quot;:&quot;J Adv Model Earth Syst&quot;},&quot;uris&quot;:[&quot;http://www.mendeley.com/documents/?uuid=5967a344-b9cd-48a9-b7f7-1037c08dd59d&quot;],&quot;isTemporary&quot;:false,&quot;legacyDesktopId&quot;:&quot;5967a344-b9cd-48a9-b7f7-1037c08dd59d&quot;},{&quot;id&quot;:&quot;9471ed46-ae43-3675-8dc5-ead309a9a1fe&quot;,&quot;itemData&quot;:{&quot;type&quot;:&quot;article-journal&quot;,&quot;id&quot;:&quot;9471ed46-ae43-3675-8dc5-ead309a9a1fe&quot;,&quot;title&quot;:&quot;Plant sizes and shapes above and belowground and their interactions with climate&quot;,&quot;author&quot;:[{&quot;family&quot;:&quot;Tumber-Dávila&quot;,&quot;given&quot;:&quot;Shersingh Joseph&quot;,&quot;parse-names&quot;:false,&quot;dropping-particle&quot;:&quot;&quot;,&quot;non-dropping-particle&quot;:&quot;&quot;},{&quot;family&quot;:&quot;Schenk&quot;,&quot;given&quot;:&quot;H. Jochen&quot;,&quot;parse-names&quot;:false,&quot;dropping-particle&quot;:&quot;&quot;,&quot;non-dropping-particle&quot;:&quot;&quot;},{&quot;family&quot;:&quot;Du&quot;,&quot;given&quot;:&quot;Enzai&quot;,&quot;parse-names&quot;:false,&quot;dropping-particle&quot;:&quot;&quot;,&quot;non-dropping-particle&quot;:&quot;&quot;},{&quot;family&quot;:&quot;Jackson&quot;,&quot;given&quot;:&quot;Robert B.&quot;,&quot;parse-names&quot;:false,&quot;dropping-particle&quot;:&quot;&quot;,&quot;non-dropping-particle&quot;:&quot;&quot;}],&quot;container-title&quot;:&quot;New Phytologist&quot;,&quot;accessed&quot;:{&quot;date-parts&quot;:[[2022,8,3]]},&quot;DOI&quot;:&quot;10.1111/nph.18031&quot;,&quot;ISSN&quot;:&quot;14698137&quot;,&quot;URL&quot;:&quot;https://onlinelibrary.wiley.com/doi/full/10.1111/nph.18031&quot;,&quot;issued&quot;:{&quot;date-parts&quot;:[[2022,8,1]]},&quot;page&quot;:&quot;1032-1056&quot;,&quot;abstract&quot;:&quot;Although the above and belowground sizes and shapes of plants strongly influence plant competition, community structure, and plant–environment interactions, plant sizes and shapes remain poorly characterized across climate regimes. We investigated relationships among shoot and root system size and climate. We assembled and analyzed, to our knowledge, the largest global database describing the maximum rooting depth, lateral spread, and shoot size of terrestrial plants – more than doubling the Root Systems of Individual Plants database to 5647 observations. Water availability and growth form greatly influence shoot size, and rooting depth is primarily influenced by temperature seasonality. Shoot size is the strongest predictor of lateral spread, with root system diameter being two times wider than shoot width on average for woody plants. Shoot size covaries strongly with rooting system size; however, the geometries of plants differ considerably across climates, with woody plants in more arid climates having shorter shoots, but deeper, narrower root systems. Additionally, estimates of the depth and lateral spread of plant root systems are likely underestimated at the global scale.&quot;,&quot;publisher&quot;:&quot;John Wiley and Sons Inc&quot;,&quot;issue&quot;:&quot;3&quot;,&quot;volume&quot;:&quot;235&quot;,&quot;container-title-short&quot;:&quot;&quot;},&quot;isTemporary&quot;:false}]},{&quot;citationID&quot;:&quot;MENDELEY_CITATION_03a33cdc-e639-4ceb-96c8-20ef29a19d07&quot;,&quot;properties&quot;:{&quot;noteIndex&quot;:0},&quot;isEdited&quot;:false,&quot;manualOverride&quot;:{&quot;citeprocText&quot;:&quot;(Green et al., 2017; Kennedy et al., 2019; K. Zhang et al., 2016)&quot;,&quot;isManuallyOverridden&quot;:false,&quot;manualOverrideText&quot;:&quot;&quot;},&quot;citationTag&quot;:&quot;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&quot;,&quot;citationItems&quot;:[{&quot;id&quot;:&quot;cb15d634-f3fc-3eb6-b377-47eef0b3724f&quot;,&quot;itemData&quot;:{&quot;DOI&quot;:&quot;10.1038/ngeo2957&quot;,&quot;ISSN&quot;:&quot;1752-0908&quot;,&quot;abstract&quot;:&quot;The terrestrial biosphere and atmosphere interact through a series of feedback loops. Variability in terrestrial vegetation growth and phenology can modulate fluxes of water and energy to the atmosphere, and thus affect the climatic conditions that in turn regulate vegetation dynamics. Here we analyse satellite observations of solar-induced fluorescence, precipitation, and radiation using a multivariate statistical technique. We find that biosphere-atmosphere feedbacks are globally widespread and regionally strong: they explain up to 30% of precipitation and surface radiation variance in regions where feedbacks occur. Substantial biosphere-precipitation feedbacks are often found in regions that are transitional between energy and water limitation, such as semi-arid or monsoonal regions. Substantial biosphere-radiation feedbacks are often present in several moderately wet regions and in the Mediterranean, where precipitation and radiation increase vegetation growth. Enhancement of latent and sensible heat transfer from vegetation accompanies this growth, which increases boundary layer height and convection, affecting cloudiness, and consequently incident surface radiation. Enhanced evapotranspiration can increase moist convection, leading to increased precipitation. Earth system models underestimate these precipitation and radiation feedbacks mainly because they underestimate the biosphere response to radiation and water availability. We conclude that biosphere-atmosphere feedbacks cluster in specific climatic regions that help determine the net CO2 balance of the biosphere.&quot;,&quot;author&quot;:[{&quot;dropping-particle&quot;:&quot;&quot;,&quot;family&quot;:&quot;Green&quot;,&quot;given&quot;:&quot;Julia K&quot;,&quot;non-dropping-particle&quot;:&quot;&quot;,&quot;parse-names&quot;:false,&quot;suffix&quot;:&quot;&quot;},{&quot;dropping-particle&quot;:&quot;&quot;,&quot;family&quot;:&quot;Konings&quot;,&quot;given&quot;:&quot;Alexandra G&quot;,&quot;non-dropping-particle&quot;:&quot;&quot;,&quot;parse-names&quot;:false,&quot;suffix&quot;:&quot;&quot;},{&quot;dropping-particle&quot;:&quot;&quot;,&quot;family&quot;:&quot;Alemohammad&quot;,&quot;given&quot;:&quot;Seyed Hamed&quot;,&quot;non-dropping-particle&quot;:&quot;&quot;,&quot;parse-names&quot;:false,&quot;suffix&quot;:&quot;&quot;},{&quot;dropping-particle&quot;:&quot;&quot;,&quot;family&quot;:&quot;Berry&quot;,&quot;given&quot;:&quot;Joseph&quot;,&quot;non-dropping-particle&quot;:&quot;&quot;,&quot;parse-names&quot;:false,&quot;suffix&quot;:&quot;&quot;},{&quot;dropping-particle&quot;:&quot;&quot;,&quot;family&quot;:&quot;Entekhabi&quot;,&quot;given&quot;:&quot;Dara&quot;,&quot;non-dropping-particle&quot;:&quot;&quot;,&quot;parse-names&quot;:false,&quot;suffix&quot;:&quot;&quot;},{&quot;dropping-particle&quot;:&quot;&quot;,&quot;family&quot;:&quot;Kolassa&quot;,&quot;given&quot;:&quot;Jana&quot;,&quot;non-dropping-particle&quot;:&quot;&quot;,&quot;parse-names&quot;:false,&quot;suffix&quot;:&quot;&quot;},{&quot;dropping-particle&quot;:&quot;&quot;,&quot;family&quot;:&quot;Lee&quot;,&quot;given&quot;:&quot;Jung-Eun&quot;,&quot;non-dropping-particle&quot;:&quot;&quot;,&quot;parse-names&quot;:false,&quot;suffix&quot;:&quot;&quot;},{&quot;dropping-particle&quot;:&quot;&quot;,&quot;family&quot;:&quot;Gentine&quot;,&quot;given&quot;:&quot;Pierre&quot;,&quot;non-dropping-particle&quot;:&quot;&quot;,&quot;parse-names&quot;:false,&quot;suffix&quot;:&quot;&quot;}],&quot;container-title&quot;:&quot;Nature Geosci&quot;,&quot;id&quot;:&quot;cb15d634-f3fc-3eb6-b377-47eef0b3724f&quot;,&quot;issue&quot;:&quot;May&quot;,&quot;issued&quot;:{&quot;date-parts&quot;:[[&quot;2017&quot;]]},&quot;title&quot;:&quot;Regionally strong feedbacks between the atmosphere and terrestrial biosphere&quot;,&quot;type&quot;:&quot;article-journal&quot;,&quot;volume&quot;:&quot;advance on&quot;,&quot;container-title-short&quot;:&quot;&quot;},&quot;uris&quot;:[&quot;http://www.mendeley.com/documents/?uuid=22e5013e-5025-48f8-8a16-f3383b4b5da7&quot;],&quot;isTemporary&quot;:false,&quot;legacyDesktopId&quot;:&quot;22e5013e-5025-48f8-8a16-f3383b4b5da7&quot;},{&quot;id&quot;:&quot;d8be15bb-795d-38c2-a504-df52e1999bdc&quot;,&quot;itemData&quot;:{&quot;DOI&quot;:&quot;10.1029/2018MS001500&quot;,&quot;ISSN&quot;:&quot;19422466&quot;,&quot;abstract&quot;:&quot;Version 5 of the Community Land Model (CLM5) introduces the plant hydraulic stress (PHS) configuration of vegetation water use, which is described and compared with the corresponding parameterization from CLM4.5. PHS updates vegetation water stress and root water uptake to better reflect plant hydraulic theory, advancing the physical basis of the model. The new configuration introduces prognostic vegetation water potential, modeled at the root, stem, and leaf levels. Leaf water potential replaces soil potential as the basis for stomatal conductance water stress, and root water potential is used to implement hydraulic root water uptake, replacing a transpiration partitioning function. Point simulations of a tropical forest site (Caxiuanã, Brazil) under ambient conditions and partial precipitation exclusion highlight the differences between PHS and the previous CLM implementation. Model description and simulation results are contextualized with a list of benefits and limitations of the new model formulation, including hypotheses that were not testable in previous versions of the model. Key results include reductions in transpiration and soil moisture biases relative to a control model under both ambient and exclusion conditions, correcting excessive dry season soil moisture stress in the control model. PHS implements hydraulic gradient root water uptake, which allows hydraulic redistribution and compensatory root water uptake and results in PHS utilizing a larger portion of the soil column to buffer shortfalls in precipitation. The new model structure, which bases water stress on leaf water potential, could have significant implications for vegetation-climate feedbacks, including increased sensitivity of photosynthesis to atmospheric vapor pressure deficit.&quot;,&quot;author&quot;:[{&quot;dropping-particle&quot;:&quot;&quot;,&quot;family&quot;:&quot;Kennedy&quot;,&quot;given&quot;:&quot;Daniel&quot;,&quot;non-dropping-particle&quot;:&quot;&quot;,&quot;parse-names&quot;:false,&quot;suffix&quot;:&quot;&quot;},{&quot;dropping-particle&quot;:&quot;&quot;,&quot;family&quot;:&quot;Swenson&quot;,&quot;given&quot;:&quot;Sean&quot;,&quot;non-dropping-particle&quot;:&quot;&quot;,&quot;parse-names&quot;:false,&quot;suffix&quot;:&quot;&quot;},{&quot;dropping-particle&quot;:&quot;&quot;,&quot;family&quot;:&quot;Oleson&quot;,&quot;given&quot;:&quot;Keith W.&quot;,&quot;non-dropping-particle&quot;:&quot;&quot;,&quot;parse-names&quot;:false,&quot;suffix&quot;:&quot;&quot;},{&quot;dropping-particle&quot;:&quot;&quot;,&quot;family&quot;:&quot;Lawrence&quot;,&quot;given&quot;:&quot;David M.&quot;,&quot;non-dropping-particle&quot;:&quot;&quot;,&quot;parse-names&quot;:false,&quot;suffix&quot;:&quot;&quot;},{&quot;dropping-particle&quot;:&quot;&quot;,&quot;family&quot;:&quot;Fisher&quot;,&quot;given&quot;:&quot;Rosie&quot;,&quot;non-dropping-particle&quot;:&quot;&quot;,&quot;parse-names&quot;:false,&quot;suffix&quot;:&quot;&quot;},{&quot;dropping-particle&quot;:&quot;&quot;,&quot;family&quot;:&quot;Lola da Costa&quot;,&quot;given&quot;:&quot;Antonio Carlos&quot;,&quot;non-dropping-particle&quot;:&quot;&quot;,&quot;parse-names&quot;:false,&quot;suffix&quot;:&quot;&quot;},{&quot;dropping-particle&quot;:&quot;&quot;,&quot;family&quot;:&quot;Gentine&quot;,&quot;given&quot;:&quot;Pierre&quot;,&quot;non-dropping-particle&quot;:&quot;&quot;,&quot;parse-names&quot;:false,&quot;suffix&quot;:&quot;&quot;}],&quot;container-title&quot;:&quot;Journal of Advances in Modeling Earth Systems&quot;,&quot;id&quot;:&quot;d8be15bb-795d-38c2-a504-df52e1999bdc&quot;,&quot;issue&quot;:&quot;2&quot;,&quot;issued&quot;:{&quot;date-parts&quot;:[[&quot;2019&quot;]]},&quot;page&quot;:&quot;485-513&quot;,&quot;title&quot;:&quot;Implementing Plant Hydraulics in the Community Land Model, Version 5&quot;,&quot;type&quot;:&quot;article-journal&quot;,&quot;volume&quot;:&quot;11&quot;,&quot;container-title-short&quot;:&quot;J Adv Model Earth Syst&quot;},&quot;uris&quot;:[&quot;http://www.mendeley.com/documents/?uuid=98caa89c-5983-4b28-809a-e85bcff766bb&quot;],&quot;isTemporary&quot;:false,&quot;legacyDesktopId&quot;:&quot;98caa89c-5983-4b28-809a-e85bcff766bb&quot;},{&quot;id&quot;:&quot;c266bae8-ab64-3caf-84d7-e04209ae689f&quot;,&quot;itemData&quot;:{&quot;type&quot;:&quot;article-journal&quot;,&quot;id&quot;:&quot;c266bae8-ab64-3caf-84d7-e04209ae689f&quot;,&quot;title&quot;:&quot;A review of remote sensing based actual evapotranspiration estimation&quot;,&quot;author&quot;:[{&quot;family&quot;:&quot;Zhang&quot;,&quot;given&quot;:&quot;Ke&quot;,&quot;parse-names&quot;:false,&quot;dropping-particle&quot;:&quot;&quot;,&quot;non-dropping-particle&quot;:&quot;&quot;},{&quot;family&quot;:&quot;Kimball&quot;,&quot;given&quot;:&quot;John S.&quot;,&quot;parse-names&quot;:false,&quot;dropping-particle&quot;:&quot;&quot;,&quot;non-dropping-particle&quot;:&quot;&quot;},{&quot;family&quot;:&quot;Running&quot;,&quot;given&quot;:&quot;Steven W.&quot;,&quot;parse-names&quot;:false,&quot;dropping-particle&quot;:&quot;&quot;,&quot;non-dropping-particle&quot;:&quot;&quot;}],&quot;container-title&quot;:&quot;Wiley Interdisciplinary Reviews: Water&quot;,&quot;DOI&quot;:&quot;10.1002/wat2.1168&quot;,&quot;issued&quot;:{&quot;date-parts&quot;:[[2016]]},&quot;page&quot;:&quot;834-853&quot;,&quot;abstract&quot;:&quot;See, stats, and : https : / / www. researchgate . net / publication / 304708984 A evapotranspiration : A remote Article DOI : 10 . 1002 / wat2 .1168 READS 193 3 , including : Ke University ; Hohai ; 62 , 320 SEE J . S . Kimball University 238 , 678 SEE All - text , letting . Available : Ke Retrieved : 27 Advanced Review Evapotranspiration is a major component of the global water cycle and provides a critical nexus between terrestrial water , carbon and surface energy exchanges . Evapotranspiration is inherently difficult to measure and predict especially at large spatial scales . Remote sensing provides a cost - effective method to estimate evapotranspiration at regional to global scales . In the past three decades a large number of studies on remote sensing based evapotranspiration estimation have emerged . This review summarizes the basic theories underpinning current remote sensing based evapotranspiration estimation methods . It also lays out the development history of these methods and compares their advantages and lim - itations . Several key directions for further study are identified and discussed , including identification of uncertainty sources in remote sensing evapotranspira - tion models , merging of different remote sensing methods , application of data assimilation and fusion techniques in producing robust evapotranspiration esti - mates , and utilization of multi - source remote sensing data and latest sensor tech - nologies . Further advances in the remote sensing of evapotranspiration will enhance capabilities for monitoring of the global water and energy cycles , including water availability and ecosystem responses and feedbacks to climate change and human impacts .&quot;,&quot;issue&quot;:&quot;6&quot;,&quot;volume&quot;:&quot;3&quot;,&quot;container-title-short&quot;:&quot;&quot;},&quot;isTemporary&quot;:false}]},{&quot;citationID&quot;:&quot;MENDELEY_CITATION_a1801797-aaef-49a4-a3d2-9408ffd7a821&quot;,&quot;properties&quot;:{&quot;noteIndex&quot;:0},&quot;isEdited&quot;:false,&quot;manualOverride&quot;:{&quot;citeprocText&quot;:&quot;(Giardina et al., 2018; Novick et al., 2016; Zhou et al., 2019)&quot;,&quot;isManuallyOverridden&quot;:false,&quot;manualOverrideText&quot;:&quot;&quot;},&quot;citationTag&quot;:&quot;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&quot;,&quot;citationItems&quot;:[{&quot;id&quot;:&quot;f46594cd-2c95-32b7-8e0b-bd66e56a83df&quot;,&quot;itemData&quot;:{&quot;DOI&quot;:&quot;10.1038/nclimate3114&quot;,&quot;ISBN&quot;:&quot;1758-6798&quot;,&quot;ISSN&quot;:&quot;1758-678X&quot;,&quot;abstract&quot;:&quot;Soil moisture supply and atmospheric demand for water independently limit—and profoundly affect—vegetation productivity and water use during periods of hydrologic stress1, 2, 3, 4. Disentangling the impact of these two drivers on ecosystem carbon and water cycling is difficult because they are often correlated, and experimental tools for manipulating atmospheric demand in the field are lacking. Consequently, the role of atmospheric demand is often not adequately factored into experiments or represented in models5, 6, 7. Here we show that atmospheric demand limits surface conductance and evapotranspiration to a greater extent than soil moisture in many biomes, including mesic forests that are of particular importance to the terrestrial carbon sink8, 9. Further, using projections from ten general circulation models, we show that climate change will increase the importance of atmospheric constraints to carbon and water fluxes in all ecosystems. Consequently, atmospheric demand will become increasingly important for vegetation function, accounting for &gt;70% of growing season limitation to surface conductance in mesic temperate forests. Our results suggest that failure to consider the limiting role of atmospheric demand in experimental designs, simulation models and land management strategies will lead to incorrect projections of ecosystem responses to future climate conditions.&quot;,&quot;author&quot;:[{&quot;dropping-particle&quot;:&quot;&quot;,&quot;family&quot;:&quot;Novick&quot;,&quot;given&quot;:&quot;Kimberly A.&quot;,&quot;non-dropping-particle&quot;:&quot;&quot;,&quot;parse-names&quot;:false,&quot;suffix&quot;:&quot;&quot;},{&quot;dropping-particle&quot;:&quot;&quot;,&quot;family&quot;:&quot;Ficklin&quot;,&quot;given&quot;:&quot;Darren L.&quot;,&quot;non-dropping-particle&quot;:&quot;&quot;,&quot;parse-names&quot;:false,&quot;suffix&quot;:&quot;&quot;},{&quot;dropping-particle&quot;:&quot;&quot;,&quot;family&quot;:&quot;Stoy&quot;,&quot;given&quot;:&quot;Paul C.&quot;,&quot;non-dropping-particle&quot;:&quot;&quot;,&quot;parse-names&quot;:false,&quot;suffix&quot;:&quot;&quot;},{&quot;dropping-particle&quot;:&quot;&quot;,&quot;family&quot;:&quot;Williams&quot;,&quot;given&quot;:&quot;Christopher A.&quot;,&quot;non-dropping-particle&quot;:&quot;&quot;,&quot;parse-names&quot;:false,&quot;suffix&quot;:&quot;&quot;},{&quot;dropping-particle&quot;:&quot;&quot;,&quot;family&quot;:&quot;Bohrer&quot;,&quot;given&quot;:&quot;Gil&quot;,&quot;non-dropping-particle&quot;:&quot;&quot;,&quot;parse-names&quot;:false,&quot;suffix&quot;:&quot;&quot;},{&quot;dropping-particle&quot;:&quot;&quot;,&quot;family&quot;:&quot;Oishi&quot;,&quot;given&quot;:&quot;A. Christopher&quot;,&quot;non-dropping-particle&quot;:&quot;&quot;,&quot;parse-names&quot;:false,&quot;suffix&quot;:&quot;&quot;},{&quot;dropping-particle&quot;:&quot;&quot;,&quot;family&quot;:&quot;Papuga&quot;,&quot;given&quot;:&quot;Shirley A.&quot;,&quot;non-dropping-particle&quot;:&quot;&quot;,&quot;parse-names&quot;:false,&quot;suffix&quot;:&quot;&quot;},{&quot;dropping-particle&quot;:&quot;&quot;,&quot;family&quot;:&quot;Blanken&quot;,&quot;given&quot;:&quot;Peter D.&quot;,&quot;non-dropping-particle&quot;:&quot;&quot;,&quot;parse-names&quot;:false,&quot;suffix&quot;:&quot;&quot;},{&quot;dropping-particle&quot;:&quot;&quot;,&quot;family&quot;:&quot;Noormets&quot;,&quot;given&quot;:&quot;Asko&quot;,&quot;non-dropping-particle&quot;:&quot;&quot;,&quot;parse-names&quot;:false,&quot;suffix&quot;:&quot;&quot;},{&quot;dropping-particle&quot;:&quot;&quot;,&quot;family&quot;:&quot;Sulman&quot;,&quot;given&quot;:&quot;Benjamin N.&quot;,&quot;non-dropping-particle&quot;:&quot;&quot;,&quot;parse-names&quot;:false,&quot;suffix&quot;:&quot;&quot;},{&quot;dropping-particle&quot;:&quot;&quot;,&quot;family&quot;:&quot;Scott&quot;,&quot;given&quot;:&quot;Russell L.&quot;,&quot;non-dropping-particle&quot;:&quot;&quot;,&quot;parse-names&quot;:false,&quot;suffix&quot;:&quot;&quot;},{&quot;dropping-particle&quot;:&quot;&quot;,&quot;family&quot;:&quot;Wang&quot;,&quot;given&quot;:&quot;Lixin&quot;,&quot;non-dropping-particle&quot;:&quot;&quot;,&quot;parse-names&quot;:false,&quot;suffix&quot;:&quot;&quot;},{&quot;dropping-particle&quot;:&quot;&quot;,&quot;family&quot;:&quot;Phillips&quot;,&quot;given&quot;:&quot;Richard P.&quot;,&quot;non-dropping-particle&quot;:&quot;&quot;,&quot;parse-names&quot;:false,&quot;suffix&quot;:&quot;&quot;}],&quot;container-title&quot;:&quot;Nature Climate Change&quot;,&quot;id&quot;:&quot;f46594cd-2c95-32b7-8e0b-bd66e56a83df&quot;,&quot;issue&quot;:&quot;11&quot;,&quot;issued&quot;:{&quot;date-parts&quot;:[[&quot;2016&quot;]]},&quot;page&quot;:&quot;1023-1027&quot;,&quot;title&quot;:&quot;The increasing importance of atmospheric demand for ecosystem water and carbon fluxes&quot;,&quot;type&quot;:&quot;article-journal&quot;,&quot;volume&quot;:&quot;6&quot;,&quot;container-title-short&quot;:&quot;Nat Clim Chang&quot;},&quot;uris&quot;:[&quot;http://www.mendeley.com/documents/?uuid=d532704f-16a3-4b8b-8f0c-66f9ad896806&quot;],&quot;isTemporary&quot;:false,&quot;legacyDesktopId&quot;:&quot;d532704f-16a3-4b8b-8f0c-66f9ad896806&quot;},{&quot;id&quot;:&quot;83e7de91-cffd-3fc5-8d18-61d508974daf&quot;,&quot;itemData&quot;:{&quot;DOI&quot;:&quot;10.1038/s41561-018-0133-5&quot;,&quot;ISSN&quot;:&quot;17520908&quot;,&quot;abstract&quot;:&quot;Climate change is altering the dynamics, structure and function of the Amazon, a biome deeply connected to the Earth's carbon cycle. Climate factors that control the spatial and temporal variations in forest photosynthesis have been well studied, but the influence of forest height and age on this controlling effect has rarely been considered. Here, we present remote sensing observations of solar-induced fluorescence (a proxy for photosynthesis), precipitation, vapour-pressure deficit and canopy height, together with estimates of forest age and aboveground biomass. We show that photosynthesis in tall Amazonian forests, that is, forests above 30 m, is three times less sensitive to precipitation variability than in shorter (less than 20 m) forests. Taller Amazonian forests are also found to be older, have more biomass and deeper rooting systems 1, which enable them to access deeper soil moisture and make them more resilient to drought. We suggest that forest height and age are an important control of photosynthesis in response to interannual precipitation fluctuations. Although older and taller trees show less sensitivity to precipitation variations, they are more susceptible to fluctuations in vapour-pressure deficit. Our findings illuminate the response of Amazonian forests to water stress, droughts and climate change.&quot;,&quot;author&quot;:[{&quot;dropping-particle&quot;:&quot;&quot;,&quot;family&quot;:&quot;Giardina&quot;,&quot;given&quot;:&quot;Francesco&quot;,&quot;non-dropping-particle&quot;:&quot;&quot;,&quot;parse-names&quot;:false,&quot;suffix&quot;:&quot;&quot;},{&quot;dropping-particle&quot;:&quot;&quot;,&quot;family&quot;:&quot;Konings&quot;,&quot;given&quot;:&quot;Alexandra G.&quot;,&quot;non-dropping-particle&quot;:&quot;&quot;,&quot;parse-names&quot;:false,&quot;suffix&quot;:&quot;&quot;},{&quot;dropping-particle&quot;:&quot;&quot;,&quot;family&quot;:&quot;Kennedy&quot;,&quot;given&quot;:&quot;Daniel&quot;,&quot;non-dropping-particle&quot;:&quot;&quot;,&quot;parse-names&quot;:false,&quot;suffix&quot;:&quot;&quot;},{&quot;dropping-particle&quot;:&quot;&quot;,&quot;family&quot;:&quot;Alemohammad&quot;,&quot;given&quot;:&quot;Seyed Hamed&quot;,&quot;non-dropping-particle&quot;:&quot;&quot;,&quot;parse-names&quot;:false,&quot;suffix&quot;:&quot;&quot;},{&quot;dropping-particle&quot;:&quot;&quot;,&quot;family&quot;:&quot;Oliveira&quot;,&quot;given&quot;:&quot;Rafael S.&quot;,&quot;non-dropping-particle&quot;:&quot;&quot;,&quot;parse-names&quot;:false,&quot;suffix&quot;:&quot;&quot;},{&quot;dropping-particle&quot;:&quot;&quot;,&quot;family&quot;:&quot;Uriarte&quot;,&quot;given&quot;:&quot;Maria&quot;,&quot;non-dropping-particle&quot;:&quot;&quot;,&quot;parse-names&quot;:false,&quot;suffix&quot;:&quot;&quot;},{&quot;dropping-particle&quot;:&quot;&quot;,&quot;family&quot;:&quot;Gentine&quot;,&quot;given&quot;:&quot;Pierre&quot;,&quot;non-dropping-particle&quot;:&quot;&quot;,&quot;parse-names&quot;:false,&quot;suffix&quot;:&quot;&quot;}],&quot;container-title&quot;:&quot;Nature Geoscience&quot;,&quot;id&quot;:&quot;83e7de91-cffd-3fc5-8d18-61d508974daf&quot;,&quot;issue&quot;:&quot;6&quot;,&quot;issued&quot;:{&quot;date-parts&quot;:[[&quot;2018&quot;,&quot;6&quot;,&quot;1&quot;]]},&quot;page&quot;:&quot;405-409&quot;,&quot;publisher&quot;:&quot;Nature Publishing Group&quot;,&quot;title&quot;:&quot;Tall Amazonian forests are less sensitive to precipitation variability&quot;,&quot;type&quot;:&quot;article-journal&quot;,&quot;volume&quot;:&quot;11&quot;,&quot;container-title-short&quot;:&quot;Nat Geosci&quot;},&quot;uris&quot;:[&quot;http://www.mendeley.com/documents/?uuid=83e7de91-cffd-3fc5-8d18-61d508974daf&quot;],&quot;isTemporary&quot;:false,&quot;legacyDesktopId&quot;:&quot;83e7de91-cffd-3fc5-8d18-61d508974daf&quot;},{&quot;id&quot;:&quot;f4c2e5b9-0db0-39a8-a22f-f671306084ee&quot;,&quot;itemData&quot;:{&quot;DOI&quot;:&quot;10.1126/sciadv.aau5740&quot;,&quot;ISSN&quot;:&quot;23752548&quot;,&quot;PMID&quot;:&quot;30746452&quot;,&quot;abstract&quot;:&quot;Drought and atmospheric aridity pose large risks to ecosystem services and agricultural production. However, these factors are seldom assessed together as compound events, although they often occur simultaneously. Drought stress on terrestrial carbon uptake is characterized by soil moisture (SM) deficit and high vapor pressure deficit (VPD). We used in situ observations and 15 Earth system models to show that compound events with very high VPD and low SM occur more frequently than expected if these events were independent. These compound events are projected to become more frequent and more extreme and exert increasingly negative effects on continental productivity. Models project intensified negative effects of high VPD and low SM on vegetation productivity, with the intensification of SM exceeding those of VPD in the Northern Hemisphere. These results highlight the importance of compound extreme events and their threats for the capability of continents to act as a carbon sink.&quot;,&quot;author&quot;:[{&quot;dropping-particle&quot;:&quot;&quot;,&quot;family&quot;:&quot;Zhou&quot;,&quot;given&quot;:&quot;Sha&quot;,&quot;non-dropping-particle&quot;:&quot;&quot;,&quot;parse-names&quot;:false,&quot;suffix&quot;:&quot;&quot;},{&quot;dropping-particle&quot;:&quot;&quot;,&quot;family&quot;:&quot;Zhang&quot;,&quot;given&quot;:&quot;Yao&quot;,&quot;non-dropping-particle&quot;:&quot;&quot;,&quot;parse-names&quot;:false,&quot;suffix&quot;:&quot;&quot;},{&quot;dropping-particle&quot;:&quot;&quot;,&quot;family&quot;:&quot;Williams&quot;,&quot;given&quot;:&quot;A. Park&quot;,&quot;non-dropping-particle&quot;:&quot;&quot;,&quot;parse-names&quot;:false,&quot;suffix&quot;:&quot;&quot;},{&quot;dropping-particle&quot;:&quot;&quot;,&quot;family&quot;:&quot;Gentine&quot;,&quot;given&quot;:&quot;Pierre&quot;,&quot;non-dropping-particle&quot;:&quot;&quot;,&quot;parse-names&quot;:false,&quot;suffix&quot;:&quot;&quot;}],&quot;container-title&quot;:&quot;Science Advances&quot;,&quot;id&quot;:&quot;f4c2e5b9-0db0-39a8-a22f-f671306084ee&quot;,&quot;issue&quot;:&quot;1&quot;,&quot;issued&quot;:{&quot;date-parts&quot;:[[&quot;2019&quot;]]},&quot;page&quot;:&quot;1-9&quot;,&quot;title&quot;:&quot;Projected increases in intensity, frequency, and terrestrial carbon costs of compound drought and aridity events&quot;,&quot;type&quot;:&quot;article-journal&quot;,&quot;volume&quot;:&quot;5&quot;,&quot;container-title-short&quot;:&quot;Sci Adv&quot;},&quot;uris&quot;:[&quot;http://www.mendeley.com/documents/?uuid=d6c8bc5b-67cf-4aa8-b6ad-a250c0914789&quot;],&quot;isTemporary&quot;:false,&quot;legacyDesktopId&quot;:&quot;d6c8bc5b-67cf-4aa8-b6ad-a250c0914789&quot;}]},{&quot;citationID&quot;:&quot;MENDELEY_CITATION_08608cd9-ae8a-4ec5-9260-2a9bd6ef7332&quot;,&quot;properties&quot;:{&quot;noteIndex&quot;:0},&quot;isEdited&quot;:false,&quot;manualOverride&quot;:{&quot;citeprocText&quot;:&quot;(Stocker et al., 2018)&quot;,&quot;isManuallyOverridden&quot;:false,&quot;manualOverrideText&quot;:&quot;&quot;},&quot;citationTag&quot;:&quot;MENDELEY_CITATION_v3_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&quot;,&quot;citationItems&quot;:[{&quot;id&quot;:&quot;9c525695-2b20-3a66-95bb-4f32e469dfee&quot;,&quot;itemData&quot;:{&quot;type&quot;:&quot;article-journal&quot;,&quot;id&quot;:&quot;9c525695-2b20-3a66-95bb-4f32e469dfee&quot;,&quot;title&quot;:&quot;Quantifying soil moisture impacts on light use efficiency across biomes&quot;,&quot;author&quot;:[{&quot;family&quot;:&quot;Stocker&quot;,&quot;given&quot;:&quot;Benjamin D.&quot;,&quot;parse-names&quot;:false,&quot;dropping-particle&quot;:&quot;&quot;,&quot;non-dropping-particle&quot;:&quot;&quot;},{&quot;family&quot;:&quot;Zscheischler&quot;,&quot;given&quot;:&quot;Jakob&quot;,&quot;parse-names&quot;:false,&quot;dropping-particle&quot;:&quot;&quot;,&quot;non-dropping-particle&quot;:&quot;&quot;},{&quot;family&quot;:&quot;Keenan&quot;,&quot;given&quot;:&quot;Trevor F.&quot;,&quot;parse-names&quot;:false,&quot;dropping-particle&quot;:&quot;&quot;,&quot;non-dropping-particle&quot;:&quot;&quot;},{&quot;family&quot;:&quot;Prentice&quot;,&quot;given&quot;:&quot;I. Colin&quot;,&quot;parse-names&quot;:false,&quot;dropping-particle&quot;:&quot;&quot;,&quot;non-dropping-particle&quot;:&quot;&quot;},{&quot;family&quot;:&quot;Peñuelas&quot;,&quot;given&quot;:&quot;Josep&quot;,&quot;parse-names&quot;:false,&quot;dropping-particle&quot;:&quot;&quot;,&quot;non-dropping-particle&quot;:&quot;&quot;},{&quot;family&quot;:&quot;Seneviratne&quot;,&quot;given&quot;:&quot;Sonia I.&quot;,&quot;parse-names&quot;:false,&quot;dropping-particle&quot;:&quot;&quot;,&quot;non-dropping-particle&quot;:&quot;&quot;}],&quot;container-title&quot;:&quot;New Phytologist&quot;,&quot;DOI&quot;:&quot;10.1111/nph.15123&quot;,&quot;ISSN&quot;:&quot;14698137&quot;,&quot;PMID&quot;:&quot;29604221&quot;,&quot;issued&quot;:{&quot;date-parts&quot;:[[2018]]},&quot;page&quot;:&quot;1430-1449&quot;,&quot;abstract&quot;:&quot;Terrestrial primary productivity and carbon cycle impacts of droughts are commonly quantified using vapour pressure deficit (VPD) data and remotely sensed greenness, without accounting for soil moisture. However, soil moisture limitation is known to strongly affect plant physiology. Here, we investigate light use efficiency, the ratio of gross primary productivity (GPP) to absorbed light. We derive its fractional reduction due to soil moisture (fLUE), separated from VPD and greenness changes, using artificial neural networks trained on eddy covariance data, multiple soil moisture datasets and remotely sensed greenness. This reveals substantial impacts of soil moisture alone that reduce GPP by up to 40% at sites located in sub-humid, semi-arid or arid regions. For sites in relatively moist climates, we find, paradoxically, a muted fLUE response to drying soil, but reduced fLUE under wet conditions. fLUE identifies substantial drought impacts that are not captured when relying solely on VPD and greenness changes and, when seasonally recurring, are missed by traditional, anomaly-based drought indices. Counter to common assumptions, fLUE reductions are largest in drought-deciduous vegetation, including grasslands. Our results highlight the necessity to account for soil moisture limitation in terrestrial primary productivity data products, especially for drought-related assessments.&quot;,&quot;issue&quot;:&quot;4&quot;,&quot;volume&quot;:&quot;218&quot;,&quot;container-title-short&quot;:&quot;&quot;},&quot;uris&quot;:[&quot;http://www.mendeley.com/documents/?uuid=3baf816a-c944-4d41-b78f-e92010b69cff&quot;],&quot;isTemporary&quot;:false,&quot;legacyDesktopId&quot;:&quot;3baf816a-c944-4d41-b78f-e92010b69cff&quot;}]},{&quot;citationID&quot;:&quot;MENDELEY_CITATION_82f3330a-5b19-4651-b6be-4d7c24e59d1a&quot;,&quot;properties&quot;:{&quot;noteIndex&quot;:0},&quot;isEdited&quot;:false,&quot;manualOverride&quot;:{&quot;citeprocText&quot;:&quot;(Maes et al., 2019; Miralles et al., 2019)&quot;,&quot;isManuallyOverridden&quot;:false,&quot;manualOverrideText&quot;:&quot;&quot;},&quot;citationTag&quot;:&quot;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&quot;,&quot;citationItems&quot;:[{&quot;id&quot;:&quot;ccec9dd7-2f6a-3e92-bdef-46f0af31bf80&quot;,&quot;itemData&quot;:{&quot;DOI&quot;:&quot;10.1111/nyas.13912&quot;,&quot;ISSN&quot;:&quot;17496632&quot;,&quot;PMID&quot;:&quot;29943456&quot;,&quot;abstract&quot;:&quot;Droughts and heatwaves cause agricultural loss, forest mortality, and drinking water scarcity, especially when they occur simultaneously as combined events. Their predicted increase in recurrence and intensity poses serious threats to future food security. Still today, the knowledge of how droughts and heatwaves start and evolve remains limited, and so does our understanding of how climate change may affect them. Droughts and heatwaves have been suggested to intensify and propagate via land–atmosphere feedbacks. However, a global capacity to observe these processes is still lacking, and climate and forecast models are immature when it comes to representing the influences of land on temperature and rainfall. Key open questions remain in our goal to uncover the real importance of these feedbacks: What is the impact of the extreme meteorological conditions on ecosystem evaporation? How do these anomalies regulate the atmospheric boundary layer state (event self-intensification) and contribute to the inflow of heat and moisture to other regions (event self-propagation)? Can this knowledge on the role of land feedbacks, when available, be exploited to develop geo-engineering mitigation strategies that prevent these events from aggravating during their early stages? The goal of our perspective is not to present a convincing answer to these questions, but to assess the scientific progress to date, while highlighting new and innovative avenues to keep advancing our understanding in the future.&quot;,&quot;author&quot;:[{&quot;dropping-particle&quot;:&quot;&quot;,&quot;family&quot;:&quot;Miralles&quot;,&quot;given&quot;:&quot;Diego G.&quot;,&quot;non-dropping-particle&quot;:&quot;&quot;,&quot;parse-names&quot;:false,&quot;suffix&quot;:&quot;&quot;},{&quot;dropping-particle&quot;:&quot;&quot;,&quot;family&quot;:&quot;Gentine&quot;,&quot;given&quot;:&quot;Pierre&quot;,&quot;non-dropping-particle&quot;:&quot;&quot;,&quot;parse-names&quot;:false,&quot;suffix&quot;:&quot;&quot;},{&quot;dropping-particle&quot;:&quot;&quot;,&quot;family&quot;:&quot;Seneviratne&quot;,&quot;given&quot;:&quot;Sonia I.&quot;,&quot;non-dropping-particle&quot;:&quot;&quot;,&quot;parse-names&quot;:false,&quot;suffix&quot;:&quot;&quot;},{&quot;dropping-particle&quot;:&quot;&quot;,&quot;family&quot;:&quot;Teuling&quot;,&quot;given&quot;:&quot;Adriaan J.&quot;,&quot;non-dropping-particle&quot;:&quot;&quot;,&quot;parse-names&quot;:false,&quot;suffix&quot;:&quot;&quot;}],&quot;container-title&quot;:&quot;Annals of the New York Academy of Sciences&quot;,&quot;id&quot;:&quot;ccec9dd7-2f6a-3e92-bdef-46f0af31bf80&quot;,&quot;issue&quot;:&quot;1&quot;,&quot;issued&quot;:{&quot;date-parts&quot;:[[&quot;2019&quot;,&quot;1&quot;,&quot;1&quot;]]},&quot;page&quot;:&quot;19-35&quot;,&quot;publisher&quot;:&quot;Blackwell Publishing Inc.&quot;,&quot;title&quot;:&quot;Land–atmospheric feedbacks during droughts and heatwaves: state of the science and current challenges&quot;,&quot;type&quot;:&quot;article-journal&quot;,&quot;volume&quot;:&quot;1436&quot;,&quot;container-title-short&quot;:&quot;Ann N Y Acad Sci&quot;},&quot;uris&quot;:[&quot;http://www.mendeley.com/documents/?uuid=ccec9dd7-2f6a-3e92-bdef-46f0af31bf80&quot;],&quot;isTemporary&quot;:false,&quot;legacyDesktopId&quot;:&quot;ccec9dd7-2f6a-3e92-bdef-46f0af31bf80&quot;},{&quot;id&quot;:&quot;69d26fe2-ac58-3bd2-9583-84881348f3bb&quot;,&quot;itemData&quot;:{&quot;DOI&quot;:&quot;10.5194/hess-23-925-2019&quot;,&quot;ISSN&quot;:&quot;16077938&quot;,&quot;abstract&quot;:&quot;Potential evaporation (&lt;span classCombining double low line\&quot;inline-formula\&quot;&gt;&lt;i&gt;E&lt;/i&gt;p&lt;/span&gt;) is a crucial variable for hydrological forecasting and drought monitoring. However, multiple interpretations of &lt;span classCombining double low line\&quot;inline-formula\&quot;&gt;&lt;i&gt;E&lt;/i&gt;p&lt;/span&gt; exist, which reflect a diverse range of methods to calculate it. A comparison of the performance of these methods against field observations in different global ecosystems is urgently needed. In this study, potential evaporation was defined as the rate of terrestrial evaporation (or &lt;i&gt;evapotranspiration&lt;/i&gt;) that the actual ecosystem would attain if it were to evaporate at maximal rate for the given atmospheric conditions. We use eddy-covariance measurements from the FLUXNET2015 database, covering 11 different biomes, to parameterise and inter-compare the most widely used &lt;span classCombining double low line\&quot;inline-formula\&quot;&gt;&lt;i&gt;E&lt;/i&gt;p&lt;/span&gt; methods and to uncover their relative performance. For each of the 107 sites, we isolate days for which ecosystems can be considered unstressed, based on both an energy balance and a soil water content approach. Evaporation measurements during these days are used as reference to calibrate and validate the different methods to estimate &lt;span classCombining double low line\&quot;inline-formula\&quot;&gt;&lt;i&gt;E&lt;/i&gt;p&lt;/span&gt;. Our results indicate that a simple radiation-driven method, calibrated per biome, consistently performs best against in situ measurements (mean correlation of 0.93; unbiased RMSE of 0.56&amp;thinsp;mm&amp;thinsp;day&lt;span classCombining double low line\&quot;inline-formula\&quot;&gt;ĝ'1&lt;/span&gt;; and bias of &lt;span classCombining double low line\&quot;inline-formula\&quot;&gt;ĝ'0.02&lt;/span&gt;&amp;thinsp;mm&amp;thinsp;day&lt;span classCombining double low line\&quot;inline-formula\&quot;&gt;ĝ'1&lt;/span&gt;). A Priestley and Taylor method, calibrated per biome, performed just slightly worse, yet substantially and consistently better than more complex Penman-based, Penman-Monteith-based or temperature-driven approaches. We show that the poor performance of Penman-Monteith-based approaches largely relates to the fact that the unstressed stomatal conductance cannot be assumed to be constant in time at the ecosystem scale. On the contrary, the biome-specific parameters required by simpler radiation-driven methods are relatively constant in time and per biome type. This makes these methods a robust way to estimate &lt;span classCombining double low line\&quot;inline-formula\&quot;&gt;&lt;i&gt;E&lt;/i&gt;p&lt;/span&gt; and a suitable tool to investigate the impac…&quot;,&quot;author&quot;:[{&quot;dropping-particle&quot;:&quot;&quot;,&quot;family&quot;:&quot;Maes&quot;,&quot;given&quot;:&quot;Wouter H.&quot;,&quot;non-dropping-particle&quot;:&quot;&quot;,&quot;parse-names&quot;:false,&quot;suffix&quot;:&quot;&quot;},{&quot;dropping-particle&quot;:&quot;&quot;,&quot;family&quot;:&quot;Gentine&quot;,&quot;given&quot;:&quot;Pierre&quot;,&quot;non-dropping-particle&quot;:&quot;&quot;,&quot;parse-names&quot;:false,&quot;suffix&quot;:&quot;&quot;},{&quot;dropping-particle&quot;:&quot;&quot;,&quot;family&quot;:&quot;Verhoest&quot;,&quot;given&quot;:&quot;Niko E.C.&quot;,&quot;non-dropping-particle&quot;:&quot;&quot;,&quot;parse-names&quot;:false,&quot;suffix&quot;:&quot;&quot;},{&quot;dropping-particle&quot;:&quot;&quot;,&quot;family&quot;:&quot;Miralles&quot;,&quot;given&quot;:&quot;Diego G.&quot;,&quot;non-dropping-particle&quot;:&quot;&quot;,&quot;parse-names&quot;:false,&quot;suffix&quot;:&quot;&quot;}],&quot;container-title&quot;:&quot;Hydrology and Earth System Sciences&quot;,&quot;id&quot;:&quot;69d26fe2-ac58-3bd2-9583-84881348f3bb&quot;,&quot;issue&quot;:&quot;2&quot;,&quot;issued&quot;:{&quot;date-parts&quot;:[[&quot;2019&quot;]]},&quot;page&quot;:&quot;925-948&quot;,&quot;title&quot;:&quot;Potential evaporation at eddy-covariance sites across the globe&quot;,&quot;type&quot;:&quot;article-journal&quot;,&quot;volume&quot;:&quot;23&quot;,&quot;container-title-short&quot;:&quot;Hydrol Earth Syst Sci&quot;},&quot;uris&quot;:[&quot;http://www.mendeley.com/documents/?uuid=370ebfea-c49d-40ff-adfd-ac7f8b9323b8&quot;],&quot;isTemporary&quot;:false,&quot;legacyDesktopId&quot;:&quot;370ebfea-c49d-40ff-adfd-ac7f8b9323b8&quot;}]},{&quot;citationID&quot;:&quot;MENDELEY_CITATION_1c370a3c-3a57-44df-8cfa-9c4b117068f2&quot;,&quot;properties&quot;:{&quot;noteIndex&quot;:0},&quot;isEdited&quot;:false,&quot;manualOverride&quot;:{&quot;isManuallyOverridden&quot;:false,&quot;citeprocText&quot;:&quot;(Qiu et al., 2016; Salvucci &amp;#38; Entekhabi, 1994)&quot;,&quot;manualOverrideText&quot;:&quot;&quot;},&quot;citationTag&quot;:&quot;MENDELEY_CITATION_v3_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&quot;,&quot;citationItems&quot;:[{&quot;id&quot;:&quot;65df6490-f92c-39e8-a23f-36bb016a5563&quot;,&quot;itemData&quot;:{&quot;type&quot;:&quot;article-journal&quot;,&quot;id&quot;:&quot;65df6490-f92c-39e8-a23f-36bb016a5563&quot;,&quot;title&quot;:&quot;The impact of vertical measurement depth on the information content of soil moisture for latent heat flux estimation&quot;,&quot;author&quot;:[{&quot;family&quot;:&quot;Qiu&quot;,&quot;given&quot;:&quot;Jianxiu&quot;,&quot;parse-names&quot;:false,&quot;dropping-particle&quot;:&quot;&quot;,&quot;non-dropping-particle&quot;:&quot;&quot;},{&quot;family&quot;:&quot;Crow&quot;,&quot;given&quot;:&quot;Wade T.&quot;,&quot;parse-names&quot;:false,&quot;dropping-particle&quot;:&quot;&quot;,&quot;non-dropping-particle&quot;:&quot;&quot;},{&quot;family&quot;:&quot;Nearing&quot;,&quot;given&quot;:&quot;Grey S.&quot;,&quot;parse-names&quot;:false,&quot;dropping-particle&quot;:&quot;&quot;,&quot;non-dropping-particle&quot;:&quot;&quot;}],&quot;container-title&quot;:&quot;Journal of Hydrometeorology&quot;,&quot;container-title-short&quot;:&quot;J Hydrometeorol&quot;,&quot;accessed&quot;:{&quot;date-parts&quot;:[[2022,10,18]]},&quot;DOI&quot;:&quot;10.1175/JHM-D-16-0044.1&quot;,&quot;ISSN&quot;:&quot;15257541&quot;,&quot;URL&quot;:&quot;http://ameriflux.ornl.gov/&quot;,&quot;issued&quot;:{&quot;date-parts&quot;:[[2016,9,1]]},&quot;page&quot;:&quot;2419-2430&quot;,&quot;abstract&quot;:&quot;This study aims to identify the impact of vertical support on the information content of soil moisture (SM) for latent heat flux estimation. This objective is achieved via calculation of the mutual information (MI) content between multiple soil moisture variables (with different vertical supports) and current/future evaporative fraction (EF) using ground-based soil moisture and latent/sensible heat flux observations acquired from the AmeriFlux network within the contiguous United States. Through the intercomparison of MI results from different SM-EF pairs, the general value (for latent heat flux estimation) of superficial soil moisture observations θS, vertically integrated soil moisture observations θV, and vertically extrapolated soil moisture time series [soil wetness index (SWI) from a simple low-pass transformation of θS] are examined. Results suggest that, contrary to expectations, 2-day averages of θS and θV have comparable mutual information with regards to EF. That is, there is no clear evidence that the information content for flux estimation is enhanced via deepening the vertical support of superficial soil moisture observations. In addition, the utility of SWI in monitoring and forecasting EF is partially dependent on the adopted parameterization of time-scale parameter T in the exponential filter. Similar results are obtained when analyses are conducted at the monthly time scale, only with larger error bars. The contrast between the results of this paper and past work focusing on utilizing soil moisture to predict vegetation condition demonstrates that the particular application should be considered when characterizing the information content of soil moisture time series measurements.&quot;,&quot;publisher&quot;:&quot;American Meteorological Society&quot;,&quot;issue&quot;:&quot;9&quot;,&quot;volume&quot;:&quot;17&quot;},&quot;isTemporary&quot;:false},{&quot;id&quot;:&quot;3106c6ea-c4f4-3f2e-a5bb-b6640fe2428b&quot;,&quot;itemData&quot;:{&quot;type&quot;:&quot;article-journal&quot;,&quot;id&quot;:&quot;3106c6ea-c4f4-3f2e-a5bb-b6640fe2428b&quot;,&quot;title&quot;:&quot;Equivalent steady soil moisture profile and the time compression approximation in water balance modeling&quot;,&quot;author&quot;:[{&quot;family&quot;:&quot;Salvucci&quot;,&quot;given&quot;:&quot;Guido Daniel&quot;,&quot;parse-names&quot;:false,&quot;dropping-particle&quot;:&quot;&quot;,&quot;non-dropping-particle&quot;:&quot;&quot;},{&quot;family&quot;:&quot;Entekhabi&quot;,&quot;given&quot;:&quot;Dara&quot;,&quot;parse-names&quot;:false,&quot;dropping-particle&quot;:&quot;&quot;,&quot;non-dropping-particle&quot;:&quot;&quot;}],&quot;container-title&quot;:&quot;Water Resources Research&quot;,&quot;container-title-short&quot;:&quot;Water Resour Res&quot;,&quot;issued&quot;:{&quot;date-parts&quot;:[[1994]]},&quot;page&quot;:&quot;2737-2749&quot;,&quot;issue&quot;:&quot;10&quot;,&quot;volume&quot;:&quot;30&quot;},&quot;isTemporary&quot;:false}]},{&quot;citationID&quot;:&quot;MENDELEY_CITATION_d0a4b9df-4aef-46e8-b0c1-52b72868ef27&quot;,&quot;properties&quot;:{&quot;noteIndex&quot;:0},&quot;isEdited&quot;:false,&quot;manualOverride&quot;:{&quot;citeprocText&quot;:&quot;(Maes et al., 2019)&quot;,&quot;isManuallyOverridden&quot;:false,&quot;manualOverrideText&quot;:&quot;&quot;},&quot;citationTag&quot;:&quot;MENDELEY_CITATION_v3_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&quot;,&quot;citationItems&quot;:[{&quot;id&quot;:&quot;69d26fe2-ac58-3bd2-9583-84881348f3bb&quot;,&quot;itemData&quot;:{&quot;DOI&quot;:&quot;10.5194/hess-23-925-2019&quot;,&quot;ISSN&quot;:&quot;16077938&quot;,&quot;abstract&quot;:&quot;Potential evaporation (&lt;span classCombining double low line\&quot;inline-formula\&quot;&gt;&lt;i&gt;E&lt;/i&gt;p&lt;/span&gt;) is a crucial variable for hydrological forecasting and drought monitoring. However, multiple interpretations of &lt;span classCombining double low line\&quot;inline-formula\&quot;&gt;&lt;i&gt;E&lt;/i&gt;p&lt;/span&gt; exist, which reflect a diverse range of methods to calculate it. A comparison of the performance of these methods against field observations in different global ecosystems is urgently needed. In this study, potential evaporation was defined as the rate of terrestrial evaporation (or &lt;i&gt;evapotranspiration&lt;/i&gt;) that the actual ecosystem would attain if it were to evaporate at maximal rate for the given atmospheric conditions. We use eddy-covariance measurements from the FLUXNET2015 database, covering 11 different biomes, to parameterise and inter-compare the most widely used &lt;span classCombining double low line\&quot;inline-formula\&quot;&gt;&lt;i&gt;E&lt;/i&gt;p&lt;/span&gt; methods and to uncover their relative performance. For each of the 107 sites, we isolate days for which ecosystems can be considered unstressed, based on both an energy balance and a soil water content approach. Evaporation measurements during these days are used as reference to calibrate and validate the different methods to estimate &lt;span classCombining double low line\&quot;inline-formula\&quot;&gt;&lt;i&gt;E&lt;/i&gt;p&lt;/span&gt;. Our results indicate that a simple radiation-driven method, calibrated per biome, consistently performs best against in situ measurements (mean correlation of 0.93; unbiased RMSE of 0.56&amp;thinsp;mm&amp;thinsp;day&lt;span classCombining double low line\&quot;inline-formula\&quot;&gt;ĝ'1&lt;/span&gt;; and bias of &lt;span classCombining double low line\&quot;inline-formula\&quot;&gt;ĝ'0.02&lt;/span&gt;&amp;thinsp;mm&amp;thinsp;day&lt;span classCombining double low line\&quot;inline-formula\&quot;&gt;ĝ'1&lt;/span&gt;). A Priestley and Taylor method, calibrated per biome, performed just slightly worse, yet substantially and consistently better than more complex Penman-based, Penman-Monteith-based or temperature-driven approaches. We show that the poor performance of Penman-Monteith-based approaches largely relates to the fact that the unstressed stomatal conductance cannot be assumed to be constant in time at the ecosystem scale. On the contrary, the biome-specific parameters required by simpler radiation-driven methods are relatively constant in time and per biome type. This makes these methods a robust way to estimate &lt;span classCombining double low line\&quot;inline-formula\&quot;&gt;&lt;i&gt;E&lt;/i&gt;p&lt;/span&gt; and a suitable tool to investigate the impac…&quot;,&quot;author&quot;:[{&quot;dropping-particle&quot;:&quot;&quot;,&quot;family&quot;:&quot;Maes&quot;,&quot;given&quot;:&quot;Wouter H.&quot;,&quot;non-dropping-particle&quot;:&quot;&quot;,&quot;parse-names&quot;:false,&quot;suffix&quot;:&quot;&quot;},{&quot;dropping-particle&quot;:&quot;&quot;,&quot;family&quot;:&quot;Gentine&quot;,&quot;given&quot;:&quot;Pierre&quot;,&quot;non-dropping-particle&quot;:&quot;&quot;,&quot;parse-names&quot;:false,&quot;suffix&quot;:&quot;&quot;},{&quot;dropping-particle&quot;:&quot;&quot;,&quot;family&quot;:&quot;Verhoest&quot;,&quot;given&quot;:&quot;Niko E.C.&quot;,&quot;non-dropping-particle&quot;:&quot;&quot;,&quot;parse-names&quot;:false,&quot;suffix&quot;:&quot;&quot;},{&quot;dropping-particle&quot;:&quot;&quot;,&quot;family&quot;:&quot;Miralles&quot;,&quot;given&quot;:&quot;Diego G.&quot;,&quot;non-dropping-particle&quot;:&quot;&quot;,&quot;parse-names&quot;:false,&quot;suffix&quot;:&quot;&quot;}],&quot;container-title&quot;:&quot;Hydrology and Earth System Sciences&quot;,&quot;id&quot;:&quot;69d26fe2-ac58-3bd2-9583-84881348f3bb&quot;,&quot;issue&quot;:&quot;2&quot;,&quot;issued&quot;:{&quot;date-parts&quot;:[[&quot;2019&quot;]]},&quot;page&quot;:&quot;925-948&quot;,&quot;title&quot;:&quot;Potential evaporation at eddy-covariance sites across the globe&quot;,&quot;type&quot;:&quot;article-journal&quot;,&quot;volume&quot;:&quot;23&quot;,&quot;container-title-short&quot;:&quot;Hydrol Earth Syst Sci&quot;},&quot;uris&quot;:[&quot;http://www.mendeley.com/documents/?uuid=370ebfea-c49d-40ff-adfd-ac7f8b9323b8&quot;],&quot;isTemporary&quot;:false,&quot;legacyDesktopId&quot;:&quot;370ebfea-c49d-40ff-adfd-ac7f8b9323b8&quot;}]},{&quot;citationID&quot;:&quot;MENDELEY_CITATION_6eb961a6-7fdf-48a4-9c7d-39197ecc0d51&quot;,&quot;properties&quot;:{&quot;noteIndex&quot;:0},&quot;isEdited&quot;:false,&quot;manualOverride&quot;:{&quot;citeprocText&quot;:&quot;(Davis et al., 2017)&quot;,&quot;isManuallyOverridden&quot;:false,&quot;manualOverrideText&quot;:&quot;&quot;},&quot;citationTag&quot;:&quot;MENDELEY_CITATION_v3_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&quot;,&quot;citationItems&quot;:[{&quot;id&quot;:&quot;e2fcf4f5-6f46-398b-b0f7-2fc14efddc16&quot;,&quot;itemData&quot;:{&quot;DOI&quot;:&quot;10.5194/gmd-10-689-2017&quot;,&quot;ISSN&quot;:&quot;19919603&quot;,&quot;abstract&quot;:&quot;Bioclimatic indices for use in studies of ecosystem function, species distribution, and vegetation dynamics under changing climate scenarios depend on estimates of surface fluxes and other quantities, such as radiation, evapotranspiration and soil moisture, for which direct observations are sparse. These quantities can be derived indirectly from meteorological variables, such as near-surface air temperature, precipitation and cloudiness. Here we present a consolidated set of simple process-led algorithms for simulating habitats (SPLASH) allowing robust approximations of key quantities at ecologically relevant timescales. We specify equations, derivations, simplifications, and assumptions for the estimation of daily and monthly quantities of top-of-the-atmosphere solar radiation, net surface radiation, photosynthetic photon flux density, evapotranspiration (potential, equilibrium, and actual), condensation, soil moisture, and runoff, based on analysis of their relationship to fundamental climatic drivers. The climatic drivers include a minimum of three meteorological inputs: precipitation, air temperature, and fraction of bright sunshine hours. Indices, such as the moisture index, the climatic water deficit, and the Priestley-Taylor coefficient, are also defined. The SPLASH code is transcribed in C++, FORTRAN, Python, and R. A total of 1 year of results are presented at the local and global scales to exemplify the spatiotemporal patterns of daily and monthly model outputs along with comparisons to other model results.&quot;,&quot;author&quot;:[{&quot;dropping-particle&quot;:&quot;&quot;,&quot;family&quot;:&quot;Davis&quot;,&quot;given&quot;:&quot;Tyler W.&quot;,&quot;non-dropping-particle&quot;:&quot;&quot;,&quot;parse-names&quot;:false,&quot;suffix&quot;:&quot;&quot;},{&quot;dropping-particle&quot;:&quot;&quot;,&quot;family&quot;:&quot;Prentice&quot;,&quot;given&quot;:&quot;I. Colin&quot;,&quot;non-dropping-particle&quot;:&quot;&quot;,&quot;parse-names&quot;:false,&quot;suffix&quot;:&quot;&quot;},{&quot;dropping-particle&quot;:&quot;&quot;,&quot;family&quot;:&quot;Stocker&quot;,&quot;given&quot;:&quot;Benjamin D.&quot;,&quot;non-dropping-particle&quot;:&quot;&quot;,&quot;parse-names&quot;:false,&quot;suffix&quot;:&quot;&quot;},{&quot;dropping-particle&quot;:&quot;&quot;,&quot;family&quot;:&quot;Thomas&quot;,&quot;given&quot;:&quot;Rebecca T.&quot;,&quot;non-dropping-particle&quot;:&quot;&quot;,&quot;parse-names&quot;:false,&quot;suffix&quot;:&quot;&quot;},{&quot;dropping-particle&quot;:&quot;&quot;,&quot;family&quot;:&quot;Whitley&quot;,&quot;given&quot;:&quot;Rhys J.&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Evans&quot;,&quot;given&quot;:&quot;Bradley J.&quot;,&quot;non-dropping-particle&quot;:&quot;&quot;,&quot;parse-names&quot;:false,&quot;suffix&quot;:&quot;&quot;},{&quot;dropping-particle&quot;:&quot;V.&quot;,&quot;family&quot;:&quot;Gallego-Sala&quot;,&quot;given&quot;:&quot;Angela&quot;,&quot;non-dropping-particle&quot;:&quot;&quot;,&quot;parse-names&quot;:false,&quot;suffix&quot;:&quot;&quot;},{&quot;dropping-particle&quot;:&quot;&quot;,&quot;family&quot;:&quot;Sykes&quot;,&quot;given&quot;:&quot;Martin T.&quot;,&quot;non-dropping-particle&quot;:&quot;&quot;,&quot;parse-names&quot;:false,&quot;suffix&quot;:&quot;&quot;},{&quot;dropping-particle&quot;:&quot;&quot;,&quot;family&quot;:&quot;Cramer&quot;,&quot;given&quot;:&quot;Wolfgang&quot;,&quot;non-dropping-particle&quot;:&quot;&quot;,&quot;parse-names&quot;:false,&quot;suffix&quot;:&quot;&quot;}],&quot;container-title&quot;:&quot;Geoscientific Model Development&quot;,&quot;id&quot;:&quot;e2fcf4f5-6f46-398b-b0f7-2fc14efddc16&quot;,&quot;issue&quot;:&quot;2&quot;,&quot;issued&quot;:{&quot;date-parts&quot;:[[&quot;2017&quot;]]},&quot;page&quot;:&quot;689-708&quot;,&quot;title&quot;:&quot;Simple process-led algorithms for simulating habitats (SPLASH v.1.0): Robust indices of radiation, evapotranspiration and plant-available moisture&quot;,&quot;type&quot;:&quot;article-journal&quot;,&quot;volume&quot;:&quot;10&quot;,&quot;container-title-short&quot;:&quot;Geosci Model Dev&quot;},&quot;uris&quot;:[&quot;http://www.mendeley.com/documents/?uuid=b33d6494-63f6-40b3-a8a3-d5336fc160c7&quot;],&quot;isTemporary&quot;:false,&quot;legacyDesktopId&quot;:&quot;b33d6494-63f6-40b3-a8a3-d5336fc160c7&quot;}]},{&quot;citationID&quot;:&quot;MENDELEY_CITATION_928a64cd-12ff-48ac-a8a2-955631b204b3&quot;,&quot;properties&quot;:{&quot;noteIndex&quot;:0},&quot;isEdited&quot;:false,&quot;manualOverride&quot;:{&quot;citeprocText&quot;:&quot;(Falbel et al., 2022)&quot;,&quot;isManuallyOverridden&quot;:false,&quot;manualOverrideText&quot;:&quot;&quot;},&quot;citationTag&quot;:&quot;MENDELEY_CITATION_v3_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&quot;,&quot;citationItems&quot;:[{&quot;id&quot;:&quot;79bb346b-db88-3b76-b543-7dc8b2e29360&quot;,&quot;itemData&quot;:{&quot;abstract&quot;:&quot;Interface to 'TensorFlow' &lt;https://www.tensorflow.org/&gt;, an open source software library for numerical computation using data flow graphs. Nodes in the graph represent mathematical operations, while the graph edges represent the multidimensional data arrays (tensors) communicated between them. The flexible architecture allows you to deploy computation to one or more 'CPUs' or 'GPUs' in a desktop, server, or mobile device with a single 'API'. 'TensorFlow' was originally developed by researchers and engineers working on the Google Brain Team within Google's Machine Intelligence research organization for the purposes of conducting machine learning and deep neural networks research, but the system is general enough to be applicable in a wide variety of other domains as well.&quot;,&quot;author&quot;:[{&quot;dropping-particle&quot;:&quot;&quot;,&quot;family&quot;:&quot;Falbel&quot;,&quot;given&quot;:&quot;Daniel&quot;,&quot;non-dropping-particle&quot;:&quot;&quot;,&quot;parse-names&quot;:false,&quot;suffix&quot;:&quot;&quot;},{&quot;dropping-particle&quot;:&quot;&quot;,&quot;family&quot;:&quot;Allaire&quot;,&quot;given&quot;:&quot;JJ&quot;,&quot;non-dropping-particle&quot;:&quot;&quot;,&quot;parse-names&quot;:false,&quot;suffix&quot;:&quot;&quot;},{&quot;dropping-particle&quot;:&quot;&quot;,&quot;family&quot;:&quot;RStudio&quot;,&quot;given&quot;:&quot;&quot;,&quot;non-dropping-particle&quot;:&quot;&quot;,&quot;parse-names&quot;:false,&quot;suffix&quot;:&quot;&quot;},{&quot;dropping-particle&quot;:&quot;&quot;,&quot;family&quot;:&quot;Yuan Tang&quot;,&quot;given&quot;:&quot;&quot;,&quot;non-dropping-particle&quot;:&quot;&quot;,&quot;parse-names&quot;:false,&quot;suffix&quot;:&quot;&quot;},{&quot;dropping-particle&quot;:&quot;&quot;,&quot;family&quot;:&quot;Dirk Eddelbuettel&quot;,&quot;given&quot;:&quot;&quot;,&quot;non-dropping-particle&quot;:&quot;&quot;,&quot;parse-names&quot;:false,&quot;suffix&quot;:&quot;&quot;},{&quot;dropping-particle&quot;:&quot;&quot;,&quot;family&quot;:&quot;Golding&quot;,&quot;given&quot;:&quot;Nick&quot;,&quot;non-dropping-particle&quot;:&quot;&quot;,&quot;parse-names&quot;:false,&quot;suffix&quot;:&quot;&quot;},{&quot;dropping-particle&quot;:&quot;&quot;,&quot;family&quot;:&quot;Kalinowski&quot;,&quot;given&quot;:&quot;Tomasz&quot;,&quot;non-dropping-particle&quot;:&quot;&quot;,&quot;parse-names&quot;:false,&quot;suffix&quot;:&quot;&quot;},{&quot;dropping-particle&quot;:&quot;&quot;,&quot;family&quot;:&quot;Inc.&quot;,&quot;given&quot;:&quot;Google&quot;,&quot;non-dropping-particle&quot;:&quot;&quot;,&quot;parse-names&quot;:false,&quot;suffix&quot;:&quot;&quot;}],&quot;id&quot;:&quot;79bb346b-db88-3b76-b543-7dc8b2e29360&quot;,&quot;issued&quot;:{&quot;date-parts&quot;:[[&quot;2022&quot;]]},&quot;number&quot;:&quot;2.8.0&quot;,&quot;title&quot;:&quot;Package ‘tensorflow’&quot;,&quot;type&quot;:&quot;article&quot;,&quot;container-title-short&quot;:&quot;&quot;},&quot;uris&quot;:[&quot;http://www.mendeley.com/documents/?uuid=caacfde5-a697-4b93-8721-0faef389ec76&quot;],&quot;isTemporary&quot;:false,&quot;legacyDesktopId&quot;:&quot;caacfde5-a697-4b93-8721-0faef389ec76&quot;}]},{&quot;citationID&quot;:&quot;MENDELEY_CITATION_80046c38-08d9-4672-9ad8-8e34a989926f&quot;,&quot;properties&quot;:{&quot;noteIndex&quot;:0},&quot;isEdited&quot;:false,&quot;manualOverride&quot;:{&quot;citeprocText&quot;:&quot;(Falbel, Allaire, Chollet, et al., 2021)&quot;,&quot;isManuallyOverridden&quot;:false,&quot;manualOverrideText&quot;:&quot;&quot;},&quot;citationTag&quot;:&quot;MENDELEY_CITATION_v3_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&quot;,&quot;citationItems&quot;:[{&quot;id&quot;:&quot;76e09f43-7f9c-3e64-952b-6e1100cf669a&quot;,&quot;itemData&quot;:{&quot;abstract&quot;:&quot;Keras is a high-level neural networks API developed with a focus on enabling fast experimentation. Being able to go from idea to result with the least possible delay is key to doing good research. Keras has the following key features: Allows the same code to run on CPU or on GPU, seamlessly. User-friendly API which makes it easy to quickly prototype deep learning models. Built-in support for convolutional networks (for computer vision), recurrent networks (for sequence processing), and any combination of both. Supports arbitrary network architectures: multi-input or multi-output models, layer sharing, model sharing, etc. This means that Keras is appropriate for building essentially any deep learning model, from a memory network to a neural Turing machine. Is capable of running on top of multiple back-ends including TensorFlow, CNTK, or Theano. For additional details on why you might consider using Keras for your deep learning projects, see the Why Use Keras? article. This website provides documentation for the R interface to Keras. See the main Keras website at https://keras.io for additional information on the project.&quot;,&quot;author&quot;:[{&quot;dropping-particle&quot;:&quot;&quot;,&quot;family&quot;:&quot;Falbel&quot;,&quot;given&quot;:&quot;Daniel&quot;,&quot;non-dropping-particle&quot;:&quot;&quot;,&quot;parse-names&quot;:false,&quot;suffix&quot;:&quot;&quot;},{&quot;dropping-particle&quot;:&quot;&quot;,&quot;family&quot;:&quot;Allaire&quot;,&quot;given&quot;:&quot;JJ&quot;,&quot;non-dropping-particle&quot;:&quot;&quot;,&quot;parse-names&quot;:false,&quot;suffix&quot;:&quot;&quot;},{&quot;dropping-particle&quot;:&quot;&quot;,&quot;family&quot;:&quot;Chollet&quot;,&quot;given&quot;:&quot;François&quot;,&quot;non-dropping-particle&quot;:&quot;&quot;,&quot;parse-names&quot;:false,&quot;suffix&quot;:&quot;&quot;},{&quot;dropping-particle&quot;:&quot;&quot;,&quot;family&quot;:&quot;RStudio&quot;,&quot;given&quot;:&quot;&quot;,&quot;non-dropping-particle&quot;:&quot;&quot;,&quot;parse-names&quot;:false,&quot;suffix&quot;:&quot;&quot;},{&quot;dropping-particle&quot;:&quot;&quot;,&quot;family&quot;:&quot;Google&quot;,&quot;given&quot;:&quot;&quot;,&quot;non-dropping-particle&quot;:&quot;&quot;,&quot;parse-names&quot;:false,&quot;suffix&quot;:&quot;&quot;},{&quot;dropping-particle&quot;:&quot;&quot;,&quot;family&quot;:&quot;Tang&quot;,&quot;given&quot;:&quot;Yuan&quot;,&quot;non-dropping-particle&quot;:&quot;&quot;,&quot;parse-names&quot;:false,&quot;suffix&quot;:&quot;&quot;},{&quot;dropping-particle&quot;:&quot;Van Der&quot;,&quot;family&quot;:&quot;Bijl&quot;,&quot;given&quot;:&quot;Wouter&quot;,&quot;non-dropping-particle&quot;:&quot;&quot;,&quot;parse-names&quot;:false,&quot;suffix&quot;:&quot;&quot;},{&quot;dropping-particle&quot;:&quot;&quot;,&quot;family&quot;:&quot;Studer&quot;,&quot;given&quot;:&quot;Martin&quot;,&quot;non-dropping-particle&quot;:&quot;&quot;,&quot;parse-names&quot;:false,&quot;suffix&quot;:&quot;&quot;},{&quot;dropping-particle&quot;:&quot;&quot;,&quot;family&quot;:&quot;Keydana&quot;,&quot;given&quot;:&quot;Sigrid&quot;,&quot;non-dropping-particle&quot;:&quot;&quot;,&quot;parse-names&quot;:false,&quot;suffix&quot;:&quot;&quot;}],&quot;id&quot;:&quot;76e09f43-7f9c-3e64-952b-6e1100cf669a&quot;,&quot;issued&quot;:{&quot;date-parts&quot;:[[&quot;2021&quot;]]},&quot;number&quot;:&quot;2.4.0&quot;,&quot;title&quot;:&quot;keras: R Interface to 'Keras'&quot;,&quot;type&quot;:&quot;article&quot;,&quot;container-title-short&quot;:&quot;&quot;},&quot;uris&quot;:[&quot;http://www.mendeley.com/documents/?uuid=0543986d-cd05-49bb-a837-c7276a8a33c1&quot;],&quot;isTemporary&quot;:false,&quot;legacyDesktopId&quot;:&quot;0543986d-cd05-49bb-a837-c7276a8a33c1&quot;}]},{&quot;citationID&quot;:&quot;MENDELEY_CITATION_cbcf579d-26dc-4c5e-9d34-71ec5cb7f798&quot;,&quot;properties&quot;:{&quot;noteIndex&quot;:0},&quot;isEdited&quot;:false,&quot;manualOverride&quot;:{&quot;citeprocText&quot;:&quot;(Allaire et al., 2018; Falbel, Allaire, Bostock, et al., 2021)&quot;,&quot;isManuallyOverridden&quot;:false,&quot;manualOverrideText&quot;:&quot;&quot;},&quot;citationTag&quot;:&quot;MENDELEY_CITATION_v3_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&quot;,&quot;citationItems&quot;:[{&quot;id&quot;:&quot;b23d1acf-3f08-3da6-88e9-50944875ed01&quot;,&quot;itemData&quot;:{&quot;author&quot;:[{&quot;dropping-particle&quot;:&quot;&quot;,&quot;family&quot;:&quot;Falbel&quot;,&quot;given&quot;:&quot;Daniel&quot;,&quot;non-dropping-particle&quot;:&quot;&quot;,&quot;parse-names&quot;:false,&quot;suffix&quot;:&quot;&quot;},{&quot;dropping-particle&quot;:&quot;&quot;,&quot;family&quot;:&quot;Allaire&quot;,&quot;given&quot;:&quot;JJ&quot;,&quot;non-dropping-particle&quot;:&quot;&quot;,&quot;parse-names&quot;:false,&quot;suffix&quot;:&quot;&quot;},{&quot;dropping-particle&quot;:&quot;&quot;,&quot;family&quot;:&quot;Bostock&quot;,&quot;given&quot;:&quot;Mike&quot;,&quot;non-dropping-particle&quot;:&quot;&quot;,&quot;parse-names&quot;:false,&quot;suffix&quot;:&quot;&quot;},{&quot;dropping-particle&quot;:&quot;&quot;,&quot;family&quot;:&quot;Tanaka&quot;,&quot;given&quot;:&quot;Masayuki&quot;,&quot;non-dropping-particle&quot;:&quot;&quot;,&quot;parse-names&quot;:false,&quot;suffix&quot;:&quot;&quot;},{&quot;dropping-particle&quot;:&quot;&quot;,&quot;family&quot;:&quot;Bowe&quot;,&quot;given&quot;:&quot;Shaun&quot;,&quot;non-dropping-particle&quot;:&quot;&quot;,&quot;parse-names&quot;:false,&quot;suffix&quot;:&quot;&quot;},{&quot;dropping-particle&quot;:&quot;&quot;,&quot;family&quot;:&quot;You&quot;,&quot;given&quot;:&quot;Yuxi&quot;,&quot;non-dropping-particle&quot;:&quot;&quot;,&quot;parse-names&quot;:false,&quot;suffix&quot;:&quot;&quot;},{&quot;dropping-particle&quot;:&quot;&quot;,&quot;family&quot;:&quot;Decker&quot;,&quot;given&quot;:&quot;Kevin&quot;,&quot;non-dropping-particle&quot;:&quot;&quot;,&quot;parse-names&quot;:false,&quot;suffix&quot;:&quot;&quot;},{&quot;dropping-particle&quot;:&quot;&quot;,&quot;family&quot;:&quot;Fernandes&quot;,&quot;given&quot;:&quot;Rodrigo&quot;,&quot;non-dropping-particle&quot;:&quot;&quot;,&quot;parse-names&quot;:false,&quot;suffix&quot;:&quot;&quot;},{&quot;dropping-particle&quot;:&quot;&quot;,&quot;family&quot;:&quot;Sagalaev&quot;,&quot;given&quot;:&quot;Ivan&quot;,&quot;non-dropping-particle&quot;:&quot;&quot;,&quot;parse-names&quot;:false,&quot;suffix&quot;:&quot;&quot;},{&quot;dropping-particle&quot;:&quot;&quot;,&quot;family&quot;:&quot;Pakala&quot;,&quot;given&quot;:&quot;Yauheni&quot;,&quot;non-dropping-particle&quot;:&quot;&quot;,&quot;parse-names&quot;:false,&quot;suffix&quot;:&quot;&quot;}],&quot;id&quot;:&quot;b23d1acf-3f08-3da6-88e9-50944875ed01&quot;,&quot;issued&quot;:{&quot;date-parts&quot;:[[&quot;2021&quot;]]},&quot;number&quot;:&quot;1.5.0&quot;,&quot;title&quot;:&quot;tfruns: Training Run Tools for 'TensorFlow'&quot;,&quot;type&quot;:&quot;article&quot;,&quot;container-title-short&quot;:&quot;&quot;},&quot;uris&quot;:[&quot;http://www.mendeley.com/documents/?uuid=85bbf690-7383-4fda-9551-00ea572a29d5&quot;],&quot;isTemporary&quot;:false,&quot;legacyDesktopId&quot;:&quot;85bbf690-7383-4fda-9551-00ea572a29d5&quot;},{&quot;id&quot;:&quot;d3742746-aa9d-3ee5-a1af-29dca845b099&quot;,&quot;itemData&quot;:{&quot;author&quot;:[{&quot;dropping-particle&quot;:&quot;&quot;,&quot;family&quot;:&quot;Allaire&quot;,&quot;given&quot;:&quot;JJ&quot;,&quot;non-dropping-particle&quot;:&quot;&quot;,&quot;parse-names&quot;:false,&quot;suffix&quot;:&quot;&quot;},{&quot;dropping-particle&quot;:&quot;&quot;,&quot;family&quot;:&quot;Tang&quot;,&quot;given&quot;:&quot;Yuan&quot;,&quot;non-dropping-particle&quot;:&quot;&quot;,&quot;parse-names&quot;:false,&quot;suffix&quot;:&quot;&quot;},{&quot;dropping-particle&quot;:&quot;&quot;,&quot;family&quot;:&quot;Ushey&quot;,&quot;given&quot;:&quot;Kevin&quot;,&quot;non-dropping-particle&quot;:&quot;&quot;,&quot;parse-names&quot;:false,&quot;suffix&quot;:&quot;&quot;},{&quot;dropping-particle&quot;:&quot;&quot;,&quot;family&quot;:&quot;Kuo&quot;,&quot;given&quot;:&quot;Kevin&quot;,&quot;non-dropping-particle&quot;:&quot;&quot;,&quot;parse-names&quot;:false,&quot;suffix&quot;:&quot;&quot;},{&quot;dropping-particle&quot;:&quot;&quot;,&quot;family&quot;:&quot;Falbel&quot;,&quot;given&quot;:&quot;Daniel&quot;,&quot;non-dropping-particle&quot;:&quot;&quot;,&quot;parse-names&quot;:false,&quot;suffix&quot;:&quot;&quot;}],&quot;id&quot;:&quot;d3742746-aa9d-3ee5-a1af-29dca845b099&quot;,&quot;issued&quot;:{&quot;date-parts&quot;:[[&quot;2018&quot;]]},&quot;number&quot;:&quot;1.9.1&quot;,&quot;title&quot;:&quot;tfestimators: Interface to 'TensorFlow' Estimators&quot;,&quot;type&quot;:&quot;article&quot;,&quot;container-title-short&quot;:&quot;&quot;},&quot;uris&quot;:[&quot;http://www.mendeley.com/documents/?uuid=aedb4670-355f-491d-992c-dda2cce9491f&quot;],&quot;isTemporary&quot;:false,&quot;legacyDesktopId&quot;:&quot;aedb4670-355f-491d-992c-dda2cce9491f&quot;}]},{&quot;citationID&quot;:&quot;MENDELEY_CITATION_930cdbf9-6545-466f-8cb8-4cf1085c63a1&quot;,&quot;properties&quot;:{&quot;noteIndex&quot;:0},&quot;isEdited&quot;:false,&quot;manualOverride&quot;:{&quot;citeprocText&quot;:&quot;(Pastorello et al., 2020)&quot;,&quot;isManuallyOverridden&quot;:false,&quot;manualOverrideText&quot;:&quot;&quot;},&quot;citationTag&quot;:&quot;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&quot;,&quot;citationItems&quot;:[{&quot;id&quot;:&quot;a8604119-05e7-32a6-a4e6-92d48c9bdecd&quot;,&quot;itemData&quot;:{&quot;type&quot;:&quot;article-journal&quot;,&quot;id&quot;:&quot;a8604119-05e7-32a6-a4e6-92d48c9bdecd&quot;,&quot;title&quot;:&quot;The FLUXNET2015 dataset and the ONEFlux processing pipeline for eddy covariance data&quot;,&quot;author&quot;:[{&quot;family&quot;:&quot;Pastorello&quot;,&quot;given&quot;:&quot;Gilberto&quot;,&quot;parse-names&quot;:false,&quot;dropping-particle&quot;:&quot;&quot;,&quot;non-dropping-particle&quot;:&quot;&quot;},{&quot;family&quot;:&quot;Trotta&quot;,&quot;given&quot;:&quot;Carlo&quot;,&quot;parse-names&quot;:false,&quot;dropping-particle&quot;:&quot;&quot;,&quot;non-dropping-particle&quot;:&quot;&quot;},{&quot;family&quot;:&quot;Canfora&quot;,&quot;given&quot;:&quot;Eleonora&quot;,&quot;parse-names&quot;:false,&quot;dropping-particle&quot;:&quot;&quot;,&quot;non-dropping-particle&quot;:&quot;&quot;},{&quot;family&quot;:&quot;Chu&quot;,&quot;given&quot;:&quot;Housen&quot;,&quot;parse-names&quot;:false,&quot;dropping-particle&quot;:&quot;&quot;,&quot;non-dropping-particle&quot;:&quot;&quot;},{&quot;family&quot;:&quot;Christianson&quot;,&quot;given&quot;:&quot;Danielle&quot;,&quot;parse-names&quot;:false,&quot;dropping-particle&quot;:&quot;&quot;,&quot;non-dropping-particle&quot;:&quot;&quot;},{&quot;family&quot;:&quot;Cheah&quot;,&quot;given&quot;:&quot;You-Wei&quot;,&quot;parse-names&quot;:false,&quot;dropping-particle&quot;:&quot;&quot;,&quot;non-dropping-particle&quot;:&quot;&quot;},{&quot;family&quot;:&quot;Poindexter&quot;,&quot;given&quot;:&quot;Cristina&quot;,&quot;parse-names&quot;:false,&quot;dropping-particle&quot;:&quot;&quot;,&quot;non-dropping-particle&quot;:&quot;&quot;},{&quot;family&quot;:&quot;Chen&quot;,&quot;given&quot;:&quot;Jiquan&quot;,&quot;parse-names&quot;:false,&quot;dropping-particle&quot;:&quot;&quot;,&quot;non-dropping-particle&quot;:&quot;&quot;},{&quot;family&quot;:&quot;Elbashandy&quot;,&quot;given&quot;:&quot;Abdelrahman&quot;,&quot;parse-names&quot;:false,&quot;dropping-particle&quot;:&quot;&quot;,&quot;non-dropping-particle&quot;:&quot;&quot;},{&quot;family&quot;:&quot;Humphrey&quot;,&quot;given&quot;:&quot;Marty&quot;,&quot;parse-names&quot;:false,&quot;dropping-particle&quot;:&quot;&quot;,&quot;non-dropping-particle&quot;:&quot;&quot;},{&quot;family&quot;:&quot;Isaac&quot;,&quot;given&quot;:&quot;Peter&quot;,&quot;parse-names&quot;:false,&quot;dropping-particle&quot;:&quot;&quot;,&quot;non-dropping-particle&quot;:&quot;&quot;},{&quot;family&quot;:&quot;Polidori&quot;,&quot;given&quot;:&quot;Diego&quot;,&quot;parse-names&quot;:false,&quot;dropping-particle&quot;:&quot;&quot;,&quot;non-dropping-particle&quot;:&quot;&quot;},{&quot;family&quot;:&quot;Ribeca&quot;,&quot;given&quot;:&quot;Alessio&quot;,&quot;parse-names&quot;:false,&quot;dropping-particle&quot;:&quot;&quot;,&quot;non-dropping-particle&quot;:&quot;&quot;},{&quot;family&quot;:&quot;Ingen&quot;,&quot;given&quot;:&quot;Catharine&quot;,&quot;parse-names&quot;:false,&quot;dropping-particle&quot;:&quot;&quot;,&quot;non-dropping-particle&quot;:&quot;van&quot;},{&quot;family&quot;:&quot;Zhang&quot;,&quot;given&quot;:&quot;Leiming&quot;,&quot;parse-names&quot;:false,&quot;dropping-particle&quot;:&quot;&quot;,&quot;non-dropping-particle&quot;:&quot;&quot;},{&quot;family&quot;:&quot;Amiro&quot;,&quot;given&quot;:&quot;Brian&quot;,&quot;parse-names&quot;:false,&quot;dropping-particle&quot;:&quot;&quot;,&quot;non-dropping-particle&quot;:&quot;&quot;},{&quot;family&quot;:&quot;Ammann&quot;,&quot;given&quot;:&quot;Christof&quot;,&quot;parse-names&quot;:false,&quot;dropping-particle&quot;:&quot;&quot;,&quot;non-dropping-particle&quot;:&quot;&quot;},{&quot;family&quot;:&quot;Arain&quot;,&quot;given&quot;:&quot;M. Altaf&quot;,&quot;parse-names&quot;:false,&quot;dropping-particle&quot;:&quot;&quot;,&quot;non-dropping-particle&quot;:&quot;&quot;},{&quot;family&quot;:&quot;Ardö&quot;,&quot;given&quot;:&quot;Jonas&quot;,&quot;parse-names&quot;:false,&quot;dropping-particle&quot;:&quot;&quot;,&quot;non-dropping-particle&quot;:&quot;&quot;},{&quot;family&quot;:&quot;Arkebauer&quot;,&quot;given&quot;:&quot;Timothy&quot;,&quot;parse-names&quot;:false,&quot;dropping-particle&quot;:&quot;&quot;,&quot;non-dropping-particle&quot;:&quot;&quot;},{&quot;family&quot;:&quot;Arndt&quot;,&quot;given&quot;:&quot;Stefan K.&quot;,&quot;parse-names&quot;:false,&quot;dropping-particle&quot;:&quot;&quot;,&quot;non-dropping-particle&quot;:&quot;&quot;},{&quot;family&quot;:&quot;Arriga&quot;,&quot;given&quot;:&quot;Nicola&quot;,&quot;parse-names&quot;:false,&quot;dropping-particle&quot;:&quot;&quot;,&quot;non-dropping-particle&quot;:&quot;&quot;},{&quot;family&quot;:&quot;Aubinet&quot;,&quot;given&quot;:&quot;Marc&quot;,&quot;parse-names&quot;:false,&quot;dropping-particle&quot;:&quot;&quot;,&quot;non-dropping-particle&quot;:&quot;&quot;},{&quot;family&quot;:&quot;Aurela&quot;,&quot;given&quot;:&quot;Mika&quot;,&quot;parse-names&quot;:false,&quot;dropping-particle&quot;:&quot;&quot;,&quot;non-dropping-particle&quot;:&quot;&quot;},{&quot;family&quot;:&quot;Baldocchi&quot;,&quot;given&quot;:&quot;Dennis&quot;,&quot;parse-names&quot;:false,&quot;dropping-particle&quot;:&quot;&quot;,&quot;non-dropping-particle&quot;:&quot;&quot;},{&quot;family&quot;:&quot;Barr&quot;,&quot;given&quot;:&quot;Alan&quot;,&quot;parse-names&quot;:false,&quot;dropping-particle&quot;:&quot;&quot;,&quot;non-dropping-particle&quot;:&quot;&quot;},{&quot;family&quot;:&quot;Beamesderfer&quot;,&quot;given&quot;:&quot;Eric&quot;,&quot;parse-names&quot;:false,&quot;dropping-particle&quot;:&quot;&quot;,&quot;non-dropping-particle&quot;:&quot;&quot;},{&quot;family&quot;:&quot;Marchesini&quot;,&quot;given&quot;:&quot;Luca Belelli&quot;,&quot;parse-names&quot;:false,&quot;dropping-particle&quot;:&quot;&quot;,&quot;non-dropping-particle&quot;:&quot;&quot;},{&quot;family&quot;:&quot;Bergeron&quot;,&quot;given&quot;:&quot;Onil&quot;,&quot;parse-names&quot;:false,&quot;dropping-particle&quot;:&quot;&quot;,&quot;non-dropping-particle&quot;:&quot;&quot;},{&quot;family&quot;:&quot;Beringer&quot;,&quot;given&quot;:&quot;Jason&quot;,&quot;parse-names&quot;:false,&quot;dropping-particle&quot;:&quot;&quot;,&quot;non-dropping-particle&quot;:&quot;&quot;},{&quot;family&quot;:&quot;Bernhofer&quot;,&quot;given&quot;:&quot;Christian&quot;,&quot;parse-names&quot;:false,&quot;dropping-particle&quot;:&quot;&quot;,&quot;non-dropping-particle&quot;:&quot;&quot;},{&quot;family&quot;:&quot;Berveiller&quot;,&quot;given&quot;:&quot;Daniel&quot;,&quot;parse-names&quot;:false,&quot;dropping-particle&quot;:&quot;&quot;,&quot;non-dropping-particle&quot;:&quot;&quot;},{&quot;family&quot;:&quot;Billesbach&quot;,&quot;given&quot;:&quot;Dave&quot;,&quot;parse-names&quot;:false,&quot;dropping-particle&quot;:&quot;&quot;,&quot;non-dropping-particle&quot;:&quot;&quot;},{&quot;family&quot;:&quot;Black&quot;,&quot;given&quot;:&quot;Thomas Andrew&quot;,&quot;parse-names&quot;:false,&quot;dropping-particle&quot;:&quot;&quot;,&quot;non-dropping-particle&quot;:&quot;&quot;},{&quot;family&quot;:&quot;Blanken&quot;,&quot;given&quot;:&quot;Peter D.&quot;,&quot;parse-names&quot;:false,&quot;dropping-particle&quot;:&quot;&quot;,&quot;non-dropping-particle&quot;:&quot;&quot;},{&quot;family&quot;:&quot;Bohrer&quot;,&quot;given&quot;:&quot;Gil&quot;,&quot;parse-names&quot;:false,&quot;dropping-particle&quot;:&quot;&quot;,&quot;non-dropping-particle&quot;:&quot;&quot;},{&quot;family&quot;:&quot;Boike&quot;,&quot;given&quot;:&quot;Julia&quot;,&quot;parse-names&quot;:false,&quot;dropping-particle&quot;:&quot;&quot;,&quot;non-dropping-particle&quot;:&quot;&quot;},{&quot;family&quot;:&quot;Bolstad&quot;,&quot;given&quot;:&quot;Paul&quot;,&quot;parse-names&quot;:false,&quot;dropping-particle&quot;:&quot;v.&quot;,&quot;non-dropping-particle&quot;:&quot;&quot;},{&quot;family&quot;:&quot;Bonal&quot;,&quot;given&quot;:&quot;Damien&quot;,&quot;parse-names&quot;:false,&quot;dropping-particle&quot;:&quot;&quot;,&quot;non-dropping-particle&quot;:&quot;&quot;},{&quot;family&quot;:&quot;Bonnefond&quot;,&quot;given&quot;:&quot;Jean-Marc&quot;,&quot;parse-names&quot;:false,&quot;dropping-particle&quot;:&quot;&quot;,&quot;non-dropping-particle&quot;:&quot;&quot;},{&quot;family&quot;:&quot;Bowling&quot;,&quot;given&quot;:&quot;David R.&quot;,&quot;parse-names&quot;:false,&quot;dropping-particle&quot;:&quot;&quot;,&quot;non-dropping-particle&quot;:&quot;&quot;},{&quot;family&quot;:&quot;Bracho&quot;,&quot;given&quot;:&quot;Rosvel&quot;,&quot;parse-names&quot;:false,&quot;dropping-particle&quot;:&quot;&quot;,&quot;non-dropping-particle&quot;:&quot;&quot;},{&quot;family&quot;:&quot;Brodeur&quot;,&quot;given&quot;:&quot;Jason&quot;,&quot;parse-names&quot;:false,&quot;dropping-particle&quot;:&quot;&quot;,&quot;non-dropping-particle&quot;:&quot;&quot;},{&quot;family&quot;:&quot;Brümmer&quot;,&quot;given&quot;:&quot;Christian&quot;,&quot;parse-names&quot;:false,&quot;dropping-particle&quot;:&quot;&quot;,&quot;non-dropping-particle&quot;:&quot;&quot;},{&quot;family&quot;:&quot;Buchmann&quot;,&quot;given&quot;:&quot;Nina&quot;,&quot;parse-names&quot;:false,&quot;dropping-particle&quot;:&quot;&quot;,&quot;non-dropping-particle&quot;:&quot;&quot;},{&quot;family&quot;:&quot;Burban&quot;,&quot;given&quot;:&quot;Benoit&quot;,&quot;parse-names&quot;:false,&quot;dropping-particle&quot;:&quot;&quot;,&quot;non-dropping-particle&quot;:&quot;&quot;},{&quot;family&quot;:&quot;Burns&quot;,&quot;given&quot;:&quot;Sean P.&quot;,&quot;parse-names&quot;:false,&quot;dropping-particle&quot;:&quot;&quot;,&quot;non-dropping-particle&quot;:&quot;&quot;},{&quot;family&quot;:&quot;Buysse&quot;,&quot;given&quot;:&quot;Pauline&quot;,&quot;parse-names&quot;:false,&quot;dropping-particle&quot;:&quot;&quot;,&quot;non-dropping-particle&quot;:&quot;&quot;},{&quot;family&quot;:&quot;Cale&quot;,&quot;given&quot;:&quot;Peter&quot;,&quot;parse-names&quot;:false,&quot;dropping-particle&quot;:&quot;&quot;,&quot;non-dropping-particle&quot;:&quot;&quot;},{&quot;family&quot;:&quot;Cavagna&quot;,&quot;given&quot;:&quot;Mauro&quot;,&quot;parse-names&quot;:false,&quot;dropping-particle&quot;:&quot;&quot;,&quot;non-dropping-particle&quot;:&quot;&quot;},{&quot;family&quot;:&quot;Cellier&quot;,&quot;given&quot;:&quot;Pierre&quot;,&quot;parse-names&quot;:false,&quot;dropping-particle&quot;:&quot;&quot;,&quot;non-dropping-particle&quot;:&quot;&quot;},{&quot;family&quot;:&quot;Chen&quot;,&quot;given&quot;:&quot;Shiping&quot;,&quot;parse-names&quot;:false,&quot;dropping-particle&quot;:&quot;&quot;,&quot;non-dropping-particle&quot;:&quot;&quot;},{&quot;family&quot;:&quot;Chini&quot;,&quot;given&quot;:&quot;Isaac&quot;,&quot;parse-names&quot;:false,&quot;dropping-particle&quot;:&quot;&quot;,&quot;non-dropping-particle&quot;:&quot;&quot;},{&quot;family&quot;:&quot;Christensen&quot;,&quot;given&quot;:&quot;Torben R.&quot;,&quot;parse-names&quot;:false,&quot;dropping-particle&quot;:&quot;&quot;,&quot;non-dropping-particle&quot;:&quot;&quot;},{&quot;family&quot;:&quot;Cleverly&quot;,&quot;given&quot;:&quot;James&quot;,&quot;parse-names&quot;:false,&quot;dropping-particle&quot;:&quot;&quot;,&quot;non-dropping-particle&quot;:&quot;&quot;},{&quot;family&quot;:&quot;Collalti&quot;,&quot;given&quot;:&quot;Alessio&quot;,&quot;parse-names&quot;:false,&quot;dropping-particle&quot;:&quot;&quot;,&quot;non-dropping-particle&quot;:&quot;&quot;},{&quot;family&quot;:&quot;Consalvo&quot;,&quot;given&quot;:&quot;Claudia&quot;,&quot;parse-names&quot;:false,&quot;dropping-particle&quot;:&quot;&quot;,&quot;non-dropping-particle&quot;:&quot;&quot;},{&quot;family&quot;:&quot;Cook&quot;,&quot;given&quot;:&quot;Bruce D.&quot;,&quot;parse-names&quot;:false,&quot;dropping-particle&quot;:&quot;&quot;,&quot;non-dropping-particle&quot;:&quot;&quot;},{&quot;family&quot;:&quot;Cook&quot;,&quot;given&quot;:&quot;David&quot;,&quot;parse-names&quot;:false,&quot;dropping-particle&quot;:&quot;&quot;,&quot;non-dropping-particle&quot;:&quot;&quot;},{&quot;family&quot;:&quot;Coursolle&quot;,&quot;given&quot;:&quot;Carole&quot;,&quot;parse-names&quot;:false,&quot;dropping-particle&quot;:&quot;&quot;,&quot;non-dropping-particle&quot;:&quot;&quot;},{&quot;family&quot;:&quot;Cremonese&quot;,&quot;given&quot;:&quot;Edoardo&quot;,&quot;parse-names&quot;:false,&quot;dropping-particle&quot;:&quot;&quot;,&quot;non-dropping-particle&quot;:&quot;&quot;},{&quot;family&quot;:&quot;Curtis&quot;,&quot;given&quot;:&quot;Peter S.&quot;,&quot;parse-names&quot;:false,&quot;dropping-particle&quot;:&quot;&quot;,&quot;non-dropping-particle&quot;:&quot;&quot;},{&quot;family&quot;:&quot;D’Andrea&quot;,&quot;given&quot;:&quot;Ettore&quot;,&quot;parse-names&quot;:false,&quot;dropping-particle&quot;:&quot;&quot;,&quot;non-dropping-particle&quot;:&quot;&quot;},{&quot;family&quot;:&quot;Rocha&quot;,&quot;given&quot;:&quot;Humberto&quot;,&quot;parse-names&quot;:false,&quot;dropping-particle&quot;:&quot;&quot;,&quot;non-dropping-particle&quot;:&quot;da&quot;},{&quot;family&quot;:&quot;Dai&quot;,&quot;given&quot;:&quot;Xiaoqin&quot;,&quot;parse-names&quot;:false,&quot;dropping-particle&quot;:&quot;&quot;,&quot;non-dropping-particle&quot;:&quot;&quot;},{&quot;family&quot;:&quot;Davis&quot;,&quot;given&quot;:&quot;Kenneth J.&quot;,&quot;parse-names&quot;:false,&quot;dropping-particle&quot;:&quot;&quot;,&quot;non-dropping-particle&quot;:&quot;&quot;},{&quot;family&quot;:&quot;Cinti&quot;,&quot;given&quot;:&quot;Bruno&quot;,&quot;parse-names&quot;:false,&quot;dropping-particle&quot;:&quot;&quot;,&quot;non-dropping-particle&quot;:&quot;de&quot;},{&quot;family&quot;:&quot;Grandcourt&quot;,&quot;given&quot;:&quot;Agnes&quot;,&quot;parse-names&quot;:false,&quot;dropping-particle&quot;:&quot;&quot;,&quot;non-dropping-particle&quot;:&quot;de&quot;},{&quot;family&quot;:&quot;Ligne&quot;,&quot;given&quot;:&quot;Anne&quot;,&quot;parse-names&quot;:false,&quot;dropping-particle&quot;:&quot;&quot;,&quot;non-dropping-particle&quot;:&quot;de&quot;},{&quot;family&quot;:&quot;Oliveira&quot;,&quot;given&quot;:&quot;Raimundo C.&quot;,&quot;parse-names&quot;:false,&quot;dropping-particle&quot;:&quot;&quot;,&quot;non-dropping-particle&quot;:&quot;de&quot;},{&quot;family&quot;:&quot;Delpierre&quot;,&quot;given&quot;:&quot;Nicolas&quot;,&quot;parse-names&quot;:false,&quot;dropping-particle&quot;:&quot;&quot;,&quot;non-dropping-particle&quot;:&quot;&quot;},{&quot;family&quot;:&quot;Desai&quot;,&quot;given&quot;:&quot;Ankur R.&quot;,&quot;parse-names&quot;:false,&quot;dropping-particle&quot;:&quot;&quot;,&quot;non-dropping-particle&quot;:&quot;&quot;},{&quot;family&quot;:&quot;Bella&quot;,&quot;given&quot;:&quot;Carlos Marcelo&quot;,&quot;parse-names&quot;:false,&quot;dropping-particle&quot;:&quot;&quot;,&quot;non-dropping-particle&quot;:&quot;di&quot;},{&quot;family&quot;:&quot;Tommasi&quot;,&quot;given&quot;:&quot;Paul&quot;,&quot;parse-names&quot;:false,&quot;dropping-particle&quot;:&quot;&quot;,&quot;non-dropping-particle&quot;:&quot;di&quot;},{&quot;family&quot;:&quot;Dolman&quot;,&quot;given&quot;:&quot;Han&quot;,&quot;parse-names&quot;:false,&quot;dropping-particle&quot;:&quot;&quot;,&quot;non-dropping-particle&quot;:&quot;&quot;},{&quot;family&quot;:&quot;Domingo&quot;,&quot;given&quot;:&quot;Francisco&quot;,&quot;parse-names&quot;:false,&quot;dropping-particle&quot;:&quot;&quot;,&quot;non-dropping-particle&quot;:&quot;&quot;},{&quot;family&quot;:&quot;Dong&quot;,&quot;given&quot;:&quot;Gang&quot;,&quot;parse-names&quot;:false,&quot;dropping-particle&quot;:&quot;&quot;,&quot;non-dropping-particle&quot;:&quot;&quot;},{&quot;family&quot;:&quot;Dore&quot;,&quot;given&quot;:&quot;Sabina&quot;,&quot;parse-names&quot;:false,&quot;dropping-particle&quot;:&quot;&quot;,&quot;non-dropping-particle&quot;:&quot;&quot;},{&quot;family&quot;:&quot;Duce&quot;,&quot;given&quot;:&quot;Pierpaolo&quot;,&quot;parse-names&quot;:false,&quot;dropping-particle&quot;:&quot;&quot;,&quot;non-dropping-particle&quot;:&quot;&quot;},{&quot;family&quot;:&quot;Dufrêne&quot;,&quot;given&quot;:&quot;Eric&quot;,&quot;parse-names&quot;:false,&quot;dropping-particle&quot;:&quot;&quot;,&quot;non-dropping-particle&quot;:&quot;&quot;},{&quot;family&quot;:&quot;Dunn&quot;,&quot;given&quot;:&quot;Allison&quot;,&quot;parse-names&quot;:false,&quot;dropping-particle&quot;:&quot;&quot;,&quot;non-dropping-particle&quot;:&quot;&quot;},{&quot;family&quot;:&quot;Dušek&quot;,&quot;given&quot;:&quot;Jiří&quot;,&quot;parse-names&quot;:false,&quot;dropping-particle&quot;:&quot;&quot;,&quot;non-dropping-particle&quot;:&quot;&quot;},{&quot;family&quot;:&quot;Eamus&quot;,&quot;given&quot;:&quot;Derek&quot;,&quot;parse-names&quot;:false,&quot;dropping-particle&quot;:&quot;&quot;,&quot;non-dropping-particle&quot;:&quot;&quot;},{&quot;family&quot;:&quot;Eichelmann&quot;,&quot;given&quot;:&quot;Uwe&quot;,&quot;parse-names&quot;:false,&quot;dropping-particle&quot;:&quot;&quot;,&quot;non-dropping-particle&quot;:&quot;&quot;},{&quot;family&quot;:&quot;ElKhidir&quot;,&quot;given&quot;:&quot;Hatim Abdalla M.&quot;,&quot;parse-names&quot;:false,&quot;dropping-particle&quot;:&quot;&quot;,&quot;non-dropping-particle&quot;:&quot;&quot;},{&quot;family&quot;:&quot;Eugster&quot;,&quot;given&quot;:&quot;Werner&quot;,&quot;parse-names&quot;:false,&quot;dropping-particle&quot;:&quot;&quot;,&quot;non-dropping-particle&quot;:&quot;&quot;},{&quot;family&quot;:&quot;Ewenz&quot;,&quot;given&quot;:&quot;Cacilia M.&quot;,&quot;parse-names&quot;:false,&quot;dropping-particle&quot;:&quot;&quot;,&quot;non-dropping-particle&quot;:&quot;&quot;},{&quot;family&quot;:&quot;Ewers&quot;,&quot;given&quot;:&quot;Brent&quot;,&quot;parse-names&quot;:false,&quot;dropping-particle&quot;:&quot;&quot;,&quot;non-dropping-particle&quot;:&quot;&quot;},{&quot;family&quot;:&quot;Famulari&quot;,&quot;given&quot;:&quot;Daniela&quot;,&quot;parse-names&quot;:false,&quot;dropping-particle&quot;:&quot;&quot;,&quot;non-dropping-particle&quot;:&quot;&quot;},{&quot;family&quot;:&quot;Fares&quot;,&quot;given&quot;:&quot;Silvano&quot;,&quot;parse-names&quot;:false,&quot;dropping-particle&quot;:&quot;&quot;,&quot;non-dropping-particle&quot;:&quot;&quot;},{&quot;family&quot;:&quot;Feigenwinter&quot;,&quot;given&quot;:&quot;Iris&quot;,&quot;parse-names&quot;:false,&quot;dropping-particle&quot;:&quot;&quot;,&quot;non-dropping-particle&quot;:&quot;&quot;},{&quot;family&quot;:&quot;Feitz&quot;,&quot;given&quot;:&quot;Andrew&quot;,&quot;parse-names&quot;:false,&quot;dropping-particle&quot;:&quot;&quot;,&quot;non-dropping-particle&quot;:&quot;&quot;},{&quot;family&quot;:&quot;Fensholt&quot;,&quot;given&quot;:&quot;Rasmus&quot;,&quot;parse-names&quot;:false,&quot;dropping-particle&quot;:&quot;&quot;,&quot;non-dropping-particle&quot;:&quot;&quot;},{&quot;family&quot;:&quot;Filippa&quot;,&quot;given&quot;:&quot;Gianluca&quot;,&quot;parse-names&quot;:false,&quot;dropping-particle&quot;:&quot;&quot;,&quot;non-dropping-particle&quot;:&quot;&quot;},{&quot;family&quot;:&quot;Fischer&quot;,&quot;given&quot;:&quot;Marc&quot;,&quot;parse-names&quot;:false,&quot;dropping-particle&quot;:&quot;&quot;,&quot;non-dropping-particle&quot;:&quot;&quot;},{&quot;family&quot;:&quot;Frank&quot;,&quot;given&quot;:&quot;John&quot;,&quot;parse-names&quot;:false,&quot;dropping-particle&quot;:&quot;&quot;,&quot;non-dropping-particle&quot;:&quot;&quot;},{&quot;family&quot;:&quot;Galvagno&quot;,&quot;given&quot;:&quot;Marta&quot;,&quot;parse-names&quot;:false,&quot;dropping-particle&quot;:&quot;&quot;,&quot;non-dropping-particle&quot;:&quot;&quot;},{&quot;family&quot;:&quot;Gharun&quot;,&quot;given&quot;:&quot;Mana&quot;,&quot;parse-names&quot;:false,&quot;dropping-particle&quot;:&quot;&quot;,&quot;non-dropping-particle&quot;:&quot;&quot;},{&quot;family&quot;:&quot;Gianelle&quot;,&quot;given&quot;:&quot;Damiano&quot;,&quot;parse-names&quot;:false,&quot;dropping-particle&quot;:&quot;&quot;,&quot;non-dropping-particle&quot;:&quot;&quot;},{&quot;family&quot;:&quot;Gielen&quot;,&quot;given&quot;:&quot;Bert&quot;,&quot;parse-names&quot;:false,&quot;dropping-particle&quot;:&quot;&quot;,&quot;non-dropping-particle&quot;:&quot;&quot;},{&quot;family&quot;:&quot;Gioli&quot;,&quot;given&quot;:&quot;Beniamino&quot;,&quot;parse-names&quot;:false,&quot;dropping-particle&quot;:&quot;&quot;,&quot;non-dropping-particle&quot;:&quot;&quot;},{&quot;family&quot;:&quot;Gitelson&quot;,&quot;given&quot;:&quot;Anatoly&quot;,&quot;parse-names&quot;:false,&quot;dropping-particle&quot;:&quot;&quot;,&quot;non-dropping-particle&quot;:&quot;&quot;},{&quot;family&quot;:&quot;Goded&quot;,&quot;given&quot;:&quot;Ignacio&quot;,&quot;parse-names&quot;:false,&quot;dropping-particle&quot;:&quot;&quot;,&quot;non-dropping-particle&quot;:&quot;&quot;},{&quot;family&quot;:&quot;Goeckede&quot;,&quot;given&quot;:&quot;Mathias&quot;,&quot;parse-names&quot;:false,&quot;dropping-particle&quot;:&quot;&quot;,&quot;non-dropping-particle&quot;:&quot;&quot;},{&quot;family&quot;:&quot;Goldstein&quot;,&quot;given&quot;:&quot;Allen H.&quot;,&quot;parse-names&quot;:false,&quot;dropping-particle&quot;:&quot;&quot;,&quot;non-dropping-particle&quot;:&quot;&quot;},{&quot;family&quot;:&quot;Gough&quot;,&quot;given&quot;:&quot;Christopher M.&quot;,&quot;parse-names&quot;:false,&quot;dropping-particle&quot;:&quot;&quot;,&quot;non-dropping-particle&quot;:&quot;&quot;},{&quot;family&quot;:&quot;Goulden&quot;,&quot;given&quot;:&quot;Michael L.&quot;,&quot;parse-names&quot;:false,&quot;dropping-particle&quot;:&quot;&quot;,&quot;non-dropping-particle&quot;:&quot;&quot;},{&quot;family&quot;:&quot;Graf&quot;,&quot;given&quot;:&quot;Alexander&quot;,&quot;parse-names&quot;:false,&quot;dropping-particle&quot;:&quot;&quot;,&quot;non-dropping-particle&quot;:&quot;&quot;},{&quot;family&quot;:&quot;Griebel&quot;,&quot;given&quot;:&quot;Anne&quot;,&quot;parse-names&quot;:false,&quot;dropping-particle&quot;:&quot;&quot;,&quot;non-dropping-particle&quot;:&quot;&quot;},{&quot;family&quot;:&quot;Gruening&quot;,&quot;given&quot;:&quot;Carsten&quot;,&quot;parse-names&quot;:false,&quot;dropping-particle&quot;:&quot;&quot;,&quot;non-dropping-particle&quot;:&quot;&quot;},{&quot;family&quot;:&quot;Grünwald&quot;,&quot;given&quot;:&quot;Thomas&quot;,&quot;parse-names&quot;:false,&quot;dropping-particle&quot;:&quot;&quot;,&quot;non-dropping-particle&quot;:&quot;&quot;},{&quot;family&quot;:&quot;Hammerle&quot;,&quot;given&quot;:&quot;Albin&quot;,&quot;parse-names&quot;:false,&quot;dropping-particle&quot;:&quot;&quot;,&quot;non-dropping-particle&quot;:&quot;&quot;},{&quot;family&quot;:&quot;Han&quot;,&quot;given&quot;:&quot;Shijie&quot;,&quot;parse-names&quot;:false,&quot;dropping-particle&quot;:&quot;&quot;,&quot;non-dropping-particle&quot;:&quot;&quot;},{&quot;family&quot;:&quot;Han&quot;,&quot;given&quot;:&quot;Xingguo&quot;,&quot;parse-names&quot;:false,&quot;dropping-particle&quot;:&quot;&quot;,&quot;non-dropping-particle&quot;:&quot;&quot;},{&quot;family&quot;:&quot;Hansen&quot;,&quot;given&quot;:&quot;Birger Ulf&quot;,&quot;parse-names&quot;:false,&quot;dropping-particle&quot;:&quot;&quot;,&quot;non-dropping-particle&quot;:&quot;&quot;},{&quot;family&quot;:&quot;Hanson&quot;,&quot;given&quot;:&quot;Chad&quot;,&quot;parse-names&quot;:false,&quot;dropping-particle&quot;:&quot;&quot;,&quot;non-dropping-particle&quot;:&quot;&quot;},{&quot;family&quot;:&quot;Hatakka&quot;,&quot;given&quot;:&quot;Juha&quot;,&quot;parse-names&quot;:false,&quot;dropping-particle&quot;:&quot;&quot;,&quot;non-dropping-particle&quot;:&quot;&quot;},{&quot;family&quot;:&quot;He&quot;,&quot;given&quot;:&quot;Yongtao&quot;,&quot;parse-names&quot;:false,&quot;dropping-particle&quot;:&quot;&quot;,&quot;non-dropping-particle&quot;:&quot;&quot;},{&quot;family&quot;:&quot;Hehn&quot;,&quot;given&quot;:&quot;Markus&quot;,&quot;parse-names&quot;:false,&quot;dropping-particle&quot;:&quot;&quot;,&quot;non-dropping-particle&quot;:&quot;&quot;},{&quot;family&quot;:&quot;Heinesch&quot;,&quot;given&quot;:&quot;Bernard&quot;,&quot;parse-names&quot;:false,&quot;dropping-particle&quot;:&quot;&quot;,&quot;non-dropping-particle&quot;:&quot;&quot;},{&quot;family&quot;:&quot;Hinko-Najera&quot;,&quot;given&quot;:&quot;Nina&quot;,&quot;parse-names&quot;:false,&quot;dropping-particle&quot;:&quot;&quot;,&quot;non-dropping-particle&quot;:&quot;&quot;},{&quot;family&quot;:&quot;Hörtnagl&quot;,&quot;given&quot;:&quot;Lukas&quot;,&quot;parse-names&quot;:false,&quot;dropping-particle&quot;:&quot;&quot;,&quot;non-dropping-particle&quot;:&quot;&quot;},{&quot;family&quot;:&quot;Hutley&quot;,&quot;given&quot;:&quot;Lindsay&quot;,&quot;parse-names&quot;:false,&quot;dropping-particle&quot;:&quot;&quot;,&quot;non-dropping-particle&quot;:&quot;&quot;},{&quot;family&quot;:&quot;Ibrom&quot;,&quot;given&quot;:&quot;Andreas&quot;,&quot;parse-names&quot;:false,&quot;dropping-particle&quot;:&quot;&quot;,&quot;non-dropping-particle&quot;:&quot;&quot;},{&quot;family&quot;:&quot;Ikawa&quot;,&quot;given&quot;:&quot;Hiroki&quot;,&quot;parse-names&quot;:false,&quot;dropping-particle&quot;:&quot;&quot;,&quot;non-dropping-particle&quot;:&quot;&quot;},{&quot;family&quot;:&quot;Jackowicz-Korczynski&quot;,&quot;given&quot;:&quot;Marcin&quot;,&quot;parse-names&quot;:false,&quot;dropping-particle&quot;:&quot;&quot;,&quot;non-dropping-particle&quot;:&quot;&quot;},{&quot;family&quot;:&quot;Janouš&quot;,&quot;given&quot;:&quot;Dalibor&quot;,&quot;parse-names&quot;:false,&quot;dropping-particle&quot;:&quot;&quot;,&quot;non-dropping-particle&quot;:&quot;&quot;},{&quot;family&quot;:&quot;Jans&quot;,&quot;given&quot;:&quot;Wilma&quot;,&quot;parse-names&quot;:false,&quot;dropping-particle&quot;:&quot;&quot;,&quot;non-dropping-particle&quot;:&quot;&quot;},{&quot;family&quot;:&quot;Jassal&quot;,&quot;given&quot;:&quot;Rachhpal&quot;,&quot;parse-names&quot;:false,&quot;dropping-particle&quot;:&quot;&quot;,&quot;non-dropping-particle&quot;:&quot;&quot;},{&quot;family&quot;:&quot;Jiang&quot;,&quot;given&quot;:&quot;Shicheng&quot;,&quot;parse-names&quot;:false,&quot;dropping-particle&quot;:&quot;&quot;,&quot;non-dropping-particle&quot;:&quot;&quot;},{&quot;family&quot;:&quot;Kato&quot;,&quot;given&quot;:&quot;Tomomichi&quot;,&quot;parse-names&quot;:false,&quot;dropping-particle&quot;:&quot;&quot;,&quot;non-dropping-particle&quot;:&quot;&quot;},{&quot;family&quot;:&quot;Khomik&quot;,&quot;given&quot;:&quot;Myroslava&quot;,&quot;parse-names&quot;:false,&quot;dropping-particle&quot;:&quot;&quot;,&quot;non-dropping-particle&quot;:&quot;&quot;},{&quot;family&quot;:&quot;Klatt&quot;,&quot;given&quot;:&quot;Janina&quot;,&quot;parse-names&quot;:false,&quot;dropping-particle&quot;:&quot;&quot;,&quot;non-dropping-particle&quot;:&quot;&quot;},{&quot;family&quot;:&quot;Knohl&quot;,&quot;given&quot;:&quot;Alexander&quot;,&quot;parse-names&quot;:false,&quot;dropping-particle&quot;:&quot;&quot;,&quot;non-dropping-particle&quot;:&quot;&quot;},{&quot;family&quot;:&quot;Knox&quot;,&quot;given&quot;:&quot;Sara&quot;,&quot;parse-names&quot;:false,&quot;dropping-particle&quot;:&quot;&quot;,&quot;non-dropping-particle&quot;:&quot;&quot;},{&quot;family&quot;:&quot;Kobayashi&quot;,&quot;given&quot;:&quot;Hideki&quot;,&quot;parse-names&quot;:false,&quot;dropping-particle&quot;:&quot;&quot;,&quot;non-dropping-particle&quot;:&quot;&quot;},{&quot;family&quot;:&quot;Koerber&quot;,&quot;given&quot;:&quot;Georgia&quot;,&quot;parse-names&quot;:false,&quot;dropping-particle&quot;:&quot;&quot;,&quot;non-dropping-particle&quot;:&quot;&quot;},{&quot;family&quot;:&quot;Kolle&quot;,&quot;given&quot;:&quot;Olaf&quot;,&quot;parse-names&quot;:false,&quot;dropping-particle&quot;:&quot;&quot;,&quot;non-dropping-particle&quot;:&quot;&quot;},{&quot;family&quot;:&quot;Kosugi&quot;,&quot;given&quot;:&quot;Yoshiko&quot;,&quot;parse-names&quot;:false,&quot;dropping-particle&quot;:&quot;&quot;,&quot;non-dropping-particle&quot;:&quot;&quot;},{&quot;family&quot;:&quot;Kotani&quot;,&quot;given&quot;:&quot;Ayumi&quot;,&quot;parse-names&quot;:false,&quot;dropping-particle&quot;:&quot;&quot;,&quot;non-dropping-particle&quot;:&quot;&quot;},{&quot;family&quot;:&quot;Kowalski&quot;,&quot;given&quot;:&quot;Andrew&quot;,&quot;parse-names&quot;:false,&quot;dropping-particle&quot;:&quot;&quot;,&quot;non-dropping-particle&quot;:&quot;&quot;},{&quot;family&quot;:&quot;Kruijt&quot;,&quot;given&quot;:&quot;Bart&quot;,&quot;parse-names&quot;:false,&quot;dropping-particle&quot;:&quot;&quot;,&quot;non-dropping-particle&quot;:&quot;&quot;},{&quot;family&quot;:&quot;Kurbatova&quot;,&quot;given&quot;:&quot;Julia&quot;,&quot;parse-names&quot;:false,&quot;dropping-particle&quot;:&quot;&quot;,&quot;non-dropping-particle&quot;:&quot;&quot;},{&quot;family&quot;:&quot;Kutsch&quot;,&quot;given&quot;:&quot;Werner L.&quot;,&quot;parse-names&quot;:false,&quot;dropping-particle&quot;:&quot;&quot;,&quot;non-dropping-particle&quot;:&quot;&quot;},{&quot;family&quot;:&quot;Kwon&quot;,&quot;given&quot;:&quot;Hyojung&quot;,&quot;parse-names&quot;:false,&quot;dropping-particle&quot;:&quot;&quot;,&quot;non-dropping-particle&quot;:&quot;&quot;},{&quot;family&quot;:&quot;Launiainen&quot;,&quot;given&quot;:&quot;Samuli&quot;,&quot;parse-names&quot;:false,&quot;dropping-particle&quot;:&quot;&quot;,&quot;non-dropping-particle&quot;:&quot;&quot;},{&quot;family&quot;:&quot;Laurila&quot;,&quot;given&quot;:&quot;Tuomas&quot;,&quot;parse-names&quot;:false,&quot;dropping-particle&quot;:&quot;&quot;,&quot;non-dropping-particle&quot;:&quot;&quot;},{&quot;family&quot;:&quot;Law&quot;,&quot;given&quot;:&quot;Bev&quot;,&quot;parse-names&quot;:false,&quot;dropping-particle&quot;:&quot;&quot;,&quot;non-dropping-particle&quot;:&quot;&quot;},{&quot;family&quot;:&quot;Leuning&quot;,&quot;given&quot;:&quot;Ray&quot;,&quot;parse-names&quot;:false,&quot;dropping-particle&quot;:&quot;&quot;,&quot;non-dropping-particle&quot;:&quot;&quot;},{&quot;family&quot;:&quot;Li&quot;,&quot;given&quot;:&quot;Yingnian&quot;,&quot;parse-names&quot;:false,&quot;dropping-particle&quot;:&quot;&quot;,&quot;non-dropping-particle&quot;:&quot;&quot;},{&quot;family&quot;:&quot;Liddell&quot;,&quot;given&quot;:&quot;Michael&quot;,&quot;parse-names&quot;:false,&quot;dropping-particle&quot;:&quot;&quot;,&quot;non-dropping-particle&quot;:&quot;&quot;},{&quot;family&quot;:&quot;Limousin&quot;,&quot;given&quot;:&quot;Jean-Marc&quot;,&quot;parse-names&quot;:false,&quot;dropping-particle&quot;:&quot;&quot;,&quot;non-dropping-particle&quot;:&quot;&quot;},{&quot;family&quot;:&quot;Lion&quot;,&quot;given&quot;:&quot;Marryanna&quot;,&quot;parse-names&quot;:false,&quot;dropping-particle&quot;:&quot;&quot;,&quot;non-dropping-particle&quot;:&quot;&quot;},{&quot;family&quot;:&quot;Liska&quot;,&quot;given&quot;:&quot;Adam J.&quot;,&quot;parse-names&quot;:false,&quot;dropping-particle&quot;:&quot;&quot;,&quot;non-dropping-particle&quot;:&quot;&quot;},{&quot;family&quot;:&quot;Lohila&quot;,&quot;given&quot;:&quot;Annalea&quot;,&quot;parse-names&quot;:false,&quot;dropping-particle&quot;:&quot;&quot;,&quot;non-dropping-particle&quot;:&quot;&quot;},{&quot;family&quot;:&quot;López-Ballesteros&quot;,&quot;given&quot;:&quot;Ana&quot;,&quot;parse-names&quot;:false,&quot;dropping-particle&quot;:&quot;&quot;,&quot;non-dropping-particle&quot;:&quot;&quot;},{&quot;family&quot;:&quot;López-Blanco&quot;,&quot;given&quot;:&quot;Efrén&quot;,&quot;parse-names&quot;:false,&quot;dropping-particle&quot;:&quot;&quot;,&quot;non-dropping-particle&quot;:&quot;&quot;},{&quot;family&quot;:&quot;Loubet&quot;,&quot;given&quot;:&quot;Benjamin&quot;,&quot;parse-names&quot;:false,&quot;dropping-particle&quot;:&quot;&quot;,&quot;non-dropping-particle&quot;:&quot;&quot;},{&quot;family&quot;:&quot;Loustau&quot;,&quot;given&quot;:&quot;Denis&quot;,&quot;parse-names&quot;:false,&quot;dropping-particle&quot;:&quot;&quot;,&quot;non-dropping-particle&quot;:&quot;&quot;},{&quot;family&quot;:&quot;Lucas-Moffat&quot;,&quot;given&quot;:&quot;Antje&quot;,&quot;parse-names&quot;:false,&quot;dropping-particle&quot;:&quot;&quot;,&quot;non-dropping-particle&quot;:&quot;&quot;},{&quot;family&quot;:&quot;Lüers&quot;,&quot;given&quot;:&quot;Johannes&quot;,&quot;parse-names&quot;:false,&quot;dropping-particle&quot;:&quot;&quot;,&quot;non-dropping-particle&quot;:&quot;&quot;},{&quot;family&quot;:&quot;Ma&quot;,&quot;given&quot;:&quot;Siyan&quot;,&quot;parse-names&quot;:false,&quot;dropping-particle&quot;:&quot;&quot;,&quot;non-dropping-particle&quot;:&quot;&quot;},{&quot;family&quot;:&quot;Macfarlane&quot;,&quot;given&quot;:&quot;Craig&quot;,&quot;parse-names&quot;:false,&quot;dropping-particle&quot;:&quot;&quot;,&quot;non-dropping-particle&quot;:&quot;&quot;},{&quot;family&quot;:&quot;Magliulo&quot;,&quot;given&quot;:&quot;Vincenzo&quot;,&quot;parse-names&quot;:false,&quot;dropping-particle&quot;:&quot;&quot;,&quot;non-dropping-particle&quot;:&quot;&quot;},{&quot;family&quot;:&quot;Maier&quot;,&quot;given&quot;:&quot;Regine&quot;,&quot;parse-names&quot;:false,&quot;dropping-particle&quot;:&quot;&quot;,&quot;non-dropping-particle&quot;:&quot;&quot;},{&quot;family&quot;:&quot;Mammarella&quot;,&quot;given&quot;:&quot;Ivan&quot;,&quot;parse-names&quot;:false,&quot;dropping-particle&quot;:&quot;&quot;,&quot;non-dropping-particle&quot;:&quot;&quot;},{&quot;family&quot;:&quot;Manca&quot;,&quot;given&quot;:&quot;Giovanni&quot;,&quot;parse-names&quot;:false,&quot;dropping-particle&quot;:&quot;&quot;,&quot;non-dropping-particle&quot;:&quot;&quot;},{&quot;family&quot;:&quot;Marcolla&quot;,&quot;given&quot;:&quot;Barbara&quot;,&quot;parse-names&quot;:false,&quot;dropping-particle&quot;:&quot;&quot;,&quot;non-dropping-particle&quot;:&quot;&quot;},{&quot;family&quot;:&quot;Margolis&quot;,&quot;given&quot;:&quot;Hank A.&quot;,&quot;parse-names&quot;:false,&quot;dropping-particle&quot;:&quot;&quot;,&quot;non-dropping-particle&quot;:&quot;&quot;},{&quot;family&quot;:&quot;Marras&quot;,&quot;given&quot;:&quot;Serena&quot;,&quot;parse-names&quot;:false,&quot;dropping-particle&quot;:&quot;&quot;,&quot;non-dropping-particle&quot;:&quot;&quot;},{&quot;family&quot;:&quot;Massman&quot;,&quot;given&quot;:&quot;William&quot;,&quot;parse-names&quot;:false,&quot;dropping-particle&quot;:&quot;&quot;,&quot;non-dropping-particle&quot;:&quot;&quot;},{&quot;family&quot;:&quot;Mastepanov&quot;,&quot;given&quot;:&quot;Mikhail&quot;,&quot;parse-names&quot;:false,&quot;dropping-particle&quot;:&quot;&quot;,&quot;non-dropping-particle&quot;:&quot;&quot;},{&quot;family&quot;:&quot;Matamala&quot;,&quot;given&quot;:&quot;Roser&quot;,&quot;parse-names&quot;:false,&quot;dropping-particle&quot;:&quot;&quot;,&quot;non-dropping-particle&quot;:&quot;&quot;},{&quot;family&quot;:&quot;Matthes&quot;,&quot;given&quot;:&quot;Jaclyn Hatala&quot;,&quot;parse-names&quot;:false,&quot;dropping-particle&quot;:&quot;&quot;,&quot;non-dropping-particle&quot;:&quot;&quot;},{&quot;family&quot;:&quot;Mazzenga&quot;,&quot;given&quot;:&quot;Francesco&quot;,&quot;parse-names&quot;:false,&quot;dropping-particle&quot;:&quot;&quot;,&quot;non-dropping-particle&quot;:&quot;&quot;},{&quot;family&quot;:&quot;McCaughey&quot;,&quot;given&quot;:&quot;Harry&quot;,&quot;parse-names&quot;:false,&quot;dropping-particle&quot;:&quot;&quot;,&quot;non-dropping-particle&quot;:&quot;&quot;},{&quot;family&quot;:&quot;McHugh&quot;,&quot;given&quot;:&quot;Ian&quot;,&quot;parse-names&quot;:false,&quot;dropping-particle&quot;:&quot;&quot;,&quot;non-dropping-particle&quot;:&quot;&quot;},{&quot;family&quot;:&quot;McMillan&quot;,&quot;given&quot;:&quot;Andrew M. S.&quot;,&quot;parse-names&quot;:false,&quot;dropping-particle&quot;:&quot;&quot;,&quot;non-dropping-particle&quot;:&quot;&quot;},{&quot;family&quot;:&quot;Merbold&quot;,&quot;given&quot;:&quot;Lutz&quot;,&quot;parse-names&quot;:false,&quot;dropping-particle&quot;:&quot;&quot;,&quot;non-dropping-particle&quot;:&quot;&quot;},{&quot;family&quot;:&quot;Meyer&quot;,&quot;given&quot;:&quot;Wayne&quot;,&quot;parse-names&quot;:false,&quot;dropping-particle&quot;:&quot;&quot;,&quot;non-dropping-particle&quot;:&quot;&quot;},{&quot;family&quot;:&quot;Meyers&quot;,&quot;given&quot;:&quot;Tilden&quot;,&quot;parse-names&quot;:false,&quot;dropping-particle&quot;:&quot;&quot;,&quot;non-dropping-particle&quot;:&quot;&quot;},{&quot;family&quot;:&quot;Miller&quot;,&quot;given&quot;:&quot;Scott D.&quot;,&quot;parse-names&quot;:false,&quot;dropping-particle&quot;:&quot;&quot;,&quot;non-dropping-particle&quot;:&quot;&quot;},{&quot;family&quot;:&quot;Minerbi&quot;,&quot;given&quot;:&quot;Stefano&quot;,&quot;parse-names&quot;:false,&quot;dropping-particle&quot;:&quot;&quot;,&quot;non-dropping-particle&quot;:&quot;&quot;},{&quot;family&quot;:&quot;Moderow&quot;,&quot;given&quot;:&quot;Uta&quot;,&quot;parse-names&quot;:false,&quot;dropping-particle&quot;:&quot;&quot;,&quot;non-dropping-particle&quot;:&quot;&quot;},{&quot;family&quot;:&quot;Monson&quot;,&quot;given&quot;:&quot;Russell K.&quot;,&quot;parse-names&quot;:false,&quot;dropping-particle&quot;:&quot;&quot;,&quot;non-dropping-particle&quot;:&quot;&quot;},{&quot;family&quot;:&quot;Montagnani&quot;,&quot;given&quot;:&quot;Leonardo&quot;,&quot;parse-names&quot;:false,&quot;dropping-particle&quot;:&quot;&quot;,&quot;non-dropping-particle&quot;:&quot;&quot;},{&quot;family&quot;:&quot;Moore&quot;,&quot;given&quot;:&quot;Caitlin E.&quot;,&quot;parse-names&quot;:false,&quot;dropping-particle&quot;:&quot;&quot;,&quot;non-dropping-particle&quot;:&quot;&quot;},{&quot;family&quot;:&quot;Moors&quot;,&quot;given&quot;:&quot;Eddy&quot;,&quot;parse-names&quot;:false,&quot;dropping-particle&quot;:&quot;&quot;,&quot;non-dropping-particle&quot;:&quot;&quot;},{&quot;family&quot;:&quot;Moreaux&quot;,&quot;given&quot;:&quot;Virginie&quot;,&quot;parse-names&quot;:false,&quot;dropping-particle&quot;:&quot;&quot;,&quot;non-dropping-particle&quot;:&quot;&quot;},{&quot;family&quot;:&quot;Moureaux&quot;,&quot;given&quot;:&quot;Christine&quot;,&quot;parse-names&quot;:false,&quot;dropping-particle&quot;:&quot;&quot;,&quot;non-dropping-particle&quot;:&quot;&quot;},{&quot;family&quot;:&quot;Munger&quot;,&quot;given&quot;:&quot;J. William&quot;,&quot;parse-names&quot;:false,&quot;dropping-particle&quot;:&quot;&quot;,&quot;non-dropping-particle&quot;:&quot;&quot;},{&quot;family&quot;:&quot;Nakai&quot;,&quot;given&quot;:&quot;Taro&quot;,&quot;parse-names&quot;:false,&quot;dropping-particle&quot;:&quot;&quot;,&quot;non-dropping-particle&quot;:&quot;&quot;},{&quot;family&quot;:&quot;Neirynck&quot;,&quot;given&quot;:&quot;Johan&quot;,&quot;parse-names&quot;:false,&quot;dropping-particle&quot;:&quot;&quot;,&quot;non-dropping-particle&quot;:&quot;&quot;},{&quot;family&quot;:&quot;Nesic&quot;,&quot;given&quot;:&quot;Zoran&quot;,&quot;parse-names&quot;:false,&quot;dropping-particle&quot;:&quot;&quot;,&quot;non-dropping-particle&quot;:&quot;&quot;},{&quot;family&quot;:&quot;Nicolini&quot;,&quot;given&quot;:&quot;Giacomo&quot;,&quot;parse-names&quot;:false,&quot;dropping-particle&quot;:&quot;&quot;,&quot;non-dropping-particle&quot;:&quot;&quot;},{&quot;family&quot;:&quot;Noormets&quot;,&quot;given&quot;:&quot;Asko&quot;,&quot;parse-names&quot;:false,&quot;dropping-particle&quot;:&quot;&quot;,&quot;non-dropping-particle&quot;:&quot;&quot;},{&quot;family&quot;:&quot;Northwood&quot;,&quot;given&quot;:&quot;Matthew&quot;,&quot;parse-names&quot;:false,&quot;dropping-particle&quot;:&quot;&quot;,&quot;non-dropping-particle&quot;:&quot;&quot;},{&quot;family&quot;:&quot;Nosetto&quot;,&quot;given&quot;:&quot;Marcelo&quot;,&quot;parse-names&quot;:false,&quot;dropping-particle&quot;:&quot;&quot;,&quot;non-dropping-particle&quot;:&quot;&quot;},{&quot;family&quot;:&quot;Nouvellon&quot;,&quot;given&quot;:&quot;Yann&quot;,&quot;parse-names&quot;:false,&quot;dropping-particle&quot;:&quot;&quot;,&quot;non-dropping-particle&quot;:&quot;&quot;},{&quot;family&quot;:&quot;Novick&quot;,&quot;given&quot;:&quot;Kimberly&quot;,&quot;parse-names&quot;:false,&quot;dropping-particle&quot;:&quot;&quot;,&quot;non-dropping-particle&quot;:&quot;&quot;},{&quot;family&quot;:&quot;Oechel&quot;,&quot;given&quot;:&quot;Walter&quot;,&quot;parse-names&quot;:false,&quot;dropping-particle&quot;:&quot;&quot;,&quot;non-dropping-particle&quot;:&quot;&quot;},{&quot;family&quot;:&quot;Olesen&quot;,&quot;given&quot;:&quot;Jørgen Eivind&quot;,&quot;parse-names&quot;:false,&quot;dropping-particle&quot;:&quot;&quot;,&quot;non-dropping-particle&quot;:&quot;&quot;},{&quot;family&quot;:&quot;Ourcival&quot;,&quot;given&quot;:&quot;Jean-Marc&quot;,&quot;parse-names&quot;:false,&quot;dropping-particle&quot;:&quot;&quot;,&quot;non-dropping-particle&quot;:&quot;&quot;},{&quot;family&quot;:&quot;Papuga&quot;,&quot;given&quot;:&quot;Shirley A.&quot;,&quot;parse-names&quot;:false,&quot;dropping-particle&quot;:&quot;&quot;,&quot;non-dropping-particle&quot;:&quot;&quot;},{&quot;family&quot;:&quot;Parmentier&quot;,&quot;given&quot;:&quot;Frans-Jan&quot;,&quot;parse-names&quot;:false,&quot;dropping-particle&quot;:&quot;&quot;,&quot;non-dropping-particle&quot;:&quot;&quot;},{&quot;family&quot;:&quot;Paul-Limoges&quot;,&quot;given&quot;:&quot;Eugenie&quot;,&quot;parse-names&quot;:false,&quot;dropping-particle&quot;:&quot;&quot;,&quot;non-dropping-particle&quot;:&quot;&quot;},{&quot;family&quot;:&quot;Pavelka&quot;,&quot;given&quot;:&quot;Marian&quot;,&quot;parse-names&quot;:false,&quot;dropping-particle&quot;:&quot;&quot;,&quot;non-dropping-particle&quot;:&quot;&quot;},{&quot;family&quot;:&quot;Peichl&quot;,&quot;given&quot;:&quot;Matthias&quot;,&quot;parse-names&quot;:false,&quot;dropping-particle&quot;:&quot;&quot;,&quot;non-dropping-particle&quot;:&quot;&quot;},{&quot;family&quot;:&quot;Pendall&quot;,&quot;given&quot;:&quot;Elise&quot;,&quot;parse-names&quot;:false,&quot;dropping-particle&quot;:&quot;&quot;,&quot;non-dropping-particle&quot;:&quot;&quot;},{&quot;family&quot;:&quot;Phillips&quot;,&quot;given&quot;:&quot;Richard P.&quot;,&quot;parse-names&quot;:false,&quot;dropping-particle&quot;:&quot;&quot;,&quot;non-dropping-particle&quot;:&quot;&quot;},{&quot;family&quot;:&quot;Pilegaard&quot;,&quot;given&quot;:&quot;Kim&quot;,&quot;parse-names&quot;:false,&quot;dropping-particle&quot;:&quot;&quot;,&quot;non-dropping-particle&quot;:&quot;&quot;},{&quot;family&quot;:&quot;Pirk&quot;,&quot;given&quot;:&quot;Norbert&quot;,&quot;parse-names&quot;:false,&quot;dropping-particle&quot;:&quot;&quot;,&quot;non-dropping-particle&quot;:&quot;&quot;},{&quot;family&quot;:&quot;Posse&quot;,&quot;given&quot;:&quot;Gabriela&quot;,&quot;parse-names&quot;:false,&quot;dropping-particle&quot;:&quot;&quot;,&quot;non-dropping-particle&quot;:&quot;&quot;},{&quot;family&quot;:&quot;Powell&quot;,&quot;given&quot;:&quot;Thomas&quot;,&quot;parse-names&quot;:false,&quot;dropping-particle&quot;:&quot;&quot;,&quot;non-dropping-particle&quot;:&quot;&quot;},{&quot;family&quot;:&quot;Prasse&quot;,&quot;given&quot;:&quot;Heiko&quot;,&quot;parse-names&quot;:false,&quot;dropping-particle&quot;:&quot;&quot;,&quot;non-dropping-particle&quot;:&quot;&quot;},{&quot;family&quot;:&quot;Prober&quot;,&quot;given&quot;:&quot;Suzanne M.&quot;,&quot;parse-names&quot;:false,&quot;dropping-particle&quot;:&quot;&quot;,&quot;non-dropping-particle&quot;:&quot;&quot;},{&quot;family&quot;:&quot;Rambal&quot;,&quot;given&quot;:&quot;Serge&quot;,&quot;parse-names&quot;:false,&quot;dropping-particle&quot;:&quot;&quot;,&quot;non-dropping-particle&quot;:&quot;&quot;},{&quot;family&quot;:&quot;Rannik&quot;,&quot;given&quot;:&quot;Üllar&quot;,&quot;parse-names&quot;:false,&quot;dropping-particle&quot;:&quot;&quot;,&quot;non-dropping-particle&quot;:&quot;&quot;},{&quot;family&quot;:&quot;Raz-Yaseef&quot;,&quot;given&quot;:&quot;Naama&quot;,&quot;parse-names&quot;:false,&quot;dropping-particle&quot;:&quot;&quot;,&quot;non-dropping-particle&quot;:&quot;&quot;},{&quot;family&quot;:&quot;Reed&quot;,&quot;given&quot;:&quot;David&quot;,&quot;parse-names&quot;:false,&quot;dropping-particle&quot;:&quot;&quot;,&quot;non-dropping-particle&quot;:&quot;&quot;},{&quot;family&quot;:&quot;Dios&quot;,&quot;given&quot;:&quot;Victor Resco&quot;,&quot;parse-names&quot;:false,&quot;dropping-particle&quot;:&quot;&quot;,&quot;non-dropping-particle&quot;:&quot;de&quot;},{&quot;family&quot;:&quot;Restrepo-Coupe&quot;,&quot;given&quot;:&quot;Natalia&quot;,&quot;parse-names&quot;:false,&quot;dropping-particle&quot;:&quot;&quot;,&quot;non-dropping-particle&quot;:&quot;&quot;},{&quot;family&quot;:&quot;Reverter&quot;,&quot;given&quot;:&quot;Borja R.&quot;,&quot;parse-names&quot;:false,&quot;dropping-particle&quot;:&quot;&quot;,&quot;non-dropping-particle&quot;:&quot;&quot;},{&quot;family&quot;:&quot;Roland&quot;,&quot;given&quot;:&quot;Marilyn&quot;,&quot;parse-names&quot;:false,&quot;dropping-particle&quot;:&quot;&quot;,&quot;non-dropping-particle&quot;:&quot;&quot;},{&quot;family&quot;:&quot;Sabbatini&quot;,&quot;given&quot;:&quot;Simone&quot;,&quot;parse-names&quot;:false,&quot;dropping-particle&quot;:&quot;&quot;,&quot;non-dropping-particle&quot;:&quot;&quot;},{&quot;family&quot;:&quot;Sachs&quot;,&quot;given&quot;:&quot;Torsten&quot;,&quot;parse-names&quot;:false,&quot;dropping-particle&quot;:&quot;&quot;,&quot;non-dropping-particle&quot;:&quot;&quot;},{&quot;family&quot;:&quot;Saleska&quot;,&quot;given&quot;:&quot;Scott R.&quot;,&quot;parse-names&quot;:false,&quot;dropping-particle&quot;:&quot;&quot;,&quot;non-dropping-particle&quot;:&quot;&quot;},{&quot;family&quot;:&quot;Sánchez-Cañete&quot;,&quot;given&quot;:&quot;Enrique P.&quot;,&quot;parse-names&quot;:false,&quot;dropping-particle&quot;:&quot;&quot;,&quot;non-dropping-particle&quot;:&quot;&quot;},{&quot;family&quot;:&quot;Sanchez-Mejia&quot;,&quot;given&quot;:&quot;Zulia M.&quot;,&quot;parse-names&quot;:false,&quot;dropping-particle&quot;:&quot;&quot;,&quot;non-dropping-particle&quot;:&quot;&quot;},{&quot;family&quot;:&quot;Schmid&quot;,&quot;given&quot;:&quot;Hans Peter&quot;,&quot;parse-names&quot;:false,&quot;dropping-particle&quot;:&quot;&quot;,&quot;non-dropping-particle&quot;:&quot;&quot;},{&quot;family&quot;:&quot;Schmidt&quot;,&quot;given&quot;:&quot;Marius&quot;,&quot;parse-names&quot;:false,&quot;dropping-particle&quot;:&quot;&quot;,&quot;non-dropping-particle&quot;:&quot;&quot;},{&quot;family&quot;:&quot;Schneider&quot;,&quot;given&quot;:&quot;Karl&quot;,&quot;parse-names&quot;:false,&quot;dropping-particle&quot;:&quot;&quot;,&quot;non-dropping-particle&quot;:&quot;&quot;},{&quot;family&quot;:&quot;Schrader&quot;,&quot;given&quot;:&quot;Frederik&quot;,&quot;parse-names&quot;:false,&quot;dropping-particle&quot;:&quot;&quot;,&quot;non-dropping-particle&quot;:&quot;&quot;},{&quot;family&quot;:&quot;Schroder&quot;,&quot;given&quot;:&quot;Ivan&quot;,&quot;parse-names&quot;:false,&quot;dropping-particle&quot;:&quot;&quot;,&quot;non-dropping-particle&quot;:&quot;&quot;},{&quot;family&quot;:&quot;Scott&quot;,&quot;given&quot;:&quot;Russell L.&quot;,&quot;parse-names&quot;:false,&quot;dropping-particle&quot;:&quot;&quot;,&quot;non-dropping-particle&quot;:&quot;&quot;},{&quot;family&quot;:&quot;Sedlák&quot;,&quot;given&quot;:&quot;Pavel&quot;,&quot;parse-names&quot;:false,&quot;dropping-particle&quot;:&quot;&quot;,&quot;non-dropping-particle&quot;:&quot;&quot;},{&quot;family&quot;:&quot;Serrano-Ortíz&quot;,&quot;given&quot;:&quot;Penélope&quot;,&quot;parse-names&quot;:false,&quot;dropping-particle&quot;:&quot;&quot;,&quot;non-dropping-particle&quot;:&quot;&quot;},{&quot;family&quot;:&quot;Shao&quot;,&quot;given&quot;:&quot;Changliang&quot;,&quot;parse-names&quot;:false,&quot;dropping-particle&quot;:&quot;&quot;,&quot;non-dropping-particle&quot;:&quot;&quot;},{&quot;family&quot;:&quot;Shi&quot;,&quot;given&quot;:&quot;Peili&quot;,&quot;parse-names&quot;:false,&quot;dropping-particle&quot;:&quot;&quot;,&quot;non-dropping-particle&quot;:&quot;&quot;},{&quot;family&quot;:&quot;Shironya&quot;,&quot;given&quot;:&quot;Ivan&quot;,&quot;parse-names&quot;:false,&quot;dropping-particle&quot;:&quot;&quot;,&quot;non-dropping-particle&quot;:&quot;&quot;},{&quot;family&quot;:&quot;Siebicke&quot;,&quot;given&quot;:&quot;Lukas&quot;,&quot;parse-names&quot;:false,&quot;dropping-particle&quot;:&quot;&quot;,&quot;non-dropping-particle&quot;:&quot;&quot;},{&quot;family&quot;:&quot;Šigut&quot;,&quot;given&quot;:&quot;Ladislav&quot;,&quot;parse-names&quot;:false,&quot;dropping-particle&quot;:&quot;&quot;,&quot;non-dropping-particle&quot;:&quot;&quot;},{&quot;family&quot;:&quot;Silberstein&quot;,&quot;given&quot;:&quot;Richard&quot;,&quot;parse-names&quot;:false,&quot;dropping-particle&quot;:&quot;&quot;,&quot;non-dropping-particle&quot;:&quot;&quot;},{&quot;family&quot;:&quot;Sirca&quot;,&quot;given&quot;:&quot;Costantino&quot;,&quot;parse-names&quot;:false,&quot;dropping-particle&quot;:&quot;&quot;,&quot;non-dropping-particle&quot;:&quot;&quot;},{&quot;family&quot;:&quot;Spano&quot;,&quot;given&quot;:&quot;Donatella&quot;,&quot;parse-names&quot;:false,&quot;dropping-particle&quot;:&quot;&quot;,&quot;non-dropping-particle&quot;:&quot;&quot;},{&quot;family&quot;:&quot;Steinbrecher&quot;,&quot;given&quot;:&quot;Rainer&quot;,&quot;parse-names&quot;:false,&quot;dropping-particle&quot;:&quot;&quot;,&quot;non-dropping-particle&quot;:&quot;&quot;},{&quot;family&quot;:&quot;Stevens&quot;,&quot;given&quot;:&quot;Robert M.&quot;,&quot;parse-names&quot;:false,&quot;dropping-particle&quot;:&quot;&quot;,&quot;non-dropping-particle&quot;:&quot;&quot;},{&quot;family&quot;:&quot;Sturtevant&quot;,&quot;given&quot;:&quot;Cove&quot;,&quot;parse-names&quot;:false,&quot;dropping-particle&quot;:&quot;&quot;,&quot;non-dropping-particle&quot;:&quot;&quot;},{&quot;family&quot;:&quot;Suyker&quot;,&quot;given&quot;:&quot;Andy&quot;,&quot;parse-names&quot;:false,&quot;dropping-particle&quot;:&quot;&quot;,&quot;non-dropping-particle&quot;:&quot;&quot;},{&quot;family&quot;:&quot;Tagesson&quot;,&quot;given&quot;:&quot;Torbern&quot;,&quot;parse-names&quot;:false,&quot;dropping-particle&quot;:&quot;&quot;,&quot;non-dropping-particle&quot;:&quot;&quot;},{&quot;family&quot;:&quot;Takanashi&quot;,&quot;given&quot;:&quot;Satoru&quot;,&quot;parse-names&quot;:false,&quot;dropping-particle&quot;:&quot;&quot;,&quot;non-dropping-particle&quot;:&quot;&quot;},{&quot;family&quot;:&quot;Tang&quot;,&quot;given&quot;:&quot;Yanhong&quot;,&quot;parse-names&quot;:false,&quot;dropping-particle&quot;:&quot;&quot;,&quot;non-dropping-particle&quot;:&quot;&quot;},{&quot;family&quot;:&quot;Tapper&quot;,&quot;given&quot;:&quot;Nigel&quot;,&quot;parse-names&quot;:false,&quot;dropping-particle&quot;:&quot;&quot;,&quot;non-dropping-particle&quot;:&quot;&quot;},{&quot;family&quot;:&quot;Thom&quot;,&quot;given&quot;:&quot;Jonathan&quot;,&quot;parse-names&quot;:false,&quot;dropping-particle&quot;:&quot;&quot;,&quot;non-dropping-particle&quot;:&quot;&quot;},{&quot;family&quot;:&quot;Tiedemann&quot;,&quot;given&quot;:&quot;Frank&quot;,&quot;parse-names&quot;:false,&quot;dropping-particle&quot;:&quot;&quot;,&quot;non-dropping-particle&quot;:&quot;&quot;},{&quot;family&quot;:&quot;Tomassucci&quot;,&quot;given&quot;:&quot;Michele&quot;,&quot;parse-names&quot;:false,&quot;dropping-particle&quot;:&quot;&quot;,&quot;non-dropping-particle&quot;:&quot;&quot;},{&quot;family&quot;:&quot;Tuovinen&quot;,&quot;given&quot;:&quot;Juha-Pekka&quot;,&quot;parse-names&quot;:false,&quot;dropping-particle&quot;:&quot;&quot;,&quot;non-dropping-particle&quot;:&quot;&quot;},{&quot;family&quot;:&quot;Urbanski&quot;,&quot;given&quot;:&quot;Shawn&quot;,&quot;parse-names&quot;:false,&quot;dropping-particle&quot;:&quot;&quot;,&quot;non-dropping-particle&quot;:&quot;&quot;},{&quot;family&quot;:&quot;Valentini&quot;,&quot;given&quot;:&quot;Riccardo&quot;,&quot;parse-names&quot;:false,&quot;dropping-particle&quot;:&quot;&quot;,&quot;non-dropping-particle&quot;:&quot;&quot;},{&quot;family&quot;:&quot;Molen&quot;,&quot;given&quot;:&quot;Michiel&quot;,&quot;parse-names&quot;:false,&quot;dropping-particle&quot;:&quot;&quot;,&quot;non-dropping-particle&quot;:&quot;van der&quot;},{&quot;family&quot;:&quot;Gorsel&quot;,&quot;given&quot;:&quot;Eva&quot;,&quot;parse-names&quot;:false,&quot;dropping-particle&quot;:&quot;&quot;,&quot;non-dropping-particle&quot;:&quot;van&quot;},{&quot;family&quot;:&quot;Huissteden&quot;,&quot;given&quot;:&quot;Ko&quot;,&quot;parse-names&quot;:false,&quot;dropping-particle&quot;:&quot;&quot;,&quot;non-dropping-particle&quot;:&quot;van&quot;},{&quot;family&quot;:&quot;Varlagin&quot;,&quot;given&quot;:&quot;Andrej&quot;,&quot;parse-names&quot;:false,&quot;dropping-particle&quot;:&quot;&quot;,&quot;non-dropping-particle&quot;:&quot;&quot;},{&quot;family&quot;:&quot;Verfaillie&quot;,&quot;given&quot;:&quot;Joseph&quot;,&quot;parse-names&quot;:false,&quot;dropping-particle&quot;:&quot;&quot;,&quot;non-dropping-particle&quot;:&quot;&quot;},{&quot;family&quot;:&quot;Vesala&quot;,&quot;given&quot;:&quot;Timo&quot;,&quot;parse-names&quot;:false,&quot;dropping-particle&quot;:&quot;&quot;,&quot;non-dropping-particle&quot;:&quot;&quot;},{&quot;family&quot;:&quot;Vincke&quot;,&quot;given&quot;:&quot;Caroline&quot;,&quot;parse-names&quot;:false,&quot;dropping-particle&quot;:&quot;&quot;,&quot;non-dropping-particle&quot;:&quot;&quot;},{&quot;family&quot;:&quot;Vitale&quot;,&quot;given&quot;:&quot;Domenico&quot;,&quot;parse-names&quot;:false,&quot;dropping-particle&quot;:&quot;&quot;,&quot;non-dropping-particle&quot;:&quot;&quot;},{&quot;family&quot;:&quot;Vygodskaya&quot;,&quot;given&quot;:&quot;Natalia&quot;,&quot;parse-names&quot;:false,&quot;dropping-particle&quot;:&quot;&quot;,&quot;non-dropping-particle&quot;:&quot;&quot;},{&quot;family&quot;:&quot;Walker&quot;,&quot;given&quot;:&quot;Jeffrey P.&quot;,&quot;parse-names&quot;:false,&quot;dropping-particle&quot;:&quot;&quot;,&quot;non-dropping-particle&quot;:&quot;&quot;},{&quot;family&quot;:&quot;Walter-Shea&quot;,&quot;given&quot;:&quot;Elizabeth&quot;,&quot;parse-names&quot;:false,&quot;dropping-particle&quot;:&quot;&quot;,&quot;non-dropping-particle&quot;:&quot;&quot;},{&quot;family&quot;:&quot;Wang&quot;,&quot;given&quot;:&quot;Huimin&quot;,&quot;parse-names&quot;:false,&quot;dropping-particle&quot;:&quot;&quot;,&quot;non-dropping-particle&quot;:&quot;&quot;},{&quot;family&quot;:&quot;Weber&quot;,&quot;given&quot;:&quot;Robin&quot;,&quot;parse-names&quot;:false,&quot;dropping-particle&quot;:&quot;&quot;,&quot;non-dropping-particle&quot;:&quot;&quot;},{&quot;family&quot;:&quot;Westermann&quot;,&quot;given&quot;:&quot;Sebastian&quot;,&quot;parse-names&quot;:false,&quot;dropping-particle&quot;:&quot;&quot;,&quot;non-dropping-particle&quot;:&quot;&quot;},{&quot;family&quot;:&quot;Wille&quot;,&quot;given&quot;:&quot;Christian&quot;,&quot;parse-names&quot;:false,&quot;dropping-particle&quot;:&quot;&quot;,&quot;non-dropping-particle&quot;:&quot;&quot;},{&quot;family&quot;:&quot;Wofsy&quot;,&quot;given&quot;:&quot;Steven&quot;,&quot;parse-names&quot;:false,&quot;dropping-particle&quot;:&quot;&quot;,&quot;non-dropping-particle&quot;:&quot;&quot;},{&quot;family&quot;:&quot;Wohlfahrt&quot;,&quot;given&quot;:&quot;Georg&quot;,&quot;parse-names&quot;:false,&quot;dropping-particle&quot;:&quot;&quot;,&quot;non-dropping-particle&quot;:&quot;&quot;},{&quot;family&quot;:&quot;Wolf&quot;,&quot;given&quot;:&quot;Sebastian&quot;,&quot;parse-names&quot;:false,&quot;dropping-particle&quot;:&quot;&quot;,&quot;non-dropping-particle&quot;:&quot;&quot;},{&quot;family&quot;:&quot;Woodgate&quot;,&quot;given&quot;:&quot;William&quot;,&quot;parse-names&quot;:false,&quot;dropping-particle&quot;:&quot;&quot;,&quot;non-dropping-particle&quot;:&quot;&quot;},{&quot;family&quot;:&quot;Li&quot;,&quot;given&quot;:&quot;Yuelin&quot;,&quot;parse-names&quot;:false,&quot;dropping-particle&quot;:&quot;&quot;,&quot;non-dropping-particle&quot;:&quot;&quot;},{&quot;family&quot;:&quot;Zampedri&quot;,&quot;given&quot;:&quot;Roberto&quot;,&quot;parse-names&quot;:false,&quot;dropping-particle&quot;:&quot;&quot;,&quot;non-dropping-particle&quot;:&quot;&quot;},{&quot;family&quot;:&quot;Zhang&quot;,&quot;given&quot;:&quot;Junhui&quot;,&quot;parse-names&quot;:false,&quot;dropping-particle&quot;:&quot;&quot;,&quot;non-dropping-particle&quot;:&quot;&quot;},{&quot;family&quot;:&quot;Zhou&quot;,&quot;given&quot;:&quot;Guoyi&quot;,&quot;parse-names&quot;:false,&quot;dropping-particle&quot;:&quot;&quot;,&quot;non-dropping-particle&quot;:&quot;&quot;},{&quot;family&quot;:&quot;Zona&quot;,&quot;given&quot;:&quot;Donatella&quot;,&quot;parse-names&quot;:false,&quot;dropping-particle&quot;:&quot;&quot;,&quot;non-dropping-particle&quot;:&quot;&quot;},{&quot;family&quot;:&quot;Agarwal&quot;,&quot;given&quot;:&quot;Deb&quot;,&quot;parse-names&quot;:false,&quot;dropping-particle&quot;:&quot;&quot;,&quot;non-dropping-particle&quot;:&quot;&quot;},{&quot;family&quot;:&quot;Biraud&quot;,&quot;given&quot;:&quot;Sebastien&quot;,&quot;parse-names&quot;:false,&quot;dropping-particle&quot;:&quot;&quot;,&quot;non-dropping-particle&quot;:&quot;&quot;},{&quot;family&quot;:&quot;Torn&quot;,&quot;given&quot;:&quot;Margaret&quot;,&quot;parse-names&quot;:false,&quot;dropping-particle&quot;:&quot;&quot;,&quot;non-dropping-particle&quot;:&quot;&quot;},{&quot;family&quot;:&quot;Papale&quot;,&quot;given&quot;:&quot;Dario&quot;,&quot;parse-names&quot;:false,&quot;dropping-particle&quot;:&quot;&quot;,&quot;non-dropping-particle&quot;:&quot;&quot;}],&quot;container-title&quot;:&quot;Scientific Data&quot;,&quot;DOI&quot;:&quot;10.1038/s41597-020-0534-3&quot;,&quot;ISSN&quot;:&quot;2052-4463&quot;,&quot;URL&quot;:&quot;http://www.nature.com/articles/s41597-020-0534-3&quot;,&quot;issued&quot;:{&quot;date-parts&quot;:[[2020]]},&quot;page&quot;:&quot;225&quot;,&quot;issue&quot;:&quot;1&quot;,&quot;volume&quot;:&quot;7&quot;,&quot;container-title-short&quot;:&quot;Sci Data&quot;},&quot;uris&quot;:[&quot;http://www.mendeley.com/documents/?uuid=565b78f9-0021-423f-8b4c-ff3b69481d4c&quot;],&quot;isTemporary&quot;:false,&quot;legacyDesktopId&quot;:&quot;565b78f9-0021-423f-8b4c-ff3b69481d4c&quot;}]},{&quot;citationID&quot;:&quot;MENDELEY_CITATION_d65e7aa8-a501-4008-b37f-d49d84ddb234&quot;,&quot;properties&quot;:{&quot;noteIndex&quot;:0},&quot;isEdited&quot;:false,&quot;manualOverride&quot;:{&quot;citeprocText&quot;:&quot;(Knauer, El-Madany, et al., 2018)&quot;,&quot;isManuallyOverridden&quot;:false,&quot;manualOverrideText&quot;:&quot;&quot;},&quot;citationTag&quot;:&quot;MENDELEY_CITATION_v3_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&quot;,&quot;citationItems&quot;:[{&quot;id&quot;:&quot;4b246cdc-ed30-375c-b063-176a4b2e2d87&quot;,&quot;itemData&quot;:{&quot;DOI&quot;:&quot;10.1371/journal.pone.0201114&quot;,&quot;ISBN&quot;:&quot;1111111111&quot;,&quot;ISSN&quot;:&quot;19326203&quot;,&quot;PMID&quot;:&quot;30106974&quot;,&quot;abstract&quot;:&quot;We present the R package bigleaf (version 0.6.5), an open source toolset for the derivation of meteorological, aerodynamic, and physiological ecosystem properties from eddy covariance (EC) flux observations and concurrent meteorological measurements. A ‘bigleaf’ framework, in which vegetation is represented as a single, uniform layer, is employed to infer bulk ecosystem characteristics top-down from the measured fluxes. Central to the package is the calculation of a bulk surface/canopy conductance (Gs/Gc) and a bulk aerodynamic conductance (Ga), with the latter including formulations for the turbulent and canopy boundary layer components. The derivation of physical land surface characteristics such as surface roughness parameters, wind profile, aerodynamic and radiometric surface temperature, surface vapor pressure deficit (VPD), potential evapotranspiration (ET), imposed and equilibrium ET, as well as vegetation-atmosphere decoupling coefficients, is described. The package further provides calculation routines for physiological ecosytem properties (stomatal slope parameters, stomatal sensitivity to VPD, bulk intercellular CO2 concentration, canopy photosynthetic capacity), energy balance characteristics (closure, biochemical energy), ancillary meteorological variables (psychrometric constant, saturation vapor pressure, air density, etc.), customary unit interconversions and data filtering. The target variables can be calculated with a different degree of complexity, depending on the amount of available site-specific information. The utilities of the package are demonstrated for three single-level (above-canopy) eddy covariance sites representing a temperate grassland, a temperate needle-leaf forest, and a Mediterranean evergreen broadleaf forest. The routines are further tested for a two-level EC site (tree and grass layer) located in a Mediterranean oak savanna. The limitations and the ecophysiological interpretation of the derived ecosystem properties are discussed and practical guidelines are given. The package provides the basis for a consistent, physically sound, and reproducible characterization of biometeorological conditions and ecosystem physiology, and is applicable to EC sites across vegetation types and climatic conditions with minimal ancillary data requirements.&quot;,&quot;author&quot;:[{&quot;dropping-particle&quot;:&quot;&quot;,&quot;family&quot;:&quot;Knauer&quot;,&quot;given&quot;:&quot;Jürgen&quot;,&quot;non-dropping-particle&quot;:&quot;&quot;,&quot;parse-names&quot;:false,&quot;suffix&quot;:&quot;&quot;},{&quot;dropping-particle&quot;:&quot;&quot;,&quot;family&quot;:&quot;El-Madany&quot;,&quot;given&quot;:&quot;Tarek S.&quot;,&quot;non-dropping-particle&quot;:&quot;&quot;,&quot;parse-names&quot;:false,&quot;suffix&quot;:&quot;&quot;},{&quot;dropping-particle&quot;:&quot;&quot;,&quot;family&quot;:&quot;Zaehle&quot;,&quot;given&quot;:&quot;Sönke&quot;,&quot;non-dropping-particle&quot;:&quot;&quot;,&quot;parse-names&quot;:false,&quot;suffix&quot;:&quot;&quot;},{&quot;dropping-particle&quot;:&quot;&quot;,&quot;family&quot;:&quot;Migliavacca&quot;,&quot;given&quot;:&quot;Mirco&quot;,&quot;non-dropping-particle&quot;:&quot;&quot;,&quot;parse-names&quot;:false,&quot;suffix&quot;:&quot;&quot;}],&quot;container-title&quot;:&quot;PLoS ONE&quot;,&quot;id&quot;:&quot;4b246cdc-ed30-375c-b063-176a4b2e2d87&quot;,&quot;issue&quot;:&quot;8&quot;,&quot;issued&quot;:{&quot;date-parts&quot;:[[&quot;2018&quot;]]},&quot;page&quot;:&quot;1-26&quot;,&quot;title&quot;:&quot;Bigleaf - An R package for the calculation of physical and physiological ecosystem properties from eddy covariance data&quot;,&quot;type&quot;:&quot;article-journal&quot;,&quot;volume&quot;:&quot;13&quot;,&quot;container-title-short&quot;:&quot;PLoS One&quot;},&quot;uris&quot;:[&quot;http://www.mendeley.com/documents/?uuid=92c1ac04-4542-4d49-95f3-37421519321e&quot;],&quot;isTemporary&quot;:false,&quot;legacyDesktopId&quot;:&quot;92c1ac04-4542-4d49-95f3-37421519321e&quot;}]},{&quot;citationID&quot;:&quot;MENDELEY_CITATION_948f5aac-793d-4b3b-bbfc-bbb98cb0d186&quot;,&quot;properties&quot;:{&quot;noteIndex&quot;:0},&quot;isEdited&quot;:false,&quot;manualOverride&quot;:{&quot;citeprocText&quot;:&quot;(Li et al., 2019; Liu et al., 2022; Medlyn et al., 2017; Zhou et al., 2016)&quot;,&quot;isManuallyOverridden&quot;:false,&quot;manualOverrideText&quot;:&quot;&quot;},&quot;citationTag&quot;:&quot;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&quot;,&quot;citationItems&quot;:[{&quot;id&quot;:&quot;1eabfecf-3004-3e89-a6e0-2e286c3878f8&quot;,&quot;itemData&quot;:{&quot;DOI&quot;:&quot;10.1016/j.agrformet.2018.11.017&quot;,&quot;ISSN&quot;:&quot;01681923&quot;,&quot;abstract&quot;:&quot;Separating evapotranspiration (ET) into evaporation (E) and transpiration (T) is challenging but key for a better understanding and prediction of the hydrological cycle and plant water use. In this study, flux data at 30 routine eddy-covariance sites were used to develop a new and simple method for ET partitioning based on the separation of soil and canopy conductances, with the main assumption that the latter is proportional to gross primary productivity (GPP). The result of T:ET across different plant functional types (PFTs) was consistent with recent modeling or empirical results. The mean annual T:ET was highest for evergreen needleleaf forests (0.75 ± 0.17), followed by croplands (0.62 ± 0.16) and grasslands (0.56 ± 0.15). The leaf area index (LAI) was shown to explain only small (20%) variations of mean annual T:ET across sites. However, at each site, the correlation of T:ET with LAI was strong at the seasonal scale, where T:ET increased nonlinearly with LAI. The results did not show significant relationship of T:ET with long-term mean precipitation across sites at multiyear timescales. However, the partitioned soil evaporation after each precipitation pulse is consistent with three-stage soil evaporation theory. This ET partitioning method is an objective assessment as it is mainly data-driven. The procedure to apply this method is also simple so it can be readily applied to global flux tower networks at different temporal and spatial scales, enabling continuous estimation of T:ET to monitor ecosystem dynamics and hydrological responses to environmental change.&quot;,&quot;author&quot;:[{&quot;dropping-particle&quot;:&quot;&quot;,&quot;family&quot;:&quot;Li&quot;,&quot;given&quot;:&quot;Xi&quot;,&quot;non-dropping-particle&quot;:&quot;&quot;,&quot;parse-names&quot;:false,&quot;suffix&quot;:&quot;&quot;},{&quot;dropping-particle&quot;:&quot;&quot;,&quot;family&quot;:&quot;Gentine&quot;,&quot;given&quot;:&quot;Pierre&quot;,&quot;non-dropping-particle&quot;:&quot;&quot;,&quot;parse-names&quot;:false,&quot;suffix&quot;:&quot;&quot;},{&quot;dropping-particle&quot;:&quot;&quot;,&quot;family&quot;:&quot;Lin&quot;,&quot;given&quot;:&quot;Changjie&quot;,&quot;non-dropping-particle&quot;:&quot;&quot;,&quot;parse-names&quot;:false,&quot;suffix&quot;:&quot;&quot;},{&quot;dropping-particle&quot;:&quot;&quot;,&quot;family&quot;:&quot;Zhou&quot;,&quot;given&quot;:&quot;Sha&quot;,&quot;non-dropping-particle&quot;:&quot;&quot;,&quot;parse-names&quot;:false,&quot;suffix&quot;:&quot;&quot;},{&quot;dropping-particle&quot;:&quot;&quot;,&quot;family&quot;:&quot;Sun&quot;,&quot;given&quot;:&quot;Zan&quot;,&quot;non-dropping-particle&quot;:&quot;&quot;,&quot;parse-names&quot;:false,&quot;suffix&quot;:&quot;&quot;},{&quot;dropping-particle&quot;:&quot;&quot;,&quot;family&quot;:&quot;Zheng&quot;,&quot;given&quot;:&quot;Yi&quot;,&quot;non-dropping-particle&quot;:&quot;&quot;,&quot;parse-names&quot;:false,&quot;suffix&quot;:&quot;&quot;},{&quot;dropping-particle&quot;:&quot;&quot;,&quot;family&quot;:&quot;Liu&quot;,&quot;given&quot;:&quot;Jie&quot;,&quot;non-dropping-particle&quot;:&quot;&quot;,&quot;parse-names&quot;:false,&quot;suffix&quot;:&quot;&quot;},{&quot;dropping-particle&quot;:&quot;&quot;,&quot;family&quot;:&quot;Zheng&quot;,&quot;given&quot;:&quot;Chunmiao&quot;,&quot;non-dropping-particle&quot;:&quot;&quot;,&quot;parse-names&quot;:false,&quot;suffix&quot;:&quot;&quot;}],&quot;container-title&quot;:&quot;Agricultural and Forest Meteorology&quot;,&quot;id&quot;:&quot;1eabfecf-3004-3e89-a6e0-2e286c3878f8&quot;,&quot;issue&quot;:&quot;May 2018&quot;,&quot;issued&quot;:{&quot;date-parts&quot;:[[&quot;2019&quot;]]},&quot;page&quot;:&quot;171-182&quot;,&quot;title&quot;:&quot;A simple and objective method to partition evapotranspiration into transpiration and evaporation at eddy-covariance sites&quot;,&quot;type&quot;:&quot;article-journal&quot;,&quot;volume&quot;:&quot;265&quot;,&quot;container-title-short&quot;:&quot;Agric For Meteorol&quot;},&quot;uris&quot;:[&quot;http://www.mendeley.com/documents/?uuid=ff0cb26a-d08b-4fdc-b926-ed129be67886&quot;],&quot;isTemporary&quot;:false,&quot;legacyDesktopId&quot;:&quot;ff0cb26a-d08b-4fdc-b926-ed129be67886&quot;},{&quot;id&quot;:&quot;a93e5a81-e2a7-3f0f-8b33-b99339a5c70a&quot;,&quot;itemData&quot;:{&quot;DOI&quot;:&quot;10.1111/j.1752-1688.1969.tb04897.x&quot;,&quot;ISSN&quot;:&quot;1093-474X&quot;,&quot;author&quot;:[{&quot;dropping-particle&quot;:&quot;&quot;,&quot;family&quot;:&quot;Zhou&quot;,&quot;given&quot;:&quot;Sha&quot;,&quot;non-dropping-particle&quot;:&quot;&quot;,&quot;parse-names&quot;:false,&quot;suffix&quot;:&quot;&quot;},{&quot;dropping-particle&quot;:&quot;&quot;,&quot;family&quot;:&quot;Yu&quot;,&quot;given&quot;:&quot;Bofu&quot;,&quot;non-dropping-particle&quot;:&quot;&quot;,&quot;parse-names&quot;:false,&quot;suffix&quot;:&quot;&quot;},{&quot;dropping-particle&quot;:&quot;&quot;,&quot;family&quot;:&quot;Zhang&quot;,&quot;given&quot;:&quot;Yao&quot;,&quot;non-dropping-particle&quot;:&quot;&quot;,&quot;parse-names&quot;:false,&quot;suffix&quot;:&quot;&quot;},{&quot;dropping-particle&quot;:&quot;&quot;,&quot;family&quot;:&quot;Huang&quot;,&quot;given&quot;:&quot;Yuefei&quot;,&quot;non-dropping-particle&quot;:&quot;&quot;,&quot;parse-names&quot;:false,&quot;suffix&quot;:&quot;&quot;},{&quot;dropping-particle&quot;:&quot;&quot;,&quot;family&quot;:&quot;Guangqian&quot;,&quot;given&quot;:&quot;Wang&quot;,&quot;non-dropping-particle&quot;:&quot;&quot;,&quot;parse-names&quot;:false,&quot;suffix&quot;:&quot;&quot;}],&quot;container-title&quot;:&quot;Water Resources Research&quot;,&quot;id&quot;:&quot;a93e5a81-e2a7-3f0f-8b33-b99339a5c70a&quot;,&quot;issued&quot;:{&quot;date-parts&quot;:[[&quot;2016&quot;]]},&quot;page&quot;:&quot;1160– 1175&quot;,&quot;title&quot;:&quot;Partitioning evapotranspiration based on the concept of underlying water use efficiency&quot;,&quot;type&quot;:&quot;article-journal&quot;,&quot;volume&quot;:&quot;52&quot;,&quot;container-title-short&quot;:&quot;Water Resour Res&quot;},&quot;uris&quot;:[&quot;http://www.mendeley.com/documents/?uuid=33dc7f33-642e-42f9-8620-6563c1d222ec&quot;],&quot;isTemporary&quot;:false,&quot;legacyDesktopId&quot;:&quot;33dc7f33-642e-42f9-8620-6563c1d222ec&quot;},{&quot;id&quot;:&quot;2b56bcfc-66ec-3e94-be60-fe5afc956da3&quot;,&quot;itemData&quot;:{&quot;DOI&quot;:&quot;10.1111/nph.14626&quot;,&quot;ISSN&quot;:&quot;14698137&quot;,&quot;PMID&quot;:&quot;28574148&quot;,&quot;abstract&quot;:&quot;The terrestrial carbon and water cycles are intimately linked: the carbon cycle is driven by photosynthesis, while the water balance is dominated by transpiration, and both fluxes are controlled by plant stomatal conductance. The ratio between these fluxes, the plant water-use efficiency (WUE), is a useful indicator of vegetation function. WUE can be estimated using several techniques, including leaf gas exchange, stable isotope discrimination, and eddy covariance. Here we compare global compilations of data for each of these three techniques. We show that patterns of variation in WUE across plant functional types (PFTs) are not consistent among the three datasets. Key discrepancies include the following: leaf-scale data indicate differences between needleleaf and broadleaf forests, but ecosystem-scale data do not; leaf-scale data indicate differences between C3 and C4 species, whereas at ecosystem scale there is a difference between C3 and C4 crops but not grasslands; and isotope-based estimates of WUE are higher than estimates based on gas exchange for most PFTs. Our study quantifies the uncertainty associated with different methods of measuring WUE, indicates potential for bias when using WUE measures to parameterize or validate models, and indicates key research directions needed to reconcile alternative measures of WUE.&quot;,&quot;author&quot;:[{&quot;dropping-particle&quot;:&quot;&quot;,&quot;family&quot;:&quot;Medlyn&quot;,&quot;given&quot;:&quot;Belinda E.&quot;,&quot;non-dropping-particle&quot;:&quot;&quot;,&quot;parse-names&quot;:false,&quot;suffix&quot;:&quot;&quot;},{&quot;dropping-particle&quot;:&quot;&quot;,&quot;family&quot;:&quot;Kauwe&quot;,&quot;given&quot;:&quot;Martin G.&quot;,&quot;non-dropping-particle&quot;:&quot;De&quot;,&quot;parse-names&quot;:false,&quot;suffix&quot;:&quot;&quot;},{&quot;dropping-particle&quot;:&quot;&quot;,&quot;family&quot;:&quot;Lin&quot;,&quot;given&quot;:&quot;Yan Shih&quot;,&quot;non-dropping-particle&quot;:&quot;&quot;,&quot;parse-names&quot;:false,&quot;suffix&quot;:&quot;&quot;},{&quot;dropping-particle&quot;:&quot;&quot;,&quot;family&quot;:&quot;Knauer&quot;,&quot;given&quot;:&quot;Jürgen&quot;,&quot;non-dropping-particle&quot;:&quot;&quot;,&quot;parse-names&quot;:false,&quot;suffix&quot;:&quot;&quot;},{&quot;dropping-particle&quot;:&quot;&quot;,&quot;family&quot;:&quot;Duursma&quot;,&quot;given&quot;:&quot;Remko A.&quot;,&quot;non-dropping-particle&quot;:&quot;&quot;,&quot;parse-names&quot;:false,&quot;suffix&quot;:&quot;&quot;},{&quot;dropping-particle&quot;:&quot;&quot;,&quot;family&quot;:&quot;Williams&quot;,&quot;given&quot;:&quot;Christopher A.&quot;,&quot;non-dropping-particle&quot;:&quot;&quot;,&quot;parse-names&quot;:false,&quot;suffix&quot;:&quot;&quot;},{&quot;dropping-particle&quot;:&quot;&quot;,&quot;family&quot;:&quot;Arneth&quot;,&quot;given&quot;:&quot;Almut&quot;,&quot;non-dropping-particle&quot;:&quot;&quot;,&quot;parse-names&quot;:false,&quot;suffix&quot;:&quot;&quot;},{&quot;dropping-particle&quot;:&quot;&quot;,&quot;family&quot;:&quot;Clement&quot;,&quot;given&quot;:&quot;Rob&quot;,&quot;non-dropping-particle&quot;:&quot;&quot;,&quot;parse-names&quot;:false,&quot;suffix&quot;:&quot;&quot;},{&quot;dropping-particle&quot;:&quot;&quot;,&quot;family&quot;:&quot;Isaac&quot;,&quot;given&quot;:&quot;Peter&quot;,&quot;non-dropping-particle&quot;:&quot;&quot;,&quot;parse-names&quot;:false,&quot;suffix&quot;:&quot;&quot;},{&quot;dropping-particle&quot;:&quot;&quot;,&quot;family&quot;:&quot;Limousin&quot;,&quot;given&quot;:&quot;Jean Marc&quot;,&quot;non-dropping-particle&quot;:&quot;&quot;,&quot;parse-names&quot;:false,&quot;suffix&quot;:&quot;&quot;},{&quot;dropping-particle&quot;:&quot;&quot;,&quot;family&quot;:&quot;Linderson&quot;,&quot;given&quot;:&quot;Maj Lena&quot;,&quot;non-dropping-particle&quot;:&quot;&quot;,&quot;parse-names&quot;:false,&quot;suffix&quot;:&quot;&quot;},{&quot;dropping-particle&quot;:&quot;&quot;,&quot;family&quot;:&quot;Meir&quot;,&quot;given&quot;:&quot;Patrick&quot;,&quot;non-dropping-particle&quot;:&quot;&quot;,&quot;parse-names&quot;:false,&quot;suffix&quot;:&quot;&quot;},{&quot;dropping-particle&quot;:&quot;&quot;,&quot;family&quot;:&quot;Martin-Stpaul&quot;,&quot;given&quot;:&quot;Nicolas&quot;,&quot;non-dropping-particle&quot;:&quot;&quot;,&quot;parse-names&quot;:false,&quot;suffix&quot;:&quot;&quot;},{&quot;dropping-particle&quot;:&quot;&quot;,&quot;family&quot;:&quot;Wingate&quot;,&quot;given&quot;:&quot;Lisa&quot;,&quot;non-dropping-particle&quot;:&quot;&quot;,&quot;parse-names&quot;:false,&quot;suffix&quot;:&quot;&quot;}],&quot;container-title&quot;:&quot;New Phytologist&quot;,&quot;id&quot;:&quot;2b56bcfc-66ec-3e94-be60-fe5afc956da3&quot;,&quot;issued&quot;:{&quot;date-parts&quot;:[[&quot;2017&quot;]]},&quot;page&quot;:&quot;758-770&quot;,&quot;title&quot;:&quot;How do leaf and ecosystem measures of water-use efficiency compare?&quot;,&quot;type&quot;:&quot;article-journal&quot;,&quot;volume&quot;:&quot;216&quot;,&quot;container-title-short&quot;:&quot;&quot;},&quot;uris&quot;:[&quot;http://www.mendeley.com/documents/?uuid=0279aed8-1a30-47fb-8e0f-09d6a4226c93&quot;],&quot;isTemporary&quot;:false,&quot;legacyDesktopId&quot;:&quot;0279aed8-1a30-47fb-8e0f-09d6a4226c93&quot;},{&quot;id&quot;:&quot;5968c77a-9ea1-3522-9a59-854bf0b0b514&quot;,&quot;itemData&quot;:{&quot;type&quot;:&quot;article-journal&quot;,&quot;id&quot;:&quot;5968c77a-9ea1-3522-9a59-854bf0b0b514&quot;,&quot;title&quot;:&quot;Canopy Height and Climate Dryness Parsimoniously Explain Spatial Variation of Unstressed Stomatal Conductance&quot;,&quot;author&quot;:[{&quot;family&quot;:&quot;Liu&quot;,&quot;given&quot;:&quot;Yanlan&quot;,&quot;parse-names&quot;:false,&quot;dropping-particle&quot;:&quot;&quot;,&quot;non-dropping-particle&quot;:&quot;&quot;},{&quot;family&quot;:&quot;Flournoy&quot;,&quot;given&quot;:&quot;Olivia&quot;,&quot;parse-names&quot;:false,&quot;dropping-particle&quot;:&quot;&quot;,&quot;non-dropping-particle&quot;:&quot;&quot;},{&quot;family&quot;:&quot;Zhang&quot;,&quot;given&quot;:&quot;Quan&quot;,&quot;parse-names&quot;:false,&quot;dropping-particle&quot;:&quot;&quot;,&quot;non-dropping-particle&quot;:&quot;&quot;},{&quot;family&quot;:&quot;Novick&quot;,&quot;given&quot;:&quot;Kimberly A.&quot;,&quot;parse-names&quot;:false,&quot;dropping-particle&quot;:&quot;&quot;,&quot;non-dropping-particle&quot;:&quot;&quot;},{&quot;family&quot;:&quot;Koster&quot;,&quot;given&quot;:&quot;Randal D.&quot;,&quot;parse-names&quot;:false,&quot;dropping-particle&quot;:&quot;&quot;,&quot;non-dropping-particle&quot;:&quot;&quot;},{&quot;family&quot;:&quot;Konings&quot;,&quot;given&quot;:&quot;Alexandra G.&quot;,&quot;parse-names&quot;:false,&quot;dropping-particle&quot;:&quot;&quot;,&quot;non-dropping-particle&quot;:&quot;&quot;}],&quot;container-title&quot;:&quot;Geophysical Research Letters&quot;,&quot;container-title-short&quot;:&quot;Geophys Res Lett&quot;,&quot;accessed&quot;:{&quot;date-parts&quot;:[[2022,10,18]]},&quot;DOI&quot;:&quot;10.1029/2022GL099339&quot;,&quot;ISSN&quot;:&quot;0094-8276&quot;,&quot;URL&quot;:&quot;https://onlinelibrary.wiley.com/doi/10.1029/2022GL099339&quot;,&quot;issued&quot;:{&quot;date-parts&quot;:[[2022,8,16]]},&quot;page&quot;:&quot;e2022GL099339&quot;,&quot;abstract&quot;:&quot;The spatio-temporal variation of stomatal conductance directly regulates photosynthesis, water partitioning, and biosphere-atmosphere interactions. While many studies have focused on stomatal response to stresses, the spatial variation of unstressed stomatal conductance remains poorly determined, and is usually characterized in land surface models (LSMs) simply based on plant functional type (PFT). Here, we derived unstressed stomatal conductance at the ecosystem-scale using observations from 115 global FLUXNET sites. When aggregated by PFTs, the across-PFT pattern was highly consistent with the parameterizations of LSMs. However, PFTs alone captured only 17% of the variation in unstressed stomatal conductance across sites. Within the same PFT, unstressed stomatal conductance was negatively related to climate dryness and canopy height, which explained 45% of the total spatial variation. Our results highlight the importance of plant-environment interactions in shaping stomatal traits. The trait-environment relationship established here provides an empirical approach for improved parameterizations of stomatal conductance in LSMs.&quot;,&quot;publisher&quot;:&quot;John Wiley and Sons Inc&quot;,&quot;issue&quot;:&quot;15&quot;,&quot;volume&quot;:&quot;49&quot;},&quot;isTemporary&quot;:false}]},{&quot;citationID&quot;:&quot;MENDELEY_CITATION_38347cfe-65b6-4a18-8bae-3efb1debddf5&quot;,&quot;properties&quot;:{&quot;noteIndex&quot;:0},&quot;isEdited&quot;:false,&quot;manualOverride&quot;:{&quot;citeprocText&quot;:&quot;(Li et al., 2019)&quot;,&quot;isManuallyOverridden&quot;:false,&quot;manualOverrideText&quot;:&quot;&quot;},&quot;citationTag&quot;:&quot;MENDELEY_CITATION_v3_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&quot;,&quot;citationItems&quot;:[{&quot;id&quot;:&quot;1eabfecf-3004-3e89-a6e0-2e286c3878f8&quot;,&quot;itemData&quot;:{&quot;DOI&quot;:&quot;10.1016/j.agrformet.2018.11.017&quot;,&quot;ISSN&quot;:&quot;01681923&quot;,&quot;abstract&quot;:&quot;Separating evapotranspiration (ET) into evaporation (E) and transpiration (T) is challenging but key for a better understanding and prediction of the hydrological cycle and plant water use. In this study, flux data at 30 routine eddy-covariance sites were used to develop a new and simple method for ET partitioning based on the separation of soil and canopy conductances, with the main assumption that the latter is proportional to gross primary productivity (GPP). The result of T:ET across different plant functional types (PFTs) was consistent with recent modeling or empirical results. The mean annual T:ET was highest for evergreen needleleaf forests (0.75 ± 0.17), followed by croplands (0.62 ± 0.16) and grasslands (0.56 ± 0.15). The leaf area index (LAI) was shown to explain only small (20%) variations of mean annual T:ET across sites. However, at each site, the correlation of T:ET with LAI was strong at the seasonal scale, where T:ET increased nonlinearly with LAI. The results did not show significant relationship of T:ET with long-term mean precipitation across sites at multiyear timescales. However, the partitioned soil evaporation after each precipitation pulse is consistent with three-stage soil evaporation theory. This ET partitioning method is an objective assessment as it is mainly data-driven. The procedure to apply this method is also simple so it can be readily applied to global flux tower networks at different temporal and spatial scales, enabling continuous estimation of T:ET to monitor ecosystem dynamics and hydrological responses to environmental change.&quot;,&quot;author&quot;:[{&quot;dropping-particle&quot;:&quot;&quot;,&quot;family&quot;:&quot;Li&quot;,&quot;given&quot;:&quot;Xi&quot;,&quot;non-dropping-particle&quot;:&quot;&quot;,&quot;parse-names&quot;:false,&quot;suffix&quot;:&quot;&quot;},{&quot;dropping-particle&quot;:&quot;&quot;,&quot;family&quot;:&quot;Gentine&quot;,&quot;given&quot;:&quot;Pierre&quot;,&quot;non-dropping-particle&quot;:&quot;&quot;,&quot;parse-names&quot;:false,&quot;suffix&quot;:&quot;&quot;},{&quot;dropping-particle&quot;:&quot;&quot;,&quot;family&quot;:&quot;Lin&quot;,&quot;given&quot;:&quot;Changjie&quot;,&quot;non-dropping-particle&quot;:&quot;&quot;,&quot;parse-names&quot;:false,&quot;suffix&quot;:&quot;&quot;},{&quot;dropping-particle&quot;:&quot;&quot;,&quot;family&quot;:&quot;Zhou&quot;,&quot;given&quot;:&quot;Sha&quot;,&quot;non-dropping-particle&quot;:&quot;&quot;,&quot;parse-names&quot;:false,&quot;suffix&quot;:&quot;&quot;},{&quot;dropping-particle&quot;:&quot;&quot;,&quot;family&quot;:&quot;Sun&quot;,&quot;given&quot;:&quot;Zan&quot;,&quot;non-dropping-particle&quot;:&quot;&quot;,&quot;parse-names&quot;:false,&quot;suffix&quot;:&quot;&quot;},{&quot;dropping-particle&quot;:&quot;&quot;,&quot;family&quot;:&quot;Zheng&quot;,&quot;given&quot;:&quot;Yi&quot;,&quot;non-dropping-particle&quot;:&quot;&quot;,&quot;parse-names&quot;:false,&quot;suffix&quot;:&quot;&quot;},{&quot;dropping-particle&quot;:&quot;&quot;,&quot;family&quot;:&quot;Liu&quot;,&quot;given&quot;:&quot;Jie&quot;,&quot;non-dropping-particle&quot;:&quot;&quot;,&quot;parse-names&quot;:false,&quot;suffix&quot;:&quot;&quot;},{&quot;dropping-particle&quot;:&quot;&quot;,&quot;family&quot;:&quot;Zheng&quot;,&quot;given&quot;:&quot;Chunmiao&quot;,&quot;non-dropping-particle&quot;:&quot;&quot;,&quot;parse-names&quot;:false,&quot;suffix&quot;:&quot;&quot;}],&quot;container-title&quot;:&quot;Agricultural and Forest Meteorology&quot;,&quot;id&quot;:&quot;1eabfecf-3004-3e89-a6e0-2e286c3878f8&quot;,&quot;issue&quot;:&quot;May 2018&quot;,&quot;issued&quot;:{&quot;date-parts&quot;:[[&quot;2019&quot;]]},&quot;page&quot;:&quot;171-182&quot;,&quot;title&quot;:&quot;A simple and objective method to partition evapotranspiration into transpiration and evaporation at eddy-covariance sites&quot;,&quot;type&quot;:&quot;article-journal&quot;,&quot;volume&quot;:&quot;265&quot;,&quot;container-title-short&quot;:&quot;Agric For Meteorol&quot;},&quot;uris&quot;:[&quot;http://www.mendeley.com/documents/?uuid=ff0cb26a-d08b-4fdc-b926-ed129be67886&quot;],&quot;isTemporary&quot;:false,&quot;legacyDesktopId&quot;:&quot;ff0cb26a-d08b-4fdc-b926-ed129be67886&quot;}]},{&quot;citationID&quot;:&quot;MENDELEY_CITATION_e4306778-e3b1-4343-9341-1bb6c88dba16&quot;,&quot;properties&quot;:{&quot;noteIndex&quot;:0},&quot;isEdited&quot;:false,&quot;manualOverride&quot;:{&quot;citeprocText&quot;:&quot;(Knauer, Zaehle, et al., 2018)&quot;,&quot;isManuallyOverridden&quot;:false,&quot;manualOverrideText&quot;:&quot;&quot;},&quot;citationTag&quot;:&quot;MENDELEY_CITATION_v3_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&quot;,&quot;citationItems&quot;:[{&quot;id&quot;:&quot;720fbce4-6a85-351c-a94f-f7769e820442&quot;,&quot;itemData&quot;:{&quot;DOI&quot;:&quot;10.1111/gcb.13893&quot;,&quot;ISSN&quot;:&quot;13652486&quot;,&quot;PMID&quot;:&quot;28875526&quot;,&quot;abstract&quot;:&quot;Intrinsic water-use efficiency (iWUE) characterizes the physiological control on the simultaneous exchange of water and carbon dioxide in terrestrial ecosystems. Knowledge of iWUE is commonly gained from leaf-level gas exchange measurements, which are inevitably restricted in their spatial and temporal coverage. Flux measurements based on the eddy covariance (EC) technique can overcome these limitations, as they provide continuous and long-term records of carbon and water fluxes at the ecosystem scale. However, vegetation gas exchange parameters derived from EC data are subject to scale-dependent and method-specific uncertainties that compromise their ecophysiological interpretation as well as their comparability among ecosystems and across spatial scales. Here, we use estimates of canopy conductance and gross primary productivity (GPP) derived from EC data to calculate a measure of iWUE (G1, “stomatal slope”) at the ecosystem level at six sites comprising tropical, Mediterranean, temperate, and boreal forests. We assess the following six mechanisms potentially causing discrepancies between leaf and ecosystem-level estimates of G1: (i) non-transpirational water fluxes; (ii) aerodynamic conductance; (iii) meteorological deviations between measurement height and canopy surface; (iv) energy balance non-closure; (v) uncertainties in net ecosystem exchange partitioning; and (vi) physiological within-canopy gradients. Our results demonstrate that an unclosed energy balance caused the largest uncertainties, in particular if it was associated with erroneous latent heat flux estimates. The effect of aerodynamic conductance on G1 was sufficiently captured with a simple representation. G1 was found to be less sensitive to meteorological deviations between canopy surface and measurement height and, given that data are appropriately filtered, to non-transpirational water fluxes. Uncertainties in the derived GPP and physiological within-canopy gradients and their implications for parameter estimates at leaf and ecosystem level are discussed. Our results highlight the importance of adequately considering the sources of uncertainty outlined here when EC-derived water-use efficiency is interpreted in an ecophysiological context.&quot;,&quot;author&quot;:[{&quot;dropping-particle&quot;:&quot;&quot;,&quot;family&quot;:&quot;Knauer&quot;,&quot;given&quot;:&quot;Jürgen&quot;,&quot;non-dropping-particle&quot;:&quot;&quot;,&quot;parse-names&quot;:false,&quot;suffix&quot;:&quot;&quot;},{&quot;dropping-particle&quot;:&quot;&quot;,&quot;family&quot;:&quot;Zaehle&quot;,&quot;given&quot;:&quot;Sönke&quot;,&quot;non-dropping-particle&quot;:&quot;&quot;,&quot;parse-names&quot;:false,&quot;suffix&quot;:&quot;&quot;},{&quot;dropping-particle&quot;:&quot;&quot;,&quot;family&quot;:&quot;Medlyn&quot;,&quot;given&quot;:&quot;Belinda E.&quot;,&quot;non-dropping-particle&quot;:&quot;&quot;,&quot;parse-names&quot;:false,&quot;suffix&quot;:&quot;&quot;},{&quot;dropping-particle&quot;:&quot;&quot;,&quot;family&quot;:&quot;Reichstein&quot;,&quot;given&quot;:&quot;Markus&quot;,&quot;non-dropping-particle&quot;:&quot;&quot;,&quot;parse-names&quot;:false,&quot;suffix&quot;:&quot;&quot;},{&quot;dropping-particle&quot;:&quot;&quot;,&quot;family&quot;:&quot;Williams&quot;,&quot;given&quot;:&quot;Christopher A.&quot;,&quot;non-dropping-particle&quot;:&quot;&quot;,&quot;parse-names&quot;:false,&quot;suffix&quot;:&quot;&quot;},{&quot;dropping-particle&quot;:&quot;&quot;,&quot;family&quot;:&quot;Migliavacca&quot;,&quot;given&quot;:&quot;Mirco&quot;,&quot;non-dropping-particle&quot;:&quot;&quot;,&quot;parse-names&quot;:false,&quot;suffix&quot;:&quot;&quot;},{&quot;dropping-particle&quot;:&quot;&quot;,&quot;family&quot;:&quot;Kauwe&quot;,&quot;given&quot;:&quot;Martin G.&quot;,&quot;non-dropping-particle&quot;:&quot;De&quot;,&quot;parse-names&quot;:false,&quot;suffix&quot;:&quot;&quot;},{&quot;dropping-particle&quot;:&quot;&quot;,&quot;family&quot;:&quot;Werner&quot;,&quot;given&quot;:&quot;Christiane&quot;,&quot;non-dropping-particle&quot;:&quot;&quot;,&quot;parse-names&quot;:false,&quot;suffix&quot;:&quot;&quot;},{&quot;dropping-particle&quot;:&quot;&quot;,&quot;family&quot;:&quot;Keitel&quot;,&quot;given&quot;:&quot;Claudia&quot;,&quot;non-dropping-particle&quot;:&quot;&quot;,&quot;parse-names&quot;:false,&quot;suffix&quot;:&quot;&quot;},{&quot;dropping-particle&quot;:&quot;&quot;,&quot;family&quot;:&quot;Kolari&quot;,&quot;given&quot;:&quot;Pasi&quot;,&quot;non-dropping-particle&quot;:&quot;&quot;,&quot;parse-names&quot;:false,&quot;suffix&quot;:&quot;&quot;},{&quot;dropping-particle&quot;:&quot;&quot;,&quot;family&quot;:&quot;Limousin&quot;,&quot;given&quot;:&quot;Jean Marc&quot;,&quot;non-dropping-particle&quot;:&quot;&quot;,&quot;parse-names&quot;:false,&quot;suffix&quot;:&quot;&quot;},{&quot;dropping-particle&quot;:&quot;&quot;,&quot;family&quot;:&quot;Linderson&quot;,&quot;given&quot;:&quot;Maj Lena&quot;,&quot;non-dropping-particle&quot;:&quot;&quot;,&quot;parse-names&quot;:false,&quot;suffix&quot;:&quot;&quot;}],&quot;container-title&quot;:&quot;Global Change Biology&quot;,&quot;id&quot;:&quot;720fbce4-6a85-351c-a94f-f7769e820442&quot;,&quot;issue&quot;:&quot;2&quot;,&quot;issued&quot;:{&quot;date-parts&quot;:[[&quot;2018&quot;]]},&quot;page&quot;:&quot;694-710&quot;,&quot;title&quot;:&quot;Towards physiologically meaningful water-use efficiency estimates from eddy covariance data&quot;,&quot;type&quot;:&quot;article-journal&quot;,&quot;volume&quot;:&quot;24&quot;,&quot;container-title-short&quot;:&quot;Glob Chang Biol&quot;},&quot;uris&quot;:[&quot;http://www.mendeley.com/documents/?uuid=7daee7e3-6db3-4246-9627-8ab54d3f5280&quot;],&quot;isTemporary&quot;:false,&quot;legacyDesktopId&quot;:&quot;7daee7e3-6db3-4246-9627-8ab54d3f5280&quot;}]},{&quot;citationID&quot;:&quot;MENDELEY_CITATION_3ae3840f-b76c-41ed-b993-b922c2d033df&quot;,&quot;properties&quot;:{&quot;noteIndex&quot;:0},&quot;isEdited&quot;:false,&quot;manualOverride&quot;:{&quot;citeprocText&quot;:&quot;(Q. Zhang et al., 2014)&quot;,&quot;isManuallyOverridden&quot;:false,&quot;manualOverrideText&quot;:&quot;&quot;},&quot;citationTag&quot;:&quot;MENDELEY_CITATION_v3_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&quot;,&quot;citationItems&quot;:[{&quot;id&quot;:&quot;d54fca9c-a38f-39a0-b31f-2ffd92e43964&quot;,&quot;itemData&quot;:{&quot;DOI&quot;:&quot;doi:10.1002/ 2013JG002484&quot;,&quot;author&quot;:[{&quot;dropping-particle&quot;:&quot;&quot;,&quot;family&quot;:&quot;Zhang&quot;,&quot;given&quot;:&quot;Q.&quot;,&quot;non-dropping-particle&quot;:&quot;&quot;,&quot;parse-names&quot;:false,&quot;suffix&quot;:&quot;&quot;},{&quot;dropping-particle&quot;:&quot;&quot;,&quot;family&quot;:&quot;Manzoni&quot;,&quot;given&quot;:&quot;S.&quot;,&quot;non-dropping-particle&quot;:&quot;&quot;,&quot;parse-names&quot;:false,&quot;suffix&quot;:&quot;&quot;},{&quot;dropping-particle&quot;:&quot;&quot;,&quot;family&quot;:&quot;Katul&quot;,&quot;given&quot;:&quot;G.&quot;,&quot;non-dropping-particle&quot;:&quot;&quot;,&quot;parse-names&quot;:false,&quot;suffix&quot;:&quot;&quot;},{&quot;dropping-particle&quot;:&quot;&quot;,&quot;family&quot;:&quot;Porporato&quot;,&quot;given&quot;:&quot;A.&quot;,&quot;non-dropping-particle&quot;:&quot;&quot;,&quot;parse-names&quot;:false,&quot;suffix&quot;:&quot;&quot;},{&quot;dropping-particle&quot;:&quot;&quot;,&quot;family&quot;:&quot;Yang&quot;,&quot;given&quot;:&quot;D.&quot;,&quot;non-dropping-particle&quot;:&quot;&quot;,&quot;parse-names&quot;:false,&quot;suffix&quot;:&quot;&quot;}],&quot;container-title&quot;:&quot;Journal of Geophysical Research: Biogeosciences&quot;,&quot;id&quot;:&quot;d54fca9c-a38f-39a0-b31f-2ffd92e43964&quot;,&quot;issue&quot;:&quot;2&quot;,&quot;issued&quot;:{&quot;date-parts&quot;:[[&quot;2014&quot;]]},&quot;page&quot;:&quot;125–140&quot;,&quot;title&quot;:&quot;The hysteretic evapotranspiration—Vapor pressure deficit relation&quot;,&quot;type&quot;:&quot;article-journal&quot;,&quot;volume&quot;:&quot;119&quot;,&quot;container-title-short&quot;:&quot;J Geophys Res Biogeosci&quot;},&quot;uris&quot;:[&quot;http://www.mendeley.com/documents/?uuid=f6fe80aa-cbd2-463e-9de7-3c54e5fe5eaf&quot;],&quot;isTemporary&quot;:false,&quot;legacyDesktopId&quot;:&quot;f6fe80aa-cbd2-463e-9de7-3c54e5fe5eaf&quot;}]},{&quot;citationID&quot;:&quot;MENDELEY_CITATION_4972c05d-afd7-48ff-b21b-4c9921b3c32c&quot;,&quot;properties&quot;:{&quot;noteIndex&quot;:0},&quot;isEdited&quot;:false,&quot;manualOverride&quot;:{&quot;citeprocText&quot;:&quot;(Li et al., 2019)&quot;,&quot;isManuallyOverridden&quot;:false,&quot;manualOverrideText&quot;:&quot;&quot;},&quot;citationTag&quot;:&quot;MENDELEY_CITATION_v3_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&quot;,&quot;citationItems&quot;:[{&quot;id&quot;:&quot;1eabfecf-3004-3e89-a6e0-2e286c3878f8&quot;,&quot;itemData&quot;:{&quot;DOI&quot;:&quot;10.1016/j.agrformet.2018.11.017&quot;,&quot;ISSN&quot;:&quot;01681923&quot;,&quot;abstract&quot;:&quot;Separating evapotranspiration (ET) into evaporation (E) and transpiration (T) is challenging but key for a better understanding and prediction of the hydrological cycle and plant water use. In this study, flux data at 30 routine eddy-covariance sites were used to develop a new and simple method for ET partitioning based on the separation of soil and canopy conductances, with the main assumption that the latter is proportional to gross primary productivity (GPP). The result of T:ET across different plant functional types (PFTs) was consistent with recent modeling or empirical results. The mean annual T:ET was highest for evergreen needleleaf forests (0.75 ± 0.17), followed by croplands (0.62 ± 0.16) and grasslands (0.56 ± 0.15). The leaf area index (LAI) was shown to explain only small (20%) variations of mean annual T:ET across sites. However, at each site, the correlation of T:ET with LAI was strong at the seasonal scale, where T:ET increased nonlinearly with LAI. The results did not show significant relationship of T:ET with long-term mean precipitation across sites at multiyear timescales. However, the partitioned soil evaporation after each precipitation pulse is consistent with three-stage soil evaporation theory. This ET partitioning method is an objective assessment as it is mainly data-driven. The procedure to apply this method is also simple so it can be readily applied to global flux tower networks at different temporal and spatial scales, enabling continuous estimation of T:ET to monitor ecosystem dynamics and hydrological responses to environmental change.&quot;,&quot;author&quot;:[{&quot;dropping-particle&quot;:&quot;&quot;,&quot;family&quot;:&quot;Li&quot;,&quot;given&quot;:&quot;Xi&quot;,&quot;non-dropping-particle&quot;:&quot;&quot;,&quot;parse-names&quot;:false,&quot;suffix&quot;:&quot;&quot;},{&quot;dropping-particle&quot;:&quot;&quot;,&quot;family&quot;:&quot;Gentine&quot;,&quot;given&quot;:&quot;Pierre&quot;,&quot;non-dropping-particle&quot;:&quot;&quot;,&quot;parse-names&quot;:false,&quot;suffix&quot;:&quot;&quot;},{&quot;dropping-particle&quot;:&quot;&quot;,&quot;family&quot;:&quot;Lin&quot;,&quot;given&quot;:&quot;Changjie&quot;,&quot;non-dropping-particle&quot;:&quot;&quot;,&quot;parse-names&quot;:false,&quot;suffix&quot;:&quot;&quot;},{&quot;dropping-particle&quot;:&quot;&quot;,&quot;family&quot;:&quot;Zhou&quot;,&quot;given&quot;:&quot;Sha&quot;,&quot;non-dropping-particle&quot;:&quot;&quot;,&quot;parse-names&quot;:false,&quot;suffix&quot;:&quot;&quot;},{&quot;dropping-particle&quot;:&quot;&quot;,&quot;family&quot;:&quot;Sun&quot;,&quot;given&quot;:&quot;Zan&quot;,&quot;non-dropping-particle&quot;:&quot;&quot;,&quot;parse-names&quot;:false,&quot;suffix&quot;:&quot;&quot;},{&quot;dropping-particle&quot;:&quot;&quot;,&quot;family&quot;:&quot;Zheng&quot;,&quot;given&quot;:&quot;Yi&quot;,&quot;non-dropping-particle&quot;:&quot;&quot;,&quot;parse-names&quot;:false,&quot;suffix&quot;:&quot;&quot;},{&quot;dropping-particle&quot;:&quot;&quot;,&quot;family&quot;:&quot;Liu&quot;,&quot;given&quot;:&quot;Jie&quot;,&quot;non-dropping-particle&quot;:&quot;&quot;,&quot;parse-names&quot;:false,&quot;suffix&quot;:&quot;&quot;},{&quot;dropping-particle&quot;:&quot;&quot;,&quot;family&quot;:&quot;Zheng&quot;,&quot;given&quot;:&quot;Chunmiao&quot;,&quot;non-dropping-particle&quot;:&quot;&quot;,&quot;parse-names&quot;:false,&quot;suffix&quot;:&quot;&quot;}],&quot;container-title&quot;:&quot;Agricultural and Forest Meteorology&quot;,&quot;id&quot;:&quot;1eabfecf-3004-3e89-a6e0-2e286c3878f8&quot;,&quot;issue&quot;:&quot;May 2018&quot;,&quot;issued&quot;:{&quot;date-parts&quot;:[[&quot;2019&quot;]]},&quot;page&quot;:&quot;171-182&quot;,&quot;title&quot;:&quot;A simple and objective method to partition evapotranspiration into transpiration and evaporation at eddy-covariance sites&quot;,&quot;type&quot;:&quot;article-journal&quot;,&quot;volume&quot;:&quot;265&quot;,&quot;container-title-short&quot;:&quot;Agric For Meteorol&quot;},&quot;uris&quot;:[&quot;http://www.mendeley.com/documents/?uuid=ff0cb26a-d08b-4fdc-b926-ed129be67886&quot;],&quot;isTemporary&quot;:false,&quot;legacyDesktopId&quot;:&quot;ff0cb26a-d08b-4fdc-b926-ed129be67886&quot;}]},{&quot;citationID&quot;:&quot;MENDELEY_CITATION_f8cad9db-ea91-41a8-b7d5-15f9eaec36b0&quot;,&quot;properties&quot;:{&quot;noteIndex&quot;:0},&quot;isEdited&quot;:false,&quot;manualOverride&quot;:{&quot;citeprocText&quot;:&quot;(Davis et al., 2017)&quot;,&quot;isManuallyOverridden&quot;:false,&quot;manualOverrideText&quot;:&quot;&quot;},&quot;citationTag&quot;:&quot;MENDELEY_CITATION_v3_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&quot;,&quot;citationItems&quot;:[{&quot;id&quot;:&quot;e2fcf4f5-6f46-398b-b0f7-2fc14efddc16&quot;,&quot;itemData&quot;:{&quot;DOI&quot;:&quot;10.5194/gmd-10-689-2017&quot;,&quot;ISSN&quot;:&quot;19919603&quot;,&quot;abstract&quot;:&quot;Bioclimatic indices for use in studies of ecosystem function, species distribution, and vegetation dynamics under changing climate scenarios depend on estimates of surface fluxes and other quantities, such as radiation, evapotranspiration and soil moisture, for which direct observations are sparse. These quantities can be derived indirectly from meteorological variables, such as near-surface air temperature, precipitation and cloudiness. Here we present a consolidated set of simple process-led algorithms for simulating habitats (SPLASH) allowing robust approximations of key quantities at ecologically relevant timescales. We specify equations, derivations, simplifications, and assumptions for the estimation of daily and monthly quantities of top-of-the-atmosphere solar radiation, net surface radiation, photosynthetic photon flux density, evapotranspiration (potential, equilibrium, and actual), condensation, soil moisture, and runoff, based on analysis of their relationship to fundamental climatic drivers. The climatic drivers include a minimum of three meteorological inputs: precipitation, air temperature, and fraction of bright sunshine hours. Indices, such as the moisture index, the climatic water deficit, and the Priestley-Taylor coefficient, are also defined. The SPLASH code is transcribed in C++, FORTRAN, Python, and R. A total of 1 year of results are presented at the local and global scales to exemplify the spatiotemporal patterns of daily and monthly model outputs along with comparisons to other model results.&quot;,&quot;author&quot;:[{&quot;dropping-particle&quot;:&quot;&quot;,&quot;family&quot;:&quot;Davis&quot;,&quot;given&quot;:&quot;Tyler W.&quot;,&quot;non-dropping-particle&quot;:&quot;&quot;,&quot;parse-names&quot;:false,&quot;suffix&quot;:&quot;&quot;},{&quot;dropping-particle&quot;:&quot;&quot;,&quot;family&quot;:&quot;Prentice&quot;,&quot;given&quot;:&quot;I. Colin&quot;,&quot;non-dropping-particle&quot;:&quot;&quot;,&quot;parse-names&quot;:false,&quot;suffix&quot;:&quot;&quot;},{&quot;dropping-particle&quot;:&quot;&quot;,&quot;family&quot;:&quot;Stocker&quot;,&quot;given&quot;:&quot;Benjamin D.&quot;,&quot;non-dropping-particle&quot;:&quot;&quot;,&quot;parse-names&quot;:false,&quot;suffix&quot;:&quot;&quot;},{&quot;dropping-particle&quot;:&quot;&quot;,&quot;family&quot;:&quot;Thomas&quot;,&quot;given&quot;:&quot;Rebecca T.&quot;,&quot;non-dropping-particle&quot;:&quot;&quot;,&quot;parse-names&quot;:false,&quot;suffix&quot;:&quot;&quot;},{&quot;dropping-particle&quot;:&quot;&quot;,&quot;family&quot;:&quot;Whitley&quot;,&quot;given&quot;:&quot;Rhys J.&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Evans&quot;,&quot;given&quot;:&quot;Bradley J.&quot;,&quot;non-dropping-particle&quot;:&quot;&quot;,&quot;parse-names&quot;:false,&quot;suffix&quot;:&quot;&quot;},{&quot;dropping-particle&quot;:&quot;V.&quot;,&quot;family&quot;:&quot;Gallego-Sala&quot;,&quot;given&quot;:&quot;Angela&quot;,&quot;non-dropping-particle&quot;:&quot;&quot;,&quot;parse-names&quot;:false,&quot;suffix&quot;:&quot;&quot;},{&quot;dropping-particle&quot;:&quot;&quot;,&quot;family&quot;:&quot;Sykes&quot;,&quot;given&quot;:&quot;Martin T.&quot;,&quot;non-dropping-particle&quot;:&quot;&quot;,&quot;parse-names&quot;:false,&quot;suffix&quot;:&quot;&quot;},{&quot;dropping-particle&quot;:&quot;&quot;,&quot;family&quot;:&quot;Cramer&quot;,&quot;given&quot;:&quot;Wolfgang&quot;,&quot;non-dropping-particle&quot;:&quot;&quot;,&quot;parse-names&quot;:false,&quot;suffix&quot;:&quot;&quot;}],&quot;container-title&quot;:&quot;Geoscientific Model Development&quot;,&quot;id&quot;:&quot;e2fcf4f5-6f46-398b-b0f7-2fc14efddc16&quot;,&quot;issue&quot;:&quot;2&quot;,&quot;issued&quot;:{&quot;date-parts&quot;:[[&quot;2017&quot;]]},&quot;page&quot;:&quot;689-708&quot;,&quot;title&quot;:&quot;Simple process-led algorithms for simulating habitats (SPLASH v.1.0): Robust indices of radiation, evapotranspiration and plant-available moisture&quot;,&quot;type&quot;:&quot;article-journal&quot;,&quot;volume&quot;:&quot;10&quot;,&quot;container-title-short&quot;:&quot;Geosci Model Dev&quot;},&quot;uris&quot;:[&quot;http://www.mendeley.com/documents/?uuid=b33d6494-63f6-40b3-a8a3-d5336fc160c7&quot;],&quot;isTemporary&quot;:false,&quot;legacyDesktopId&quot;:&quot;b33d6494-63f6-40b3-a8a3-d5336fc160c7&quot;}]},{&quot;citationID&quot;:&quot;MENDELEY_CITATION_0c07c2d3-4f85-44ea-81d7-7ecc856c2e87&quot;,&quot;properties&quot;:{&quot;noteIndex&quot;:0},&quot;isEdited&quot;:false,&quot;manualOverride&quot;:{&quot;citeprocText&quot;:&quot;(Davis et al., 2017; Orth et al., 2013)&quot;,&quot;isManuallyOverridden&quot;:false,&quot;manualOverrideText&quot;:&quot;&quot;},&quot;citationTag&quot;:&quot;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&quot;,&quot;citationItems&quot;:[{&quot;id&quot;:&quot;718ec4f5-95ad-355f-b5ec-a4fedfcf59ac&quot;,&quot;itemData&quot;:{&quot;DOI&quot;:&quot;10.1175/JHM-D-12-099.1&quot;,&quot;ISSN&quot;:&quot;1525755X&quot;,&quot;abstract&quot;:&quot;Soil moisture is known for its integrative behavior and resulting memory characteristics. Soil moisture anomalies can persist for weeks or even months into the future, making initial soil moisture a potentially important contributor to skill in weather forecasting. A major difficulty when investigating soil moisture and its memory using observations is the sparse availability of long-term measurements and their limited spatial representativeness. In contrast, there is an abundance of long-term streamflow measurements for catchments of various sizes across the world. The authors investigate in this study whether such streamflow measurements can be used to infer and characterize soil moisture memory in respective catchments. Their approach uses a simple water balance model in which evapotranspiration and runoffratios are expressed as simple functions of soil moisture; Optimized functions for the model are determined using streamflow observations, and the optimized model in turn provides information on soil moisture memory on the catchment scale. The validity of the approach is demonstrated with data from three heavily monitored catchments. The approach is then applied to streamflow data in several small catchments across Switzerland to obtain a spatially distributed description of soil moisture memory and to show how memory varies, for example, with altitude and topography. © 2013 American Meteorological Society.&quot;,&quot;author&quot;:[{&quot;dropping-particle&quot;:&quot;&quot;,&quot;family&quot;:&quot;Orth&quot;,&quot;given&quot;:&quot;Rene&quot;,&quot;non-dropping-particle&quot;:&quot;&quot;,&quot;parse-names&quot;:false,&quot;suffix&quot;:&quot;&quot;},{&quot;dropping-particle&quot;:&quot;&quot;,&quot;family&quot;:&quot;Koster&quot;,&quot;given&quot;:&quot;Randal D.&quot;,&quot;non-dropping-particle&quot;:&quot;&quot;,&quot;parse-names&quot;:false,&quot;suffix&quot;:&quot;&quot;},{&quot;dropping-particle&quot;:&quot;&quot;,&quot;family&quot;:&quot;Seneviratne&quot;,&quot;given&quot;:&quot;Sonia I.&quot;,&quot;non-dropping-particle&quot;:&quot;&quot;,&quot;parse-names&quot;:false,&quot;suffix&quot;:&quot;&quot;}],&quot;container-title&quot;:&quot;Journal of Hydrometeorology&quot;,&quot;id&quot;:&quot;718ec4f5-95ad-355f-b5ec-a4fedfcf59ac&quot;,&quot;issue&quot;:&quot;6&quot;,&quot;issued&quot;:{&quot;date-parts&quot;:[[&quot;2013&quot;]]},&quot;page&quot;:&quot;1773-1790&quot;,&quot;title&quot;:&quot;Inferring soil moisture memory from streamflow observations using a simple water balance model&quot;,&quot;type&quot;:&quot;article-journal&quot;,&quot;volume&quot;:&quot;14&quot;,&quot;container-title-short&quot;:&quot;J Hydrometeorol&quot;},&quot;uris&quot;:[&quot;http://www.mendeley.com/documents/?uuid=0e7584ca-4773-462c-9a0a-5c5e95c0c929&quot;],&quot;isTemporary&quot;:false,&quot;legacyDesktopId&quot;:&quot;0e7584ca-4773-462c-9a0a-5c5e95c0c929&quot;},{&quot;id&quot;:&quot;e2fcf4f5-6f46-398b-b0f7-2fc14efddc16&quot;,&quot;itemData&quot;:{&quot;DOI&quot;:&quot;10.5194/gmd-10-689-2017&quot;,&quot;ISSN&quot;:&quot;19919603&quot;,&quot;abstract&quot;:&quot;Bioclimatic indices for use in studies of ecosystem function, species distribution, and vegetation dynamics under changing climate scenarios depend on estimates of surface fluxes and other quantities, such as radiation, evapotranspiration and soil moisture, for which direct observations are sparse. These quantities can be derived indirectly from meteorological variables, such as near-surface air temperature, precipitation and cloudiness. Here we present a consolidated set of simple process-led algorithms for simulating habitats (SPLASH) allowing robust approximations of key quantities at ecologically relevant timescales. We specify equations, derivations, simplifications, and assumptions for the estimation of daily and monthly quantities of top-of-the-atmosphere solar radiation, net surface radiation, photosynthetic photon flux density, evapotranspiration (potential, equilibrium, and actual), condensation, soil moisture, and runoff, based on analysis of their relationship to fundamental climatic drivers. The climatic drivers include a minimum of three meteorological inputs: precipitation, air temperature, and fraction of bright sunshine hours. Indices, such as the moisture index, the climatic water deficit, and the Priestley-Taylor coefficient, are also defined. The SPLASH code is transcribed in C++, FORTRAN, Python, and R. A total of 1 year of results are presented at the local and global scales to exemplify the spatiotemporal patterns of daily and monthly model outputs along with comparisons to other model results.&quot;,&quot;author&quot;:[{&quot;dropping-particle&quot;:&quot;&quot;,&quot;family&quot;:&quot;Davis&quot;,&quot;given&quot;:&quot;Tyler W.&quot;,&quot;non-dropping-particle&quot;:&quot;&quot;,&quot;parse-names&quot;:false,&quot;suffix&quot;:&quot;&quot;},{&quot;dropping-particle&quot;:&quot;&quot;,&quot;family&quot;:&quot;Prentice&quot;,&quot;given&quot;:&quot;I. Colin&quot;,&quot;non-dropping-particle&quot;:&quot;&quot;,&quot;parse-names&quot;:false,&quot;suffix&quot;:&quot;&quot;},{&quot;dropping-particle&quot;:&quot;&quot;,&quot;family&quot;:&quot;Stocker&quot;,&quot;given&quot;:&quot;Benjamin D.&quot;,&quot;non-dropping-particle&quot;:&quot;&quot;,&quot;parse-names&quot;:false,&quot;suffix&quot;:&quot;&quot;},{&quot;dropping-particle&quot;:&quot;&quot;,&quot;family&quot;:&quot;Thomas&quot;,&quot;given&quot;:&quot;Rebecca T.&quot;,&quot;non-dropping-particle&quot;:&quot;&quot;,&quot;parse-names&quot;:false,&quot;suffix&quot;:&quot;&quot;},{&quot;dropping-particle&quot;:&quot;&quot;,&quot;family&quot;:&quot;Whitley&quot;,&quot;given&quot;:&quot;Rhys J.&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Evans&quot;,&quot;given&quot;:&quot;Bradley J.&quot;,&quot;non-dropping-particle&quot;:&quot;&quot;,&quot;parse-names&quot;:false,&quot;suffix&quot;:&quot;&quot;},{&quot;dropping-particle&quot;:&quot;V.&quot;,&quot;family&quot;:&quot;Gallego-Sala&quot;,&quot;given&quot;:&quot;Angela&quot;,&quot;non-dropping-particle&quot;:&quot;&quot;,&quot;parse-names&quot;:false,&quot;suffix&quot;:&quot;&quot;},{&quot;dropping-particle&quot;:&quot;&quot;,&quot;family&quot;:&quot;Sykes&quot;,&quot;given&quot;:&quot;Martin T.&quot;,&quot;non-dropping-particle&quot;:&quot;&quot;,&quot;parse-names&quot;:false,&quot;suffix&quot;:&quot;&quot;},{&quot;dropping-particle&quot;:&quot;&quot;,&quot;family&quot;:&quot;Cramer&quot;,&quot;given&quot;:&quot;Wolfgang&quot;,&quot;non-dropping-particle&quot;:&quot;&quot;,&quot;parse-names&quot;:false,&quot;suffix&quot;:&quot;&quot;}],&quot;container-title&quot;:&quot;Geoscientific Model Development&quot;,&quot;id&quot;:&quot;e2fcf4f5-6f46-398b-b0f7-2fc14efddc16&quot;,&quot;issue&quot;:&quot;2&quot;,&quot;issued&quot;:{&quot;date-parts&quot;:[[&quot;2017&quot;]]},&quot;page&quot;:&quot;689-708&quot;,&quot;title&quot;:&quot;Simple process-led algorithms for simulating habitats (SPLASH v.1.0): Robust indices of radiation, evapotranspiration and plant-available moisture&quot;,&quot;type&quot;:&quot;article-journal&quot;,&quot;volume&quot;:&quot;10&quot;,&quot;container-title-short&quot;:&quot;Geosci Model Dev&quot;},&quot;uris&quot;:[&quot;http://www.mendeley.com/documents/?uuid=b33d6494-63f6-40b3-a8a3-d5336fc160c7&quot;],&quot;isTemporary&quot;:false,&quot;legacyDesktopId&quot;:&quot;b33d6494-63f6-40b3-a8a3-d5336fc160c7&quot;}]},{&quot;citationID&quot;:&quot;MENDELEY_CITATION_e5d62843-d658-4e67-869c-682ce504ad08&quot;,&quot;properties&quot;:{&quot;noteIndex&quot;:0},&quot;isEdited&quot;:false,&quot;manualOverride&quot;:{&quot;citeprocText&quot;:&quot;(Tuck et al., 2014)&quot;,&quot;isManuallyOverridden&quot;:false,&quot;manualOverrideText&quot;:&quot;&quot;},&quot;citationTag&quot;:&quot;MENDELEY_CITATION_v3_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&quot;,&quot;citationItems&quot;:[{&quot;id&quot;:&quot;d5574671-1c30-31b5-aa19-b4d0322d8b8d&quot;,&quot;itemData&quot;:{&quot;DOI&quot;:&quot;10.1002/ece3.1273&quot;,&quot;abstract&quot;:&quot;Description Programmatic interface to the Oak Ridge National Laboratories 'MODIS Land Products Subsets' web services (&lt;https://modis.ornl.gov/data/modis_webservice.html&gt;). Allows for easy downloads of 'MODIS' time series directly to your R workspace or your computer.&quot;,&quot;author&quot;:[{&quot;dropping-particle&quot;:&quot;&quot;,&quot;family&quot;:&quot;Tuck&quot;,&quot;given&quot;:&quot;Sean L.&quot;,&quot;non-dropping-particle&quot;:&quot;&quot;,&quot;parse-names&quot;:false,&quot;suffix&quot;:&quot;&quot;},{&quot;dropping-particle&quot;:&quot;&quot;,&quot;family&quot;:&quot;Phillips&quot;,&quot;given&quot;:&quot;Helen R.P.&quot;,&quot;non-dropping-particle&quot;:&quot;&quot;,&quot;parse-names&quot;:false,&quot;suffix&quot;:&quot;&quot;},{&quot;dropping-particle&quot;:&quot;&quot;,&quot;family&quot;:&quot;Hintzen&quot;,&quot;given&quot;:&quot;Rogier E.&quot;,&quot;non-dropping-particle&quot;:&quot;&quot;,&quot;parse-names&quot;:false,&quot;suffix&quot;:&quot;&quot;},{&quot;dropping-particle&quot;:&quot;&quot;,&quot;family&quot;:&quot;Hudson&quot;,&quot;given&quot;:&quot;Jorn P.W. Scharlemann&quot;,&quot;non-dropping-particle&quot;:&quot;&quot;,&quot;parse-names&quot;:false,&quot;suffix&quot;:&quot;&quot;},{&quot;dropping-particle&quot;:&quot;&quot;,&quot;family&quot;:&quot;Purvis&quot;,&quot;given&quot;:&quot;Andy&quot;,&quot;non-dropping-particle&quot;:&quot;&quot;,&quot;parse-names&quot;:false,&quot;suffix&quot;:&quot;&quot;},{&quot;dropping-particle&quot;:&quot;&quot;,&quot;family&quot;:&quot;N.&quot;,&quot;given&quot;:&quot;Lawrence&quot;,&quot;non-dropping-particle&quot;:&quot;&quot;,&quot;parse-names&quot;:false,&quot;suffix&quot;:&quot;&quot;}],&quot;container-title&quot;:&quot;Ecology and Evolution&quot;,&quot;id&quot;:&quot;d5574671-1c30-31b5-aa19-b4d0322d8b8d&quot;,&quot;issue&quot;:&quot;24&quot;,&quot;issued&quot;:{&quot;date-parts&quot;:[[&quot;2014&quot;]]},&quot;page&quot;:&quot;4658-4668&quot;,&quot;title&quot;:&quot;MODISTools - downloading and processing MODIS remotely sensed data in R&quot;,&quot;type&quot;:&quot;article-journal&quot;,&quot;volume&quot;:&quot;4&quot;,&quot;container-title-short&quot;:&quot;Ecol Evol&quot;},&quot;uris&quot;:[&quot;http://www.mendeley.com/documents/?uuid=c368d726-89bc-43a2-a8ac-56026368d035&quot;],&quot;isTemporary&quot;:false,&quot;legacyDesktopId&quot;:&quot;c368d726-89bc-43a2-a8ac-56026368d035&quot;}]},{&quot;citationID&quot;:&quot;MENDELEY_CITATION_495d5701-a252-412b-99ae-180648a21831&quot;,&quot;properties&quot;:{&quot;noteIndex&quot;:0},&quot;isEdited&quot;:false,&quot;manualOverride&quot;:{&quot;citeprocText&quot;:&quot;(Kuhn et al., 2021)&quot;,&quot;isManuallyOverridden&quot;:false,&quot;manualOverrideText&quot;:&quot;&quot;},&quot;citationTag&quot;:&quot;MENDELEY_CITATION_v3_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&quot;,&quot;citationItems&quot;:[{&quot;id&quot;:&quot;72a2378f-4d84-3820-b5ee-7036de7075fc&quot;,&quot;itemData&quot;:{&quot;DOI&quot;:&quot;10.1887/0750303123/b365c43&quot;,&quot;author&quot;:[{&quot;dropping-particle&quot;:&quot;&quot;,&quot;family&quot;:&quot;Kuhn&quot;,&quot;given&quot;:&quot;Max&quot;,&quot;non-dropping-particle&quot;:&quot;&quot;,&quot;parse-names&quot;:false,&quot;suffix&quot;:&quot;&quot;},{&quot;dropping-particle&quot;:&quot;&quot;,&quot;family&quot;:&quot;Wing&quot;,&quot;given&quot;:&quot;Jed&quot;,&quot;non-dropping-particle&quot;:&quot;&quot;,&quot;parse-names&quot;:false,&quot;suffix&quot;:&quot;&quot;},{&quot;dropping-particle&quot;:&quot;&quot;,&quot;family&quot;:&quot;Weston&quot;,&quot;given&quot;:&quot;Steve&quot;,&quot;non-dropping-particle&quot;:&quot;&quot;,&quot;parse-names&quot;:false,&quot;suffix&quot;:&quot;&quot;},{&quot;dropping-particle&quot;:&quot;&quot;,&quot;family&quot;:&quot;Williams&quot;,&quot;given&quot;:&quot;Andre&quot;,&quot;non-dropping-particle&quot;:&quot;&quot;,&quot;parse-names&quot;:false,&quot;suffix&quot;:&quot;&quot;},{&quot;dropping-particle&quot;:&quot;&quot;,&quot;family&quot;:&quot;Keefer&quot;,&quot;given&quot;:&quot;Chris&quot;,&quot;non-dropping-particle&quot;:&quot;&quot;,&quot;parse-names&quot;:false,&quot;suffix&quot;:&quot;&quot;},{&quot;dropping-particle&quot;:&quot;&quot;,&quot;family&quot;:&quot;Engelhardt&quot;,&quot;given&quot;:&quot;Allan&quot;,&quot;non-dropping-particle&quot;:&quot;&quot;,&quot;parse-names&quot;:false,&quot;suffix&quot;:&quot;&quot;},{&quot;dropping-particle&quot;:&quot;&quot;,&quot;family&quot;:&quot;Cooper&quot;,&quot;given&quot;:&quot;Tony&quot;,&quot;non-dropping-particle&quot;:&quot;&quot;,&quot;parse-names&quot;:false,&quot;suffix&quot;:&quot;&quot;},{&quot;dropping-particle&quot;:&quot;&quot;,&quot;family&quot;:&quot;Mayer&quot;,&quot;given&quot;:&quot;Zachary&quot;,&quot;non-dropping-particle&quot;:&quot;&quot;,&quot;parse-names&quot;:false,&quot;suffix&quot;:&quot;&quot;},{&quot;dropping-particle&quot;:&quot;&quot;,&quot;family&quot;:&quot;Kenkel&quot;,&quot;given&quot;:&quot;Brenton&quot;,&quot;non-dropping-particle&quot;:&quot;&quot;,&quot;parse-names&quot;:false,&quot;suffix&quot;:&quot;&quot;},{&quot;dropping-particle&quot;:&quot;&quot;,&quot;family&quot;:&quot;Team&quot;,&quot;given&quot;:&quot;R Core&quot;,&quot;non-dropping-particle&quot;:&quot;&quot;,&quot;parse-names&quot;:false,&quot;suffix&quot;:&quot;&quot;},{&quot;dropping-particle&quot;:&quot;&quot;,&quot;family&quot;:&quot;Benesty&quot;,&quot;given&quot;:&quot;Michael&quot;,&quot;non-dropping-particle&quot;:&quot;&quot;,&quot;parse-names&quot;:false,&quot;suffix&quot;:&quot;&quot;},{&quot;dropping-particle&quot;:&quot;&quot;,&quot;family&quot;:&quot;Lescarbeau&quot;,&quot;given&quot;:&quot;Reynald&quot;,&quot;non-dropping-particle&quot;:&quot;&quot;,&quot;parse-names&quot;:false,&quot;suffix&quot;:&quot;&quot;},{&quot;dropping-particle&quot;:&quot;&quot;,&quot;family&quot;:&quot;Ziem&quot;,&quot;given&quot;:&quot;Andrew&quot;,&quot;non-dropping-particle&quot;:&quot;&quot;,&quot;parse-names&quot;:false,&quot;suffix&quot;:&quot;&quot;},{&quot;dropping-particle&quot;:&quot;&quot;,&quot;family&quot;:&quot;Scrucca&quot;,&quot;given&quot;:&quot;Luca&quot;,&quot;non-dropping-particle&quot;:&quot;&quot;,&quot;parse-names&quot;:false,&quot;suffix&quot;:&quot;&quot;},{&quot;dropping-particle&quot;:&quot;&quot;,&quot;family&quot;:&quot;Tang&quot;,&quot;given&quot;:&quot;Yuan&quot;,&quot;non-dropping-particle&quot;:&quot;&quot;,&quot;parse-names&quot;:false,&quot;suffix&quot;:&quot;&quot;},{&quot;dropping-particle&quot;:&quot;&quot;,&quot;family&quot;:&quot;Candan&quot;,&quot;given&quot;:&quot;Can&quot;,&quot;non-dropping-particle&quot;:&quot;&quot;,&quot;parse-names&quot;:false,&quot;suffix&quot;:&quot;&quot;},{&quot;dropping-particle&quot;:&quot;&quot;,&quot;family&quot;:&quot;Hunt&quot;,&quot;given&quot;:&quot;Tyler&quot;,&quot;non-dropping-particle&quot;:&quot;&quot;,&quot;parse-names&quot;:false,&quot;suffix&quot;:&quot;&quot;}],&quot;id&quot;:&quot;72a2378f-4d84-3820-b5ee-7036de7075fc&quot;,&quot;issued&quot;:{&quot;date-parts&quot;:[[&quot;2021&quot;]]},&quot;number&quot;:&quot;6.0-88&quot;,&quot;title&quot;:&quot;caret: Classification and Regression Training&quot;,&quot;type&quot;:&quot;article&quot;,&quot;container-title-short&quot;:&quot;&quot;},&quot;uris&quot;:[&quot;http://www.mendeley.com/documents/?uuid=72a2378f-4d84-3820-b5ee-7036de7075fc&quot;],&quot;isTemporary&quot;:false,&quot;legacyDesktopId&quot;:&quot;72a2378f-4d84-3820-b5ee-7036de7075fc&quot;}]},{&quot;citationID&quot;:&quot;MENDELEY_CITATION_9c0b7d36-03b4-46d1-bb30-19b34b34ade4&quot;,&quot;properties&quot;:{&quot;noteIndex&quot;:0},&quot;isEdited&quot;:false,&quot;manualOverride&quot;:{&quot;citeprocText&quot;:&quot;(Beaudoing et al., 2020; Rodell et al., 2004)&quot;,&quot;isManuallyOverridden&quot;:false,&quot;manualOverrideText&quot;:&quot;&quot;},&quot;citationTag&quot;:&quot;MENDELEY_CITATION_v3_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&quot;,&quot;citationItems&quot;:[{&quot;id&quot;:&quot;6cbf48ee-6e25-305f-bbb8-06a1f6ecc458&quot;,&quot;itemData&quot;:{&quot;DOI&quot;:&quot;10.1175/BAMS-85-3-381&quot;,&quot;ISSN&quot;:&quot;00030007&quot;,&quot;author&quot;:[{&quot;dropping-particle&quot;:&quot;&quot;,&quot;family&quot;:&quot;Rodell&quot;,&quot;given&quot;:&quot;Matthew&quot;,&quot;non-dropping-particle&quot;:&quot;&quot;,&quot;parse-names&quot;:false,&quot;suffix&quot;:&quot;&quot;},{&quot;dropping-particle&quot;:&quot;&quot;,&quot;family&quot;:&quot;Houser&quot;,&quot;given&quot;:&quot;P. R.&quot;,&quot;non-dropping-particle&quot;:&quot;&quot;,&quot;parse-names&quot;:false,&quot;suffix&quot;:&quot;&quot;},{&quot;dropping-particle&quot;:&quot;&quot;,&quot;family&quot;:&quot;Jambor&quot;,&quot;given&quot;:&quot;U.&quot;,&quot;non-dropping-particle&quot;:&quot;&quot;,&quot;parse-names&quot;:false,&quot;suffix&quot;:&quot;&quot;},{&quot;dropping-particle&quot;:&quot;&quot;,&quot;family&quot;:&quot;Gottschalck&quot;,&quot;given&quot;:&quot;J.&quot;,&quot;non-dropping-particle&quot;:&quot;&quot;,&quot;parse-names&quot;:false,&quot;suffix&quot;:&quot;&quot;},{&quot;dropping-particle&quot;:&quot;&quot;,&quot;family&quot;:&quot;Mitchell&quot;,&quot;given&quot;:&quot;K.&quot;,&quot;non-dropping-particle&quot;:&quot;&quot;,&quot;parse-names&quot;:false,&quot;suffix&quot;:&quot;&quot;},{&quot;dropping-particle&quot;:&quot;&quot;,&quot;family&quot;:&quot;Meng&quot;,&quot;given&quot;:&quot;C. J.&quot;,&quot;non-dropping-particle&quot;:&quot;&quot;,&quot;parse-names&quot;:false,&quot;suffix&quot;:&quot;&quot;},{&quot;dropping-particle&quot;:&quot;&quot;,&quot;family&quot;:&quot;Arsenault&quot;,&quot;given&quot;:&quot;K.&quot;,&quot;non-dropping-particle&quot;:&quot;&quot;,&quot;parse-names&quot;:false,&quot;suffix&quot;:&quot;&quot;},{&quot;dropping-particle&quot;:&quot;&quot;,&quot;family&quot;:&quot;Cosgrove&quot;,&quot;given&quot;:&quot;B.&quot;,&quot;non-dropping-particle&quot;:&quot;&quot;,&quot;parse-names&quot;:false,&quot;suffix&quot;:&quot;&quot;},{&quot;dropping-particle&quot;:&quot;&quot;,&quot;family&quot;:&quot;Radakovich&quot;,&quot;given&quot;:&quot;J.&quot;,&quot;non-dropping-particle&quot;:&quot;&quot;,&quot;parse-names&quot;:false,&quot;suffix&quot;:&quot;&quot;},{&quot;dropping-particle&quot;:&quot;&quot;,&quot;family&quot;:&quot;Bosilovich&quot;,&quot;given&quot;:&quot;M.&quot;,&quot;non-dropping-particle&quot;:&quot;&quot;,&quot;parse-names&quot;:false,&quot;suffix&quot;:&quot;&quot;},{&quot;dropping-particle&quot;:&quot;&quot;,&quot;family&quot;:&quot;Entin&quot;,&quot;given&quot;:&quot;J. K.&quot;,&quot;non-dropping-particle&quot;:&quot;&quot;,&quot;parse-names&quot;:false,&quot;suffix&quot;:&quot;&quot;},{&quot;dropping-particle&quot;:&quot;&quot;,&quot;family&quot;:&quot;Walker&quot;,&quot;given&quot;:&quot;J. P.&quot;,&quot;non-dropping-particle&quot;:&quot;&quot;,&quot;parse-names&quot;:false,&quot;suffix&quot;:&quot;&quot;},{&quot;dropping-particle&quot;:&quot;&quot;,&quot;family&quot;:&quot;Lohmann&quot;,&quot;given&quot;:&quot;D.&quot;,&quot;non-dropping-particle&quot;:&quot;&quot;,&quot;parse-names&quot;:false,&quot;suffix&quot;:&quot;&quot;},{&quot;dropping-particle&quot;:&quot;&quot;,&quot;family&quot;:&quot;Toll&quot;,&quot;given&quot;:&quot;D.&quot;,&quot;non-dropping-particle&quot;:&quot;&quot;,&quot;parse-names&quot;:false,&quot;suffix&quot;:&quot;&quot;}],&quot;container-title&quot;:&quot;Bulletin of the American Meteorological Society&quot;,&quot;id&quot;:&quot;6cbf48ee-6e25-305f-bbb8-06a1f6ecc458&quot;,&quot;issue&quot;:&quot;3&quot;,&quot;issued&quot;:{&quot;date-parts&quot;:[[&quot;2004&quot;]]},&quot;page&quot;:&quot;381-394&quot;,&quot;title&quot;:&quot;The Global Land Data Assimilation System&quot;,&quot;type&quot;:&quot;article-journal&quot;,&quot;volume&quot;:&quot;85&quot;,&quot;container-title-short&quot;:&quot;Bull Am Meteorol Soc&quot;},&quot;uris&quot;:[&quot;http://www.mendeley.com/documents/?uuid=17266d2b-b8ee-4a0b-8fcc-e97af59575aa&quot;],&quot;isTemporary&quot;:false,&quot;legacyDesktopId&quot;:&quot;17266d2b-b8ee-4a0b-8fcc-e97af59575aa&quot;},{&quot;id&quot;:&quot;607a00ab-5892-3bde-a50d-c119543c451c&quot;,&quot;itemData&quot;:{&quot;URL&quot;:&quot;https://disc.gsfc.nasa.gov/datasets/GLDAS_NOAH025_3H_2.1/summary&quot;,&quot;accessed&quot;:{&quot;date-parts&quot;:[[&quot;2021&quot;,&quot;10&quot;,&quot;19&quot;]]},&quot;author&quot;:[{&quot;dropping-particle&quot;:&quot;&quot;,&quot;family&quot;:&quot;Beaudoing&quot;,&quot;given&quot;:&quot;H.&quot;,&quot;non-dropping-particle&quot;:&quot;&quot;,&quot;parse-names&quot;:false,&quot;suffix&quot;:&quot;&quot;},{&quot;dropping-particle&quot;:&quot;&quot;,&quot;family&quot;:&quot;Rodell&quot;,&quot;given&quot;:&quot;M.&quot;,&quot;non-dropping-particle&quot;:&quot;&quot;,&quot;parse-names&quot;:false,&quot;suffix&quot;:&quot;&quot;},{&quot;dropping-particle&quot;:&quot;&quot;,&quot;family&quot;:&quot;NASA/GSFC/HSL&quot;,&quot;given&quot;:&quot;&quot;,&quot;non-dropping-particle&quot;:&quot;&quot;,&quot;parse-names&quot;:false,&quot;suffix&quot;:&quot;&quot;}],&quot;container-title&quot;:&quot;Greenbelt, Maryland, USA, Goddard Earth Sciences Data and Information Services Center (GES DISC)&quot;,&quot;id&quot;:&quot;607a00ab-5892-3bde-a50d-c119543c451c&quot;,&quot;issued&quot;:{&quot;date-parts&quot;:[[&quot;2020&quot;]]},&quot;title&quot;:&quot;GLDAS Noah Land Surface Model L4 3 hourly 0.25 x 0.25 degree V2.1&quot;,&quot;type&quot;:&quot;webpage&quot;,&quot;container-title-short&quot;:&quot;&quot;},&quot;uris&quot;:[&quot;http://www.mendeley.com/documents/?uuid=cd9d1a99-f8a3-4d21-873c-d41578e82ecd&quot;],&quot;isTemporary&quot;:false,&quot;legacyDesktopId&quot;:&quot;cd9d1a99-f8a3-4d21-873c-d41578e82ecd&quot;}]},{&quot;citationID&quot;:&quot;MENDELEY_CITATION_cf094348-2bd5-4caf-9c71-bab6a09f12db&quot;,&quot;properties&quot;:{&quot;noteIndex&quot;:0},&quot;isEdited&quot;:false,&quot;manualOverride&quot;:{&quot;citeprocText&quot;:&quot;(Zhan et al., 2019)&quot;,&quot;isManuallyOverridden&quot;:false,&quot;manualOverrideText&quot;:&quot;&quot;},&quot;citationTag&quot;:&quot;MENDELEY_CITATION_v3_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&quot;,&quot;citationItems&quot;:[{&quot;id&quot;:&quot;2c31b688-de6e-3a55-abbd-0baff43f3fb8&quot;,&quot;itemData&quot;:{&quot;DOI&quot;:&quot;10.1029/2018EF001066&quot;,&quot;ISSN&quot;:&quot;2328-4277&quot;,&quot;abstract&quot;:&quot;Surface water, which is changing constantly, is a crucial component in the global water cycle, as it greatly affects the water flux between the land and the atmosphere through evaporation. However, the influences of changing surface water area on the global water budget have largely been neglected. Here we estimate an extra water flux of 30.38 ± 15.51 km3/year omitted in global evaporation calculation caused by a net increase of global surface water area between periods 1984–1999 and 2000–2015. Our estimate is at a similar magnitude to the recent average annual change in global evapotranspiration assuming a stationary surface water area. It is also comparable to the estimated trends in various components of the hydrological cycle such as precipitation, discharge, groundwater depletion, and glacier melting. Our findings suggest that the omission of surface water area changes may cause considerable biases in global evaporation estimation, so an improved understanding of water area dynamics and its atmospheric coupling is crucial to reduce the uncertainty in the estimation of future global water budgets.&quot;,&quot;author&quot;:[{&quot;dropping-particle&quot;:&quot;&quot;,&quot;family&quot;:&quot;Zhan&quot;,&quot;given&quot;:&quot;Shengan&quot;,&quot;non-dropping-particle&quot;:&quot;&quot;,&quot;parse-names&quot;:false,&quot;suffix&quot;:&quot;&quot;},{&quot;dropping-particle&quot;:&quot;&quot;,&quot;family&quot;:&quot;Song&quot;,&quot;given&quot;:&quot;Chunqiao&quot;,&quot;non-dropping-particle&quot;:&quot;&quot;,&quot;parse-names&quot;:false,&quot;suffix&quot;:&quot;&quot;},{&quot;dropping-particle&quot;:&quot;&quot;,&quot;family&quot;:&quot;Wang&quot;,&quot;given&quot;:&quot;Jida&quot;,&quot;non-dropping-particle&quot;:&quot;&quot;,&quot;parse-names&quot;:false,&quot;suffix&quot;:&quot;&quot;},{&quot;dropping-particle&quot;:&quot;&quot;,&quot;family&quot;:&quot;Sheng&quot;,&quot;given&quot;:&quot;Yongwei&quot;,&quot;non-dropping-particle&quot;:&quot;&quot;,&quot;parse-names&quot;:false,&quot;suffix&quot;:&quot;&quot;},{&quot;dropping-particle&quot;:&quot;&quot;,&quot;family&quot;:&quot;Quan&quot;,&quot;given&quot;:&quot;Jiping&quot;,&quot;non-dropping-particle&quot;:&quot;&quot;,&quot;parse-names&quot;:false,&quot;suffix&quot;:&quot;&quot;}],&quot;container-title&quot;:&quot;Earth's Future&quot;,&quot;id&quot;:&quot;2c31b688-de6e-3a55-abbd-0baff43f3fb8&quot;,&quot;issue&quot;:&quot;3&quot;,&quot;issued&quot;:{&quot;date-parts&quot;:[[&quot;2019&quot;,&quot;3&quot;,&quot;15&quot;]]},&quot;page&quot;:&quot;266-282&quot;,&quot;publisher&quot;:&quot;John Wiley and Sons Inc&quot;,&quot;title&quot;:&quot;A Global Assessment of Terrestrial Evapotranspiration Increase Due to Surface Water Area Change&quot;,&quot;type&quot;:&quot;article-journal&quot;,&quot;volume&quot;:&quot;7&quot;,&quot;container-title-short&quot;:&quot;Earths Future&quot;},&quot;uris&quot;:[&quot;http://www.mendeley.com/documents/?uuid=2c31b688-de6e-3a55-abbd-0baff43f3fb8&quot;],&quot;isTemporary&quot;:false,&quot;legacyDesktopId&quot;:&quot;2c31b688-de6e-3a55-abbd-0baff43f3fb8&quot;}]},{&quot;citationID&quot;:&quot;MENDELEY_CITATION_b46909f3-dace-4767-86dc-88ee2987312c&quot;,&quot;properties&quot;:{&quot;noteIndex&quot;:0},&quot;isEdited&quot;:false,&quot;manualOverride&quot;:{&quot;citeprocText&quot;:&quot;(Wieder et al., 2014)&quot;,&quot;isManuallyOverridden&quot;:false,&quot;manualOverrideText&quot;:&quot;&quot;},&quot;citationTag&quot;:&quot;MENDELEY_CITATION_v3_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&quot;,&quot;citationItems&quot;:[{&quot;id&quot;:&quot;332eea8f-011a-3e97-8560-006b8426be3c&quot;,&quot;itemData&quot;:{&quot;author&quot;:[{&quot;dropping-particle&quot;:&quot;&quot;,&quot;family&quot;:&quot;Wieder&quot;,&quot;given&quot;:&quot;W.R.&quot;,&quot;non-dropping-particle&quot;:&quot;&quot;,&quot;parse-names&quot;:false,&quot;suffix&quot;:&quot;&quot;},{&quot;dropping-particle&quot;:&quot;&quot;,&quot;family&quot;:&quot;Boehnert&quot;,&quot;given&quot;:&quot;J.&quot;,&quot;non-dropping-particle&quot;:&quot;&quot;,&quot;parse-names&quot;:false,&quot;suffix&quot;:&quot;&quot;},{&quot;dropping-particle&quot;:&quot;&quot;,&quot;family&quot;:&quot;Bonan&quot;,&quot;given&quot;:&quot;G.B.&quot;,&quot;non-dropping-particle&quot;:&quot;&quot;,&quot;parse-names&quot;:false,&quot;suffix&quot;:&quot;&quot;},{&quot;dropping-particle&quot;:&quot;&quot;,&quot;family&quot;:&quot;Langseth.&quot;,&quot;given&quot;:&quot;M.&quot;,&quot;non-dropping-particle&quot;:&quot;&quot;,&quot;parse-names&quot;:false,&quot;suffix&quot;:&quot;&quot;}],&quot;container-title&quot;:&quot;ORNL DAAC, Oak Ridge, Tennessee, USA&quot;,&quot;id&quot;:&quot;332eea8f-011a-3e97-8560-006b8426be3c&quot;,&quot;issued&quot;:{&quot;date-parts&quot;:[[&quot;2014&quot;]]},&quot;title&quot;:&quot;Regridded Harmonized World Soil Database v1.2&quot;,&quot;type&quot;:&quot;webpage&quot;,&quot;container-title-short&quot;:&quot;&quot;},&quot;uris&quot;:[&quot;http://www.mendeley.com/documents/?uuid=a2d84b45-9562-44f8-a680-16fa348ce7c3&quot;],&quot;isTemporary&quot;:false,&quot;legacyDesktopId&quot;:&quot;a2d84b45-9562-44f8-a680-16fa348ce7c3&quot;}]},{&quot;citationID&quot;:&quot;MENDELEY_CITATION_9686d5a5-8e9d-44be-9637-181e6359dcb6&quot;,&quot;properties&quot;:{&quot;noteIndex&quot;:0},&quot;isEdited&quot;:false,&quot;manualOverride&quot;:{&quot;citeprocText&quot;:&quot;(Fick &amp;#38; Hijmans, 2017)&quot;,&quot;isManuallyOverridden&quot;:false,&quot;manualOverrideText&quot;:&quot;&quot;},&quot;citationTag&quot;:&quot;MENDELEY_CITATION_v3_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&quot;,&quot;citationItems&quot;:[{&quot;id&quot;:&quot;bca68148-2216-3d38-9d7d-3cdd2e43f4fc&quot;,&quot;itemData&quot;:{&quot;DOI&quot;:&quot;10.1002/joc.5086&quot;,&quot;ISSN&quot;:&quot;0899-8418&quot;,&quot;abstract&quot;:&quot;We created a new dataset of spatially interpolated monthly climate data for global land areas at a very high spatial resolution (approximately 1 km2). We included monthly temperature (minimum, maximum and average), precipitation, solar radiation, vapour pressure and wind speed, aggregated across a target temporal range of 1970–2000, using data from between 9000 and 60 000 weather stations. Weather station data were interpolated using thin-plate splines with covariates including elevation, distance to the coast and three satellite-derived covariates: maximum and minimum land surface temperature as well as cloud cover, obtained with the MODIS satellite platform. Interpolation was done for 23 regions of varying size depending on station density. Satellite data improved prediction accuracy for temperature variables 5–15% (0.07–0.17 °C), particularly for areas with a low station density, although prediction error remained high in such regions for all climate variables. Contributions of satellite covariates were mostly negligible for the other variables, although their importance varied by region. In contrast to the common approach to use a single model formulation for the entire world, we constructed the final product by selecting the best performing model for each region and variable. Global cross-validation correlations were ≥ 0.99 for temperature and humidity, 0.86 for precipitation and 0.76 for wind speed. The fact that most of our climate surface estimates were only marginally improved by use of satellite covariates highlights the importance having a dense, high-quality network of climate station data.&quot;,&quot;author&quot;:[{&quot;dropping-particle&quot;:&quot;&quot;,&quot;family&quot;:&quot;Fick&quot;,&quot;given&quot;:&quot;Stephen E.&quot;,&quot;non-dropping-particle&quot;:&quot;&quot;,&quot;parse-names&quot;:false,&quot;suffix&quot;:&quot;&quot;},{&quot;dropping-particle&quot;:&quot;&quot;,&quot;family&quot;:&quot;Hijmans&quot;,&quot;given&quot;:&quot;Robert J.&quot;,&quot;non-dropping-particle&quot;:&quot;&quot;,&quot;parse-names&quot;:false,&quot;suffix&quot;:&quot;&quot;}],&quot;container-title&quot;:&quot;International Journal of Climatology&quot;,&quot;id&quot;:&quot;bca68148-2216-3d38-9d7d-3cdd2e43f4fc&quot;,&quot;issue&quot;:&quot;12&quot;,&quot;issued&quot;:{&quot;date-parts&quot;:[[&quot;2017&quot;,&quot;10&quot;,&quot;1&quot;]]},&quot;page&quot;:&quot;4302-4315&quot;,&quot;publisher&quot;:&quot;John Wiley and Sons Ltd&quot;,&quot;title&quot;:&quot;WorldClim 2: new 1‐km spatial resolution climate surfaces for global land areas&quot;,&quot;type&quot;:&quot;article-journal&quot;,&quot;volume&quot;:&quot;37&quot;,&quot;container-title-short&quot;:&quot;&quot;},&quot;uris&quot;:[&quot;http://www.mendeley.com/documents/?uuid=bca68148-2216-3d38-9d7d-3cdd2e43f4fc&quot;],&quot;isTemporary&quot;:false,&quot;legacyDesktopId&quot;:&quot;bca68148-2216-3d38-9d7d-3cdd2e43f4fc&quot;}]},{&quot;citationID&quot;:&quot;MENDELEY_CITATION_3ad0f4dc-42e5-4526-b78e-2d22ecfc6fca&quot;,&quot;properties&quot;:{&quot;noteIndex&quot;:0},&quot;isEdited&quot;:false,&quot;manualOverride&quot;:{&quot;citeprocText&quot;:&quot;(Davis et al., 2017)&quot;,&quot;isManuallyOverridden&quot;:false,&quot;manualOverrideText&quot;:&quot;&quot;},&quot;citationTag&quot;:&quot;MENDELEY_CITATION_v3_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&quot;,&quot;citationItems&quot;:[{&quot;id&quot;:&quot;e2fcf4f5-6f46-398b-b0f7-2fc14efddc16&quot;,&quot;itemData&quot;:{&quot;DOI&quot;:&quot;10.5194/gmd-10-689-2017&quot;,&quot;ISSN&quot;:&quot;19919603&quot;,&quot;abstract&quot;:&quot;Bioclimatic indices for use in studies of ecosystem function, species distribution, and vegetation dynamics under changing climate scenarios depend on estimates of surface fluxes and other quantities, such as radiation, evapotranspiration and soil moisture, for which direct observations are sparse. These quantities can be derived indirectly from meteorological variables, such as near-surface air temperature, precipitation and cloudiness. Here we present a consolidated set of simple process-led algorithms for simulating habitats (SPLASH) allowing robust approximations of key quantities at ecologically relevant timescales. We specify equations, derivations, simplifications, and assumptions for the estimation of daily and monthly quantities of top-of-the-atmosphere solar radiation, net surface radiation, photosynthetic photon flux density, evapotranspiration (potential, equilibrium, and actual), condensation, soil moisture, and runoff, based on analysis of their relationship to fundamental climatic drivers. The climatic drivers include a minimum of three meteorological inputs: precipitation, air temperature, and fraction of bright sunshine hours. Indices, such as the moisture index, the climatic water deficit, and the Priestley-Taylor coefficient, are also defined. The SPLASH code is transcribed in C++, FORTRAN, Python, and R. A total of 1 year of results are presented at the local and global scales to exemplify the spatiotemporal patterns of daily and monthly model outputs along with comparisons to other model results.&quot;,&quot;author&quot;:[{&quot;dropping-particle&quot;:&quot;&quot;,&quot;family&quot;:&quot;Davis&quot;,&quot;given&quot;:&quot;Tyler W.&quot;,&quot;non-dropping-particle&quot;:&quot;&quot;,&quot;parse-names&quot;:false,&quot;suffix&quot;:&quot;&quot;},{&quot;dropping-particle&quot;:&quot;&quot;,&quot;family&quot;:&quot;Prentice&quot;,&quot;given&quot;:&quot;I. Colin&quot;,&quot;non-dropping-particle&quot;:&quot;&quot;,&quot;parse-names&quot;:false,&quot;suffix&quot;:&quot;&quot;},{&quot;dropping-particle&quot;:&quot;&quot;,&quot;family&quot;:&quot;Stocker&quot;,&quot;given&quot;:&quot;Benjamin D.&quot;,&quot;non-dropping-particle&quot;:&quot;&quot;,&quot;parse-names&quot;:false,&quot;suffix&quot;:&quot;&quot;},{&quot;dropping-particle&quot;:&quot;&quot;,&quot;family&quot;:&quot;Thomas&quot;,&quot;given&quot;:&quot;Rebecca T.&quot;,&quot;non-dropping-particle&quot;:&quot;&quot;,&quot;parse-names&quot;:false,&quot;suffix&quot;:&quot;&quot;},{&quot;dropping-particle&quot;:&quot;&quot;,&quot;family&quot;:&quot;Whitley&quot;,&quot;given&quot;:&quot;Rhys J.&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Evans&quot;,&quot;given&quot;:&quot;Bradley J.&quot;,&quot;non-dropping-particle&quot;:&quot;&quot;,&quot;parse-names&quot;:false,&quot;suffix&quot;:&quot;&quot;},{&quot;dropping-particle&quot;:&quot;V.&quot;,&quot;family&quot;:&quot;Gallego-Sala&quot;,&quot;given&quot;:&quot;Angela&quot;,&quot;non-dropping-particle&quot;:&quot;&quot;,&quot;parse-names&quot;:false,&quot;suffix&quot;:&quot;&quot;},{&quot;dropping-particle&quot;:&quot;&quot;,&quot;family&quot;:&quot;Sykes&quot;,&quot;given&quot;:&quot;Martin T.&quot;,&quot;non-dropping-particle&quot;:&quot;&quot;,&quot;parse-names&quot;:false,&quot;suffix&quot;:&quot;&quot;},{&quot;dropping-particle&quot;:&quot;&quot;,&quot;family&quot;:&quot;Cramer&quot;,&quot;given&quot;:&quot;Wolfgang&quot;,&quot;non-dropping-particle&quot;:&quot;&quot;,&quot;parse-names&quot;:false,&quot;suffix&quot;:&quot;&quot;}],&quot;container-title&quot;:&quot;Geoscientific Model Development&quot;,&quot;id&quot;:&quot;e2fcf4f5-6f46-398b-b0f7-2fc14efddc16&quot;,&quot;issue&quot;:&quot;2&quot;,&quot;issued&quot;:{&quot;date-parts&quot;:[[&quot;2017&quot;]]},&quot;page&quot;:&quot;689-708&quot;,&quot;title&quot;:&quot;Simple process-led algorithms for simulating habitats (SPLASH v.1.0): Robust indices of radiation, evapotranspiration and plant-available moisture&quot;,&quot;type&quot;:&quot;article-journal&quot;,&quot;volume&quot;:&quot;10&quot;,&quot;container-title-short&quot;:&quot;Geosci Model Dev&quot;},&quot;uris&quot;:[&quot;http://www.mendeley.com/documents/?uuid=b33d6494-63f6-40b3-a8a3-d5336fc160c7&quot;],&quot;isTemporary&quot;:false,&quot;legacyDesktopId&quot;:&quot;b33d6494-63f6-40b3-a8a3-d5336fc160c7&quot;}]},{&quot;citationID&quot;:&quot;MENDELEY_CITATION_b885a5c9-f276-4b33-aa85-afcea8ad692c&quot;,&quot;properties&quot;:{&quot;noteIndex&quot;:0},&quot;isEdited&quot;:false,&quot;manualOverride&quot;:{&quot;citeprocText&quot;:&quot;(Marthews et al., 2015a, 2015b)&quot;,&quot;isManuallyOverridden&quot;:false,&quot;manualOverrideText&quot;:&quot;&quot;},&quot;citationTag&quot;:&quot;MENDELEY_CITATION_v3_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&quot;,&quot;citationItems&quot;:[{&quot;id&quot;:&quot;563e893a-3fc8-3e91-a7ac-ea9af592bc47&quot;,&quot;itemData&quot;:{&quot;DOI&quot;:&quot;10.5194/hess-19-91-2015&quot;,&quot;ISSN&quot;:&quot;16077938&quot;,&quot;abstract&quot;:&quot;Modelling land surface water flow is of critical importance for simulating land surface fluxes, predicting runoff and water table dynamics and for many other applications of Land Surface Models. Many approaches are based on the popular hydrology model TOPMODEL (TOPography-based hydrological MODEL), and the most important parameter of this model is the well-known topographic index. Here we present new, high-resolution parameter maps of the topographic index for all ice-free land pixels calculated from hydrologically conditioned HydroSHEDS (Hydrological data and maps based on SHuttle Elevation Derivatives at multiple Scales) data using the GA2 algorithm (GRIDATB 2). At 15 arcsec resolution, these layers are 4 times finer than the resolution of the previously best-available topographic index layers, the compound topographic index of HYDRO1k (CTI). For the largest river catchments occurring on each continent we found that, in comparison with CTI our revised values were up to 20% lower in, e.g. the Amazon. We found the highest catchment means were for the Murray-Darling and Nelson-Saskatchewan rather than for the Amazon and St. Lawrence as found from the CTI. For the majority of large catchments, however, the spread of our new GA2 index values is very similar to those of CTI, yet with more spatial variability apparent at fine scale. We believe these new index layers represent greatly improved global-scale topographic index values and hope that they will be widely used in land surface modelling applications in the future.&quot;,&quot;author&quot;:[{&quot;dropping-particle&quot;:&quot;&quot;,&quot;family&quot;:&quot;Marthews&quot;,&quot;given&quot;:&quot;T. R.&quot;,&quot;non-dropping-particle&quot;:&quot;&quot;,&quot;parse-names&quot;:false,&quot;suffix&quot;:&quot;&quot;},{&quot;dropping-particle&quot;:&quot;&quot;,&quot;family&quot;:&quot;Dadson&quot;,&quot;given&quot;:&quot;S. J.&quot;,&quot;non-dropping-particle&quot;:&quot;&quot;,&quot;parse-names&quot;:false,&quot;suffix&quot;:&quot;&quot;},{&quot;dropping-particle&quot;:&quot;&quot;,&quot;family&quot;:&quot;Lehner&quot;,&quot;given&quot;:&quot;B.&quot;,&quot;non-dropping-particle&quot;:&quot;&quot;,&quot;parse-names&quot;:false,&quot;suffix&quot;:&quot;&quot;},{&quot;dropping-particle&quot;:&quot;&quot;,&quot;family&quot;:&quot;Abele&quot;,&quot;given&quot;:&quot;S.&quot;,&quot;non-dropping-particle&quot;:&quot;&quot;,&quot;parse-names&quot;:false,&quot;suffix&quot;:&quot;&quot;},{&quot;dropping-particle&quot;:&quot;&quot;,&quot;family&quot;:&quot;Gedney&quot;,&quot;given&quot;:&quot;N.&quot;,&quot;non-dropping-particle&quot;:&quot;&quot;,&quot;parse-names&quot;:false,&quot;suffix&quot;:&quot;&quot;}],&quot;container-title&quot;:&quot;Hydrology and Earth System Sciences&quot;,&quot;id&quot;:&quot;563e893a-3fc8-3e91-a7ac-ea9af592bc47&quot;,&quot;issue&quot;:&quot;1&quot;,&quot;issued&quot;:{&quot;date-parts&quot;:[[&quot;2015&quot;,&quot;1&quot;,&quot;7&quot;]]},&quot;page&quot;:&quot;91-104&quot;,&quot;publisher&quot;:&quot;Copernicus GmbH&quot;,&quot;title&quot;:&quot;High-resolution global topographic index values for use in large-scale hydrological modelling&quot;,&quot;type&quot;:&quot;article-journal&quot;,&quot;volume&quot;:&quot;19&quot;,&quot;container-title-short&quot;:&quot;Hydrol Earth Syst Sci&quot;},&quot;uris&quot;:[&quot;http://www.mendeley.com/documents/?uuid=563e893a-3fc8-3e91-a7ac-ea9af592bc47&quot;],&quot;isTemporary&quot;:false,&quot;legacyDesktopId&quot;:&quot;563e893a-3fc8-3e91-a7ac-ea9af592bc47&quot;},{&quot;id&quot;:&quot;51b133e9-e1cc-330b-8e02-84ab61b7d427&quot;,&quot;itemData&quot;:{&quot;author&quot;:[{&quot;dropping-particle&quot;:&quot;&quot;,&quot;family&quot;:&quot;Marthews&quot;,&quot;given&quot;:&quot;T.R.&quot;,&quot;non-dropping-particle&quot;:&quot;&quot;,&quot;parse-names&quot;:false,&quot;suffix&quot;:&quot;&quot;},{&quot;dropping-particle&quot;:&quot;&quot;,&quot;family&quot;:&quot;Dadson&quot;,&quot;given&quot;:&quot;S.J.&quot;,&quot;non-dropping-particle&quot;:&quot;&quot;,&quot;parse-names&quot;:false,&quot;suffix&quot;:&quot;&quot;},{&quot;dropping-particle&quot;:&quot;&quot;,&quot;family&quot;:&quot;Lehner&quot;,&quot;given&quot;:&quot;B.&quot;,&quot;non-dropping-particle&quot;:&quot;&quot;,&quot;parse-names&quot;:false,&quot;suffix&quot;:&quot;&quot;},{&quot;dropping-particle&quot;:&quot;&quot;,&quot;family&quot;:&quot;Abele&quot;,&quot;given&quot;:&quot;S.&quot;,&quot;non-dropping-particle&quot;:&quot;&quot;,&quot;parse-names&quot;:false,&quot;suffix&quot;:&quot;&quot;},{&quot;dropping-particle&quot;:&quot;&quot;,&quot;family&quot;:&quot;Gedney&quot;,&quot;given&quot;:&quot;N.&quot;,&quot;non-dropping-particle&quot;:&quot;&quot;,&quot;parse-names&quot;:false,&quot;suffix&quot;:&quot;&quot;}],&quot;container-title&quot;:&quot;NERC Environmental Information Data Centre. (Dataset)&quot;,&quot;id&quot;:&quot;51b133e9-e1cc-330b-8e02-84ab61b7d427&quot;,&quot;issued&quot;:{&quot;date-parts&quot;:[[&quot;2015&quot;]]},&quot;title&quot;:&quot;High-resolution global topographic index values&quot;,&quot;type&quot;:&quot;webpage&quot;,&quot;container-title-short&quot;:&quot;&quot;},&quot;uris&quot;:[&quot;http://www.mendeley.com/documents/?uuid=17d91ebd-b718-4ffa-af8e-c172f32ad7ae&quot;],&quot;isTemporary&quot;:false,&quot;legacyDesktopId&quot;:&quot;17d91ebd-b718-4ffa-af8e-c172f32ad7ae&quot;}]},{&quot;citationID&quot;:&quot;MENDELEY_CITATION_5c94050b-0526-4e57-81c1-7246c974e921&quot;,&quot;properties&quot;:{&quot;noteIndex&quot;:0},&quot;isEdited&quot;:false,&quot;manualOverride&quot;:{&quot;isManuallyOverridden&quot;:false,&quot;citeprocText&quot;:&quot;(Pastorello et al., 2020)&quot;,&quot;manualOverrideText&quot;:&quot;&quot;},&quot;citationTag&quot;:&quot;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&quot;,&quot;citationItems&quot;:[{&quot;id&quot;:&quot;a8604119-05e7-32a6-a4e6-92d48c9bdecd&quot;,&quot;itemData&quot;:{&quot;type&quot;:&quot;article-journal&quot;,&quot;id&quot;:&quot;a8604119-05e7-32a6-a4e6-92d48c9bdecd&quot;,&quot;title&quot;:&quot;The FLUXNET2015 dataset and the ONEFlux processing pipeline for eddy covariance data&quot;,&quot;author&quot;:[{&quot;family&quot;:&quot;Pastorello&quot;,&quot;given&quot;:&quot;Gilberto&quot;,&quot;parse-names&quot;:false,&quot;dropping-particle&quot;:&quot;&quot;,&quot;non-dropping-particle&quot;:&quot;&quot;},{&quot;family&quot;:&quot;Trotta&quot;,&quot;given&quot;:&quot;Carlo&quot;,&quot;parse-names&quot;:false,&quot;dropping-particle&quot;:&quot;&quot;,&quot;non-dropping-particle&quot;:&quot;&quot;},{&quot;family&quot;:&quot;Canfora&quot;,&quot;given&quot;:&quot;Eleonora&quot;,&quot;parse-names&quot;:false,&quot;dropping-particle&quot;:&quot;&quot;,&quot;non-dropping-particle&quot;:&quot;&quot;},{&quot;family&quot;:&quot;Chu&quot;,&quot;given&quot;:&quot;Housen&quot;,&quot;parse-names&quot;:false,&quot;dropping-particle&quot;:&quot;&quot;,&quot;non-dropping-particle&quot;:&quot;&quot;},{&quot;family&quot;:&quot;Christianson&quot;,&quot;given&quot;:&quot;Danielle&quot;,&quot;parse-names&quot;:false,&quot;dropping-particle&quot;:&quot;&quot;,&quot;non-dropping-particle&quot;:&quot;&quot;},{&quot;family&quot;:&quot;Cheah&quot;,&quot;given&quot;:&quot;You-Wei&quot;,&quot;parse-names&quot;:false,&quot;dropping-particle&quot;:&quot;&quot;,&quot;non-dropping-particle&quot;:&quot;&quot;},{&quot;family&quot;:&quot;Poindexter&quot;,&quot;given&quot;:&quot;Cristina&quot;,&quot;parse-names&quot;:false,&quot;dropping-particle&quot;:&quot;&quot;,&quot;non-dropping-particle&quot;:&quot;&quot;},{&quot;family&quot;:&quot;Chen&quot;,&quot;given&quot;:&quot;Jiquan&quot;,&quot;parse-names&quot;:false,&quot;dropping-particle&quot;:&quot;&quot;,&quot;non-dropping-particle&quot;:&quot;&quot;},{&quot;family&quot;:&quot;Elbashandy&quot;,&quot;given&quot;:&quot;Abdelrahman&quot;,&quot;parse-names&quot;:false,&quot;dropping-particle&quot;:&quot;&quot;,&quot;non-dropping-particle&quot;:&quot;&quot;},{&quot;family&quot;:&quot;Humphrey&quot;,&quot;given&quot;:&quot;Marty&quot;,&quot;parse-names&quot;:false,&quot;dropping-particle&quot;:&quot;&quot;,&quot;non-dropping-particle&quot;:&quot;&quot;},{&quot;family&quot;:&quot;Isaac&quot;,&quot;given&quot;:&quot;Peter&quot;,&quot;parse-names&quot;:false,&quot;dropping-particle&quot;:&quot;&quot;,&quot;non-dropping-particle&quot;:&quot;&quot;},{&quot;family&quot;:&quot;Polidori&quot;,&quot;given&quot;:&quot;Diego&quot;,&quot;parse-names&quot;:false,&quot;dropping-particle&quot;:&quot;&quot;,&quot;non-dropping-particle&quot;:&quot;&quot;},{&quot;family&quot;:&quot;Ribeca&quot;,&quot;given&quot;:&quot;Alessio&quot;,&quot;parse-names&quot;:false,&quot;dropping-particle&quot;:&quot;&quot;,&quot;non-dropping-particle&quot;:&quot;&quot;},{&quot;family&quot;:&quot;Ingen&quot;,&quot;given&quot;:&quot;Catharine&quot;,&quot;parse-names&quot;:false,&quot;dropping-particle&quot;:&quot;&quot;,&quot;non-dropping-particle&quot;:&quot;van&quot;},{&quot;family&quot;:&quot;Zhang&quot;,&quot;given&quot;:&quot;Leiming&quot;,&quot;parse-names&quot;:false,&quot;dropping-particle&quot;:&quot;&quot;,&quot;non-dropping-particle&quot;:&quot;&quot;},{&quot;family&quot;:&quot;Amiro&quot;,&quot;given&quot;:&quot;Brian&quot;,&quot;parse-names&quot;:false,&quot;dropping-particle&quot;:&quot;&quot;,&quot;non-dropping-particle&quot;:&quot;&quot;},{&quot;family&quot;:&quot;Ammann&quot;,&quot;given&quot;:&quot;Christof&quot;,&quot;parse-names&quot;:false,&quot;dropping-particle&quot;:&quot;&quot;,&quot;non-dropping-particle&quot;:&quot;&quot;},{&quot;family&quot;:&quot;Arain&quot;,&quot;given&quot;:&quot;M. Altaf&quot;,&quot;parse-names&quot;:false,&quot;dropping-particle&quot;:&quot;&quot;,&quot;non-dropping-particle&quot;:&quot;&quot;},{&quot;family&quot;:&quot;Ardö&quot;,&quot;given&quot;:&quot;Jonas&quot;,&quot;parse-names&quot;:false,&quot;dropping-particle&quot;:&quot;&quot;,&quot;non-dropping-particle&quot;:&quot;&quot;},{&quot;family&quot;:&quot;Arkebauer&quot;,&quot;given&quot;:&quot;Timothy&quot;,&quot;parse-names&quot;:false,&quot;dropping-particle&quot;:&quot;&quot;,&quot;non-dropping-particle&quot;:&quot;&quot;},{&quot;family&quot;:&quot;Arndt&quot;,&quot;given&quot;:&quot;Stefan K.&quot;,&quot;parse-names&quot;:false,&quot;dropping-particle&quot;:&quot;&quot;,&quot;non-dropping-particle&quot;:&quot;&quot;},{&quot;family&quot;:&quot;Arriga&quot;,&quot;given&quot;:&quot;Nicola&quot;,&quot;parse-names&quot;:false,&quot;dropping-particle&quot;:&quot;&quot;,&quot;non-dropping-particle&quot;:&quot;&quot;},{&quot;family&quot;:&quot;Aubinet&quot;,&quot;given&quot;:&quot;Marc&quot;,&quot;parse-names&quot;:false,&quot;dropping-particle&quot;:&quot;&quot;,&quot;non-dropping-particle&quot;:&quot;&quot;},{&quot;family&quot;:&quot;Aurela&quot;,&quot;given&quot;:&quot;Mika&quot;,&quot;parse-names&quot;:false,&quot;dropping-particle&quot;:&quot;&quot;,&quot;non-dropping-particle&quot;:&quot;&quot;},{&quot;family&quot;:&quot;Baldocchi&quot;,&quot;given&quot;:&quot;Dennis&quot;,&quot;parse-names&quot;:false,&quot;dropping-particle&quot;:&quot;&quot;,&quot;non-dropping-particle&quot;:&quot;&quot;},{&quot;family&quot;:&quot;Barr&quot;,&quot;given&quot;:&quot;Alan&quot;,&quot;parse-names&quot;:false,&quot;dropping-particle&quot;:&quot;&quot;,&quot;non-dropping-particle&quot;:&quot;&quot;},{&quot;family&quot;:&quot;Beamesderfer&quot;,&quot;given&quot;:&quot;Eric&quot;,&quot;parse-names&quot;:false,&quot;dropping-particle&quot;:&quot;&quot;,&quot;non-dropping-particle&quot;:&quot;&quot;},{&quot;family&quot;:&quot;Marchesini&quot;,&quot;given&quot;:&quot;Luca Belelli&quot;,&quot;parse-names&quot;:false,&quot;dropping-particle&quot;:&quot;&quot;,&quot;non-dropping-particle&quot;:&quot;&quot;},{&quot;family&quot;:&quot;Bergeron&quot;,&quot;given&quot;:&quot;Onil&quot;,&quot;parse-names&quot;:false,&quot;dropping-particle&quot;:&quot;&quot;,&quot;non-dropping-particle&quot;:&quot;&quot;},{&quot;family&quot;:&quot;Beringer&quot;,&quot;given&quot;:&quot;Jason&quot;,&quot;parse-names&quot;:false,&quot;dropping-particle&quot;:&quot;&quot;,&quot;non-dropping-particle&quot;:&quot;&quot;},{&quot;family&quot;:&quot;Bernhofer&quot;,&quot;given&quot;:&quot;Christian&quot;,&quot;parse-names&quot;:false,&quot;dropping-particle&quot;:&quot;&quot;,&quot;non-dropping-particle&quot;:&quot;&quot;},{&quot;family&quot;:&quot;Berveiller&quot;,&quot;given&quot;:&quot;Daniel&quot;,&quot;parse-names&quot;:false,&quot;dropping-particle&quot;:&quot;&quot;,&quot;non-dropping-particle&quot;:&quot;&quot;},{&quot;family&quot;:&quot;Billesbach&quot;,&quot;given&quot;:&quot;Dave&quot;,&quot;parse-names&quot;:false,&quot;dropping-particle&quot;:&quot;&quot;,&quot;non-dropping-particle&quot;:&quot;&quot;},{&quot;family&quot;:&quot;Black&quot;,&quot;given&quot;:&quot;Thomas Andrew&quot;,&quot;parse-names&quot;:false,&quot;dropping-particle&quot;:&quot;&quot;,&quot;non-dropping-particle&quot;:&quot;&quot;},{&quot;family&quot;:&quot;Blanken&quot;,&quot;given&quot;:&quot;Peter D.&quot;,&quot;parse-names&quot;:false,&quot;dropping-particle&quot;:&quot;&quot;,&quot;non-dropping-particle&quot;:&quot;&quot;},{&quot;family&quot;:&quot;Bohrer&quot;,&quot;given&quot;:&quot;Gil&quot;,&quot;parse-names&quot;:false,&quot;dropping-particle&quot;:&quot;&quot;,&quot;non-dropping-particle&quot;:&quot;&quot;},{&quot;family&quot;:&quot;Boike&quot;,&quot;given&quot;:&quot;Julia&quot;,&quot;parse-names&quot;:false,&quot;dropping-particle&quot;:&quot;&quot;,&quot;non-dropping-particle&quot;:&quot;&quot;},{&quot;family&quot;:&quot;Bolstad&quot;,&quot;given&quot;:&quot;Paul&quot;,&quot;parse-names&quot;:false,&quot;dropping-particle&quot;:&quot;v.&quot;,&quot;non-dropping-particle&quot;:&quot;&quot;},{&quot;family&quot;:&quot;Bonal&quot;,&quot;given&quot;:&quot;Damien&quot;,&quot;parse-names&quot;:false,&quot;dropping-particle&quot;:&quot;&quot;,&quot;non-dropping-particle&quot;:&quot;&quot;},{&quot;family&quot;:&quot;Bonnefond&quot;,&quot;given&quot;:&quot;Jean-Marc&quot;,&quot;parse-names&quot;:false,&quot;dropping-particle&quot;:&quot;&quot;,&quot;non-dropping-particle&quot;:&quot;&quot;},{&quot;family&quot;:&quot;Bowling&quot;,&quot;given&quot;:&quot;David R.&quot;,&quot;parse-names&quot;:false,&quot;dropping-particle&quot;:&quot;&quot;,&quot;non-dropping-particle&quot;:&quot;&quot;},{&quot;family&quot;:&quot;Bracho&quot;,&quot;given&quot;:&quot;Rosvel&quot;,&quot;parse-names&quot;:false,&quot;dropping-particle&quot;:&quot;&quot;,&quot;non-dropping-particle&quot;:&quot;&quot;},{&quot;family&quot;:&quot;Brodeur&quot;,&quot;given&quot;:&quot;Jason&quot;,&quot;parse-names&quot;:false,&quot;dropping-particle&quot;:&quot;&quot;,&quot;non-dropping-particle&quot;:&quot;&quot;},{&quot;family&quot;:&quot;Brümmer&quot;,&quot;given&quot;:&quot;Christian&quot;,&quot;parse-names&quot;:false,&quot;dropping-particle&quot;:&quot;&quot;,&quot;non-dropping-particle&quot;:&quot;&quot;},{&quot;family&quot;:&quot;Buchmann&quot;,&quot;given&quot;:&quot;Nina&quot;,&quot;parse-names&quot;:false,&quot;dropping-particle&quot;:&quot;&quot;,&quot;non-dropping-particle&quot;:&quot;&quot;},{&quot;family&quot;:&quot;Burban&quot;,&quot;given&quot;:&quot;Benoit&quot;,&quot;parse-names&quot;:false,&quot;dropping-particle&quot;:&quot;&quot;,&quot;non-dropping-particle&quot;:&quot;&quot;},{&quot;family&quot;:&quot;Burns&quot;,&quot;given&quot;:&quot;Sean P.&quot;,&quot;parse-names&quot;:false,&quot;dropping-particle&quot;:&quot;&quot;,&quot;non-dropping-particle&quot;:&quot;&quot;},{&quot;family&quot;:&quot;Buysse&quot;,&quot;given&quot;:&quot;Pauline&quot;,&quot;parse-names&quot;:false,&quot;dropping-particle&quot;:&quot;&quot;,&quot;non-dropping-particle&quot;:&quot;&quot;},{&quot;family&quot;:&quot;Cale&quot;,&quot;given&quot;:&quot;Peter&quot;,&quot;parse-names&quot;:false,&quot;dropping-particle&quot;:&quot;&quot;,&quot;non-dropping-particle&quot;:&quot;&quot;},{&quot;family&quot;:&quot;Cavagna&quot;,&quot;given&quot;:&quot;Mauro&quot;,&quot;parse-names&quot;:false,&quot;dropping-particle&quot;:&quot;&quot;,&quot;non-dropping-particle&quot;:&quot;&quot;},{&quot;family&quot;:&quot;Cellier&quot;,&quot;given&quot;:&quot;Pierre&quot;,&quot;parse-names&quot;:false,&quot;dropping-particle&quot;:&quot;&quot;,&quot;non-dropping-particle&quot;:&quot;&quot;},{&quot;family&quot;:&quot;Chen&quot;,&quot;given&quot;:&quot;Shiping&quot;,&quot;parse-names&quot;:false,&quot;dropping-particle&quot;:&quot;&quot;,&quot;non-dropping-particle&quot;:&quot;&quot;},{&quot;family&quot;:&quot;Chini&quot;,&quot;given&quot;:&quot;Isaac&quot;,&quot;parse-names&quot;:false,&quot;dropping-particle&quot;:&quot;&quot;,&quot;non-dropping-particle&quot;:&quot;&quot;},{&quot;family&quot;:&quot;Christensen&quot;,&quot;given&quot;:&quot;Torben R.&quot;,&quot;parse-names&quot;:false,&quot;dropping-particle&quot;:&quot;&quot;,&quot;non-dropping-particle&quot;:&quot;&quot;},{&quot;family&quot;:&quot;Cleverly&quot;,&quot;given&quot;:&quot;James&quot;,&quot;parse-names&quot;:false,&quot;dropping-particle&quot;:&quot;&quot;,&quot;non-dropping-particle&quot;:&quot;&quot;},{&quot;family&quot;:&quot;Collalti&quot;,&quot;given&quot;:&quot;Alessio&quot;,&quot;parse-names&quot;:false,&quot;dropping-particle&quot;:&quot;&quot;,&quot;non-dropping-particle&quot;:&quot;&quot;},{&quot;family&quot;:&quot;Consalvo&quot;,&quot;given&quot;:&quot;Claudia&quot;,&quot;parse-names&quot;:false,&quot;dropping-particle&quot;:&quot;&quot;,&quot;non-dropping-particle&quot;:&quot;&quot;},{&quot;family&quot;:&quot;Cook&quot;,&quot;given&quot;:&quot;Bruce D.&quot;,&quot;parse-names&quot;:false,&quot;dropping-particle&quot;:&quot;&quot;,&quot;non-dropping-particle&quot;:&quot;&quot;},{&quot;family&quot;:&quot;Cook&quot;,&quot;given&quot;:&quot;David&quot;,&quot;parse-names&quot;:false,&quot;dropping-particle&quot;:&quot;&quot;,&quot;non-dropping-particle&quot;:&quot;&quot;},{&quot;family&quot;:&quot;Coursolle&quot;,&quot;given&quot;:&quot;Carole&quot;,&quot;parse-names&quot;:false,&quot;dropping-particle&quot;:&quot;&quot;,&quot;non-dropping-particle&quot;:&quot;&quot;},{&quot;family&quot;:&quot;Cremonese&quot;,&quot;given&quot;:&quot;Edoardo&quot;,&quot;parse-names&quot;:false,&quot;dropping-particle&quot;:&quot;&quot;,&quot;non-dropping-particle&quot;:&quot;&quot;},{&quot;family&quot;:&quot;Curtis&quot;,&quot;given&quot;:&quot;Peter S.&quot;,&quot;parse-names&quot;:false,&quot;dropping-particle&quot;:&quot;&quot;,&quot;non-dropping-particle&quot;:&quot;&quot;},{&quot;family&quot;:&quot;D’Andrea&quot;,&quot;given&quot;:&quot;Ettore&quot;,&quot;parse-names&quot;:false,&quot;dropping-particle&quot;:&quot;&quot;,&quot;non-dropping-particle&quot;:&quot;&quot;},{&quot;family&quot;:&quot;Rocha&quot;,&quot;given&quot;:&quot;Humberto&quot;,&quot;parse-names&quot;:false,&quot;dropping-particle&quot;:&quot;&quot;,&quot;non-dropping-particle&quot;:&quot;da&quot;},{&quot;family&quot;:&quot;Dai&quot;,&quot;given&quot;:&quot;Xiaoqin&quot;,&quot;parse-names&quot;:false,&quot;dropping-particle&quot;:&quot;&quot;,&quot;non-dropping-particle&quot;:&quot;&quot;},{&quot;family&quot;:&quot;Davis&quot;,&quot;given&quot;:&quot;Kenneth J.&quot;,&quot;parse-names&quot;:false,&quot;dropping-particle&quot;:&quot;&quot;,&quot;non-dropping-particle&quot;:&quot;&quot;},{&quot;family&quot;:&quot;Cinti&quot;,&quot;given&quot;:&quot;Bruno&quot;,&quot;parse-names&quot;:false,&quot;dropping-particle&quot;:&quot;&quot;,&quot;non-dropping-particle&quot;:&quot;de&quot;},{&quot;family&quot;:&quot;Grandcourt&quot;,&quot;given&quot;:&quot;Agnes&quot;,&quot;parse-names&quot;:false,&quot;dropping-particle&quot;:&quot;&quot;,&quot;non-dropping-particle&quot;:&quot;de&quot;},{&quot;family&quot;:&quot;Ligne&quot;,&quot;given&quot;:&quot;Anne&quot;,&quot;parse-names&quot;:false,&quot;dropping-particle&quot;:&quot;&quot;,&quot;non-dropping-particle&quot;:&quot;de&quot;},{&quot;family&quot;:&quot;Oliveira&quot;,&quot;given&quot;:&quot;Raimundo C.&quot;,&quot;parse-names&quot;:false,&quot;dropping-particle&quot;:&quot;&quot;,&quot;non-dropping-particle&quot;:&quot;de&quot;},{&quot;family&quot;:&quot;Delpierre&quot;,&quot;given&quot;:&quot;Nicolas&quot;,&quot;parse-names&quot;:false,&quot;dropping-particle&quot;:&quot;&quot;,&quot;non-dropping-particle&quot;:&quot;&quot;},{&quot;family&quot;:&quot;Desai&quot;,&quot;given&quot;:&quot;Ankur R.&quot;,&quot;parse-names&quot;:false,&quot;dropping-particle&quot;:&quot;&quot;,&quot;non-dropping-particle&quot;:&quot;&quot;},{&quot;family&quot;:&quot;Bella&quot;,&quot;given&quot;:&quot;Carlos Marcelo&quot;,&quot;parse-names&quot;:false,&quot;dropping-particle&quot;:&quot;&quot;,&quot;non-dropping-particle&quot;:&quot;di&quot;},{&quot;family&quot;:&quot;Tommasi&quot;,&quot;given&quot;:&quot;Paul&quot;,&quot;parse-names&quot;:false,&quot;dropping-particle&quot;:&quot;&quot;,&quot;non-dropping-particle&quot;:&quot;di&quot;},{&quot;family&quot;:&quot;Dolman&quot;,&quot;given&quot;:&quot;Han&quot;,&quot;parse-names&quot;:false,&quot;dropping-particle&quot;:&quot;&quot;,&quot;non-dropping-particle&quot;:&quot;&quot;},{&quot;family&quot;:&quot;Domingo&quot;,&quot;given&quot;:&quot;Francisco&quot;,&quot;parse-names&quot;:false,&quot;dropping-particle&quot;:&quot;&quot;,&quot;non-dropping-particle&quot;:&quot;&quot;},{&quot;family&quot;:&quot;Dong&quot;,&quot;given&quot;:&quot;Gang&quot;,&quot;parse-names&quot;:false,&quot;dropping-particle&quot;:&quot;&quot;,&quot;non-dropping-particle&quot;:&quot;&quot;},{&quot;family&quot;:&quot;Dore&quot;,&quot;given&quot;:&quot;Sabina&quot;,&quot;parse-names&quot;:false,&quot;dropping-particle&quot;:&quot;&quot;,&quot;non-dropping-particle&quot;:&quot;&quot;},{&quot;family&quot;:&quot;Duce&quot;,&quot;given&quot;:&quot;Pierpaolo&quot;,&quot;parse-names&quot;:false,&quot;dropping-particle&quot;:&quot;&quot;,&quot;non-dropping-particle&quot;:&quot;&quot;},{&quot;family&quot;:&quot;Dufrêne&quot;,&quot;given&quot;:&quot;Eric&quot;,&quot;parse-names&quot;:false,&quot;dropping-particle&quot;:&quot;&quot;,&quot;non-dropping-particle&quot;:&quot;&quot;},{&quot;family&quot;:&quot;Dunn&quot;,&quot;given&quot;:&quot;Allison&quot;,&quot;parse-names&quot;:false,&quot;dropping-particle&quot;:&quot;&quot;,&quot;non-dropping-particle&quot;:&quot;&quot;},{&quot;family&quot;:&quot;Dušek&quot;,&quot;given&quot;:&quot;Jiří&quot;,&quot;parse-names&quot;:false,&quot;dropping-particle&quot;:&quot;&quot;,&quot;non-dropping-particle&quot;:&quot;&quot;},{&quot;family&quot;:&quot;Eamus&quot;,&quot;given&quot;:&quot;Derek&quot;,&quot;parse-names&quot;:false,&quot;dropping-particle&quot;:&quot;&quot;,&quot;non-dropping-particle&quot;:&quot;&quot;},{&quot;family&quot;:&quot;Eichelmann&quot;,&quot;given&quot;:&quot;Uwe&quot;,&quot;parse-names&quot;:false,&quot;dropping-particle&quot;:&quot;&quot;,&quot;non-dropping-particle&quot;:&quot;&quot;},{&quot;family&quot;:&quot;ElKhidir&quot;,&quot;given&quot;:&quot;Hatim Abdalla M.&quot;,&quot;parse-names&quot;:false,&quot;dropping-particle&quot;:&quot;&quot;,&quot;non-dropping-particle&quot;:&quot;&quot;},{&quot;family&quot;:&quot;Eugster&quot;,&quot;given&quot;:&quot;Werner&quot;,&quot;parse-names&quot;:false,&quot;dropping-particle&quot;:&quot;&quot;,&quot;non-dropping-particle&quot;:&quot;&quot;},{&quot;family&quot;:&quot;Ewenz&quot;,&quot;given&quot;:&quot;Cacilia M.&quot;,&quot;parse-names&quot;:false,&quot;dropping-particle&quot;:&quot;&quot;,&quot;non-dropping-particle&quot;:&quot;&quot;},{&quot;family&quot;:&quot;Ewers&quot;,&quot;given&quot;:&quot;Brent&quot;,&quot;parse-names&quot;:false,&quot;dropping-particle&quot;:&quot;&quot;,&quot;non-dropping-particle&quot;:&quot;&quot;},{&quot;family&quot;:&quot;Famulari&quot;,&quot;given&quot;:&quot;Daniela&quot;,&quot;parse-names&quot;:false,&quot;dropping-particle&quot;:&quot;&quot;,&quot;non-dropping-particle&quot;:&quot;&quot;},{&quot;family&quot;:&quot;Fares&quot;,&quot;given&quot;:&quot;Silvano&quot;,&quot;parse-names&quot;:false,&quot;dropping-particle&quot;:&quot;&quot;,&quot;non-dropping-particle&quot;:&quot;&quot;},{&quot;family&quot;:&quot;Feigenwinter&quot;,&quot;given&quot;:&quot;Iris&quot;,&quot;parse-names&quot;:false,&quot;dropping-particle&quot;:&quot;&quot;,&quot;non-dropping-particle&quot;:&quot;&quot;},{&quot;family&quot;:&quot;Feitz&quot;,&quot;given&quot;:&quot;Andrew&quot;,&quot;parse-names&quot;:false,&quot;dropping-particle&quot;:&quot;&quot;,&quot;non-dropping-particle&quot;:&quot;&quot;},{&quot;family&quot;:&quot;Fensholt&quot;,&quot;given&quot;:&quot;Rasmus&quot;,&quot;parse-names&quot;:false,&quot;dropping-particle&quot;:&quot;&quot;,&quot;non-dropping-particle&quot;:&quot;&quot;},{&quot;family&quot;:&quot;Filippa&quot;,&quot;given&quot;:&quot;Gianluca&quot;,&quot;parse-names&quot;:false,&quot;dropping-particle&quot;:&quot;&quot;,&quot;non-dropping-particle&quot;:&quot;&quot;},{&quot;family&quot;:&quot;Fischer&quot;,&quot;given&quot;:&quot;Marc&quot;,&quot;parse-names&quot;:false,&quot;dropping-particle&quot;:&quot;&quot;,&quot;non-dropping-particle&quot;:&quot;&quot;},{&quot;family&quot;:&quot;Frank&quot;,&quot;given&quot;:&quot;John&quot;,&quot;parse-names&quot;:false,&quot;dropping-particle&quot;:&quot;&quot;,&quot;non-dropping-particle&quot;:&quot;&quot;},{&quot;family&quot;:&quot;Galvagno&quot;,&quot;given&quot;:&quot;Marta&quot;,&quot;parse-names&quot;:false,&quot;dropping-particle&quot;:&quot;&quot;,&quot;non-dropping-particle&quot;:&quot;&quot;},{&quot;family&quot;:&quot;Gharun&quot;,&quot;given&quot;:&quot;Mana&quot;,&quot;parse-names&quot;:false,&quot;dropping-particle&quot;:&quot;&quot;,&quot;non-dropping-particle&quot;:&quot;&quot;},{&quot;family&quot;:&quot;Gianelle&quot;,&quot;given&quot;:&quot;Damiano&quot;,&quot;parse-names&quot;:false,&quot;dropping-particle&quot;:&quot;&quot;,&quot;non-dropping-particle&quot;:&quot;&quot;},{&quot;family&quot;:&quot;Gielen&quot;,&quot;given&quot;:&quot;Bert&quot;,&quot;parse-names&quot;:false,&quot;dropping-particle&quot;:&quot;&quot;,&quot;non-dropping-particle&quot;:&quot;&quot;},{&quot;family&quot;:&quot;Gioli&quot;,&quot;given&quot;:&quot;Beniamino&quot;,&quot;parse-names&quot;:false,&quot;dropping-particle&quot;:&quot;&quot;,&quot;non-dropping-particle&quot;:&quot;&quot;},{&quot;family&quot;:&quot;Gitelson&quot;,&quot;given&quot;:&quot;Anatoly&quot;,&quot;parse-names&quot;:false,&quot;dropping-particle&quot;:&quot;&quot;,&quot;non-dropping-particle&quot;:&quot;&quot;},{&quot;family&quot;:&quot;Goded&quot;,&quot;given&quot;:&quot;Ignacio&quot;,&quot;parse-names&quot;:false,&quot;dropping-particle&quot;:&quot;&quot;,&quot;non-dropping-particle&quot;:&quot;&quot;},{&quot;family&quot;:&quot;Goeckede&quot;,&quot;given&quot;:&quot;Mathias&quot;,&quot;parse-names&quot;:false,&quot;dropping-particle&quot;:&quot;&quot;,&quot;non-dropping-particle&quot;:&quot;&quot;},{&quot;family&quot;:&quot;Goldstein&quot;,&quot;given&quot;:&quot;Allen H.&quot;,&quot;parse-names&quot;:false,&quot;dropping-particle&quot;:&quot;&quot;,&quot;non-dropping-particle&quot;:&quot;&quot;},{&quot;family&quot;:&quot;Gough&quot;,&quot;given&quot;:&quot;Christopher M.&quot;,&quot;parse-names&quot;:false,&quot;dropping-particle&quot;:&quot;&quot;,&quot;non-dropping-particle&quot;:&quot;&quot;},{&quot;family&quot;:&quot;Goulden&quot;,&quot;given&quot;:&quot;Michael L.&quot;,&quot;parse-names&quot;:false,&quot;dropping-particle&quot;:&quot;&quot;,&quot;non-dropping-particle&quot;:&quot;&quot;},{&quot;family&quot;:&quot;Graf&quot;,&quot;given&quot;:&quot;Alexander&quot;,&quot;parse-names&quot;:false,&quot;dropping-particle&quot;:&quot;&quot;,&quot;non-dropping-particle&quot;:&quot;&quot;},{&quot;family&quot;:&quot;Griebel&quot;,&quot;given&quot;:&quot;Anne&quot;,&quot;parse-names&quot;:false,&quot;dropping-particle&quot;:&quot;&quot;,&quot;non-dropping-particle&quot;:&quot;&quot;},{&quot;family&quot;:&quot;Gruening&quot;,&quot;given&quot;:&quot;Carsten&quot;,&quot;parse-names&quot;:false,&quot;dropping-particle&quot;:&quot;&quot;,&quot;non-dropping-particle&quot;:&quot;&quot;},{&quot;family&quot;:&quot;Grünwald&quot;,&quot;given&quot;:&quot;Thomas&quot;,&quot;parse-names&quot;:false,&quot;dropping-particle&quot;:&quot;&quot;,&quot;non-dropping-particle&quot;:&quot;&quot;},{&quot;family&quot;:&quot;Hammerle&quot;,&quot;given&quot;:&quot;Albin&quot;,&quot;parse-names&quot;:false,&quot;dropping-particle&quot;:&quot;&quot;,&quot;non-dropping-particle&quot;:&quot;&quot;},{&quot;family&quot;:&quot;Han&quot;,&quot;given&quot;:&quot;Shijie&quot;,&quot;parse-names&quot;:false,&quot;dropping-particle&quot;:&quot;&quot;,&quot;non-dropping-particle&quot;:&quot;&quot;},{&quot;family&quot;:&quot;Han&quot;,&quot;given&quot;:&quot;Xingguo&quot;,&quot;parse-names&quot;:false,&quot;dropping-particle&quot;:&quot;&quot;,&quot;non-dropping-particle&quot;:&quot;&quot;},{&quot;family&quot;:&quot;Hansen&quot;,&quot;given&quot;:&quot;Birger Ulf&quot;,&quot;parse-names&quot;:false,&quot;dropping-particle&quot;:&quot;&quot;,&quot;non-dropping-particle&quot;:&quot;&quot;},{&quot;family&quot;:&quot;Hanson&quot;,&quot;given&quot;:&quot;Chad&quot;,&quot;parse-names&quot;:false,&quot;dropping-particle&quot;:&quot;&quot;,&quot;non-dropping-particle&quot;:&quot;&quot;},{&quot;family&quot;:&quot;Hatakka&quot;,&quot;given&quot;:&quot;Juha&quot;,&quot;parse-names&quot;:false,&quot;dropping-particle&quot;:&quot;&quot;,&quot;non-dropping-particle&quot;:&quot;&quot;},{&quot;family&quot;:&quot;He&quot;,&quot;given&quot;:&quot;Yongtao&quot;,&quot;parse-names&quot;:false,&quot;dropping-particle&quot;:&quot;&quot;,&quot;non-dropping-particle&quot;:&quot;&quot;},{&quot;family&quot;:&quot;Hehn&quot;,&quot;given&quot;:&quot;Markus&quot;,&quot;parse-names&quot;:false,&quot;dropping-particle&quot;:&quot;&quot;,&quot;non-dropping-particle&quot;:&quot;&quot;},{&quot;family&quot;:&quot;Heinesch&quot;,&quot;given&quot;:&quot;Bernard&quot;,&quot;parse-names&quot;:false,&quot;dropping-particle&quot;:&quot;&quot;,&quot;non-dropping-particle&quot;:&quot;&quot;},{&quot;family&quot;:&quot;Hinko-Najera&quot;,&quot;given&quot;:&quot;Nina&quot;,&quot;parse-names&quot;:false,&quot;dropping-particle&quot;:&quot;&quot;,&quot;non-dropping-particle&quot;:&quot;&quot;},{&quot;family&quot;:&quot;Hörtnagl&quot;,&quot;given&quot;:&quot;Lukas&quot;,&quot;parse-names&quot;:false,&quot;dropping-particle&quot;:&quot;&quot;,&quot;non-dropping-particle&quot;:&quot;&quot;},{&quot;family&quot;:&quot;Hutley&quot;,&quot;given&quot;:&quot;Lindsay&quot;,&quot;parse-names&quot;:false,&quot;dropping-particle&quot;:&quot;&quot;,&quot;non-dropping-particle&quot;:&quot;&quot;},{&quot;family&quot;:&quot;Ibrom&quot;,&quot;given&quot;:&quot;Andreas&quot;,&quot;parse-names&quot;:false,&quot;dropping-particle&quot;:&quot;&quot;,&quot;non-dropping-particle&quot;:&quot;&quot;},{&quot;family&quot;:&quot;Ikawa&quot;,&quot;given&quot;:&quot;Hiroki&quot;,&quot;parse-names&quot;:false,&quot;dropping-particle&quot;:&quot;&quot;,&quot;non-dropping-particle&quot;:&quot;&quot;},{&quot;family&quot;:&quot;Jackowicz-Korczynski&quot;,&quot;given&quot;:&quot;Marcin&quot;,&quot;parse-names&quot;:false,&quot;dropping-particle&quot;:&quot;&quot;,&quot;non-dropping-particle&quot;:&quot;&quot;},{&quot;family&quot;:&quot;Janouš&quot;,&quot;given&quot;:&quot;Dalibor&quot;,&quot;parse-names&quot;:false,&quot;dropping-particle&quot;:&quot;&quot;,&quot;non-dropping-particle&quot;:&quot;&quot;},{&quot;family&quot;:&quot;Jans&quot;,&quot;given&quot;:&quot;Wilma&quot;,&quot;parse-names&quot;:false,&quot;dropping-particle&quot;:&quot;&quot;,&quot;non-dropping-particle&quot;:&quot;&quot;},{&quot;family&quot;:&quot;Jassal&quot;,&quot;given&quot;:&quot;Rachhpal&quot;,&quot;parse-names&quot;:false,&quot;dropping-particle&quot;:&quot;&quot;,&quot;non-dropping-particle&quot;:&quot;&quot;},{&quot;family&quot;:&quot;Jiang&quot;,&quot;given&quot;:&quot;Shicheng&quot;,&quot;parse-names&quot;:false,&quot;dropping-particle&quot;:&quot;&quot;,&quot;non-dropping-particle&quot;:&quot;&quot;},{&quot;family&quot;:&quot;Kato&quot;,&quot;given&quot;:&quot;Tomomichi&quot;,&quot;parse-names&quot;:false,&quot;dropping-particle&quot;:&quot;&quot;,&quot;non-dropping-particle&quot;:&quot;&quot;},{&quot;family&quot;:&quot;Khomik&quot;,&quot;given&quot;:&quot;Myroslava&quot;,&quot;parse-names&quot;:false,&quot;dropping-particle&quot;:&quot;&quot;,&quot;non-dropping-particle&quot;:&quot;&quot;},{&quot;family&quot;:&quot;Klatt&quot;,&quot;given&quot;:&quot;Janina&quot;,&quot;parse-names&quot;:false,&quot;dropping-particle&quot;:&quot;&quot;,&quot;non-dropping-particle&quot;:&quot;&quot;},{&quot;family&quot;:&quot;Knohl&quot;,&quot;given&quot;:&quot;Alexander&quot;,&quot;parse-names&quot;:false,&quot;dropping-particle&quot;:&quot;&quot;,&quot;non-dropping-particle&quot;:&quot;&quot;},{&quot;family&quot;:&quot;Knox&quot;,&quot;given&quot;:&quot;Sara&quot;,&quot;parse-names&quot;:false,&quot;dropping-particle&quot;:&quot;&quot;,&quot;non-dropping-particle&quot;:&quot;&quot;},{&quot;family&quot;:&quot;Kobayashi&quot;,&quot;given&quot;:&quot;Hideki&quot;,&quot;parse-names&quot;:false,&quot;dropping-particle&quot;:&quot;&quot;,&quot;non-dropping-particle&quot;:&quot;&quot;},{&quot;family&quot;:&quot;Koerber&quot;,&quot;given&quot;:&quot;Georgia&quot;,&quot;parse-names&quot;:false,&quot;dropping-particle&quot;:&quot;&quot;,&quot;non-dropping-particle&quot;:&quot;&quot;},{&quot;family&quot;:&quot;Kolle&quot;,&quot;given&quot;:&quot;Olaf&quot;,&quot;parse-names&quot;:false,&quot;dropping-particle&quot;:&quot;&quot;,&quot;non-dropping-particle&quot;:&quot;&quot;},{&quot;family&quot;:&quot;Kosugi&quot;,&quot;given&quot;:&quot;Yoshiko&quot;,&quot;parse-names&quot;:false,&quot;dropping-particle&quot;:&quot;&quot;,&quot;non-dropping-particle&quot;:&quot;&quot;},{&quot;family&quot;:&quot;Kotani&quot;,&quot;given&quot;:&quot;Ayumi&quot;,&quot;parse-names&quot;:false,&quot;dropping-particle&quot;:&quot;&quot;,&quot;non-dropping-particle&quot;:&quot;&quot;},{&quot;family&quot;:&quot;Kowalski&quot;,&quot;given&quot;:&quot;Andrew&quot;,&quot;parse-names&quot;:false,&quot;dropping-particle&quot;:&quot;&quot;,&quot;non-dropping-particle&quot;:&quot;&quot;},{&quot;family&quot;:&quot;Kruijt&quot;,&quot;given&quot;:&quot;Bart&quot;,&quot;parse-names&quot;:false,&quot;dropping-particle&quot;:&quot;&quot;,&quot;non-dropping-particle&quot;:&quot;&quot;},{&quot;family&quot;:&quot;Kurbatova&quot;,&quot;given&quot;:&quot;Julia&quot;,&quot;parse-names&quot;:false,&quot;dropping-particle&quot;:&quot;&quot;,&quot;non-dropping-particle&quot;:&quot;&quot;},{&quot;family&quot;:&quot;Kutsch&quot;,&quot;given&quot;:&quot;Werner L.&quot;,&quot;parse-names&quot;:false,&quot;dropping-particle&quot;:&quot;&quot;,&quot;non-dropping-particle&quot;:&quot;&quot;},{&quot;family&quot;:&quot;Kwon&quot;,&quot;given&quot;:&quot;Hyojung&quot;,&quot;parse-names&quot;:false,&quot;dropping-particle&quot;:&quot;&quot;,&quot;non-dropping-particle&quot;:&quot;&quot;},{&quot;family&quot;:&quot;Launiainen&quot;,&quot;given&quot;:&quot;Samuli&quot;,&quot;parse-names&quot;:false,&quot;dropping-particle&quot;:&quot;&quot;,&quot;non-dropping-particle&quot;:&quot;&quot;},{&quot;family&quot;:&quot;Laurila&quot;,&quot;given&quot;:&quot;Tuomas&quot;,&quot;parse-names&quot;:false,&quot;dropping-particle&quot;:&quot;&quot;,&quot;non-dropping-particle&quot;:&quot;&quot;},{&quot;family&quot;:&quot;Law&quot;,&quot;given&quot;:&quot;Bev&quot;,&quot;parse-names&quot;:false,&quot;dropping-particle&quot;:&quot;&quot;,&quot;non-dropping-particle&quot;:&quot;&quot;},{&quot;family&quot;:&quot;Leuning&quot;,&quot;given&quot;:&quot;Ray&quot;,&quot;parse-names&quot;:false,&quot;dropping-particle&quot;:&quot;&quot;,&quot;non-dropping-particle&quot;:&quot;&quot;},{&quot;family&quot;:&quot;Li&quot;,&quot;given&quot;:&quot;Yingnian&quot;,&quot;parse-names&quot;:false,&quot;dropping-particle&quot;:&quot;&quot;,&quot;non-dropping-particle&quot;:&quot;&quot;},{&quot;family&quot;:&quot;Liddell&quot;,&quot;given&quot;:&quot;Michael&quot;,&quot;parse-names&quot;:false,&quot;dropping-particle&quot;:&quot;&quot;,&quot;non-dropping-particle&quot;:&quot;&quot;},{&quot;family&quot;:&quot;Limousin&quot;,&quot;given&quot;:&quot;Jean-Marc&quot;,&quot;parse-names&quot;:false,&quot;dropping-particle&quot;:&quot;&quot;,&quot;non-dropping-particle&quot;:&quot;&quot;},{&quot;family&quot;:&quot;Lion&quot;,&quot;given&quot;:&quot;Marryanna&quot;,&quot;parse-names&quot;:false,&quot;dropping-particle&quot;:&quot;&quot;,&quot;non-dropping-particle&quot;:&quot;&quot;},{&quot;family&quot;:&quot;Liska&quot;,&quot;given&quot;:&quot;Adam J.&quot;,&quot;parse-names&quot;:false,&quot;dropping-particle&quot;:&quot;&quot;,&quot;non-dropping-particle&quot;:&quot;&quot;},{&quot;family&quot;:&quot;Lohila&quot;,&quot;given&quot;:&quot;Annalea&quot;,&quot;parse-names&quot;:false,&quot;dropping-particle&quot;:&quot;&quot;,&quot;non-dropping-particle&quot;:&quot;&quot;},{&quot;family&quot;:&quot;López-Ballesteros&quot;,&quot;given&quot;:&quot;Ana&quot;,&quot;parse-names&quot;:false,&quot;dropping-particle&quot;:&quot;&quot;,&quot;non-dropping-particle&quot;:&quot;&quot;},{&quot;family&quot;:&quot;López-Blanco&quot;,&quot;given&quot;:&quot;Efrén&quot;,&quot;parse-names&quot;:false,&quot;dropping-particle&quot;:&quot;&quot;,&quot;non-dropping-particle&quot;:&quot;&quot;},{&quot;family&quot;:&quot;Loubet&quot;,&quot;given&quot;:&quot;Benjamin&quot;,&quot;parse-names&quot;:false,&quot;dropping-particle&quot;:&quot;&quot;,&quot;non-dropping-particle&quot;:&quot;&quot;},{&quot;family&quot;:&quot;Loustau&quot;,&quot;given&quot;:&quot;Denis&quot;,&quot;parse-names&quot;:false,&quot;dropping-particle&quot;:&quot;&quot;,&quot;non-dropping-particle&quot;:&quot;&quot;},{&quot;family&quot;:&quot;Lucas-Moffat&quot;,&quot;given&quot;:&quot;Antje&quot;,&quot;parse-names&quot;:false,&quot;dropping-particle&quot;:&quot;&quot;,&quot;non-dropping-particle&quot;:&quot;&quot;},{&quot;family&quot;:&quot;Lüers&quot;,&quot;given&quot;:&quot;Johannes&quot;,&quot;parse-names&quot;:false,&quot;dropping-particle&quot;:&quot;&quot;,&quot;non-dropping-particle&quot;:&quot;&quot;},{&quot;family&quot;:&quot;Ma&quot;,&quot;given&quot;:&quot;Siyan&quot;,&quot;parse-names&quot;:false,&quot;dropping-particle&quot;:&quot;&quot;,&quot;non-dropping-particle&quot;:&quot;&quot;},{&quot;family&quot;:&quot;Macfarlane&quot;,&quot;given&quot;:&quot;Craig&quot;,&quot;parse-names&quot;:false,&quot;dropping-particle&quot;:&quot;&quot;,&quot;non-dropping-particle&quot;:&quot;&quot;},{&quot;family&quot;:&quot;Magliulo&quot;,&quot;given&quot;:&quot;Vincenzo&quot;,&quot;parse-names&quot;:false,&quot;dropping-particle&quot;:&quot;&quot;,&quot;non-dropping-particle&quot;:&quot;&quot;},{&quot;family&quot;:&quot;Maier&quot;,&quot;given&quot;:&quot;Regine&quot;,&quot;parse-names&quot;:false,&quot;dropping-particle&quot;:&quot;&quot;,&quot;non-dropping-particle&quot;:&quot;&quot;},{&quot;family&quot;:&quot;Mammarella&quot;,&quot;given&quot;:&quot;Ivan&quot;,&quot;parse-names&quot;:false,&quot;dropping-particle&quot;:&quot;&quot;,&quot;non-dropping-particle&quot;:&quot;&quot;},{&quot;family&quot;:&quot;Manca&quot;,&quot;given&quot;:&quot;Giovanni&quot;,&quot;parse-names&quot;:false,&quot;dropping-particle&quot;:&quot;&quot;,&quot;non-dropping-particle&quot;:&quot;&quot;},{&quot;family&quot;:&quot;Marcolla&quot;,&quot;given&quot;:&quot;Barbara&quot;,&quot;parse-names&quot;:false,&quot;dropping-particle&quot;:&quot;&quot;,&quot;non-dropping-particle&quot;:&quot;&quot;},{&quot;family&quot;:&quot;Margolis&quot;,&quot;given&quot;:&quot;Hank A.&quot;,&quot;parse-names&quot;:false,&quot;dropping-particle&quot;:&quot;&quot;,&quot;non-dropping-particle&quot;:&quot;&quot;},{&quot;family&quot;:&quot;Marras&quot;,&quot;given&quot;:&quot;Serena&quot;,&quot;parse-names&quot;:false,&quot;dropping-particle&quot;:&quot;&quot;,&quot;non-dropping-particle&quot;:&quot;&quot;},{&quot;family&quot;:&quot;Massman&quot;,&quot;given&quot;:&quot;William&quot;,&quot;parse-names&quot;:false,&quot;dropping-particle&quot;:&quot;&quot;,&quot;non-dropping-particle&quot;:&quot;&quot;},{&quot;family&quot;:&quot;Mastepanov&quot;,&quot;given&quot;:&quot;Mikhail&quot;,&quot;parse-names&quot;:false,&quot;dropping-particle&quot;:&quot;&quot;,&quot;non-dropping-particle&quot;:&quot;&quot;},{&quot;family&quot;:&quot;Matamala&quot;,&quot;given&quot;:&quot;Roser&quot;,&quot;parse-names&quot;:false,&quot;dropping-particle&quot;:&quot;&quot;,&quot;non-dropping-particle&quot;:&quot;&quot;},{&quot;family&quot;:&quot;Matthes&quot;,&quot;given&quot;:&quot;Jaclyn Hatala&quot;,&quot;parse-names&quot;:false,&quot;dropping-particle&quot;:&quot;&quot;,&quot;non-dropping-particle&quot;:&quot;&quot;},{&quot;family&quot;:&quot;Mazzenga&quot;,&quot;given&quot;:&quot;Francesco&quot;,&quot;parse-names&quot;:false,&quot;dropping-particle&quot;:&quot;&quot;,&quot;non-dropping-particle&quot;:&quot;&quot;},{&quot;family&quot;:&quot;McCaughey&quot;,&quot;given&quot;:&quot;Harry&quot;,&quot;parse-names&quot;:false,&quot;dropping-particle&quot;:&quot;&quot;,&quot;non-dropping-particle&quot;:&quot;&quot;},{&quot;family&quot;:&quot;McHugh&quot;,&quot;given&quot;:&quot;Ian&quot;,&quot;parse-names&quot;:false,&quot;dropping-particle&quot;:&quot;&quot;,&quot;non-dropping-particle&quot;:&quot;&quot;},{&quot;family&quot;:&quot;McMillan&quot;,&quot;given&quot;:&quot;Andrew M. S.&quot;,&quot;parse-names&quot;:false,&quot;dropping-particle&quot;:&quot;&quot;,&quot;non-dropping-particle&quot;:&quot;&quot;},{&quot;family&quot;:&quot;Merbold&quot;,&quot;given&quot;:&quot;Lutz&quot;,&quot;parse-names&quot;:false,&quot;dropping-particle&quot;:&quot;&quot;,&quot;non-dropping-particle&quot;:&quot;&quot;},{&quot;family&quot;:&quot;Meyer&quot;,&quot;given&quot;:&quot;Wayne&quot;,&quot;parse-names&quot;:false,&quot;dropping-particle&quot;:&quot;&quot;,&quot;non-dropping-particle&quot;:&quot;&quot;},{&quot;family&quot;:&quot;Meyers&quot;,&quot;given&quot;:&quot;Tilden&quot;,&quot;parse-names&quot;:false,&quot;dropping-particle&quot;:&quot;&quot;,&quot;non-dropping-particle&quot;:&quot;&quot;},{&quot;family&quot;:&quot;Miller&quot;,&quot;given&quot;:&quot;Scott D.&quot;,&quot;parse-names&quot;:false,&quot;dropping-particle&quot;:&quot;&quot;,&quot;non-dropping-particle&quot;:&quot;&quot;},{&quot;family&quot;:&quot;Minerbi&quot;,&quot;given&quot;:&quot;Stefano&quot;,&quot;parse-names&quot;:false,&quot;dropping-particle&quot;:&quot;&quot;,&quot;non-dropping-particle&quot;:&quot;&quot;},{&quot;family&quot;:&quot;Moderow&quot;,&quot;given&quot;:&quot;Uta&quot;,&quot;parse-names&quot;:false,&quot;dropping-particle&quot;:&quot;&quot;,&quot;non-dropping-particle&quot;:&quot;&quot;},{&quot;family&quot;:&quot;Monson&quot;,&quot;given&quot;:&quot;Russell K.&quot;,&quot;parse-names&quot;:false,&quot;dropping-particle&quot;:&quot;&quot;,&quot;non-dropping-particle&quot;:&quot;&quot;},{&quot;family&quot;:&quot;Montagnani&quot;,&quot;given&quot;:&quot;Leonardo&quot;,&quot;parse-names&quot;:false,&quot;dropping-particle&quot;:&quot;&quot;,&quot;non-dropping-particle&quot;:&quot;&quot;},{&quot;family&quot;:&quot;Moore&quot;,&quot;given&quot;:&quot;Caitlin E.&quot;,&quot;parse-names&quot;:false,&quot;dropping-particle&quot;:&quot;&quot;,&quot;non-dropping-particle&quot;:&quot;&quot;},{&quot;family&quot;:&quot;Moors&quot;,&quot;given&quot;:&quot;Eddy&quot;,&quot;parse-names&quot;:false,&quot;dropping-particle&quot;:&quot;&quot;,&quot;non-dropping-particle&quot;:&quot;&quot;},{&quot;family&quot;:&quot;Moreaux&quot;,&quot;given&quot;:&quot;Virginie&quot;,&quot;parse-names&quot;:false,&quot;dropping-particle&quot;:&quot;&quot;,&quot;non-dropping-particle&quot;:&quot;&quot;},{&quot;family&quot;:&quot;Moureaux&quot;,&quot;given&quot;:&quot;Christine&quot;,&quot;parse-names&quot;:false,&quot;dropping-particle&quot;:&quot;&quot;,&quot;non-dropping-particle&quot;:&quot;&quot;},{&quot;family&quot;:&quot;Munger&quot;,&quot;given&quot;:&quot;J. William&quot;,&quot;parse-names&quot;:false,&quot;dropping-particle&quot;:&quot;&quot;,&quot;non-dropping-particle&quot;:&quot;&quot;},{&quot;family&quot;:&quot;Nakai&quot;,&quot;given&quot;:&quot;Taro&quot;,&quot;parse-names&quot;:false,&quot;dropping-particle&quot;:&quot;&quot;,&quot;non-dropping-particle&quot;:&quot;&quot;},{&quot;family&quot;:&quot;Neirynck&quot;,&quot;given&quot;:&quot;Johan&quot;,&quot;parse-names&quot;:false,&quot;dropping-particle&quot;:&quot;&quot;,&quot;non-dropping-particle&quot;:&quot;&quot;},{&quot;family&quot;:&quot;Nesic&quot;,&quot;given&quot;:&quot;Zoran&quot;,&quot;parse-names&quot;:false,&quot;dropping-particle&quot;:&quot;&quot;,&quot;non-dropping-particle&quot;:&quot;&quot;},{&quot;family&quot;:&quot;Nicolini&quot;,&quot;given&quot;:&quot;Giacomo&quot;,&quot;parse-names&quot;:false,&quot;dropping-particle&quot;:&quot;&quot;,&quot;non-dropping-particle&quot;:&quot;&quot;},{&quot;family&quot;:&quot;Noormets&quot;,&quot;given&quot;:&quot;Asko&quot;,&quot;parse-names&quot;:false,&quot;dropping-particle&quot;:&quot;&quot;,&quot;non-dropping-particle&quot;:&quot;&quot;},{&quot;family&quot;:&quot;Northwood&quot;,&quot;given&quot;:&quot;Matthew&quot;,&quot;parse-names&quot;:false,&quot;dropping-particle&quot;:&quot;&quot;,&quot;non-dropping-particle&quot;:&quot;&quot;},{&quot;family&quot;:&quot;Nosetto&quot;,&quot;given&quot;:&quot;Marcelo&quot;,&quot;parse-names&quot;:false,&quot;dropping-particle&quot;:&quot;&quot;,&quot;non-dropping-particle&quot;:&quot;&quot;},{&quot;family&quot;:&quot;Nouvellon&quot;,&quot;given&quot;:&quot;Yann&quot;,&quot;parse-names&quot;:false,&quot;dropping-particle&quot;:&quot;&quot;,&quot;non-dropping-particle&quot;:&quot;&quot;},{&quot;family&quot;:&quot;Novick&quot;,&quot;given&quot;:&quot;Kimberly&quot;,&quot;parse-names&quot;:false,&quot;dropping-particle&quot;:&quot;&quot;,&quot;non-dropping-particle&quot;:&quot;&quot;},{&quot;family&quot;:&quot;Oechel&quot;,&quot;given&quot;:&quot;Walter&quot;,&quot;parse-names&quot;:false,&quot;dropping-particle&quot;:&quot;&quot;,&quot;non-dropping-particle&quot;:&quot;&quot;},{&quot;family&quot;:&quot;Olesen&quot;,&quot;given&quot;:&quot;Jørgen Eivind&quot;,&quot;parse-names&quot;:false,&quot;dropping-particle&quot;:&quot;&quot;,&quot;non-dropping-particle&quot;:&quot;&quot;},{&quot;family&quot;:&quot;Ourcival&quot;,&quot;given&quot;:&quot;Jean-Marc&quot;,&quot;parse-names&quot;:false,&quot;dropping-particle&quot;:&quot;&quot;,&quot;non-dropping-particle&quot;:&quot;&quot;},{&quot;family&quot;:&quot;Papuga&quot;,&quot;given&quot;:&quot;Shirley A.&quot;,&quot;parse-names&quot;:false,&quot;dropping-particle&quot;:&quot;&quot;,&quot;non-dropping-particle&quot;:&quot;&quot;},{&quot;family&quot;:&quot;Parmentier&quot;,&quot;given&quot;:&quot;Frans-Jan&quot;,&quot;parse-names&quot;:false,&quot;dropping-particle&quot;:&quot;&quot;,&quot;non-dropping-particle&quot;:&quot;&quot;},{&quot;family&quot;:&quot;Paul-Limoges&quot;,&quot;given&quot;:&quot;Eugenie&quot;,&quot;parse-names&quot;:false,&quot;dropping-particle&quot;:&quot;&quot;,&quot;non-dropping-particle&quot;:&quot;&quot;},{&quot;family&quot;:&quot;Pavelka&quot;,&quot;given&quot;:&quot;Marian&quot;,&quot;parse-names&quot;:false,&quot;dropping-particle&quot;:&quot;&quot;,&quot;non-dropping-particle&quot;:&quot;&quot;},{&quot;family&quot;:&quot;Peichl&quot;,&quot;given&quot;:&quot;Matthias&quot;,&quot;parse-names&quot;:false,&quot;dropping-particle&quot;:&quot;&quot;,&quot;non-dropping-particle&quot;:&quot;&quot;},{&quot;family&quot;:&quot;Pendall&quot;,&quot;given&quot;:&quot;Elise&quot;,&quot;parse-names&quot;:false,&quot;dropping-particle&quot;:&quot;&quot;,&quot;non-dropping-particle&quot;:&quot;&quot;},{&quot;family&quot;:&quot;Phillips&quot;,&quot;given&quot;:&quot;Richard P.&quot;,&quot;parse-names&quot;:false,&quot;dropping-particle&quot;:&quot;&quot;,&quot;non-dropping-particle&quot;:&quot;&quot;},{&quot;family&quot;:&quot;Pilegaard&quot;,&quot;given&quot;:&quot;Kim&quot;,&quot;parse-names&quot;:false,&quot;dropping-particle&quot;:&quot;&quot;,&quot;non-dropping-particle&quot;:&quot;&quot;},{&quot;family&quot;:&quot;Pirk&quot;,&quot;given&quot;:&quot;Norbert&quot;,&quot;parse-names&quot;:false,&quot;dropping-particle&quot;:&quot;&quot;,&quot;non-dropping-particle&quot;:&quot;&quot;},{&quot;family&quot;:&quot;Posse&quot;,&quot;given&quot;:&quot;Gabriela&quot;,&quot;parse-names&quot;:false,&quot;dropping-particle&quot;:&quot;&quot;,&quot;non-dropping-particle&quot;:&quot;&quot;},{&quot;family&quot;:&quot;Powell&quot;,&quot;given&quot;:&quot;Thomas&quot;,&quot;parse-names&quot;:false,&quot;dropping-particle&quot;:&quot;&quot;,&quot;non-dropping-particle&quot;:&quot;&quot;},{&quot;family&quot;:&quot;Prasse&quot;,&quot;given&quot;:&quot;Heiko&quot;,&quot;parse-names&quot;:false,&quot;dropping-particle&quot;:&quot;&quot;,&quot;non-dropping-particle&quot;:&quot;&quot;},{&quot;family&quot;:&quot;Prober&quot;,&quot;given&quot;:&quot;Suzanne M.&quot;,&quot;parse-names&quot;:false,&quot;dropping-particle&quot;:&quot;&quot;,&quot;non-dropping-particle&quot;:&quot;&quot;},{&quot;family&quot;:&quot;Rambal&quot;,&quot;given&quot;:&quot;Serge&quot;,&quot;parse-names&quot;:false,&quot;dropping-particle&quot;:&quot;&quot;,&quot;non-dropping-particle&quot;:&quot;&quot;},{&quot;family&quot;:&quot;Rannik&quot;,&quot;given&quot;:&quot;Üllar&quot;,&quot;parse-names&quot;:false,&quot;dropping-particle&quot;:&quot;&quot;,&quot;non-dropping-particle&quot;:&quot;&quot;},{&quot;family&quot;:&quot;Raz-Yaseef&quot;,&quot;given&quot;:&quot;Naama&quot;,&quot;parse-names&quot;:false,&quot;dropping-particle&quot;:&quot;&quot;,&quot;non-dropping-particle&quot;:&quot;&quot;},{&quot;family&quot;:&quot;Reed&quot;,&quot;given&quot;:&quot;David&quot;,&quot;parse-names&quot;:false,&quot;dropping-particle&quot;:&quot;&quot;,&quot;non-dropping-particle&quot;:&quot;&quot;},{&quot;family&quot;:&quot;Dios&quot;,&quot;given&quot;:&quot;Victor Resco&quot;,&quot;parse-names&quot;:false,&quot;dropping-particle&quot;:&quot;&quot;,&quot;non-dropping-particle&quot;:&quot;de&quot;},{&quot;family&quot;:&quot;Restrepo-Coupe&quot;,&quot;given&quot;:&quot;Natalia&quot;,&quot;parse-names&quot;:false,&quot;dropping-particle&quot;:&quot;&quot;,&quot;non-dropping-particle&quot;:&quot;&quot;},{&quot;family&quot;:&quot;Reverter&quot;,&quot;given&quot;:&quot;Borja R.&quot;,&quot;parse-names&quot;:false,&quot;dropping-particle&quot;:&quot;&quot;,&quot;non-dropping-particle&quot;:&quot;&quot;},{&quot;family&quot;:&quot;Roland&quot;,&quot;given&quot;:&quot;Marilyn&quot;,&quot;parse-names&quot;:false,&quot;dropping-particle&quot;:&quot;&quot;,&quot;non-dropping-particle&quot;:&quot;&quot;},{&quot;family&quot;:&quot;Sabbatini&quot;,&quot;given&quot;:&quot;Simone&quot;,&quot;parse-names&quot;:false,&quot;dropping-particle&quot;:&quot;&quot;,&quot;non-dropping-particle&quot;:&quot;&quot;},{&quot;family&quot;:&quot;Sachs&quot;,&quot;given&quot;:&quot;Torsten&quot;,&quot;parse-names&quot;:false,&quot;dropping-particle&quot;:&quot;&quot;,&quot;non-dropping-particle&quot;:&quot;&quot;},{&quot;family&quot;:&quot;Saleska&quot;,&quot;given&quot;:&quot;Scott R.&quot;,&quot;parse-names&quot;:false,&quot;dropping-particle&quot;:&quot;&quot;,&quot;non-dropping-particle&quot;:&quot;&quot;},{&quot;family&quot;:&quot;Sánchez-Cañete&quot;,&quot;given&quot;:&quot;Enrique P.&quot;,&quot;parse-names&quot;:false,&quot;dropping-particle&quot;:&quot;&quot;,&quot;non-dropping-particle&quot;:&quot;&quot;},{&quot;family&quot;:&quot;Sanchez-Mejia&quot;,&quot;given&quot;:&quot;Zulia M.&quot;,&quot;parse-names&quot;:false,&quot;dropping-particle&quot;:&quot;&quot;,&quot;non-dropping-particle&quot;:&quot;&quot;},{&quot;family&quot;:&quot;Schmid&quot;,&quot;given&quot;:&quot;Hans Peter&quot;,&quot;parse-names&quot;:false,&quot;dropping-particle&quot;:&quot;&quot;,&quot;non-dropping-particle&quot;:&quot;&quot;},{&quot;family&quot;:&quot;Schmidt&quot;,&quot;given&quot;:&quot;Marius&quot;,&quot;parse-names&quot;:false,&quot;dropping-particle&quot;:&quot;&quot;,&quot;non-dropping-particle&quot;:&quot;&quot;},{&quot;family&quot;:&quot;Schneider&quot;,&quot;given&quot;:&quot;Karl&quot;,&quot;parse-names&quot;:false,&quot;dropping-particle&quot;:&quot;&quot;,&quot;non-dropping-particle&quot;:&quot;&quot;},{&quot;family&quot;:&quot;Schrader&quot;,&quot;given&quot;:&quot;Frederik&quot;,&quot;parse-names&quot;:false,&quot;dropping-particle&quot;:&quot;&quot;,&quot;non-dropping-particle&quot;:&quot;&quot;},{&quot;family&quot;:&quot;Schroder&quot;,&quot;given&quot;:&quot;Ivan&quot;,&quot;parse-names&quot;:false,&quot;dropping-particle&quot;:&quot;&quot;,&quot;non-dropping-particle&quot;:&quot;&quot;},{&quot;family&quot;:&quot;Scott&quot;,&quot;given&quot;:&quot;Russell L.&quot;,&quot;parse-names&quot;:false,&quot;dropping-particle&quot;:&quot;&quot;,&quot;non-dropping-particle&quot;:&quot;&quot;},{&quot;family&quot;:&quot;Sedlák&quot;,&quot;given&quot;:&quot;Pavel&quot;,&quot;parse-names&quot;:false,&quot;dropping-particle&quot;:&quot;&quot;,&quot;non-dropping-particle&quot;:&quot;&quot;},{&quot;family&quot;:&quot;Serrano-Ortíz&quot;,&quot;given&quot;:&quot;Penélope&quot;,&quot;parse-names&quot;:false,&quot;dropping-particle&quot;:&quot;&quot;,&quot;non-dropping-particle&quot;:&quot;&quot;},{&quot;family&quot;:&quot;Shao&quot;,&quot;given&quot;:&quot;Changliang&quot;,&quot;parse-names&quot;:false,&quot;dropping-particle&quot;:&quot;&quot;,&quot;non-dropping-particle&quot;:&quot;&quot;},{&quot;family&quot;:&quot;Shi&quot;,&quot;given&quot;:&quot;Peili&quot;,&quot;parse-names&quot;:false,&quot;dropping-particle&quot;:&quot;&quot;,&quot;non-dropping-particle&quot;:&quot;&quot;},{&quot;family&quot;:&quot;Shironya&quot;,&quot;given&quot;:&quot;Ivan&quot;,&quot;parse-names&quot;:false,&quot;dropping-particle&quot;:&quot;&quot;,&quot;non-dropping-particle&quot;:&quot;&quot;},{&quot;family&quot;:&quot;Siebicke&quot;,&quot;given&quot;:&quot;Lukas&quot;,&quot;parse-names&quot;:false,&quot;dropping-particle&quot;:&quot;&quot;,&quot;non-dropping-particle&quot;:&quot;&quot;},{&quot;family&quot;:&quot;Šigut&quot;,&quot;given&quot;:&quot;Ladislav&quot;,&quot;parse-names&quot;:false,&quot;dropping-particle&quot;:&quot;&quot;,&quot;non-dropping-particle&quot;:&quot;&quot;},{&quot;family&quot;:&quot;Silberstein&quot;,&quot;given&quot;:&quot;Richard&quot;,&quot;parse-names&quot;:false,&quot;dropping-particle&quot;:&quot;&quot;,&quot;non-dropping-particle&quot;:&quot;&quot;},{&quot;family&quot;:&quot;Sirca&quot;,&quot;given&quot;:&quot;Costantino&quot;,&quot;parse-names&quot;:false,&quot;dropping-particle&quot;:&quot;&quot;,&quot;non-dropping-particle&quot;:&quot;&quot;},{&quot;family&quot;:&quot;Spano&quot;,&quot;given&quot;:&quot;Donatella&quot;,&quot;parse-names&quot;:false,&quot;dropping-particle&quot;:&quot;&quot;,&quot;non-dropping-particle&quot;:&quot;&quot;},{&quot;family&quot;:&quot;Steinbrecher&quot;,&quot;given&quot;:&quot;Rainer&quot;,&quot;parse-names&quot;:false,&quot;dropping-particle&quot;:&quot;&quot;,&quot;non-dropping-particle&quot;:&quot;&quot;},{&quot;family&quot;:&quot;Stevens&quot;,&quot;given&quot;:&quot;Robert M.&quot;,&quot;parse-names&quot;:false,&quot;dropping-particle&quot;:&quot;&quot;,&quot;non-dropping-particle&quot;:&quot;&quot;},{&quot;family&quot;:&quot;Sturtevant&quot;,&quot;given&quot;:&quot;Cove&quot;,&quot;parse-names&quot;:false,&quot;dropping-particle&quot;:&quot;&quot;,&quot;non-dropping-particle&quot;:&quot;&quot;},{&quot;family&quot;:&quot;Suyker&quot;,&quot;given&quot;:&quot;Andy&quot;,&quot;parse-names&quot;:false,&quot;dropping-particle&quot;:&quot;&quot;,&quot;non-dropping-particle&quot;:&quot;&quot;},{&quot;family&quot;:&quot;Tagesson&quot;,&quot;given&quot;:&quot;Torbern&quot;,&quot;parse-names&quot;:false,&quot;dropping-particle&quot;:&quot;&quot;,&quot;non-dropping-particle&quot;:&quot;&quot;},{&quot;family&quot;:&quot;Takanashi&quot;,&quot;given&quot;:&quot;Satoru&quot;,&quot;parse-names&quot;:false,&quot;dropping-particle&quot;:&quot;&quot;,&quot;non-dropping-particle&quot;:&quot;&quot;},{&quot;family&quot;:&quot;Tang&quot;,&quot;given&quot;:&quot;Yanhong&quot;,&quot;parse-names&quot;:false,&quot;dropping-particle&quot;:&quot;&quot;,&quot;non-dropping-particle&quot;:&quot;&quot;},{&quot;family&quot;:&quot;Tapper&quot;,&quot;given&quot;:&quot;Nigel&quot;,&quot;parse-names&quot;:false,&quot;dropping-particle&quot;:&quot;&quot;,&quot;non-dropping-particle&quot;:&quot;&quot;},{&quot;family&quot;:&quot;Thom&quot;,&quot;given&quot;:&quot;Jonathan&quot;,&quot;parse-names&quot;:false,&quot;dropping-particle&quot;:&quot;&quot;,&quot;non-dropping-particle&quot;:&quot;&quot;},{&quot;family&quot;:&quot;Tiedemann&quot;,&quot;given&quot;:&quot;Frank&quot;,&quot;parse-names&quot;:false,&quot;dropping-particle&quot;:&quot;&quot;,&quot;non-dropping-particle&quot;:&quot;&quot;},{&quot;family&quot;:&quot;Tomassucci&quot;,&quot;given&quot;:&quot;Michele&quot;,&quot;parse-names&quot;:false,&quot;dropping-particle&quot;:&quot;&quot;,&quot;non-dropping-particle&quot;:&quot;&quot;},{&quot;family&quot;:&quot;Tuovinen&quot;,&quot;given&quot;:&quot;Juha-Pekka&quot;,&quot;parse-names&quot;:false,&quot;dropping-particle&quot;:&quot;&quot;,&quot;non-dropping-particle&quot;:&quot;&quot;},{&quot;family&quot;:&quot;Urbanski&quot;,&quot;given&quot;:&quot;Shawn&quot;,&quot;parse-names&quot;:false,&quot;dropping-particle&quot;:&quot;&quot;,&quot;non-dropping-particle&quot;:&quot;&quot;},{&quot;family&quot;:&quot;Valentini&quot;,&quot;given&quot;:&quot;Riccardo&quot;,&quot;parse-names&quot;:false,&quot;dropping-particle&quot;:&quot;&quot;,&quot;non-dropping-particle&quot;:&quot;&quot;},{&quot;family&quot;:&quot;Molen&quot;,&quot;given&quot;:&quot;Michiel&quot;,&quot;parse-names&quot;:false,&quot;dropping-particle&quot;:&quot;&quot;,&quot;non-dropping-particle&quot;:&quot;van der&quot;},{&quot;family&quot;:&quot;Gorsel&quot;,&quot;given&quot;:&quot;Eva&quot;,&quot;parse-names&quot;:false,&quot;dropping-particle&quot;:&quot;&quot;,&quot;non-dropping-particle&quot;:&quot;van&quot;},{&quot;family&quot;:&quot;Huissteden&quot;,&quot;given&quot;:&quot;Ko&quot;,&quot;parse-names&quot;:false,&quot;dropping-particle&quot;:&quot;&quot;,&quot;non-dropping-particle&quot;:&quot;van&quot;},{&quot;family&quot;:&quot;Varlagin&quot;,&quot;given&quot;:&quot;Andrej&quot;,&quot;parse-names&quot;:false,&quot;dropping-particle&quot;:&quot;&quot;,&quot;non-dropping-particle&quot;:&quot;&quot;},{&quot;family&quot;:&quot;Verfaillie&quot;,&quot;given&quot;:&quot;Joseph&quot;,&quot;parse-names&quot;:false,&quot;dropping-particle&quot;:&quot;&quot;,&quot;non-dropping-particle&quot;:&quot;&quot;},{&quot;family&quot;:&quot;Vesala&quot;,&quot;given&quot;:&quot;Timo&quot;,&quot;parse-names&quot;:false,&quot;dropping-particle&quot;:&quot;&quot;,&quot;non-dropping-particle&quot;:&quot;&quot;},{&quot;family&quot;:&quot;Vincke&quot;,&quot;given&quot;:&quot;Caroline&quot;,&quot;parse-names&quot;:false,&quot;dropping-particle&quot;:&quot;&quot;,&quot;non-dropping-particle&quot;:&quot;&quot;},{&quot;family&quot;:&quot;Vitale&quot;,&quot;given&quot;:&quot;Domenico&quot;,&quot;parse-names&quot;:false,&quot;dropping-particle&quot;:&quot;&quot;,&quot;non-dropping-particle&quot;:&quot;&quot;},{&quot;family&quot;:&quot;Vygodskaya&quot;,&quot;given&quot;:&quot;Natalia&quot;,&quot;parse-names&quot;:false,&quot;dropping-particle&quot;:&quot;&quot;,&quot;non-dropping-particle&quot;:&quot;&quot;},{&quot;family&quot;:&quot;Walker&quot;,&quot;given&quot;:&quot;Jeffrey P.&quot;,&quot;parse-names&quot;:false,&quot;dropping-particle&quot;:&quot;&quot;,&quot;non-dropping-particle&quot;:&quot;&quot;},{&quot;family&quot;:&quot;Walter-Shea&quot;,&quot;given&quot;:&quot;Elizabeth&quot;,&quot;parse-names&quot;:false,&quot;dropping-particle&quot;:&quot;&quot;,&quot;non-dropping-particle&quot;:&quot;&quot;},{&quot;family&quot;:&quot;Wang&quot;,&quot;given&quot;:&quot;Huimin&quot;,&quot;parse-names&quot;:false,&quot;dropping-particle&quot;:&quot;&quot;,&quot;non-dropping-particle&quot;:&quot;&quot;},{&quot;family&quot;:&quot;Weber&quot;,&quot;given&quot;:&quot;Robin&quot;,&quot;parse-names&quot;:false,&quot;dropping-particle&quot;:&quot;&quot;,&quot;non-dropping-particle&quot;:&quot;&quot;},{&quot;family&quot;:&quot;Westermann&quot;,&quot;given&quot;:&quot;Sebastian&quot;,&quot;parse-names&quot;:false,&quot;dropping-particle&quot;:&quot;&quot;,&quot;non-dropping-particle&quot;:&quot;&quot;},{&quot;family&quot;:&quot;Wille&quot;,&quot;given&quot;:&quot;Christian&quot;,&quot;parse-names&quot;:false,&quot;dropping-particle&quot;:&quot;&quot;,&quot;non-dropping-particle&quot;:&quot;&quot;},{&quot;family&quot;:&quot;Wofsy&quot;,&quot;given&quot;:&quot;Steven&quot;,&quot;parse-names&quot;:false,&quot;dropping-particle&quot;:&quot;&quot;,&quot;non-dropping-particle&quot;:&quot;&quot;},{&quot;family&quot;:&quot;Wohlfahrt&quot;,&quot;given&quot;:&quot;Georg&quot;,&quot;parse-names&quot;:false,&quot;dropping-particle&quot;:&quot;&quot;,&quot;non-dropping-particle&quot;:&quot;&quot;},{&quot;family&quot;:&quot;Wolf&quot;,&quot;given&quot;:&quot;Sebastian&quot;,&quot;parse-names&quot;:false,&quot;dropping-particle&quot;:&quot;&quot;,&quot;non-dropping-particle&quot;:&quot;&quot;},{&quot;family&quot;:&quot;Woodgate&quot;,&quot;given&quot;:&quot;William&quot;,&quot;parse-names&quot;:false,&quot;dropping-particle&quot;:&quot;&quot;,&quot;non-dropping-particle&quot;:&quot;&quot;},{&quot;family&quot;:&quot;Li&quot;,&quot;given&quot;:&quot;Yuelin&quot;,&quot;parse-names&quot;:false,&quot;dropping-particle&quot;:&quot;&quot;,&quot;non-dropping-particle&quot;:&quot;&quot;},{&quot;family&quot;:&quot;Zampedri&quot;,&quot;given&quot;:&quot;Roberto&quot;,&quot;parse-names&quot;:false,&quot;dropping-particle&quot;:&quot;&quot;,&quot;non-dropping-particle&quot;:&quot;&quot;},{&quot;family&quot;:&quot;Zhang&quot;,&quot;given&quot;:&quot;Junhui&quot;,&quot;parse-names&quot;:false,&quot;dropping-particle&quot;:&quot;&quot;,&quot;non-dropping-particle&quot;:&quot;&quot;},{&quot;family&quot;:&quot;Zhou&quot;,&quot;given&quot;:&quot;Guoyi&quot;,&quot;parse-names&quot;:false,&quot;dropping-particle&quot;:&quot;&quot;,&quot;non-dropping-particle&quot;:&quot;&quot;},{&quot;family&quot;:&quot;Zona&quot;,&quot;given&quot;:&quot;Donatella&quot;,&quot;parse-names&quot;:false,&quot;dropping-particle&quot;:&quot;&quot;,&quot;non-dropping-particle&quot;:&quot;&quot;},{&quot;family&quot;:&quot;Agarwal&quot;,&quot;given&quot;:&quot;Deb&quot;,&quot;parse-names&quot;:false,&quot;dropping-particle&quot;:&quot;&quot;,&quot;non-dropping-particle&quot;:&quot;&quot;},{&quot;family&quot;:&quot;Biraud&quot;,&quot;given&quot;:&quot;Sebastien&quot;,&quot;parse-names&quot;:false,&quot;dropping-particle&quot;:&quot;&quot;,&quot;non-dropping-particle&quot;:&quot;&quot;},{&quot;family&quot;:&quot;Torn&quot;,&quot;given&quot;:&quot;Margaret&quot;,&quot;parse-names&quot;:false,&quot;dropping-particle&quot;:&quot;&quot;,&quot;non-dropping-particle&quot;:&quot;&quot;},{&quot;family&quot;:&quot;Papale&quot;,&quot;given&quot;:&quot;Dario&quot;,&quot;parse-names&quot;:false,&quot;dropping-particle&quot;:&quot;&quot;,&quot;non-dropping-particle&quot;:&quot;&quot;}],&quot;container-title&quot;:&quot;Scientific Data&quot;,&quot;DOI&quot;:&quot;10.1038/s41597-020-0534-3&quot;,&quot;ISSN&quot;:&quot;2052-4463&quot;,&quot;URL&quot;:&quot;http://www.nature.com/articles/s41597-020-0534-3&quot;,&quot;issued&quot;:{&quot;date-parts&quot;:[[2020]]},&quot;page&quot;:&quot;225&quot;,&quot;issue&quot;:&quot;1&quot;,&quot;volume&quot;:&quot;7&quot;,&quot;container-title-short&quot;:&quot;Sci Data&quot;},&quot;isTemporary&quot;:false}]},{&quot;citationID&quot;:&quot;MENDELEY_CITATION_0b0a3bcb-2cc8-41f8-bdec-9139887abf47&quot;,&quot;properties&quot;:{&quot;noteIndex&quot;:0},&quot;isEdited&quot;:false,&quot;manualOverride&quot;:{&quot;citeprocText&quot;:&quot;(Davis et al., 2017)&quot;,&quot;isManuallyOverridden&quot;:false,&quot;manualOverrideText&quot;:&quot;&quot;},&quot;citationTag&quot;:&quot;MENDELEY_CITATION_v3_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&quot;,&quot;citationItems&quot;:[{&quot;id&quot;:&quot;e2fcf4f5-6f46-398b-b0f7-2fc14efddc16&quot;,&quot;itemData&quot;:{&quot;DOI&quot;:&quot;10.5194/gmd-10-689-2017&quot;,&quot;ISSN&quot;:&quot;19919603&quot;,&quot;abstract&quot;:&quot;Bioclimatic indices for use in studies of ecosystem function, species distribution, and vegetation dynamics under changing climate scenarios depend on estimates of surface fluxes and other quantities, such as radiation, evapotranspiration and soil moisture, for which direct observations are sparse. These quantities can be derived indirectly from meteorological variables, such as near-surface air temperature, precipitation and cloudiness. Here we present a consolidated set of simple process-led algorithms for simulating habitats (SPLASH) allowing robust approximations of key quantities at ecologically relevant timescales. We specify equations, derivations, simplifications, and assumptions for the estimation of daily and monthly quantities of top-of-the-atmosphere solar radiation, net surface radiation, photosynthetic photon flux density, evapotranspiration (potential, equilibrium, and actual), condensation, soil moisture, and runoff, based on analysis of their relationship to fundamental climatic drivers. The climatic drivers include a minimum of three meteorological inputs: precipitation, air temperature, and fraction of bright sunshine hours. Indices, such as the moisture index, the climatic water deficit, and the Priestley-Taylor coefficient, are also defined. The SPLASH code is transcribed in C++, FORTRAN, Python, and R. A total of 1 year of results are presented at the local and global scales to exemplify the spatiotemporal patterns of daily and monthly model outputs along with comparisons to other model results.&quot;,&quot;author&quot;:[{&quot;dropping-particle&quot;:&quot;&quot;,&quot;family&quot;:&quot;Davis&quot;,&quot;given&quot;:&quot;Tyler W.&quot;,&quot;non-dropping-particle&quot;:&quot;&quot;,&quot;parse-names&quot;:false,&quot;suffix&quot;:&quot;&quot;},{&quot;dropping-particle&quot;:&quot;&quot;,&quot;family&quot;:&quot;Prentice&quot;,&quot;given&quot;:&quot;I. Colin&quot;,&quot;non-dropping-particle&quot;:&quot;&quot;,&quot;parse-names&quot;:false,&quot;suffix&quot;:&quot;&quot;},{&quot;dropping-particle&quot;:&quot;&quot;,&quot;family&quot;:&quot;Stocker&quot;,&quot;given&quot;:&quot;Benjamin D.&quot;,&quot;non-dropping-particle&quot;:&quot;&quot;,&quot;parse-names&quot;:false,&quot;suffix&quot;:&quot;&quot;},{&quot;dropping-particle&quot;:&quot;&quot;,&quot;family&quot;:&quot;Thomas&quot;,&quot;given&quot;:&quot;Rebecca T.&quot;,&quot;non-dropping-particle&quot;:&quot;&quot;,&quot;parse-names&quot;:false,&quot;suffix&quot;:&quot;&quot;},{&quot;dropping-particle&quot;:&quot;&quot;,&quot;family&quot;:&quot;Whitley&quot;,&quot;given&quot;:&quot;Rhys J.&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Evans&quot;,&quot;given&quot;:&quot;Bradley J.&quot;,&quot;non-dropping-particle&quot;:&quot;&quot;,&quot;parse-names&quot;:false,&quot;suffix&quot;:&quot;&quot;},{&quot;dropping-particle&quot;:&quot;V.&quot;,&quot;family&quot;:&quot;Gallego-Sala&quot;,&quot;given&quot;:&quot;Angela&quot;,&quot;non-dropping-particle&quot;:&quot;&quot;,&quot;parse-names&quot;:false,&quot;suffix&quot;:&quot;&quot;},{&quot;dropping-particle&quot;:&quot;&quot;,&quot;family&quot;:&quot;Sykes&quot;,&quot;given&quot;:&quot;Martin T.&quot;,&quot;non-dropping-particle&quot;:&quot;&quot;,&quot;parse-names&quot;:false,&quot;suffix&quot;:&quot;&quot;},{&quot;dropping-particle&quot;:&quot;&quot;,&quot;family&quot;:&quot;Cramer&quot;,&quot;given&quot;:&quot;Wolfgang&quot;,&quot;non-dropping-particle&quot;:&quot;&quot;,&quot;parse-names&quot;:false,&quot;suffix&quot;:&quot;&quot;}],&quot;container-title&quot;:&quot;Geoscientific Model Development&quot;,&quot;id&quot;:&quot;e2fcf4f5-6f46-398b-b0f7-2fc14efddc16&quot;,&quot;issue&quot;:&quot;2&quot;,&quot;issued&quot;:{&quot;date-parts&quot;:[[&quot;2017&quot;]]},&quot;page&quot;:&quot;689-708&quot;,&quot;title&quot;:&quot;Simple process-led algorithms for simulating habitats (SPLASH v.1.0): Robust indices of radiation, evapotranspiration and plant-available moisture&quot;,&quot;type&quot;:&quot;article-journal&quot;,&quot;volume&quot;:&quot;10&quot;,&quot;container-title-short&quot;:&quot;Geosci Model Dev&quot;},&quot;uris&quot;:[&quot;http://www.mendeley.com/documents/?uuid=b33d6494-63f6-40b3-a8a3-d5336fc160c7&quot;],&quot;isTemporary&quot;:false,&quot;legacyDesktopId&quot;:&quot;b33d6494-63f6-40b3-a8a3-d5336fc160c7&quot;}]},{&quot;citationID&quot;:&quot;MENDELEY_CITATION_6d0a8d7b-3741-4afb-8977-ba901e50aa8d&quot;,&quot;properties&quot;:{&quot;noteIndex&quot;:0},&quot;isEdited&quot;:false,&quot;manualOverride&quot;:{&quot;citeprocText&quot;:&quot;(Venables &amp;#38; Ripley, 2002)&quot;,&quot;isManuallyOverridden&quot;:false,&quot;manualOverrideText&quot;:&quot;&quot;},&quot;citationTag&quot;:&quot;MENDELEY_CITATION_v3_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&quot;,&quot;citationItems&quot;:[{&quot;id&quot;:&quot;2e60b7df-5c32-3046-abba-18a37453bf5d&quot;,&quot;itemData&quot;:{&quot;ISBN&quot;:&quot;0-387-95457-0&quot;,&quot;abstract&quot;:&quot;Depends R (&gt;= 3.0.0), stats, utils Suggests MASS Description Software for feed-forward neural networks with a single hidden layer, and for multinomial log-linear models. Title Feed-Forward Neural Networks and Multinomial Log-Linear Models ByteCompile yes License GPL-2 | GPL-3&quot;,&quot;author&quot;:[{&quot;dropping-particle&quot;:&quot;&quot;,&quot;family&quot;:&quot;Venables&quot;,&quot;given&quot;:&quot;W. N.&quot;,&quot;non-dropping-particle&quot;:&quot;&quot;,&quot;parse-names&quot;:false,&quot;suffix&quot;:&quot;&quot;},{&quot;dropping-particle&quot;:&quot;&quot;,&quot;family&quot;:&quot;Ripley&quot;,&quot;given&quot;:&quot;B. D.&quot;,&quot;non-dropping-particle&quot;:&quot;&quot;,&quot;parse-names&quot;:false,&quot;suffix&quot;:&quot;&quot;}],&quot;edition&quot;:&quot;Fourth&quot;,&quot;id&quot;:&quot;2e60b7df-5c32-3046-abba-18a37453bf5d&quot;,&quot;issued&quot;:{&quot;date-parts&quot;:[[&quot;2002&quot;]]},&quot;publisher&quot;:&quot;Springer&quot;,&quot;publisher-place&quot;:&quot;New York&quot;,&quot;title&quot;:&quot;Modern Applied Statistics with S&quot;,&quot;type&quot;:&quot;book&quot;,&quot;container-title-short&quot;:&quot;&quot;},&quot;uris&quot;:[&quot;http://www.mendeley.com/documents/?uuid=2e60b7df-5c32-3046-abba-18a37453bf5d&quot;],&quot;isTemporary&quot;:false,&quot;legacyDesktopId&quot;:&quot;2e60b7df-5c32-3046-abba-18a37453bf5d&quot;}]},{&quot;citationID&quot;:&quot;MENDELEY_CITATION_ac0879ae-68f8-41d7-8ef3-439c80279541&quot;,&quot;properties&quot;:{&quot;noteIndex&quot;:0},&quot;isEdited&quot;:false,&quot;manualOverride&quot;:{&quot;citeprocText&quot;:&quot;(Kuhn et al., 2021)&quot;,&quot;isManuallyOverridden&quot;:false,&quot;manualOverrideText&quot;:&quot;&quot;},&quot;citationTag&quot;:&quot;MENDELEY_CITATION_v3_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&quot;,&quot;citationItems&quot;:[{&quot;id&quot;:&quot;72a2378f-4d84-3820-b5ee-7036de7075fc&quot;,&quot;itemData&quot;:{&quot;DOI&quot;:&quot;10.1887/0750303123/b365c43&quot;,&quot;author&quot;:[{&quot;dropping-particle&quot;:&quot;&quot;,&quot;family&quot;:&quot;Kuhn&quot;,&quot;given&quot;:&quot;Max&quot;,&quot;non-dropping-particle&quot;:&quot;&quot;,&quot;parse-names&quot;:false,&quot;suffix&quot;:&quot;&quot;},{&quot;dropping-particle&quot;:&quot;&quot;,&quot;family&quot;:&quot;Wing&quot;,&quot;given&quot;:&quot;Jed&quot;,&quot;non-dropping-particle&quot;:&quot;&quot;,&quot;parse-names&quot;:false,&quot;suffix&quot;:&quot;&quot;},{&quot;dropping-particle&quot;:&quot;&quot;,&quot;family&quot;:&quot;Weston&quot;,&quot;given&quot;:&quot;Steve&quot;,&quot;non-dropping-particle&quot;:&quot;&quot;,&quot;parse-names&quot;:false,&quot;suffix&quot;:&quot;&quot;},{&quot;dropping-particle&quot;:&quot;&quot;,&quot;family&quot;:&quot;Williams&quot;,&quot;given&quot;:&quot;Andre&quot;,&quot;non-dropping-particle&quot;:&quot;&quot;,&quot;parse-names&quot;:false,&quot;suffix&quot;:&quot;&quot;},{&quot;dropping-particle&quot;:&quot;&quot;,&quot;family&quot;:&quot;Keefer&quot;,&quot;given&quot;:&quot;Chris&quot;,&quot;non-dropping-particle&quot;:&quot;&quot;,&quot;parse-names&quot;:false,&quot;suffix&quot;:&quot;&quot;},{&quot;dropping-particle&quot;:&quot;&quot;,&quot;family&quot;:&quot;Engelhardt&quot;,&quot;given&quot;:&quot;Allan&quot;,&quot;non-dropping-particle&quot;:&quot;&quot;,&quot;parse-names&quot;:false,&quot;suffix&quot;:&quot;&quot;},{&quot;dropping-particle&quot;:&quot;&quot;,&quot;family&quot;:&quot;Cooper&quot;,&quot;given&quot;:&quot;Tony&quot;,&quot;non-dropping-particle&quot;:&quot;&quot;,&quot;parse-names&quot;:false,&quot;suffix&quot;:&quot;&quot;},{&quot;dropping-particle&quot;:&quot;&quot;,&quot;family&quot;:&quot;Mayer&quot;,&quot;given&quot;:&quot;Zachary&quot;,&quot;non-dropping-particle&quot;:&quot;&quot;,&quot;parse-names&quot;:false,&quot;suffix&quot;:&quot;&quot;},{&quot;dropping-particle&quot;:&quot;&quot;,&quot;family&quot;:&quot;Kenkel&quot;,&quot;given&quot;:&quot;Brenton&quot;,&quot;non-dropping-particle&quot;:&quot;&quot;,&quot;parse-names&quot;:false,&quot;suffix&quot;:&quot;&quot;},{&quot;dropping-particle&quot;:&quot;&quot;,&quot;family&quot;:&quot;Team&quot;,&quot;given&quot;:&quot;R Core&quot;,&quot;non-dropping-particle&quot;:&quot;&quot;,&quot;parse-names&quot;:false,&quot;suffix&quot;:&quot;&quot;},{&quot;dropping-particle&quot;:&quot;&quot;,&quot;family&quot;:&quot;Benesty&quot;,&quot;given&quot;:&quot;Michael&quot;,&quot;non-dropping-particle&quot;:&quot;&quot;,&quot;parse-names&quot;:false,&quot;suffix&quot;:&quot;&quot;},{&quot;dropping-particle&quot;:&quot;&quot;,&quot;family&quot;:&quot;Lescarbeau&quot;,&quot;given&quot;:&quot;Reynald&quot;,&quot;non-dropping-particle&quot;:&quot;&quot;,&quot;parse-names&quot;:false,&quot;suffix&quot;:&quot;&quot;},{&quot;dropping-particle&quot;:&quot;&quot;,&quot;family&quot;:&quot;Ziem&quot;,&quot;given&quot;:&quot;Andrew&quot;,&quot;non-dropping-particle&quot;:&quot;&quot;,&quot;parse-names&quot;:false,&quot;suffix&quot;:&quot;&quot;},{&quot;dropping-particle&quot;:&quot;&quot;,&quot;family&quot;:&quot;Scrucca&quot;,&quot;given&quot;:&quot;Luca&quot;,&quot;non-dropping-particle&quot;:&quot;&quot;,&quot;parse-names&quot;:false,&quot;suffix&quot;:&quot;&quot;},{&quot;dropping-particle&quot;:&quot;&quot;,&quot;family&quot;:&quot;Tang&quot;,&quot;given&quot;:&quot;Yuan&quot;,&quot;non-dropping-particle&quot;:&quot;&quot;,&quot;parse-names&quot;:false,&quot;suffix&quot;:&quot;&quot;},{&quot;dropping-particle&quot;:&quot;&quot;,&quot;family&quot;:&quot;Candan&quot;,&quot;given&quot;:&quot;Can&quot;,&quot;non-dropping-particle&quot;:&quot;&quot;,&quot;parse-names&quot;:false,&quot;suffix&quot;:&quot;&quot;},{&quot;dropping-particle&quot;:&quot;&quot;,&quot;family&quot;:&quot;Hunt&quot;,&quot;given&quot;:&quot;Tyler&quot;,&quot;non-dropping-particle&quot;:&quot;&quot;,&quot;parse-names&quot;:false,&quot;suffix&quot;:&quot;&quot;}],&quot;id&quot;:&quot;72a2378f-4d84-3820-b5ee-7036de7075fc&quot;,&quot;issued&quot;:{&quot;date-parts&quot;:[[&quot;2021&quot;]]},&quot;number&quot;:&quot;6.0-88&quot;,&quot;title&quot;:&quot;caret: Classification and Regression Training&quot;,&quot;type&quot;:&quot;article&quot;,&quot;container-title-short&quot;:&quot;&quot;},&quot;uris&quot;:[&quot;http://www.mendeley.com/documents/?uuid=72a2378f-4d84-3820-b5ee-7036de7075fc&quot;],&quot;isTemporary&quot;:false,&quot;legacyDesktopId&quot;:&quot;72a2378f-4d84-3820-b5ee-7036de7075fc&quot;}]},{&quot;citationID&quot;:&quot;MENDELEY_CITATION_44798492-597d-434c-9fd4-5f9f9f043d86&quot;,&quot;properties&quot;:{&quot;noteIndex&quot;:0},&quot;isEdited&quot;:false,&quot;manualOverride&quot;:{&quot;isManuallyOverridden&quot;:false,&quot;citeprocText&quot;:&quot;(Novick et al., 2022)&quot;,&quot;manualOverrideText&quot;:&quot;&quot;},&quot;citationTag&quot;:&quot;MENDELEY_CITATION_v3_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&quot;,&quot;citationItems&quot;:[{&quot;id&quot;:&quot;3f6a520e-84e7-3fe6-baa3-0dda4c90fd13&quot;,&quot;itemData&quot;:{&quot;type&quot;:&quot;article-journal&quot;,&quot;id&quot;:&quot;3f6a520e-84e7-3fe6-baa3-0dda4c90fd13&quot;,&quot;title&quot;:&quot;Confronting the water potential information gap&quot;,&quot;author&quot;:[{&quot;family&quot;:&quot;Novick&quot;,&quot;given&quot;:&quot;Kimberly A.&quot;,&quot;parse-names&quot;:false,&quot;dropping-particle&quot;:&quot;&quot;,&quot;non-dropping-particle&quot;:&quot;&quot;},{&quot;family&quot;:&quot;Ficklin&quot;,&quot;given&quot;:&quot;Darren L.&quot;,&quot;parse-names&quot;:false,&quot;dropping-particle&quot;:&quot;&quot;,&quot;non-dropping-particle&quot;:&quot;&quot;},{&quot;family&quot;:&quot;Baldocchi&quot;,&quot;given&quot;:&quot;Dennis&quot;,&quot;parse-names&quot;:false,&quot;dropping-particle&quot;:&quot;&quot;,&quot;non-dropping-particle&quot;:&quot;&quot;},{&quot;family&quot;:&quot;Davis&quot;,&quot;given&quot;:&quot;Kenneth J.&quot;,&quot;parse-names&quot;:false,&quot;dropping-particle&quot;:&quot;&quot;,&quot;non-dropping-particle&quot;:&quot;&quot;},{&quot;family&quot;:&quot;Ghezzehei&quot;,&quot;given&quot;:&quot;Teamrat A.&quot;,&quot;parse-names&quot;:false,&quot;dropping-particle&quot;:&quot;&quot;,&quot;non-dropping-particle&quot;:&quot;&quot;},{&quot;family&quot;:&quot;Konings&quot;,&quot;given&quot;:&quot;Alexandra G.&quot;,&quot;parse-names&quot;:false,&quot;dropping-particle&quot;:&quot;&quot;,&quot;non-dropping-particle&quot;:&quot;&quot;},{&quot;family&quot;:&quot;MacBean&quot;,&quot;given&quot;:&quot;Natasha&quot;,&quot;parse-names&quot;:false,&quot;dropping-particle&quot;:&quot;&quot;,&quot;non-dropping-particle&quot;:&quot;&quot;},{&quot;family&quot;:&quot;Raoult&quot;,&quot;given&quot;:&quot;Nina&quot;,&quot;parse-names&quot;:false,&quot;dropping-particle&quot;:&quot;&quot;,&quot;non-dropping-particle&quot;:&quot;&quot;},{&quot;family&quot;:&quot;Scott&quot;,&quot;given&quot;:&quot;Russell L.&quot;,&quot;parse-names&quot;:false,&quot;dropping-particle&quot;:&quot;&quot;,&quot;non-dropping-particle&quot;:&quot;&quot;},{&quot;family&quot;:&quot;Shi&quot;,&quot;given&quot;:&quot;Yuning&quot;,&quot;parse-names&quot;:false,&quot;dropping-particle&quot;:&quot;&quot;,&quot;non-dropping-particle&quot;:&quot;&quot;},{&quot;family&quot;:&quot;Sulman&quot;,&quot;given&quot;:&quot;Benjamin N.&quot;,&quot;parse-names&quot;:false,&quot;dropping-particle&quot;:&quot;&quot;,&quot;non-dropping-particle&quot;:&quot;&quot;},{&quot;family&quot;:&quot;Wood&quot;,&quot;given&quot;:&quot;Jeffrey D.&quot;,&quot;parse-names&quot;:false,&quot;dropping-particle&quot;:&quot;&quot;,&quot;non-dropping-particle&quot;:&quot;&quot;}],&quot;container-title&quot;:&quot;Nature Geoscience&quot;,&quot;DOI&quot;:&quot;10.1038/s41561-022-00909-2&quot;,&quot;ISSN&quot;:&quot;17520908&quot;,&quot;issued&quot;:{&quot;date-parts&quot;:[[2022]]},&quot;page&quot;:&quot;158-164&quot;,&quot;abstract&quot;:&quot;Water potential directly controls the function of leaves, roots and microbes, and gradients in water potential drive water flows throughout the soil–plant–atmosphere continuum. Notwithstanding its clear relevance for many ecosystem processes, soil water potential is rarely measured in situ, and plant water potential observations are generally discrete, sparse, and not yet aggregated into accessible databases. These gaps limit our conceptual understanding of biophysical responses to moisture stress and inject large uncertainty into hydrologic and land-surface models. Here, we outline the conceptual and predictive gains that could be made with more continuous and discoverable observations of water potential in soils and plants. We discuss improvements to sensor technologies that facilitate in situ characterization of water potential, as well as strategies for building new networks that aggregate water potential data across sites. We end by highlighting novel opportunities for linking more representative site-level observations of water potential to remotely sensed proxies. Together, these considerations offer a road map for clearer links between ecohydrological processes and the water potential gradients that have the ‘potential’ to substantially reduce conceptual and modelling uncertainties.&quot;,&quot;publisher&quot;:&quot;Springer US&quot;,&quot;issue&quot;:&quot;3&quot;,&quot;volume&quot;:&quot;15&quot;,&quot;container-title-short&quot;:&quot;Nat Geosci&quot;},&quot;isTemporary&quot;:false}]},{&quot;citationID&quot;:&quot;MENDELEY_CITATION_ac8bd23e-d809-48d5-a134-98445c606ef4&quot;,&quot;properties&quot;:{&quot;noteIndex&quot;:0},&quot;isEdited&quot;:false,&quot;manualOverride&quot;:{&quot;citeprocText&quot;:&quot;(Konings &amp;#38; Gentine, 2017; Martínez-Vilalta &amp;#38; Garcia-Forner, 2017; Teuling et al., 2010)&quot;,&quot;isManuallyOverridden&quot;:false,&quot;manualOverrideText&quot;:&quot;&quot;},&quot;citationTag&quot;:&quot;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&quot;,&quot;citationItems&quot;:[{&quot;id&quot;:&quot;96668284-39c6-347c-b6a7-9b2b53b849bb&quot;,&quot;itemData&quot;:{&quot;DOI&quot;:&quot;10.1111/gcb.13389&quot;,&quot;ISBN&quot;:&quot;1365-2486&quot;,&quot;ISSN&quot;:&quot;13652486&quot;,&quot;PMID&quot;:&quot;27334054&quot;,&quot;abstract&quot;:&quot;Droughts are expected to become more frequent and more intense under climate change. Plant mortality rates and biomass declines in response to drought depend on stomatal and xylem flow regulation. Plants operate on a continuum of xylem and stomatal regulation strategies from very isohydric (strict regulation) to very anisohydric. Coexisting species may display a variety of isohydricity behaviors. As such, it can be difficult to predict how to model the degree of isohydricity at the ecosystem scale by aggregating studies of individual species. This is nonetheless essential for accurate prediction of ecosystem drought resilience. In this study, we define a metric for the degree of isohydricity at the ecosystem scale in analogy with a recent metric introduced at the species level. Using data from the AMSR-E satellite, this metric is evaluated globally based on diurnal variations in microwave vegetation optical depth (VOD), which is directly related to leaf water potential. Areas with low annual mean radiation are found to be more anisohydric. Except for evergreen broadleaf forests in the tropics, which are very isohydric, and croplands, which are very anisohydric, land cover type is a poor predictor of ecosystem isohydricity, in accordance with previous species-scale observations. It is therefore also a poor basis for parameterizing water stress response in land-surface models. For taller ecosystems, canopy height is correlated with higher isohydricity (so that rainforests are mostly isohydric). Highly anisohydric areas show either high or low underlying water use efficiency. In seasonally dry locations, most ecosystems display a more isohydric response (increased stomatal regulation) during the dry season. In several seasonally dry tropical forests, this trend is reversed, as dry-season leaf-out appears to coincide with a shift toward more anisohydric strategies. The metric developed in this study allows for detailed investigations of spatial and temporal variations in plant water behavior.&quot;,&quot;author&quot;:[{&quot;dropping-particle&quot;:&quot;&quot;,&quot;family&quot;:&quot;Konings&quot;,&quot;given&quot;:&quot;Alexandra G.&quot;,&quot;non-dropping-particle&quot;:&quot;&quot;,&quot;parse-names&quot;:false,&quot;suffix&quot;:&quot;&quot;},{&quot;dropping-particle&quot;:&quot;&quot;,&quot;family&quot;:&quot;Gentine&quot;,&quot;given&quot;:&quot;Pierre&quot;,&quot;non-dropping-particle&quot;:&quot;&quot;,&quot;parse-names&quot;:false,&quot;suffix&quot;:&quot;&quot;}],&quot;container-title&quot;:&quot;Global Change Biology&quot;,&quot;id&quot;:&quot;96668284-39c6-347c-b6a7-9b2b53b849bb&quot;,&quot;issue&quot;:&quot;2&quot;,&quot;issued&quot;:{&quot;date-parts&quot;:[[&quot;2017&quot;]]},&quot;page&quot;:&quot;891-905&quot;,&quot;title&quot;:&quot;Global variations in ecosystem-scale isohydricity&quot;,&quot;type&quot;:&quot;article-journal&quot;,&quot;volume&quot;:&quot;23&quot;,&quot;container-title-short&quot;:&quot;Glob Chang Biol&quot;},&quot;uris&quot;:[&quot;http://www.mendeley.com/documents/?uuid=c293fa1a-d8c0-4ed1-9143-66c858d5a5f7&quot;],&quot;isTemporary&quot;:false,&quot;legacyDesktopId&quot;:&quot;c293fa1a-d8c0-4ed1-9143-66c858d5a5f7&quot;},{&quot;id&quot;:&quot;c9eb8003-6e48-3a95-b06b-95feed5cbbf9&quot;,&quot;itemData&quot;:{&quot;DOI&quot;:&quot;10.1111/pce.12846&quot;,&quot;ISSN&quot;:&quot;13653040&quot;,&quot;PMID&quot;:&quot;27739594&quot;,&quot;abstract&quot;:&quot;In this review, we address the relationship between stomatal behaviour, water potential regulation and hydraulic transport in plants, focusing on the implications for the iso/anisohydric classification of plant drought responses at seasonal timescales. We first revise the history of the isohydric concept and its possible definitions. Then, we use published data to answer two main questions: (1) is greater stomatal control in response to decreasing water availability associated with a tighter regulation of leaf water potential (ΨL) across species? and (2) is there an association between tighter ΨL regulation (~isohydric behaviour) and lower leaf conductance over time during a drought event? These two questions are addressed at two levels: across species growing in different sites and comparing only species coexisting at a given site. Our analyses show that, across species, a tight regulation of ΨL is not necessarily associated with greater stomatal control or with more constrained assimilation during drought. Therefore, iso/anisohydry defined in terms of ΨL regulation cannot be used as an indicator of a specific mechanism of drought-induced mortality or as a proxy for overall plant vulnerability to drought.&quot;,&quot;author&quot;:[{&quot;dropping-particle&quot;:&quot;&quot;,&quot;family&quot;:&quot;Martínez-Vilalta&quot;,&quot;given&quot;:&quot;Jordi&quot;,&quot;non-dropping-particle&quot;:&quot;&quot;,&quot;parse-names&quot;:false,&quot;suffix&quot;:&quot;&quot;},{&quot;dropping-particle&quot;:&quot;&quot;,&quot;family&quot;:&quot;Garcia-Forner&quot;,&quot;given&quot;:&quot;Núria&quot;,&quot;non-dropping-particle&quot;:&quot;&quot;,&quot;parse-names&quot;:false,&quot;suffix&quot;:&quot;&quot;}],&quot;container-title&quot;:&quot;Plant Cell and Environment&quot;,&quot;id&quot;:&quot;c9eb8003-6e48-3a95-b06b-95feed5cbbf9&quot;,&quot;issue&quot;:&quot;6&quot;,&quot;issued&quot;:{&quot;date-parts&quot;:[[&quot;2017&quot;]]},&quot;page&quot;:&quot;962-976&quot;,&quot;title&quot;:&quot;Water potential regulation, stomatal behaviour and hydraulic transport under drought: deconstructing the iso/anisohydric concept&quot;,&quot;type&quot;:&quot;article-journal&quot;,&quot;volume&quot;:&quot;40&quot;,&quot;container-title-short&quot;:&quot;Plant Cell Environ&quot;},&quot;uris&quot;:[&quot;http://www.mendeley.com/documents/?uuid=44b58035-e37d-476a-b310-4371ba056ced&quot;],&quot;isTemporary&quot;:false,&quot;legacyDesktopId&quot;:&quot;44b58035-e37d-476a-b310-4371ba056ced&quot;},{&quot;id&quot;:&quot;5a3a9a0f-9e4a-3841-8d2f-6350132dfd44&quot;,&quot;itemData&quot;:{&quot;DOI&quot;:&quot;10.1038/NGEO950&quot;,&quot;abstract&quot;:&quot;Recent European heatwaves have raised interest in the impact of land cover conditions on temperature extremes. At present, it is believed that such extremes are enhanced by stronger surface heating of the atmosphere, when soil moisture content is below average. However, the impact of land cover on the exchange of water and energy and the interaction of this exchange with the soil water balance during heatwaves is largely unknown. Here we analyse observations from an extensive network of flux towers in Europe that reveal a difference between the temporal responses of forest and grassland ecosystems during heatwaves. We find that initially, surface heating is twice as high over forest than over grassland. Over grass, heating is suppressed by increased evaporation in response to increased solar radiation and temperature. Ultimately, however, this process accelerates soil moisture depletion and induces a critical shift in the regional climate system that leads to increased heating. We propose that this mechanism may explain the extreme temperatures in August 2003. We conclude that the conservative water use of forest contributes to increased temperatures in the short term, but mitigates the impact of the most extreme heat and/or long-lasting events. C limate extremes, such as prolonged periods of above-average high temperatures, have a large societal and economic impact. In Central and Western Europe, both average summer temperatures and heatwave occurrence are projected to increase in the coming decades 1-4 , associated with a transition towards a dryer summer climate regime 2. Trends in past decades are consistent with these projections 5. Large-scale, record-breaking summer heatwaves occurred recently in 2003 (refs 1,6-8) and 2006 (ref. 9), associated with widespread ecosystem damage and crop failures, increased human mortality and water shortages 1,7,10-12. European heatwaves are favoured by two atmospheric circulation patterns 13 : a deep anomalous trough covering the North Atlantic (June 2003; ref. 13), and an Omega blocking situation with an extensive high located over Northern Europe (August 2003, ref. 13; July 2006, ref. 9; see Supplementary Fig. S1). Model simulations and heat budget analyses suggest that the warm conditions associated with these circulation patterns can be amplified by reduced evaporative cooling because of soil moisture depletion 2,6,11,14. However, the relation between land cover and the temporal dynamics of evapotranspiration …&quot;,&quot;author&quot;:[{&quot;dropping-particle&quot;:&quot;&quot;,&quot;family&quot;:&quot;Teuling&quot;,&quot;given&quot;:&quot;Adriaan J&quot;,&quot;non-dropping-particle&quot;:&quot;&quot;,&quot;parse-names&quot;:false,&quot;suffix&quot;:&quot;&quot;},{&quot;dropping-particle&quot;:&quot;&quot;,&quot;family&quot;:&quot;Seneviratne&quot;,&quot;given&quot;:&quot;Sonia I&quot;,&quot;non-dropping-particle&quot;:&quot;&quot;,&quot;parse-names&quot;:false,&quot;suffix&quot;:&quot;&quot;},{&quot;dropping-particle&quot;:&quot;&quot;,&quot;family&quot;:&quot;Stöckli&quot;,&quot;given&quot;:&quot;Reto&quot;,&quot;non-dropping-particle&quot;:&quot;&quot;,&quot;parse-names&quot;:false,&quot;suffix&quot;:&quot;&quot;},{&quot;dropping-particle&quot;:&quot;&quot;,&quot;family&quot;:&quot;Reichstein&quot;,&quot;given&quot;:&quot;Markus&quot;,&quot;non-dropping-particle&quot;:&quot;&quot;,&quot;parse-names&quot;:false,&quot;suffix&quot;:&quot;&quot;},{&quot;dropping-particle&quot;:&quot;&quot;,&quot;family&quot;:&quot;Moors&quot;,&quot;given&quot;:&quot;Eddy&quot;,&quot;non-dropping-particle&quot;:&quot;&quot;,&quot;parse-names&quot;:false,&quot;suffix&quot;:&quot;&quot;},{&quot;dropping-particle&quot;:&quot;&quot;,&quot;family&quot;:&quot;Ciais&quot;,&quot;given&quot;:&quot;Philippe&quot;,&quot;non-dropping-particle&quot;:&quot;&quot;,&quot;parse-names&quot;:false,&quot;suffix&quot;:&quot;&quot;},{&quot;dropping-particle&quot;:&quot;&quot;,&quot;family&quot;:&quot;Luyssaert&quot;,&quot;given&quot;:&quot;Sebastiaan&quot;,&quot;non-dropping-particle&quot;:&quot;&quot;,&quot;parse-names&quot;:false,&quot;suffix&quot;:&quot;&quot;},{&quot;dropping-particle&quot;:&quot;&quot;,&quot;family&quot;:&quot;Hurk&quot;,&quot;given&quot;:&quot;Bart&quot;,&quot;non-dropping-particle&quot;:&quot;Van Den&quot;,&quot;parse-names&quot;:false,&quot;suffix&quot;:&quot;&quot;},{&quot;dropping-particle&quot;:&quot;&quot;,&quot;family&quot;:&quot;Ammann&quot;,&quot;given&quot;:&quot;Christof&quot;,&quot;non-dropping-particle&quot;:&quot;&quot;,&quot;parse-names&quot;:false,&quot;suffix&quot;:&quot;&quot;},{&quot;dropping-particle&quot;:&quot;&quot;,&quot;family&quot;:&quot;Bernhofer&quot;,&quot;given&quot;:&quot;Christian&quot;,&quot;non-dropping-particle&quot;:&quot;&quot;,&quot;parse-names&quot;:false,&quot;suffix&quot;:&quot;&quot;},{&quot;dropping-particle&quot;:&quot;&quot;,&quot;family&quot;:&quot;Dellwik&quot;,&quot;given&quot;:&quot;Ebba&quot;,&quot;non-dropping-particle&quot;:&quot;&quot;,&quot;parse-names&quot;:false,&quot;suffix&quot;:&quot;&quot;},{&quot;dropping-particle&quot;:&quot;&quot;,&quot;family&quot;:&quot;Gianelle&quot;,&quot;given&quot;:&quot;Damiano&quot;,&quot;non-dropping-particle&quot;:&quot;&quot;,&quot;parse-names&quot;:false,&quot;suffix&quot;:&quot;&quot;},{&quot;dropping-particle&quot;:&quot;&quot;,&quot;family&quot;:&quot;Gielen&quot;,&quot;given&quot;:&quot;Bert&quot;,&quot;non-dropping-particle&quot;:&quot;&quot;,&quot;parse-names&quot;:false,&quot;suffix&quot;:&quot;&quot;},{&quot;dropping-particle&quot;:&quot;&quot;,&quot;family&quot;:&quot;Grünwald&quot;,&quot;given&quot;:&quot;Thomas&quot;,&quot;non-dropping-particle&quot;:&quot;&quot;,&quot;parse-names&quot;:false,&quot;suffix&quot;:&quot;&quot;},{&quot;dropping-particle&quot;:&quot;&quot;,&quot;family&quot;:&quot;Klumpp&quot;,&quot;given&quot;:&quot;Katja&quot;,&quot;non-dropping-particle&quot;:&quot;&quot;,&quot;parse-names&quot;:false,&quot;suffix&quot;:&quot;&quot;},{&quot;dropping-particle&quot;:&quot;&quot;,&quot;family&quot;:&quot;Montagnani&quot;,&quot;given&quot;:&quot;Leonardo&quot;,&quot;non-dropping-particle&quot;:&quot;&quot;,&quot;parse-names&quot;:false,&quot;suffix&quot;:&quot;&quot;},{&quot;dropping-particle&quot;:&quot;&quot;,&quot;family&quot;:&quot;Moureaux&quot;,&quot;given&quot;:&quot;Christine&quot;,&quot;non-dropping-particle&quot;:&quot;&quot;,&quot;parse-names&quot;:false,&quot;suffix&quot;:&quot;&quot;},{&quot;dropping-particle&quot;:&quot;&quot;,&quot;family&quot;:&quot;Sottocornola&quot;,&quot;given&quot;:&quot;Matteo&quot;,&quot;non-dropping-particle&quot;:&quot;&quot;,&quot;parse-names&quot;:false,&quot;suffix&quot;:&quot;&quot;},{&quot;dropping-particle&quot;:&quot;&quot;,&quot;family&quot;:&quot;Wohlfahrt&quot;,&quot;given&quot;:&quot;Georg&quot;,&quot;non-dropping-particle&quot;:&quot;&quot;,&quot;parse-names&quot;:false,&quot;suffix&quot;:&quot;&quot;}],&quot;container-title&quot;:&quot;Nature Geoscience&quot;,&quot;id&quot;:&quot;5a3a9a0f-9e4a-3841-8d2f-6350132dfd44&quot;,&quot;issued&quot;:{&quot;date-parts&quot;:[[&quot;2010&quot;]]},&quot;title&quot;:&quot;Contrasting response of European forest and grassland energy exchange to heatwaves&quot;,&quot;type&quot;:&quot;article-journal&quot;,&quot;container-title-short&quot;:&quot;Nat Geosci&quot;},&quot;uris&quot;:[&quot;http://www.mendeley.com/documents/?uuid=5a3a9a0f-9e4a-3841-8d2f-6350132dfd44&quot;],&quot;isTemporary&quot;:false,&quot;legacyDesktopId&quot;:&quot;5a3a9a0f-9e4a-3841-8d2f-6350132dfd44&quot;}]},{&quot;citationID&quot;:&quot;MENDELEY_CITATION_67bc5a96-c819-4215-9788-f8f7fc4027f7&quot;,&quot;properties&quot;:{&quot;noteIndex&quot;:0},&quot;isEdited&quot;:false,&quot;manualOverride&quot;:{&quot;isManuallyOverridden&quot;:false,&quot;citeprocText&quot;:&quot;(Fan et al., 2017; Tumber-Dávila et al., 2022)&quot;,&quot;manualOverrideText&quot;:&quot;&quot;},&quot;citationTag&quot;:&quot;MENDELEY_CITATION_v3_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&quot;,&quot;citationItems&quot;:[{&quot;id&quot;:&quot;956cd850-9cc9-3c19-afb3-19e5f0628fb9&quot;,&quot;itemData&quot;:{&quot;type&quot;:&quot;article-journal&quot;,&quot;id&quot;:&quot;956cd850-9cc9-3c19-afb3-19e5f0628fb9&quot;,&quot;title&quot;:&quot;Hydrologic regulation of plant rooting depth&quot;,&quot;author&quot;:[{&quot;family&quot;:&quot;Fan&quot;,&quot;given&quot;:&quot;Ying&quot;,&quot;parse-names&quot;:false,&quot;dropping-particle&quot;:&quot;&quot;,&quot;non-dropping-particle&quot;:&quot;&quot;},{&quot;family&quot;:&quot;Miguez-Macho&quot;,&quot;given&quot;:&quot;Gonzalo&quot;,&quot;parse-names&quot;:false,&quot;dropping-particle&quot;:&quot;&quot;,&quot;non-dropping-particle&quot;:&quot;&quot;},{&quot;family&quot;:&quot;Jobbágy&quot;,&quot;given&quot;:&quot;Esteban G.&quot;,&quot;parse-names&quot;:false,&quot;dropping-particle&quot;:&quot;&quot;,&quot;non-dropping-particle&quot;:&quot;&quot;},{&quot;family&quot;:&quot;Jackson&quot;,&quot;given&quot;:&quot;Robert B.&quot;,&quot;parse-names&quot;:false,&quot;dropping-particle&quot;:&quot;&quot;,&quot;non-dropping-particle&quot;:&quot;&quot;},{&quot;family&quot;:&quot;Otero-Casal&quot;,&quot;given&quot;:&quot;Carlos&quot;,&quot;parse-names&quot;:false,&quot;dropping-particle&quot;:&quot;&quot;,&quot;non-dropping-particle&quot;:&quot;&quot;}],&quot;container-title&quot;:&quot;Proceedings of the National Academy of Sciences of the United States of America&quot;,&quot;container-title-short&quot;:&quot;Proc Natl Acad Sci U S A&quot;,&quot;DOI&quot;:&quot;10.1073/pnas.1712381114&quot;,&quot;ISSN&quot;:&quot;10916490&quot;,&quot;PMID&quot;:&quot;28923923&quot;,&quot;issued&quot;:{&quot;date-parts&quot;:[[2017]]},&quot;page&quot;:&quot;10572-10577&quot;,&quot;abstract&quot;:&quot;Plant rooting depth affects ecosystem resilience to environmental stress such as drought. Deep roots connect deep soil/groundwater to the atmosphere, thus influencing the hydrologic cycle and climate. Deep roots enhance bedrock weathering, thus regulating the long-term carbon cycle. However, we know little about how deep roots go and why. Here, we present a global synthesis of 2,200 root observations of &gt;1,000 species along biotic (life form, genus) and abiotic (precipitation, soil, drainage) gradients. Results reveal strong sensitivities of rooting depth to local soil water profiles determined by precipitation infiltration depth from the top (reflecting climate and soil), and groundwater table depth from below (reflecting topography-driven land drainage). In well-drained uplands, rooting depth follows infiltration depth; in waterlogged lowlands, roots stay shallow, avoiding oxygen stress below the water table; in between, high productivity and drought can send roots many meters down to the groundwater capillary fringe. This framework explains the contrasting rooting depths observed under the same climate for the same species but at distinct topographic positions. We assess the global significance of these hydrologic mechanisms by estimating root water-uptake depths using an inverse model, based on observed productivity and atmosphere, at 30″ (∼1-km) global grids to capture the topography critical to soil hydrology. The resulting patterns of plant rooting depth bear a strong topographic and hydrologic signature at landscape to global scales. They underscore a fundamental plant–water feedback pathway that may be critical to understanding plant-mediated global change.&quot;,&quot;issue&quot;:&quot;40&quot;,&quot;volume&quot;:&quot;114&quot;},&quot;isTemporary&quot;:false},{&quot;id&quot;:&quot;9471ed46-ae43-3675-8dc5-ead309a9a1fe&quot;,&quot;itemData&quot;:{&quot;type&quot;:&quot;article-journal&quot;,&quot;id&quot;:&quot;9471ed46-ae43-3675-8dc5-ead309a9a1fe&quot;,&quot;title&quot;:&quot;Plant sizes and shapes above and belowground and their interactions with climate&quot;,&quot;author&quot;:[{&quot;family&quot;:&quot;Tumber-Dávila&quot;,&quot;given&quot;:&quot;Shersingh Joseph&quot;,&quot;parse-names&quot;:false,&quot;dropping-particle&quot;:&quot;&quot;,&quot;non-dropping-particle&quot;:&quot;&quot;},{&quot;family&quot;:&quot;Schenk&quot;,&quot;given&quot;:&quot;H. Jochen&quot;,&quot;parse-names&quot;:false,&quot;dropping-particle&quot;:&quot;&quot;,&quot;non-dropping-particle&quot;:&quot;&quot;},{&quot;family&quot;:&quot;Du&quot;,&quot;given&quot;:&quot;Enzai&quot;,&quot;parse-names&quot;:false,&quot;dropping-particle&quot;:&quot;&quot;,&quot;non-dropping-particle&quot;:&quot;&quot;},{&quot;family&quot;:&quot;Jackson&quot;,&quot;given&quot;:&quot;Robert B.&quot;,&quot;parse-names&quot;:false,&quot;dropping-particle&quot;:&quot;&quot;,&quot;non-dropping-particle&quot;:&quot;&quot;}],&quot;container-title&quot;:&quot;New Phytologist&quot;,&quot;accessed&quot;:{&quot;date-parts&quot;:[[2022,8,3]]},&quot;DOI&quot;:&quot;10.1111/nph.18031&quot;,&quot;ISSN&quot;:&quot;14698137&quot;,&quot;URL&quot;:&quot;https://onlinelibrary.wiley.com/doi/full/10.1111/nph.18031&quot;,&quot;issued&quot;:{&quot;date-parts&quot;:[[2022,8,1]]},&quot;page&quot;:&quot;1032-1056&quot;,&quot;abstract&quot;:&quot;Although the above and belowground sizes and shapes of plants strongly influence plant competition, community structure, and plant–environment interactions, plant sizes and shapes remain poorly characterized across climate regimes. We investigated relationships among shoot and root system size and climate. We assembled and analyzed, to our knowledge, the largest global database describing the maximum rooting depth, lateral spread, and shoot size of terrestrial plants – more than doubling the Root Systems of Individual Plants database to 5647 observations. Water availability and growth form greatly influence shoot size, and rooting depth is primarily influenced by temperature seasonality. Shoot size is the strongest predictor of lateral spread, with root system diameter being two times wider than shoot width on average for woody plants. Shoot size covaries strongly with rooting system size; however, the geometries of plants differ considerably across climates, with woody plants in more arid climates having shorter shoots, but deeper, narrower root systems. Additionally, estimates of the depth and lateral spread of plant root systems are likely underestimated at the global scale.&quot;,&quot;publisher&quot;:&quot;John Wiley and Sons Inc&quot;,&quot;issue&quot;:&quot;3&quot;,&quot;volume&quot;:&quot;235&quot;,&quot;container-title-short&quot;:&quot;&quot;},&quot;isTemporary&quot;:false}]},{&quot;citationID&quot;:&quot;MENDELEY_CITATION_26d1c002-1284-4f93-96f2-0b76a95daf84&quot;,&quot;properties&quot;:{&quot;noteIndex&quot;:0},&quot;isEdited&quot;:false,&quot;manualOverride&quot;:{&quot;citeprocText&quot;:&quot;(El-Madany et al., 2020; Luo et al., 2018)&quot;,&quot;isManuallyOverridden&quot;:false,&quot;manualOverrideText&quot;:&quot;&quot;},&quot;citationTag&quot;:&quot;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&quot;,&quot;citationItems&quot;:[{&quot;id&quot;:&quot;e4cb6977-8e3b-340a-bd64-a9e9a970ba55&quot;,&quot;itemData&quot;:{&quot;DOI&quot;:&quot;10.3390/rs10081293&quot;,&quot;ISSN&quot;:&quot;2072-4292&quot;,&quot;abstract&quot;:&quot;&lt;p&gt;Tree–grass ecosystems are widely distributed. However, their phenology has not yet been fully characterized. The technique of repeated digital photographs for plant phenology monitoring (hereafter referred as PhenoCam) provide opportunities for long-term monitoring of plant phenology, and extracting phenological transition dates (PTDs, e.g., start of the growing season). Here, we aim to evaluate the utility of near-infrared-enabled PhenoCam for monitoring the phenology of structure (i.e., greenness) and physiology (i.e., gross primary productivity—GPP) at four tree–grass Mediterranean sites. We computed four vegetation indexes (VIs) from PhenoCams: (1) green chromatic coordinates (GCC), (2) normalized difference vegetation index (CamNDVI), (3) near-infrared reflectance of vegetation index (CamNIRv), and (4) ratio vegetation index (CamRVI). GPP is derived from eddy covariance flux tower measurement. Then, we extracted PTDs and their uncertainty from different VIs and GPP. The consistency between structural (VIs) and physiological (GPP) phenology was then evaluated. CamNIRv is best at representing the PTDs of GPP during the Green-up period, while CamNDVI is best during the Dry-down period. Moreover, CamNIRv outperforms the other VIs in tracking growing season length of GPP. In summary, the results show it is promising to track structural and physiology phenology of seasonally dry Mediterranean ecosystem using near-infrared-enabled PhenoCam. We suggest using multiple VIs to better represent the variation of GPP.&lt;/p&gt;&quot;,&quot;author&quot;:[{&quot;dropping-particle&quot;:&quot;&quot;,&quot;family&quot;:&quot;Luo&quot;,&quot;given&quot;:&quot;Yunpeng&quot;,&quot;non-dropping-particle&quot;:&quot;&quot;,&quot;parse-names&quot;:false,&quot;suffix&quot;:&quot;&quot;},{&quot;dropping-particle&quot;:&quot;&quot;,&quot;family&quot;:&quot;El-Madany&quot;,&quot;given&quot;:&quot;Tarek S.&quot;,&quot;non-dropping-particle&quot;:&quot;&quot;,&quot;parse-names&quot;:false,&quot;suffix&quot;:&quot;&quot;},{&quot;dropping-particle&quot;:&quot;&quot;,&quot;family&quot;:&quot;Filippa&quot;,&quot;given&quot;:&quot;Gianluca&quot;,&quot;non-dropping-particle&quot;:&quot;&quot;,&quot;parse-names&quot;:false,&quot;suffix&quot;:&quot;&quot;},{&quot;dropping-particle&quot;:&quot;&quot;,&quot;family&quot;:&quot;Ma&quot;,&quot;given&quot;:&quot;Xuanlong&quot;,&quot;non-dropping-particle&quot;:&quot;&quot;,&quot;parse-names&quot;:false,&quot;suffix&quot;:&quot;&quot;},{&quot;dropping-particle&quot;:&quot;&quot;,&quot;family&quot;:&quot;Ahrens&quot;,&quot;given&quot;:&quot;Bernhard&quot;,&quot;non-dropping-particle&quot;:&quot;&quot;,&quot;parse-names&quot;:false,&quot;suffix&quot;:&quot;&quot;},{&quot;dropping-particle&quot;:&quot;&quot;,&quot;family&quot;:&quot;Carrara&quot;,&quot;given&quot;:&quot;Arnaud&quot;,&quot;non-dropping-particle&quot;:&quot;&quot;,&quot;parse-names&quot;:false,&quot;suffix&quot;:&quot;&quot;},{&quot;dropping-particle&quot;:&quot;&quot;,&quot;family&quot;:&quot;Gonzalez-Cascon&quot;,&quot;given&quot;:&quot;Rosario&quot;,&quot;non-dropping-particle&quot;:&quot;&quot;,&quot;parse-names&quot;:false,&quot;suffix&quot;:&quot;&quot;},{&quot;dropping-particle&quot;:&quot;&quot;,&quot;family&quot;:&quot;Cremonese&quot;,&quot;given&quot;:&quot;Edoardo&quot;,&quot;non-dropping-particle&quot;:&quot;&quot;,&quot;parse-names&quot;:false,&quot;suffix&quot;:&quot;&quot;},{&quot;dropping-particle&quot;:&quot;&quot;,&quot;family&quot;:&quot;Galvagno&quot;,&quot;given&quot;:&quot;Marta&quot;,&quot;non-dropping-particle&quot;:&quot;&quot;,&quot;parse-names&quot;:false,&quot;suffix&quot;:&quot;&quot;},{&quot;dropping-particle&quot;:&quot;&quot;,&quot;family&quot;:&quot;Hammer&quot;,&quot;given&quot;:&quot;Tiana W.&quot;,&quot;non-dropping-particle&quot;:&quot;&quot;,&quot;parse-names&quot;:false,&quot;suffix&quot;:&quot;&quot;},{&quot;dropping-particle&quot;:&quot;&quot;,&quot;family&quot;:&quot;Pacheco-Labrador&quot;,&quot;given&quot;:&quot;Javier&quot;,&quot;non-dropping-particle&quot;:&quot;&quot;,&quot;parse-names&quot;:false,&quot;suffix&quot;:&quot;&quot;},{&quot;dropping-particle&quot;:&quot;&quot;,&quot;family&quot;:&quot;Martín&quot;,&quot;given&quot;:&quot;M. Pilar&quot;,&quot;non-dropping-particle&quot;:&quot;&quot;,&quot;parse-names&quot;:false,&quot;suffix&quot;:&quot;&quot;},{&quot;dropping-particle&quot;:&quot;&quot;,&quot;family&quot;:&quot;Moreno&quot;,&quot;given&quot;:&quot;Gerardo&quot;,&quot;non-dropping-particle&quot;:&quot;&quot;,&quot;parse-names&quot;:false,&quot;suffix&quot;:&quot;&quot;},{&quot;dropping-particle&quot;:&quot;&quot;,&quot;family&quot;:&quot;Perez-Priego&quot;,&quot;given&quot;:&quot;Oscar&quot;,&quot;non-dropping-particle&quot;:&quot;&quot;,&quot;parse-names&quot;:false,&quot;suffix&quot;:&quot;&quot;},{&quot;dropping-particle&quot;:&quot;&quot;,&quot;family&quot;:&quot;Reichstein&quot;,&quot;given&quot;:&quot;Markus&quot;,&quot;non-dropping-particle&quot;:&quot;&quot;,&quot;parse-names&quot;:false,&quot;suffix&quot;:&quot;&quot;},{&quot;dropping-particle&quot;:&quot;&quot;,&quot;family&quot;:&quot;Richardson&quot;,&quot;given&quot;:&quot;Andrew D.&quot;,&quot;non-dropping-particle&quot;:&quot;&quot;,&quot;parse-names&quot;:false,&quot;suffix&quot;:&quot;&quot;},{&quot;dropping-particle&quot;:&quot;&quot;,&quot;family&quot;:&quot;Römermann&quot;,&quot;given&quot;:&quot;Christine&quot;,&quot;non-dropping-particle&quot;:&quot;&quot;,&quot;parse-names&quot;:false,&quot;suffix&quot;:&quot;&quot;},{&quot;dropping-particle&quot;:&quot;&quot;,&quot;family&quot;:&quot;Migliavacca&quot;,&quot;given&quot;:&quot;Mirco&quot;,&quot;non-dropping-particle&quot;:&quot;&quot;,&quot;parse-names&quot;:false,&quot;suffix&quot;:&quot;&quot;}],&quot;container-title&quot;:&quot;Remote Sensing&quot;,&quot;id&quot;:&quot;e4cb6977-8e3b-340a-bd64-a9e9a970ba55&quot;,&quot;issue&quot;:&quot;8&quot;,&quot;issued&quot;:{&quot;date-parts&quot;:[[&quot;2018&quot;,&quot;8&quot;,&quot;15&quot;]]},&quot;page&quot;:&quot;1293&quot;,&quot;publisher&quot;:&quot;MDPI AG&quot;,&quot;title&quot;:&quot;Using Near-Infrared-Enabled Digital Repeat Photography to Track Structural and Physiological Phenology in Mediterranean Tree–Grass Ecosystems&quot;,&quot;type&quot;:&quot;article-journal&quot;,&quot;volume&quot;:&quot;10&quot;,&quot;container-title-short&quot;:&quot;Remote Sens (Basel)&quot;},&quot;uris&quot;:[&quot;http://www.mendeley.com/documents/?uuid=e4cb6977-8e3b-340a-bd64-a9e9a970ba55&quot;],&quot;isTemporary&quot;:false,&quot;legacyDesktopId&quot;:&quot;e4cb6977-8e3b-340a-bd64-a9e9a970ba55&quot;},{&quot;id&quot;:&quot;8e3c7362-4330-3926-bd23-4ebcd0e2fc2d&quot;,&quot;itemData&quot;:{&quot;DOI&quot;:&quot;10.1098/rstb.2019.0519&quot;,&quot;ISSN&quot;:&quot;14712970&quot;,&quot;PMID&quot;:&quot;32892722&quot;,&quot;abstract&quot;:&quot;The inter-annual variability (IAV) of the terrestrial carbon cycle is tightly linked to the variability of semi-arid ecosystems. Thus, it is of utmost importance to understand what the main meteorological drivers for the IAV of such ecosystems are, and how they respond to extreme events such as droughts and heatwaves. To shed light onto these questions, we analyse the IAV of carbon fluxes, its relation with meteorological variables, and the impact of compound drought and heatwave on the carbon cycle of two similar ecosystems, along a precipitation gradient. A four-year long dataset from 2016 to 2019 was used for the FLUXNET sites ES-LMa and ES-Abr, located in central (39°56'25″ N 5°46'28″ W) and southeastern (38°42'6″ N 6°47'9″ W) Spain. We analyse the physiological impact of compound drought and heatwave on the dominant tree species, Quercus ilex. Our results show that the gross primary productivity of the wetter ecosystem was less sensitive to changes in soil water content, compared to the dryer site. Still, the wetter ecosystem was a source of CO 2 each year, owing to large ecosystem respiration during summer; while the dry site turned into a CO 2 sink during wet years. Overall, the impact of the summertime compound event on annual CO 2 fluxes was marginal at both sites, compared to drought events during spring or autumn. This highlights that drought timing is crucial to determine the annual carbon fluxes in these semi-arid ecosystems. This article is part of the theme issue 'Impacts of the 2018 severe drought and heatwave in Europe: from site to continental scale'.&quot;,&quot;author&quot;:[{&quot;dropping-particle&quot;:&quot;&quot;,&quot;family&quot;:&quot;El-Madany&quot;,&quot;given&quot;:&quot;Tarek S.&quot;,&quot;non-dropping-particle&quot;:&quot;&quot;,&quot;parse-names&quot;:false,&quot;suffix&quot;:&quot;&quot;},{&quot;dropping-particle&quot;:&quot;&quot;,&quot;family&quot;:&quot;Carrara&quot;,&quot;given&quot;:&quot;Arnaud&quot;,&quot;non-dropping-particle&quot;:&quot;&quot;,&quot;parse-names&quot;:false,&quot;suffix&quot;:&quot;&quot;},{&quot;dropping-particle&quot;:&quot;&quot;,&quot;family&quot;:&quot;Martín&quot;,&quot;given&quot;:&quot;M. Pilar&quot;,&quot;non-dropping-particle&quot;:&quot;&quot;,&quot;parse-names&quot;:false,&quot;suffix&quot;:&quot;&quot;},{&quot;dropping-particle&quot;:&quot;&quot;,&quot;family&quot;:&quot;Moreno&quot;,&quot;given&quot;:&quot;Gerardo&quot;,&quot;non-dropping-particle&quot;:&quot;&quot;,&quot;parse-names&quot;:false,&quot;suffix&quot;:&quot;&quot;},{&quot;dropping-particle&quot;:&quot;&quot;,&quot;family&quot;:&quot;Kolle&quot;,&quot;given&quot;:&quot;Olaf&quot;,&quot;non-dropping-particle&quot;:&quot;&quot;,&quot;parse-names&quot;:false,&quot;suffix&quot;:&quot;&quot;},{&quot;dropping-particle&quot;:&quot;&quot;,&quot;family&quot;:&quot;Pacheco-Labrador&quot;,&quot;given&quot;:&quot;Javier&quot;,&quot;non-dropping-particle&quot;:&quot;&quot;,&quot;parse-names&quot;:false,&quot;suffix&quot;:&quot;&quot;},{&quot;dropping-particle&quot;:&quot;&quot;,&quot;family&quot;:&quot;Weber&quot;,&quot;given&quot;:&quot;Ulrich&quot;,&quot;non-dropping-particle&quot;:&quot;&quot;,&quot;parse-names&quot;:false,&quot;suffix&quot;:&quot;&quot;},{&quot;dropping-particle&quot;:&quot;&quot;,&quot;family&quot;:&quot;Wutzler&quot;,&quot;given&quot;:&quot;Thomas&quot;,&quot;non-dropping-particle&quot;:&quot;&quot;,&quot;parse-names&quot;:false,&quot;suffix&quot;:&quot;&quot;},{&quot;dropping-particle&quot;:&quot;&quot;,&quot;family&quot;:&quot;Reichstein&quot;,&quot;given&quot;:&quot;Markus&quot;,&quot;non-dropping-particle&quot;:&quot;&quot;,&quot;parse-names&quot;:false,&quot;suffix&quot;:&quot;&quot;},{&quot;dropping-particle&quot;:&quot;&quot;,&quot;family&quot;:&quot;Migliavacca&quot;,&quot;given&quot;:&quot;Mirco&quot;,&quot;non-dropping-particle&quot;:&quot;&quot;,&quot;parse-names&quot;:false,&quot;suffix&quot;:&quot;&quot;}],&quot;container-title&quot;:&quot;Philosophical Transactions of the Royal Society B: Biological Sciences&quot;,&quot;id&quot;:&quot;8e3c7362-4330-3926-bd23-4ebcd0e2fc2d&quot;,&quot;issue&quot;:&quot;1810&quot;,&quot;issued&quot;:{&quot;date-parts&quot;:[[&quot;2020&quot;,&quot;10&quot;,&quot;26&quot;]]},&quot;publisher&quot;:&quot;Royal Society Publishing&quot;,&quot;title&quot;:&quot;Drought and heatwave impacts on semi-arid ecosystems' carbon fluxes along a precipitation gradient: Drought and Heatwave Impacts&quot;,&quot;type&quot;:&quot;article-journal&quot;,&quot;volume&quot;:&quot;375&quot;,&quot;container-title-short&quot;:&quot;&quot;},&quot;uris&quot;:[&quot;http://www.mendeley.com/documents/?uuid=8e3c7362-4330-3926-bd23-4ebcd0e2fc2d&quot;],&quot;isTemporary&quot;:false,&quot;legacyDesktopId&quot;:&quot;8e3c7362-4330-3926-bd23-4ebcd0e2fc2d&quot;}]},{&quot;citationID&quot;:&quot;MENDELEY_CITATION_1a1e1f67-96f1-4d26-8ec2-b8c9f880d92f&quot;,&quot;properties&quot;:{&quot;noteIndex&quot;:0},&quot;isEdited&quot;:false,&quot;manualOverride&quot;:{&quot;citeprocText&quot;:&quot;(Jacobsen et al., 2007)&quot;,&quot;isManuallyOverridden&quot;:false,&quot;manualOverrideText&quot;:&quot;&quot;},&quot;citationTag&quot;:&quot;MENDELEY_CITATION_v3_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&quot;,&quot;citationItems&quot;:[{&quot;id&quot;:&quot;276077ba-95fd-30c3-92d9-98216b6986ce&quot;,&quot;itemData&quot;:{&quot;DOI&quot;:&quot;10.1111/j.1365-3040.2007.01729.x&quot;,&quot;ISSN&quot;:&quot;01407791&quot;,&quot;PMID&quot;:&quot;17927695&quot;,&quot;abstract&quot;:&quot;Vulnerability to water stress-induced cavitation was measured on 27 woody shrub species from three arid plant communities including chaparral, coastal sage and Mojave Desert scrub. Dry season native embolism and pre-dawn water potential, and both wet and dry season xylem specific hydraulic conductivity (Ks) were measured. Cavitation resistance, estimated as water potential at 50% loss in conductivity (Ψ50), was measured on all species during the wet season and on a subset of species during the dry season. Cavitation resistance varied with sampling season, with 8 of 13 sampled species displaying significant seasonal shifts. Native embolism and water potential were useful in identification of species displaying seasonal shifts. The K s was not different among sites or seasons. The Ψ50 varied among species and communities. Within communities, interspecific variation may be partially explained by differences in rooting depth or leaf habit (evergreen, semi-deciduous, deciduous). Communities diverged in their Ψ50 with chaparral species displaying the greatest cavitation resistance regardless of sampling season. The greater cavitation resistance of chaparral species is surprising, considering the greater aridity of the Mojave Desert site. Adaptation to arid environments is due to many plant traits, and aridity does not necessarily lead to convergence in cavitation resistance. © 2007 The Authors.&quot;,&quot;author&quot;:[{&quot;dropping-particle&quot;:&quot;&quot;,&quot;family&quot;:&quot;Jacobsen&quot;,&quot;given&quot;:&quot;Anna L.&quot;,&quot;non-dropping-particle&quot;:&quot;&quot;,&quot;parse-names&quot;:false,&quot;suffix&quot;:&quot;&quot;},{&quot;dropping-particle&quot;:&quot;&quot;,&quot;family&quot;:&quot;Pratt&quot;,&quot;given&quot;:&quot;R. Brandon&quot;,&quot;non-dropping-particle&quot;:&quot;&quot;,&quot;parse-names&quot;:false,&quot;suffix&quot;:&quot;&quot;},{&quot;dropping-particle&quot;:&quot;&quot;,&quot;family&quot;:&quot;Davis&quot;,&quot;given&quot;:&quot;Stephen D.&quot;,&quot;non-dropping-particle&quot;:&quot;&quot;,&quot;parse-names&quot;:false,&quot;suffix&quot;:&quot;&quot;},{&quot;dropping-particle&quot;:&quot;&quot;,&quot;family&quot;:&quot;Ewers&quot;,&quot;given&quot;:&quot;Frank W.&quot;,&quot;non-dropping-particle&quot;:&quot;&quot;,&quot;parse-names&quot;:false,&quot;suffix&quot;:&quot;&quot;}],&quot;container-title&quot;:&quot;Plant, Cell and Environment&quot;,&quot;id&quot;:&quot;276077ba-95fd-30c3-92d9-98216b6986ce&quot;,&quot;issue&quot;:&quot;12&quot;,&quot;issued&quot;:{&quot;date-parts&quot;:[[&quot;2007&quot;]]},&quot;page&quot;:&quot;1599-1609&quot;,&quot;title&quot;:&quot;Cavitation resistance and seasonal hydraulics differ among three arid Californian plant communities&quot;,&quot;type&quot;:&quot;article-journal&quot;,&quot;volume&quot;:&quot;30&quot;,&quot;container-title-short&quot;:&quot;Plant Cell Environ&quot;},&quot;uris&quot;:[&quot;http://www.mendeley.com/documents/?uuid=1eca18a5-a958-41c7-8600-64f87d5da437&quot;],&quot;isTemporary&quot;:false,&quot;legacyDesktopId&quot;:&quot;1eca18a5-a958-41c7-8600-64f87d5da437&quot;}]},{&quot;citationID&quot;:&quot;MENDELEY_CITATION_15fcb702-2fac-4dbd-84c5-e12609c5ee2e&quot;,&quot;properties&quot;:{&quot;noteIndex&quot;:0},&quot;isEdited&quot;:false,&quot;manualOverride&quot;:{&quot;isManuallyOverridden&quot;:false,&quot;citeprocText&quot;:&quot;(Wolf et al., 2016)&quot;,&quot;manualOverrideText&quot;:&quot;&quot;},&quot;citationTag&quot;:&quot;MENDELEY_CITATION_v3_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&quot;,&quot;citationItems&quot;:[{&quot;id&quot;:&quot;954b7375-bdc0-34e3-8847-38962d963322&quot;,&quot;itemData&quot;:{&quot;type&quot;:&quot;article-journal&quot;,&quot;id&quot;:&quot;954b7375-bdc0-34e3-8847-38962d963322&quot;,&quot;title&quot;:&quot;Optimal stomatal behavior with competition for water and risk of hydraulic impairment&quot;,&quot;author&quot;:[{&quot;family&quot;:&quot;Wolf&quot;,&quot;given&quot;:&quot;Adam&quot;,&quot;parse-names&quot;:false,&quot;dropping-particle&quot;:&quot;&quot;,&quot;non-dropping-particle&quot;:&quot;&quot;},{&quot;family&quot;:&quot;Anderegg&quot;,&quot;given&quot;:&quot;William R.L.&quot;,&quot;parse-names&quot;:false,&quot;dropping-particle&quot;:&quot;&quot;,&quot;non-dropping-particle&quot;:&quot;&quot;},{&quot;family&quot;:&quot;Pacala&quot;,&quot;given&quot;:&quot;Stephen W.&quot;,&quot;parse-names&quot;:false,&quot;dropping-particle&quot;:&quot;&quot;,&quot;non-dropping-particle&quot;:&quot;&quot;}],&quot;container-title&quot;:&quot;Proceedings of the National Academy of Sciences of the United States of America&quot;,&quot;DOI&quot;:&quot;10.1073/pnas.1615144113&quot;,&quot;ISSN&quot;:&quot;10916490&quot;,&quot;PMID&quot;:&quot;27799540&quot;,&quot;issued&quot;:{&quot;date-parts&quot;:[[2016,11,15]]},&quot;page&quot;:&quot;E7222-E7230&quot;,&quot;abstract&quot;:&quot;For over 40 y the dominant theory of stomatal behavior has been that plants should open stomates until the carbon gained by an infinitesimal additional opening balances the additional water lost times a water price that is constant at least over short periods. This theory has persisted because of its remarkable success in explaining strongly supported simple empirical models of stomatal conductance, even though we have also known for over 40 y that the theory is not consistent with competition among plants for water. We develop an alternative theory in which plants maximize carbon gain without pricing water loss and also add two features to both this and the classical theory, which are strongly supported by empirical evidence: (i) water flow through xylem that is progressively impaired as xylem water potential drops and (ii) fitness or carbon costs associated with low water potentials caused by a variety of mechanisms, including xylem damage repair. We show that our alternative carbon-maximization optimization is consistent with plant competition because it yields an evolutionary stable strategy (ESS)-species with the ESS stomatal behavior that will outcompete all others. We further show that, like the classical theory, the alternative theory also explains the functional forms of empirical stomatal models. We derive ways to test between the alternative optimization criteria by introducing a metric-the marginal xylem tension efficiency, which quantifies the amount of photosynthesis a plant will forego from opening stomatal an infinitesimal amount more to avoid a drop in water potential.&quot;,&quot;publisher&quot;:&quot;National Academy of Sciences&quot;,&quot;issue&quot;:&quot;46&quot;,&quot;volume&quot;:&quot;113&quot;,&quot;container-title-short&quot;:&quot;Proc Natl Acad Sci U S A&quot;},&quot;isTemporary&quot;:false}]},{&quot;citationID&quot;:&quot;MENDELEY_CITATION_e4df363e-b8ad-4611-b52e-acbaef341d86&quot;,&quot;properties&quot;:{&quot;noteIndex&quot;:0},&quot;isEdited&quot;:false,&quot;manualOverride&quot;:{&quot;isManuallyOverridden&quot;:false,&quot;citeprocText&quot;:&quot;(van der Molen et al., 2011)&quot;,&quot;manualOverrideText&quot;:&quot;&quot;},&quot;citationTag&quot;:&quot;MENDELEY_CITATION_v3_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&quot;,&quot;citationItems&quot;:[{&quot;id&quot;:&quot;283858d9-7aef-31bd-afab-d08c7a515730&quot;,&quot;itemData&quot;:{&quot;type&quot;:&quot;article&quot;,&quot;id&quot;:&quot;283858d9-7aef-31bd-afab-d08c7a515730&quot;,&quot;title&quot;:&quot;Drought and ecosystem carbon cycling&quot;,&quot;author&quot;:[{&quot;family&quot;:&quot;Molen&quot;,&quot;given&quot;:&quot;M. K.&quot;,&quot;parse-names&quot;:false,&quot;dropping-particle&quot;:&quot;&quot;,&quot;non-dropping-particle&quot;:&quot;van der&quot;},{&quot;family&quot;:&quot;Dolman&quot;,&quot;given&quot;:&quot;A. J.&quot;,&quot;parse-names&quot;:false,&quot;dropping-particle&quot;:&quot;&quot;,&quot;non-dropping-particle&quot;:&quot;&quot;},{&quot;family&quot;:&quot;Ciais&quot;,&quot;given&quot;:&quot;P.&quot;,&quot;parse-names&quot;:false,&quot;dropping-particle&quot;:&quot;&quot;,&quot;non-dropping-particle&quot;:&quot;&quot;},{&quot;family&quot;:&quot;Eglin&quot;,&quot;given&quot;:&quot;T.&quot;,&quot;parse-names&quot;:false,&quot;dropping-particle&quot;:&quot;&quot;,&quot;non-dropping-particle&quot;:&quot;&quot;},{&quot;family&quot;:&quot;Gobron&quot;,&quot;given&quot;:&quot;N.&quot;,&quot;parse-names&quot;:false,&quot;dropping-particle&quot;:&quot;&quot;,&quot;non-dropping-particle&quot;:&quot;&quot;},{&quot;family&quot;:&quot;Law&quot;,&quot;given&quot;:&quot;B. E.&quot;,&quot;parse-names&quot;:false,&quot;dropping-particle&quot;:&quot;&quot;,&quot;non-dropping-particle&quot;:&quot;&quot;},{&quot;family&quot;:&quot;Meir&quot;,&quot;given&quot;:&quot;P.&quot;,&quot;parse-names&quot;:false,&quot;dropping-particle&quot;:&quot;&quot;,&quot;non-dropping-particle&quot;:&quot;&quot;},{&quot;family&quot;:&quot;Peters&quot;,&quot;given&quot;:&quot;W.&quot;,&quot;parse-names&quot;:false,&quot;dropping-particle&quot;:&quot;&quot;,&quot;non-dropping-particle&quot;:&quot;&quot;},{&quot;family&quot;:&quot;Phillips&quot;,&quot;given&quot;:&quot;O. L.&quot;,&quot;parse-names&quot;:false,&quot;dropping-particle&quot;:&quot;&quot;,&quot;non-dropping-particle&quot;:&quot;&quot;},{&quot;family&quot;:&quot;Reichstein&quot;,&quot;given&quot;:&quot;M.&quot;,&quot;parse-names&quot;:false,&quot;dropping-particle&quot;:&quot;&quot;,&quot;non-dropping-particle&quot;:&quot;&quot;},{&quot;family&quot;:&quot;Chen&quot;,&quot;given&quot;:&quot;T.&quot;,&quot;parse-names&quot;:false,&quot;dropping-particle&quot;:&quot;&quot;,&quot;non-dropping-particle&quot;:&quot;&quot;},{&quot;family&quot;:&quot;Dekker&quot;,&quot;given&quot;:&quot;S. C.&quot;,&quot;parse-names&quot;:false,&quot;dropping-particle&quot;:&quot;&quot;,&quot;non-dropping-particle&quot;:&quot;&quot;},{&quot;family&quot;:&quot;Doubková&quot;,&quot;given&quot;:&quot;M.&quot;,&quot;parse-names&quot;:false,&quot;dropping-particle&quot;:&quot;&quot;,&quot;non-dropping-particle&quot;:&quot;&quot;},{&quot;family&quot;:&quot;Friedl&quot;,&quot;given&quot;:&quot;M. A.&quot;,&quot;parse-names&quot;:false,&quot;dropping-particle&quot;:&quot;&quot;,&quot;non-dropping-particle&quot;:&quot;&quot;},{&quot;family&quot;:&quot;Jung&quot;,&quot;given&quot;:&quot;M.&quot;,&quot;parse-names&quot;:false,&quot;dropping-particle&quot;:&quot;&quot;,&quot;non-dropping-particle&quot;:&quot;&quot;},{&quot;family&quot;:&quot;Hurk&quot;,&quot;given&quot;:&quot;B. J.J.M.&quot;,&quot;parse-names&quot;:false,&quot;dropping-particle&quot;:&quot;&quot;,&quot;non-dropping-particle&quot;:&quot;van den&quot;},{&quot;family&quot;:&quot;Jeu&quot;,&quot;given&quot;:&quot;R. A.M.&quot;,&quot;parse-names&quot;:false,&quot;dropping-particle&quot;:&quot;&quot;,&quot;non-dropping-particle&quot;:&quot;de&quot;},{&quot;family&quot;:&quot;Kruijt&quot;,&quot;given&quot;:&quot;B.&quot;,&quot;parse-names&quot;:false,&quot;dropping-particle&quot;:&quot;&quot;,&quot;non-dropping-particle&quot;:&quot;&quot;},{&quot;family&quot;:&quot;Ohta&quot;,&quot;given&quot;:&quot;T.&quot;,&quot;parse-names&quot;:false,&quot;dropping-particle&quot;:&quot;&quot;,&quot;non-dropping-particle&quot;:&quot;&quot;},{&quot;family&quot;:&quot;Rebel&quot;,&quot;given&quot;:&quot;K. T.&quot;,&quot;parse-names&quot;:false,&quot;dropping-particle&quot;:&quot;&quot;,&quot;non-dropping-particle&quot;:&quot;&quot;},{&quot;family&quot;:&quot;Plummer&quot;,&quot;given&quot;:&quot;S.&quot;,&quot;parse-names&quot;:false,&quot;dropping-particle&quot;:&quot;&quot;,&quot;non-dropping-particle&quot;:&quot;&quot;},{&quot;family&quot;:&quot;Seneviratne&quot;,&quot;given&quot;:&quot;S. I.&quot;,&quot;parse-names&quot;:false,&quot;dropping-particle&quot;:&quot;&quot;,&quot;non-dropping-particle&quot;:&quot;&quot;},{&quot;family&quot;:&quot;Sitch&quot;,&quot;given&quot;:&quot;S.&quot;,&quot;parse-names&quot;:false,&quot;dropping-particle&quot;:&quot;&quot;,&quot;non-dropping-particle&quot;:&quot;&quot;},{&quot;family&quot;:&quot;Teuling&quot;,&quot;given&quot;:&quot;A. J.&quot;,&quot;parse-names&quot;:false,&quot;dropping-particle&quot;:&quot;&quot;,&quot;non-dropping-particle&quot;:&quot;&quot;},{&quot;family&quot;:&quot;Werf&quot;,&quot;given&quot;:&quot;G. R.&quot;,&quot;parse-names&quot;:false,&quot;dropping-particle&quot;:&quot;&quot;,&quot;non-dropping-particle&quot;:&quot;van der&quot;},{&quot;family&quot;:&quot;Wang&quot;,&quot;given&quot;:&quot;G.&quot;,&quot;parse-names&quot;:false,&quot;dropping-particle&quot;:&quot;&quot;,&quot;non-dropping-particle&quot;:&quot;&quot;}],&quot;container-title&quot;:&quot;Agricultural and Forest Meteorology&quot;,&quot;container-title-short&quot;:&quot;Agric For Meteorol&quot;,&quot;accessed&quot;:{&quot;date-parts&quot;:[[2022,3,2]]},&quot;DOI&quot;:&quot;10.1016/j.agrformet.2011.01.018&quot;,&quot;ISSN&quot;:&quot;01681923&quot;,&quot;issued&quot;:{&quot;date-parts&quot;:[[2011,7,15]]},&quot;page&quot;:&quot;765-773&quot;,&quot;abstract&quot;:&quot;Drought as an intermittent disturbance of the water cycle interacts with the carbon cycle differently than the 'gradual' climate change. During drought plants respond physiologically and structurally to prevent excessive water loss according to species-specific water use strategies. This has consequences for carbon uptake by photosynthesis and release by total ecosystem respiration. After a drought the disturbances in the reservoirs of moisture, organic matter and nutrients in the soil and carbohydrates in plants lead to longer-term effects in plant carbon cycling, and potentially mortality. Direct and carry-over effects, mortality and consequently species competition in response to drought are strongly related to the survival strategies of species. Here we review the state of the art of the understanding of the relation between soil moisture drought and the interactions with the carbon cycle of the terrestrial ecosystems. We argue that plant strategies must be given an adequate role in global vegetation models if the effects of drought on the carbon cycle are to be described in a way that justifies the interacting processes. © 2011 Elsevier B.V.&quot;,&quot;publisher&quot;:&quot;Elsevier&quot;,&quot;issue&quot;:&quot;7&quot;,&quot;volume&quot;:&quot;151&quot;},&quot;isTemporary&quot;:false}]},{&quot;citationID&quot;:&quot;MENDELEY_CITATION_77524b86-8ffb-43e0-adc3-69e69126b85e&quot;,&quot;properties&quot;:{&quot;noteIndex&quot;:0},&quot;isEdited&quot;:false,&quot;manualOverride&quot;:{&quot;isManuallyOverridden&quot;:false,&quot;citeprocText&quot;:&quot;(Christiansen et al., 1987; Stamp, 2003)&quot;,&quot;manualOverrideText&quot;:&quot;&quot;},&quot;citationTag&quot;:&quot;MENDELEY_CITATION_v3_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&quot;,&quot;citationItems&quot;:[{&quot;id&quot;:&quot;c313d0dc-741b-3c85-a4a8-cd5e6b0521ba&quot;,&quot;itemData&quot;:{&quot;type&quot;:&quot;article-journal&quot;,&quot;id&quot;:&quot;c313d0dc-741b-3c85-a4a8-cd5e6b0521ba&quot;,&quot;title&quot;:&quot;Out Of The Quagmire Of Plant Defense Hypotheses&quot;,&quot;author&quot;:[{&quot;family&quot;:&quot;Stamp&quot;,&quot;given&quot;:&quot;Nancy&quot;,&quot;parse-names&quot;:false,&quot;dropping-particle&quot;:&quot;&quot;,&quot;non-dropping-particle&quot;:&quot;&quot;}],&quot;container-title&quot;:&quot;Source: The Quarterly Review of Biology&quot;,&quot;accessed&quot;:{&quot;date-parts&quot;:[[2022,10,23]]},&quot;DOI&quot;:&quot;10.1086/367580&quot;,&quot;issued&quot;:{&quot;date-parts&quot;:[[2003]]},&quot;page&quot;:&quot;23-55&quot;,&quot;abstract&quot;:&quot;JSTOR is a not-for-profit service that helps scholars, researchers, and students discover, use, and build upon a wide range of content in a trusted digital archive. We use information technology and tools to increase productivity and facilitate new forms of scholarship. For more information about JSTOR, please contact support@jstor.org.&quot;,&quot;issue&quot;:&quot;1&quot;,&quot;volume&quot;:&quot;78&quot;,&quot;container-title-short&quot;:&quot;&quot;},&quot;isTemporary&quot;:false},{&quot;id&quot;:&quot;aafb0f29-5d5d-3369-80bb-54bd281d2f8b&quot;,&quot;itemData&quot;:{&quot;type&quot;:&quot;article-journal&quot;,&quot;id&quot;:&quot;aafb0f29-5d5d-3369-80bb-54bd281d2f8b&quot;,&quot;title&quot;:&quot;Resistance of conifers to bark beetle attack: Searching for general relationships&quot;,&quot;author&quot;:[{&quot;family&quot;:&quot;Christiansen&quot;,&quot;given&quot;:&quot;Erik&quot;,&quot;parse-names&quot;:false,&quot;dropping-particle&quot;:&quot;&quot;,&quot;non-dropping-particle&quot;:&quot;&quot;},{&quot;family&quot;:&quot;Waring&quot;,&quot;given&quot;:&quot;Richard H.&quot;,&quot;parse-names&quot;:false,&quot;dropping-particle&quot;:&quot;&quot;,&quot;non-dropping-particle&quot;:&quot;&quot;},{&quot;family&quot;:&quot;Berryman&quot;,&quot;given&quot;:&quot;Alan A.&quot;,&quot;parse-names&quot;:false,&quot;dropping-particle&quot;:&quot;&quot;,&quot;non-dropping-particle&quot;:&quot;&quot;}],&quot;container-title&quot;:&quot;Forest Ecology and Management&quot;,&quot;container-title-short&quot;:&quot;For Ecol Manage&quot;,&quot;accessed&quot;:{&quot;date-parts&quot;:[[2022,10,23]]},&quot;DOI&quot;:&quot;10.1016/0378-1127(87)90098-3&quot;,&quot;ISSN&quot;:&quot;03781127&quot;,&quot;issued&quot;:{&quot;date-parts&quot;:[[1987,12,1]]},&quot;page&quot;:&quot;89-106&quot;,&quot;abstract&quot;:&quot;Bark beetles are among the few native insects that can kill large numbers of trees in a single year. The present paper reviews recent work on the relationship between conifer resistance to bark beetle attack and tree vigor, e.g. in terms of wood production per unit of foliage. Experimental studies in the Pacific Northwest and the southeast U.S.A., and in Norway, are drawn upon to show that tree resistance to attack may be closely related to the amount of current and stored photosynthate that is available for defense. An experimental approach is advocated to critically test the relationship between host-tree resistance and the limitations on the transfer of critical resources to the site of attack. © 1987.&quot;,&quot;publisher&quot;:&quot;Elsevier&quot;,&quot;issue&quot;:&quot;1-2&quot;,&quot;volume&quot;:&quot;22&quot;},&quot;isTemporary&quot;:false}]},{&quot;citationID&quot;:&quot;MENDELEY_CITATION_f807afef-3ac4-4be7-a6fa-fd7cc4fe5b0d&quot;,&quot;properties&quot;:{&quot;noteIndex&quot;:0},&quot;isEdited&quot;:false,&quot;manualOverride&quot;:{&quot;citeprocText&quot;:&quot;(McDowell et al., 2008)&quot;,&quot;isManuallyOverridden&quot;:false,&quot;manualOverrideText&quot;:&quot;&quot;},&quot;citationTag&quot;:&quot;MENDELEY_CITATION_v3_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&quot;,&quot;citationItems&quot;:[{&quot;id&quot;:&quot;ebffed95-77d7-3e54-af21-450f04242180&quot;,&quot;itemData&quot;:{&quot;type&quot;:&quot;article-journal&quot;,&quot;id&quot;:&quot;ebffed95-77d7-3e54-af21-450f04242180&quot;,&quot;title&quot;:&quot;Mechanisms of Plant Survival and Mortality during Drought: why do survive while others succumb plants drought ? to&quot;,&quot;author&quot;:[{&quot;family&quot;:&quot;McDowell&quot;,&quot;given&quot;:&quot;Nate&quot;,&quot;parse-names&quot;:false,&quot;dropping-particle&quot;:&quot;&quot;,&quot;non-dropping-particle&quot;:&quot;&quot;},{&quot;family&quot;:&quot;Pockman&quot;,&quot;given&quot;:&quot;William T&quot;,&quot;parse-names&quot;:false,&quot;dropping-particle&quot;:&quot;&quot;,&quot;non-dropping-particle&quot;:&quot;&quot;},{&quot;family&quot;:&quot;Allen&quot;,&quot;given&quot;:&quot;Craig D&quot;,&quot;parse-names&quot;:false,&quot;dropping-particle&quot;:&quot;&quot;,&quot;non-dropping-particle&quot;:&quot;&quot;},{&quot;family&quot;:&quot;Breshears&quot;,&quot;given&quot;:&quot;David D&quot;,&quot;parse-names&quot;:false,&quot;dropping-particle&quot;:&quot;&quot;,&quot;non-dropping-particle&quot;:&quot;&quot;},{&quot;family&quot;:&quot;Cobb&quot;,&quot;given&quot;:&quot;Neil&quot;,&quot;parse-names&quot;:false,&quot;dropping-particle&quot;:&quot;&quot;,&quot;non-dropping-particle&quot;:&quot;&quot;},{&quot;family&quot;:&quot;Kolb&quot;,&quot;given&quot;:&quot;Thomas&quot;,&quot;parse-names&quot;:false,&quot;dropping-particle&quot;:&quot;&quot;,&quot;non-dropping-particle&quot;:&quot;&quot;},{&quot;family&quot;:&quot;Plaut&quot;,&quot;given&quot;:&quot;Jennifer&quot;,&quot;parse-names&quot;:false,&quot;dropping-particle&quot;:&quot;&quot;,&quot;non-dropping-particle&quot;:&quot;&quot;},{&quot;family&quot;:&quot;Sperry&quot;,&quot;given&quot;:&quot;John&quot;,&quot;parse-names&quot;:false,&quot;dropping-particle&quot;:&quot;&quot;,&quot;non-dropping-particle&quot;:&quot;&quot;},{&quot;family&quot;:&quot;West&quot;,&quot;given&quot;:&quot;Adam&quot;,&quot;parse-names&quot;:false,&quot;dropping-particle&quot;:&quot;&quot;,&quot;non-dropping-particle&quot;:&quot;&quot;},{&quot;family&quot;:&quot;Williams&quot;,&quot;given&quot;:&quot;David G&quot;,&quot;parse-names&quot;:false,&quot;dropping-particle&quot;:&quot;&quot;,&quot;non-dropping-particle&quot;:&quot;&quot;},{&quot;family&quot;:&quot;Yepez&quot;,&quot;given&quot;:&quot;Enrico A&quot;,&quot;parse-names&quot;:false,&quot;dropping-particle&quot;:&quot;&quot;,&quot;non-dropping-particle&quot;:&quot;&quot;}],&quot;container-title&quot;:&quot;New Phytologist&quot;,&quot;issued&quot;:{&quot;date-parts&quot;:[[2008]]},&quot;page&quot;:&quot;719-739&quot;,&quot;issue&quot;:&quot;4&quot;,&quot;volume&quot;:&quot;178&quot;,&quot;container-title-short&quot;:&quot;&quot;},&quot;uris&quot;:[&quot;http://www.mendeley.com/documents/?uuid=e1173b4f-1318-4a22-991a-2dd1e08b190d&quot;],&quot;isTemporary&quot;:false,&quot;legacyDesktopId&quot;:&quot;e1173b4f-1318-4a22-991a-2dd1e08b190d&quot;}]},{&quot;citationID&quot;:&quot;MENDELEY_CITATION_9efe615f-f321-41b0-8d2e-baa9d47d4c50&quot;,&quot;properties&quot;:{&quot;noteIndex&quot;:0},&quot;isEdited&quot;:false,&quot;manualOverride&quot;:{&quot;citeprocText&quot;:&quot;(Ahlström et al., 2015; Poulter et al., 2014)&quot;,&quot;isManuallyOverridden&quot;:false,&quot;manualOverrideText&quot;:&quot;&quot;},&quot;citationTag&quot;:&quot;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&quot;,&quot;citationItems&quot;:[{&quot;id&quot;:&quot;274ba11d-43b9-3b06-af0b-f29188e55731&quot;,&quot;itemData&quot;:{&quot;DOI&quot;:&quot;10.1038/nature13376&quot;,&quot;ISSN&quot;:&quot;14764687&quot;,&quot;PMID&quot;:&quot;24847888&quot;,&quot;abstract&quot;:&quot;The land and ocean act as a sink for fossil-fuel emissions, thereby slowing the rise of atmospheric carbon dioxide concentrations. Although the uptake of carbon by oceanic and terrestrial processes has kept pace with accelerating carbon dioxide emissions until now, atmospheric carbon dioxide concentrations exhibit a large variability on interannual timescales, considered to be driven primarily by terrestrial ecosystem processes dominated by tropical rainforests. We use a terrestrial biogeochemical model, atmospheric carbon dioxide inversion and global carbon budget accounting methods to investigate the evolution of the terrestrial carbon sink over the past 30 years, with a focus on the underlying mechanisms responsible for the exceptionally large land carbon sink reported in 2011 (ref. 2). Here we show that our three terrestrial carbon sink estimates are in good agreement and support the finding of a 2011 record land carbon sink. Surprisingly, we find that the global carbon sink anomaly was driven by growth of semi-arid vegetation in the Southern Hemisphere, with almost 60 per cent of carbon uptake attributed to Australian ecosystems, where prevalent La Niña conditions caused up to six consecutive seasons of increased precipitation. In addition, since 1981, a six per cent expansion of vegetation cover over Australia was associated with a fourfold increase in the sensitivity of continental net carbon uptake to precipitation. Our findings suggest that the higher turnover rates of carbon pools in semi-arid biomes are an increasingly important driver of global carbon cycle inter-annual variability and that tropical rainforests may become less relevant drivers in the future. More research is needed to identify to what extent the carbon stocks accumulated during wet years are vulnerable to rapid decomposition or loss through fire in subsequent years. © 2014 Macmillan Publishers Limited.&quot;,&quot;author&quot;:[{&quot;dropping-particle&quot;:&quot;&quot;,&quot;family&quot;:&quot;Poulter&quot;,&quot;given&quot;:&quot;Benjamin&quot;,&quot;non-dropping-particle&quot;:&quot;&quot;,&quot;parse-names&quot;:false,&quot;suffix&quot;:&quot;&quot;},{&quot;dropping-particle&quot;:&quot;&quot;,&quot;family&quot;:&quot;Frank&quot;,&quot;given&quot;:&quot;David&quot;,&quot;non-dropping-particle&quot;:&quot;&quot;,&quot;parse-names&quot;:false,&quot;suffix&quot;:&quot;&quot;},{&quot;dropping-particle&quot;:&quot;&quot;,&quot;family&quot;:&quot;Ciais&quot;,&quot;given&quot;:&quot;Philippe&quot;,&quot;non-dropping-particle&quot;:&quot;&quot;,&quot;parse-names&quot;:false,&quot;suffix&quot;:&quot;&quot;},{&quot;dropping-particle&quot;:&quot;&quot;,&quot;family&quot;:&quot;Myneni&quot;,&quot;given&quot;:&quot;Ranga B.&quot;,&quot;non-dropping-particle&quot;:&quot;&quot;,&quot;parse-names&quot;:false,&quot;suffix&quot;:&quot;&quot;},{&quot;dropping-particle&quot;:&quot;&quot;,&quot;family&quot;:&quot;Andela&quot;,&quot;given&quot;:&quot;Niels&quot;,&quot;non-dropping-particle&quot;:&quot;&quot;,&quot;parse-names&quot;:false,&quot;suffix&quot;:&quot;&quot;},{&quot;dropping-particle&quot;:&quot;&quot;,&quot;family&quot;:&quot;Bi&quot;,&quot;given&quot;:&quot;Jian&quot;,&quot;non-dropping-particle&quot;:&quot;&quot;,&quot;parse-names&quot;:false,&quot;suffix&quot;:&quot;&quot;},{&quot;dropping-particle&quot;:&quot;&quot;,&quot;family&quot;:&quot;Broquet&quot;,&quot;given&quot;:&quot;Gregoire&quot;,&quot;non-dropping-particle&quot;:&quot;&quot;,&quot;parse-names&quot;:false,&quot;suffix&quot;:&quot;&quot;},{&quot;dropping-particle&quot;:&quot;&quot;,&quot;family&quot;:&quot;Canadell&quot;,&quot;given&quot;:&quot;Josep G.&quot;,&quot;non-dropping-particle&quot;:&quot;&quot;,&quot;parse-names&quot;:false,&quot;suffix&quot;:&quot;&quot;},{&quot;dropping-particle&quot;:&quot;&quot;,&quot;family&quot;:&quot;Chevallier&quot;,&quot;given&quot;:&quot;Frederic&quot;,&quot;non-dropping-particle&quot;:&quot;&quot;,&quot;parse-names&quot;:false,&quot;suffix&quot;:&quot;&quot;},{&quot;dropping-particle&quot;:&quot;&quot;,&quot;family&quot;:&quot;Liu&quot;,&quot;given&quot;:&quot;Yi Y.&quot;,&quot;non-dropping-particle&quot;:&quot;&quot;,&quot;parse-names&quot;:false,&quot;suffix&quot;:&quot;&quot;},{&quot;dropping-particle&quot;:&quot;&quot;,&quot;family&quot;:&quot;Running&quot;,&quot;given&quot;:&quot;Steven W.&quot;,&quot;non-dropping-particle&quot;:&quot;&quot;,&quot;parse-names&quot;:false,&quot;suffix&quot;:&quot;&quot;},{&quot;dropping-particle&quot;:&quot;&quot;,&quot;family&quot;:&quot;Sitch&quot;,&quot;given&quot;:&quot;Stephen&quot;,&quot;non-dropping-particle&quot;:&quot;&quot;,&quot;parse-names&quot;:false,&quot;suffix&quot;:&quot;&quot;},{&quot;dropping-particle&quot;:&quot;&quot;,&quot;family&quot;:&quot;Werf&quot;,&quot;given&quot;:&quot;Guido R.&quot;,&quot;non-dropping-particle&quot;:&quot;Van Der&quot;,&quot;parse-names&quot;:false,&quot;suffix&quot;:&quot;&quot;}],&quot;container-title&quot;:&quot;Nature&quot;,&quot;id&quot;:&quot;274ba11d-43b9-3b06-af0b-f29188e55731&quot;,&quot;issue&quot;:&quot;7502&quot;,&quot;issued&quot;:{&quot;date-parts&quot;:[[&quot;2014&quot;,&quot;5&quot;,&quot;21&quot;]]},&quot;page&quot;:&quot;600-603&quot;,&quot;publisher&quot;:&quot;Nature Publishing Group&quot;,&quot;title&quot;:&quot;Contribution of semi-arid ecosystems to interannual variability of the global carbon cycle&quot;,&quot;type&quot;:&quot;article-journal&quot;,&quot;volume&quot;:&quot;509&quot;,&quot;container-title-short&quot;:&quot;Nature&quot;},&quot;uris&quot;:[&quot;http://www.mendeley.com/documents/?uuid=274ba11d-43b9-3b06-af0b-f29188e55731&quot;],&quot;isTemporary&quot;:false,&quot;legacyDesktopId&quot;:&quot;274ba11d-43b9-3b06-af0b-f29188e55731&quot;},{&quot;id&quot;:&quot;ea6e77f7-1a4a-3e9e-bb82-e2987e4e8a69&quot;,&quot;itemData&quot;:{&quot;ISSN&quot;:&quot;21699402&quot;,&quot;author&quot;:[{&quot;dropping-particle&quot;:&quot;&quot;,&quot;family&quot;:&quot;Ahlström&quot;,&quot;given&quot;:&quot;Anders&quot;,&quot;non-dropping-particle&quot;:&quot;&quot;,&quot;parse-names&quot;:false,&quot;suffix&quot;:&quot;&quot;},{&quot;dropping-particle&quot;:&quot;&quot;,&quot;family&quot;:&quot;Raupach&quot;,&quot;given&quot;:&quot;Michael R.&quot;,&quot;non-dropping-particle&quot;:&quot;&quot;,&quot;parse-names&quot;:false,&quot;suffix&quot;:&quot;&quot;},{&quot;dropping-particle&quot;:&quot;&quot;,&quot;family&quot;:&quot;Schurgers&quot;,&quot;given&quot;:&quot;Guy&quot;,&quot;non-dropping-particle&quot;:&quot;&quot;,&quot;parse-names&quot;:false,&quot;suffix&quot;:&quot;&quot;},{&quot;dropping-particle&quot;:&quot;&quot;,&quot;family&quot;:&quot;Smith&quot;,&quot;given&quot;:&quot;Benjamin&quot;,&quot;non-dropping-particle&quot;:&quot;&quot;,&quot;parse-names&quot;:false,&quot;suffix&quot;:&quot;&quot;},{&quot;dropping-particle&quot;:&quot;&quot;,&quot;family&quot;:&quot;Arneth&quot;,&quot;given&quot;:&quot;Almut&quot;,&quot;non-dropping-particle&quot;:&quot;&quot;,&quot;parse-names&quot;:false,&quot;suffix&quot;:&quot;&quot;},{&quot;dropping-particle&quot;:&quot;&quot;,&quot;family&quot;:&quot;Jung&quot;,&quot;given&quot;:&quot;Martin&quot;,&quot;non-dropping-particle&quot;:&quot;&quot;,&quot;parse-names&quot;:false,&quot;suffix&quot;:&quot;&quot;},{&quot;dropping-particle&quot;:&quot;&quot;,&quot;family&quot;:&quot;Reichstein&quot;,&quot;given&quot;:&quot;Markus&quot;,&quot;non-dropping-particle&quot;:&quot;&quot;,&quot;parse-names&quot;:false,&quot;suffix&quot;:&quot;&quot;},{&quot;dropping-particle&quot;:&quot;&quot;,&quot;family&quot;:&quot;Canadell&quot;,&quot;given&quot;:&quot;Josep G.&quot;,&quot;non-dropping-particle&quot;:&quot;&quot;,&quot;parse-names&quot;:false,&quot;suffix&quot;:&quot;&quot;},{&quot;dropping-particle&quot;:&quot;&quot;,&quot;family&quot;:&quot;Friedlingstein&quot;,&quot;given&quot;:&quot;Pierre&quot;,&quot;non-dropping-particle&quot;:&quot;&quot;,&quot;parse-names&quot;:false,&quot;suffix&quot;:&quot;&quot;},{&quot;dropping-particle&quot;:&quot;&quot;,&quot;family&quot;:&quot;Jain&quot;,&quot;given&quot;:&quot;Atul K.&quot;,&quot;non-dropping-particle&quot;:&quot;&quot;,&quot;parse-names&quot;:false,&quot;suffix&quot;:&quot;&quot;},{&quot;dropping-particle&quot;:&quot;&quot;,&quot;family&quot;:&quot;Kato&quot;,&quot;given&quot;:&quot;Etsushi&quot;,&quot;non-dropping-particle&quot;:&quot;&quot;,&quot;parse-names&quot;:false,&quot;suffix&quot;:&quot;&quot;},{&quot;dropping-particle&quot;:&quot;&quot;,&quot;family&quot;:&quot;Poulter&quot;,&quot;given&quot;:&quot;Benjamin&quot;,&quot;non-dropping-particle&quot;:&quot;&quot;,&quot;parse-names&quot;:false,&quot;suffix&quot;:&quot;&quot;},{&quot;dropping-particle&quot;:&quot;&quot;,&quot;family&quot;:&quot;Sitch&quot;,&quot;given&quot;:&quot;Stephen&quot;,&quot;non-dropping-particle&quot;:&quot;&quot;,&quot;parse-names&quot;:false,&quot;suffix&quot;:&quot;&quot;},{&quot;dropping-particle&quot;:&quot;&quot;,&quot;family&quot;:&quot;Stocker&quot;,&quot;given&quot;:&quot;Benjamin D.&quot;,&quot;non-dropping-particle&quot;:&quot;&quot;,&quot;parse-names&quot;:false,&quot;suffix&quot;:&quot;&quot;},{&quot;dropping-particle&quot;:&quot;&quot;,&quot;family&quot;:&quot;Viovy&quot;,&quot;given&quot;:&quot;Nicolas&quot;,&quot;non-dropping-particle&quot;:&quot;&quot;,&quot;parse-names&quot;:false,&quot;suffix&quot;:&quot;&quot;},{&quot;dropping-particle&quot;:&quot;&quot;,&quot;family&quot;:&quot;Wang&quot;,&quot;given&quot;:&quot;Ying Ping&quot;,&quot;non-dropping-particle&quot;:&quot;&quot;,&quot;parse-names&quot;:false,&quot;suffix&quot;:&quot;&quot;},{&quot;dropping-particle&quot;:&quot;&quot;,&quot;family&quot;:&quot;Wiltshire&quot;,&quot;given&quot;:&quot;Andy&quot;,&quot;non-dropping-particle&quot;:&quot;&quot;,&quot;parse-names&quot;:false,&quot;suffix&quot;:&quot;&quot;},{&quot;dropping-particle&quot;:&quot;&quot;,&quot;family&quot;:&quot;Zaehle&quot;,&quot;given&quot;:&quot;Sönke&quot;,&quot;non-dropping-particle&quot;:&quot;&quot;,&quot;parse-names&quot;:false,&quot;suffix&quot;:&quot;&quot;},{&quot;dropping-particle&quot;:&quot;&quot;,&quot;family&quot;:&quot;Zeng&quot;,&quot;given&quot;:&quot;Ning&quot;,&quot;non-dropping-particle&quot;:&quot;&quot;,&quot;parse-names&quot;:false,&quot;suffix&quot;:&quot;&quot;}],&quot;container-title&quot;:&quot;Science&quot;,&quot;id&quot;:&quot;ea6e77f7-1a4a-3e9e-bb82-e2987e4e8a69&quot;,&quot;issue&quot;:&quot;6237&quot;,&quot;issued&quot;:{&quot;date-parts&quot;:[[&quot;2015&quot;]]},&quot;page&quot;:&quot;895-899&quot;,&quot;title&quot;:&quot;The dominant role of semi-arid ecosystems in the trend and variability of the land CO2 sink&quot;,&quot;type&quot;:&quot;article-journal&quot;,&quot;volume&quot;:&quot;348&quot;,&quot;container-title-short&quot;:&quot;Science (1979)&quot;},&quot;uris&quot;:[&quot;http://www.mendeley.com/documents/?uuid=e09e8953-e86e-4e8c-b83b-94989eb88959&quot;],&quot;isTemporary&quot;:false,&quot;legacyDesktopId&quot;:&quot;e09e8953-e86e-4e8c-b83b-94989eb88959&quot;}]},{&quot;citationID&quot;:&quot;MENDELEY_CITATION_1f6da070-8564-41fc-9eb4-784d01d4c41e&quot;,&quot;properties&quot;:{&quot;noteIndex&quot;:0},&quot;isEdited&quot;:false,&quot;manualOverride&quot;:{&quot;citeprocText&quot;:&quot;(Biederman et al., 2017)&quot;,&quot;isManuallyOverridden&quot;:false,&quot;manualOverrideText&quot;:&quot;&quot;},&quot;citationTag&quot;:&quot;MENDELEY_CITATION_v3_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&quot;,&quot;citationItems&quot;:[{&quot;id&quot;:&quot;2a0bf461-d268-349e-8581-3cd910448f31&quot;,&quot;itemData&quot;:{&quot;DOI&quot;:&quot;10.1111/gcb.13686&quot;,&quot;ISSN&quot;:&quot;13652486&quot;,&quot;PMID&quot;:&quot;28295911&quot;,&quot;abstract&quot;:&quot;Global-scale studies suggest that dryland ecosystems dominate an increasing trend in the magnitude and interannual variability of the land CO2 sink. However, such analyses are poorly constrained by measured CO2 exchange in drylands. Here we address this observation gap with eddy covariance data from 25 sites in the water-limited Southwest region of North America with observed ranges in annual precipitation of 100–1000 mm, annual temperatures of 2–25°C, and records of 3–10 years (150 site-years in total). Annual fluxes were integrated using site-specific ecohydrologic years to group precipitation with resulting ecosystem exchanges. We found a wide range of carbon sink/source function, with mean annual net ecosystem production (NEP) varying from -350 to +330 gCm−2 across sites with diverse vegetation types, contrasting with the more constant sink typically measured in mesic ecosystems. In this region, only forest-dominated sites were consistent carbon sinks. Interannual variability of NEP, gross ecosystem production (GEP), and ecosystem respiration (Reco) was larger than for mesic regions, and half the sites switched between functioning as C sinks/C sources in wet/dry years. The sites demonstrated coherent responses of GEP and NEP to anomalies in annual evapotranspiration (ET), used here as a proxy for annually available water after hydrologic losses. Notably, GEP and Reco were negatively related to temperature, both interannually within site and spatially across sites, in contrast to positive temperature effects commonly reported for mesic ecosystems. Models based on MODIS satellite observations matched the cross-site spatial pattern in mean annual GEP but consistently underestimated mean annual ET by ~50%. Importantly, the MODIS-based models captured only 20–30% of interannual variation magnitude. These results suggest the contribution of this dryland region to variability of regional to global CO2 exchange may be up to 3–5 times larger than current estimates.&quot;,&quot;author&quot;:[{&quot;dropping-particle&quot;:&quot;&quot;,&quot;family&quot;:&quot;Biederman&quot;,&quot;given&quot;:&quot;Joel A.&quot;,&quot;non-dropping-particle&quot;:&quot;&quot;,&quot;parse-names&quot;:false,&quot;suffix&quot;:&quot;&quot;},{&quot;dropping-particle&quot;:&quot;&quot;,&quot;family&quot;:&quot;Scott&quot;,&quot;given&quot;:&quot;Russell L.&quot;,&quot;non-dropping-particle&quot;:&quot;&quot;,&quot;parse-names&quot;:false,&quot;suffix&quot;:&quot;&quot;},{&quot;dropping-particle&quot;:&quot;&quot;,&quot;family&quot;:&quot;Bell&quot;,&quot;given&quot;:&quot;Tom W.&quot;,&quot;non-dropping-particle&quot;:&quot;&quot;,&quot;parse-names&quot;:false,&quot;suffix&quot;:&quot;&quot;},{&quot;dropping-particle&quot;:&quot;&quot;,&quot;family&quot;:&quot;Bowling&quot;,&quot;given&quot;:&quot;David R.&quot;,&quot;non-dropping-particle&quot;:&quot;&quot;,&quot;parse-names&quot;:false,&quot;suffix&quot;:&quot;&quot;},{&quot;dropping-particle&quot;:&quot;&quot;,&quot;family&quot;:&quot;Dore&quot;,&quot;given&quot;:&quot;Sabina&quot;,&quot;non-dropping-particle&quot;:&quot;&quot;,&quot;parse-names&quot;:false,&quot;suffix&quot;:&quot;&quot;},{&quot;dropping-particle&quot;:&quot;&quot;,&quot;family&quot;:&quot;Garatuza-Payan&quot;,&quot;given&quot;:&quot;Jaime&quot;,&quot;non-dropping-particle&quot;:&quot;&quot;,&quot;parse-names&quot;:false,&quot;suffix&quot;:&quot;&quot;},{&quot;dropping-particle&quot;:&quot;&quot;,&quot;family&quot;:&quot;Kolb&quot;,&quot;given&quot;:&quot;Thomas E.&quot;,&quot;non-dropping-particle&quot;:&quot;&quot;,&quot;parse-names&quot;:false,&quot;suffix&quot;:&quot;&quot;},{&quot;dropping-particle&quot;:&quot;&quot;,&quot;family&quot;:&quot;Krishnan&quot;,&quot;given&quot;:&quot;Praveena&quot;,&quot;non-dropping-particle&quot;:&quot;&quot;,&quot;parse-names&quot;:false,&quot;suffix&quot;:&quot;&quot;},{&quot;dropping-particle&quot;:&quot;&quot;,&quot;family&quot;:&quot;Krofcheck&quot;,&quot;given&quot;:&quot;Dan J.&quot;,&quot;non-dropping-particle&quot;:&quot;&quot;,&quot;parse-names&quot;:false,&quot;suffix&quot;:&quot;&quot;},{&quot;dropping-particle&quot;:&quot;&quot;,&quot;family&quot;:&quot;Litvak&quot;,&quot;given&quot;:&quot;Marcy E.&quot;,&quot;non-dropping-particle&quot;:&quot;&quot;,&quot;parse-names&quot;:false,&quot;suffix&quot;:&quot;&quot;},{&quot;dropping-particle&quot;:&quot;&quot;,&quot;family&quot;:&quot;Maurer&quot;,&quot;given&quot;:&quot;Gregory E.&quot;,&quot;non-dropping-particle&quot;:&quot;&quot;,&quot;parse-names&quot;:false,&quot;suffix&quot;:&quot;&quot;},{&quot;dropping-particle&quot;:&quot;&quot;,&quot;family&quot;:&quot;Meyers&quot;,&quot;given&quot;:&quot;Tilden P.&quot;,&quot;non-dropping-particle&quot;:&quot;&quot;,&quot;parse-names&quot;:false,&quot;suffix&quot;:&quot;&quot;},{&quot;dropping-particle&quot;:&quot;&quot;,&quot;family&quot;:&quot;Oechel&quot;,&quot;given&quot;:&quot;Walter C.&quot;,&quot;non-dropping-particle&quot;:&quot;&quot;,&quot;parse-names&quot;:false,&quot;suffix&quot;:&quot;&quot;},{&quot;dropping-particle&quot;:&quot;&quot;,&quot;family&quot;:&quot;Papuga&quot;,&quot;given&quot;:&quot;Shirley A.&quot;,&quot;non-dropping-particle&quot;:&quot;&quot;,&quot;parse-names&quot;:false,&quot;suffix&quot;:&quot;&quot;},{&quot;dropping-particle&quot;:&quot;&quot;,&quot;family&quot;:&quot;Ponce-Campos&quot;,&quot;given&quot;:&quot;Guillermo E.&quot;,&quot;non-dropping-particle&quot;:&quot;&quot;,&quot;parse-names&quot;:false,&quot;suffix&quot;:&quot;&quot;},{&quot;dropping-particle&quot;:&quot;&quot;,&quot;family&quot;:&quot;Rodriguez&quot;,&quot;given&quot;:&quot;Julio C.&quot;,&quot;non-dropping-particle&quot;:&quot;&quot;,&quot;parse-names&quot;:false,&quot;suffix&quot;:&quot;&quot;},{&quot;dropping-particle&quot;:&quot;&quot;,&quot;family&quot;:&quot;Smith&quot;,&quot;given&quot;:&quot;William K.&quot;,&quot;non-dropping-particle&quot;:&quot;&quot;,&quot;parse-names&quot;:false,&quot;suffix&quot;:&quot;&quot;},{&quot;dropping-particle&quot;:&quot;&quot;,&quot;family&quot;:&quot;Vargas&quot;,&quot;given&quot;:&quot;Rodrigo&quot;,&quot;non-dropping-particle&quot;:&quot;&quot;,&quot;parse-names&quot;:false,&quot;suffix&quot;:&quot;&quot;},{&quot;dropping-particle&quot;:&quot;&quot;,&quot;family&quot;:&quot;Watts&quot;,&quot;given&quot;:&quot;Christopher J.&quot;,&quot;non-dropping-particle&quot;:&quot;&quot;,&quot;parse-names&quot;:false,&quot;suffix&quot;:&quot;&quot;},{&quot;dropping-particle&quot;:&quot;&quot;,&quot;family&quot;:&quot;Yepez&quot;,&quot;given&quot;:&quot;Enrico A.&quot;,&quot;non-dropping-particle&quot;:&quot;&quot;,&quot;parse-names&quot;:false,&quot;suffix&quot;:&quot;&quot;},{&quot;dropping-particle&quot;:&quot;&quot;,&quot;family&quot;:&quot;Goulden&quot;,&quot;given&quot;:&quot;Michael L.&quot;,&quot;non-dropping-particle&quot;:&quot;&quot;,&quot;parse-names&quot;:false,&quot;suffix&quot;:&quot;&quot;}],&quot;container-title&quot;:&quot;Global Change Biology&quot;,&quot;id&quot;:&quot;2a0bf461-d268-349e-8581-3cd910448f31&quot;,&quot;issue&quot;:&quot;10&quot;,&quot;issued&quot;:{&quot;date-parts&quot;:[[&quot;2017&quot;,&quot;10&quot;,&quot;1&quot;]]},&quot;page&quot;:&quot;4204-4221&quot;,&quot;publisher&quot;:&quot;Blackwell Publishing Ltd&quot;,&quot;title&quot;:&quot;CO2 exchange and evapotranspiration across dryland ecosystems of southwestern North America&quot;,&quot;type&quot;:&quot;article-journal&quot;,&quot;volume&quot;:&quot;23&quot;,&quot;container-title-short&quot;:&quot;Glob Chang Biol&quot;},&quot;uris&quot;:[&quot;http://www.mendeley.com/documents/?uuid=2a0bf461-d268-349e-8581-3cd910448f31&quot;],&quot;isTemporary&quot;:false,&quot;legacyDesktopId&quot;:&quot;2a0bf461-d268-349e-8581-3cd910448f31&quot;}]},{&quot;citationID&quot;:&quot;MENDELEY_CITATION_8c7e35f7-17af-4591-9657-8b3beac988d4&quot;,&quot;properties&quot;:{&quot;noteIndex&quot;:0},&quot;isEdited&quot;:false,&quot;manualOverride&quot;:{&quot;citeprocText&quot;:&quot;(van der Molen et al., 2011)&quot;,&quot;isManuallyOverridden&quot;:false,&quot;manualOverrideText&quot;:&quot;&quot;},&quot;citationTag&quot;:&quot;MENDELEY_CITATION_v3_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&quot;,&quot;citationItems&quot;:[{&quot;id&quot;:&quot;283858d9-7aef-31bd-afab-d08c7a515730&quot;,&quot;itemData&quot;:{&quot;DOI&quot;:&quot;10.1016/j.agrformet.2011.01.018&quot;,&quot;ISSN&quot;:&quot;01681923&quot;,&quot;abstract&quot;:&quot;Drought as an intermittent disturbance of the water cycle interacts with the carbon cycle differently than the 'gradual' climate change. During drought plants respond physiologically and structurally to prevent excessive water loss according to species-specific water use strategies. This has consequences for carbon uptake by photosynthesis and release by total ecosystem respiration. After a drought the disturbances in the reservoirs of moisture, organic matter and nutrients in the soil and carbohydrates in plants lead to longer-term effects in plant carbon cycling, and potentially mortality. Direct and carry-over effects, mortality and consequently species competition in response to drought are strongly related to the survival strategies of species. Here we review the state of the art of the understanding of the relation between soil moisture drought and the interactions with the carbon cycle of the terrestrial ecosystems. We argue that plant strategies must be given an adequate role in global vegetation models if the effects of drought on the carbon cycle are to be described in a way that justifies the interacting processes. © 2011 Elsevier B.V.&quot;,&quot;author&quot;:[{&quot;dropping-particle&quot;:&quot;&quot;,&quot;family&quot;:&quot;Molen&quot;,&quot;given&quot;:&quot;M. K.&quot;,&quot;non-dropping-particle&quot;:&quot;Van der&quot;,&quot;parse-names&quot;:false,&quot;suffix&quot;:&quot;&quot;},{&quot;dropping-particle&quot;:&quot;&quot;,&quot;family&quot;:&quot;Dolman&quot;,&quot;given&quot;:&quot;A. J.&quot;,&quot;non-dropping-particle&quot;:&quot;&quot;,&quot;parse-names&quot;:false,&quot;suffix&quot;:&quot;&quot;},{&quot;dropping-particle&quot;:&quot;&quot;,&quot;family&quot;:&quot;Ciais&quot;,&quot;given&quot;:&quot;P.&quot;,&quot;non-dropping-particle&quot;:&quot;&quot;,&quot;parse-names&quot;:false,&quot;suffix&quot;:&quot;&quot;},{&quot;dropping-particle&quot;:&quot;&quot;,&quot;family&quot;:&quot;Eglin&quot;,&quot;given&quot;:&quot;T.&quot;,&quot;non-dropping-particle&quot;:&quot;&quot;,&quot;parse-names&quot;:false,&quot;suffix&quot;:&quot;&quot;},{&quot;dropping-particle&quot;:&quot;&quot;,&quot;family&quot;:&quot;Gobron&quot;,&quot;given&quot;:&quot;N.&quot;,&quot;non-dropping-particle&quot;:&quot;&quot;,&quot;parse-names&quot;:false,&quot;suffix&quot;:&quot;&quot;},{&quot;dropping-particle&quot;:&quot;&quot;,&quot;family&quot;:&quot;Law&quot;,&quot;given&quot;:&quot;B. E.&quot;,&quot;non-dropping-particle&quot;:&quot;&quot;,&quot;parse-names&quot;:false,&quot;suffix&quot;:&quot;&quot;},{&quot;dropping-particle&quot;:&quot;&quot;,&quot;family&quot;:&quot;Meir&quot;,&quot;given&quot;:&quot;P.&quot;,&quot;non-dropping-particle&quot;:&quot;&quot;,&quot;parse-names&quot;:false,&quot;suffix&quot;:&quot;&quot;},{&quot;dropping-particle&quot;:&quot;&quot;,&quot;family&quot;:&quot;Peters&quot;,&quot;given&quot;:&quot;W.&quot;,&quot;non-dropping-particle&quot;:&quot;&quot;,&quot;parse-names&quot;:false,&quot;suffix&quot;:&quot;&quot;},{&quot;dropping-particle&quot;:&quot;&quot;,&quot;family&quot;:&quot;Phillips&quot;,&quot;given&quot;:&quot;O. L.&quot;,&quot;non-dropping-particle&quot;:&quot;&quot;,&quot;parse-names&quot;:false,&quot;suffix&quot;:&quot;&quot;},{&quot;dropping-particle&quot;:&quot;&quot;,&quot;family&quot;:&quot;Reichstein&quot;,&quot;given&quot;:&quot;M.&quot;,&quot;non-dropping-particle&quot;:&quot;&quot;,&quot;parse-names&quot;:false,&quot;suffix&quot;:&quot;&quot;},{&quot;dropping-particle&quot;:&quot;&quot;,&quot;family&quot;:&quot;Chen&quot;,&quot;given&quot;:&quot;T.&quot;,&quot;non-dropping-particle&quot;:&quot;&quot;,&quot;parse-names&quot;:false,&quot;suffix&quot;:&quot;&quot;},{&quot;dropping-particle&quot;:&quot;&quot;,&quot;family&quot;:&quot;Dekker&quot;,&quot;given&quot;:&quot;S. C.&quot;,&quot;non-dropping-particle&quot;:&quot;&quot;,&quot;parse-names&quot;:false,&quot;suffix&quot;:&quot;&quot;},{&quot;dropping-particle&quot;:&quot;&quot;,&quot;family&quot;:&quot;Doubková&quot;,&quot;given&quot;:&quot;M.&quot;,&quot;non-dropping-particle&quot;:&quot;&quot;,&quot;parse-names&quot;:false,&quot;suffix&quot;:&quot;&quot;},{&quot;dropping-particle&quot;:&quot;&quot;,&quot;family&quot;:&quot;Friedl&quot;,&quot;given&quot;:&quot;M. A.&quot;,&quot;non-dropping-particle&quot;:&quot;&quot;,&quot;parse-names&quot;:false,&quot;suffix&quot;:&quot;&quot;},{&quot;dropping-particle&quot;:&quot;&quot;,&quot;family&quot;:&quot;Jung&quot;,&quot;given&quot;:&quot;M.&quot;,&quot;non-dropping-particle&quot;:&quot;&quot;,&quot;parse-names&quot;:false,&quot;suffix&quot;:&quot;&quot;},{&quot;dropping-particle&quot;:&quot;&quot;,&quot;family&quot;:&quot;Hurk&quot;,&quot;given&quot;:&quot;B. J.J.M.&quot;,&quot;non-dropping-particle&quot;:&quot;van den&quot;,&quot;parse-names&quot;:false,&quot;suffix&quot;:&quot;&quot;},{&quot;dropping-particle&quot;:&quot;&quot;,&quot;family&quot;:&quot;Jeu&quot;,&quot;given&quot;:&quot;R. A.M.&quot;,&quot;non-dropping-particle&quot;:&quot;de&quot;,&quot;parse-names&quot;:false,&quot;suffix&quot;:&quot;&quot;},{&quot;dropping-particle&quot;:&quot;&quot;,&quot;family&quot;:&quot;Kruijt&quot;,&quot;given&quot;:&quot;B.&quot;,&quot;non-dropping-particle&quot;:&quot;&quot;,&quot;parse-names&quot;:false,&quot;suffix&quot;:&quot;&quot;},{&quot;dropping-particle&quot;:&quot;&quot;,&quot;family&quot;:&quot;Ohta&quot;,&quot;given&quot;:&quot;T.&quot;,&quot;non-dropping-particle&quot;:&quot;&quot;,&quot;parse-names&quot;:false,&quot;suffix&quot;:&quot;&quot;},{&quot;dropping-particle&quot;:&quot;&quot;,&quot;family&quot;:&quot;Rebel&quot;,&quot;given&quot;:&quot;K. T.&quot;,&quot;non-dropping-particle&quot;:&quot;&quot;,&quot;parse-names&quot;:false,&quot;suffix&quot;:&quot;&quot;},{&quot;dropping-particle&quot;:&quot;&quot;,&quot;family&quot;:&quot;Plummer&quot;,&quot;given&quot;:&quot;S.&quot;,&quot;non-dropping-particle&quot;:&quot;&quot;,&quot;parse-names&quot;:false,&quot;suffix&quot;:&quot;&quot;},{&quot;dropping-particle&quot;:&quot;&quot;,&quot;family&quot;:&quot;Seneviratne&quot;,&quot;given&quot;:&quot;S. I.&quot;,&quot;non-dropping-particle&quot;:&quot;&quot;,&quot;parse-names&quot;:false,&quot;suffix&quot;:&quot;&quot;},{&quot;dropping-particle&quot;:&quot;&quot;,&quot;family&quot;:&quot;Sitch&quot;,&quot;given&quot;:&quot;S.&quot;,&quot;non-dropping-particle&quot;:&quot;&quot;,&quot;parse-names&quot;:false,&quot;suffix&quot;:&quot;&quot;},{&quot;dropping-particle&quot;:&quot;&quot;,&quot;family&quot;:&quot;Teuling&quot;,&quot;given&quot;:&quot;A. J.&quot;,&quot;non-dropping-particle&quot;:&quot;&quot;,&quot;parse-names&quot;:false,&quot;suffix&quot;:&quot;&quot;},{&quot;dropping-particle&quot;:&quot;&quot;,&quot;family&quot;:&quot;Werf&quot;,&quot;given&quot;:&quot;G. R.&quot;,&quot;non-dropping-particle&quot;:&quot;van der&quot;,&quot;parse-names&quot;:false,&quot;suffix&quot;:&quot;&quot;},{&quot;dropping-particle&quot;:&quot;&quot;,&quot;family&quot;:&quot;Wang&quot;,&quot;given&quot;:&quot;G.&quot;,&quot;non-dropping-particle&quot;:&quot;&quot;,&quot;parse-names&quot;:false,&quot;suffix&quot;:&quot;&quot;}],&quot;container-title&quot;:&quot;Agricultural and Forest Meteorology&quot;,&quot;id&quot;:&quot;283858d9-7aef-31bd-afab-d08c7a515730&quot;,&quot;issue&quot;:&quot;7&quot;,&quot;issued&quot;:{&quot;date-parts&quot;:[[&quot;2011&quot;,&quot;7&quot;,&quot;15&quot;]]},&quot;page&quot;:&quot;765-773&quot;,&quot;publisher&quot;:&quot;Elsevier&quot;,&quot;title&quot;:&quot;Drought and ecosystem carbon cycling&quot;,&quot;type&quot;:&quot;article&quot;,&quot;volume&quot;:&quot;151&quot;,&quot;container-title-short&quot;:&quot;Agric For Meteorol&quot;},&quot;uris&quot;:[&quot;http://www.mendeley.com/documents/?uuid=283858d9-7aef-31bd-afab-d08c7a515730&quot;],&quot;isTemporary&quot;:false,&quot;legacyDesktopId&quot;:&quot;283858d9-7aef-31bd-afab-d08c7a515730&quot;}]},{&quot;citationID&quot;:&quot;MENDELEY_CITATION_279a6d0f-7b62-40a3-ac00-c000493ba940&quot;,&quot;properties&quot;:{&quot;noteIndex&quot;:0},&quot;isEdited&quot;:false,&quot;manualOverride&quot;:{&quot;citeprocText&quot;:&quot;(Thompson et al., 2011)&quot;,&quot;isManuallyOverridden&quot;:false,&quot;manualOverrideText&quot;:&quot;&quot;},&quot;citationTag&quot;:&quot;MENDELEY_CITATION_v3_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&quot;,&quot;citationItems&quot;:[{&quot;id&quot;:&quot;83bddc38-b916-3db7-89bb-2fa8c90e4fcc&quot;,&quot;itemData&quot;:{&quot;DOI&quot;:&quot;10.1029/2010WR009797&quot;,&quot;ISSN&quot;:&quot;00431397&quot;,&quot;abstract&quot;:&quot;Watersheds can be characterized as complex space-time filters that transform incoming fluxes of energy, water, and nutrients into variable output signals. The behavior of these filters is driven by climate, geomorphology, and ecology and, accordingly, varies from site to site. We investigated this variation by exploring the behavior of evapotranspiration signals from 14 different AmeriFlux sites. Evapotranspiration is driven by water and energetic forcing and is mediated by ecology and internal redistribution of water and energy. As such, it integrates biological and physical controls, making it an ideal signature to target when investigating watershed filtering. We adopted a paradigmatic approach (referred to as the null model) that couples the Penman-Monteith equation to a soil moisture model and explored the deviations between the predictions of the null model and the observed AmeriFlux data across the sites in order to identify the controls on these deviations and their commonalities and differences across the sites. The null model reproduced evapotranspiration fluxes reasonably well for arid, shallow-rooted systems but overestimated the effects of water limitation and could not reproduce seasonal variation in evapotranspiration at other sites. Accounting for plant access to groundwater (or deep soil moisture) reserves and for the effects of soil temperature on limiting evapotranspiration resolved these discrepancies and greatly improved prediction of evapotranspiration at multiple time scales. The results indicate that site-specific hydrology and climatic factors pose important controls on biosphere-hydrosphere interactions and suggest that plant-water table interactions and early season phenological controls need to be incorporated into even simple models to reproduce the seasonality in evapotranspiration. Copyright 2011 by the American Geophysical Union.&quot;,&quot;author&quot;:[{&quot;dropping-particle&quot;:&quot;&quot;,&quot;family&quot;:&quot;Thompson&quot;,&quot;given&quot;:&quot;S. E.&quot;,&quot;non-dropping-particle&quot;:&quot;&quot;,&quot;parse-names&quot;:false,&quot;suffix&quot;:&quot;&quot;},{&quot;dropping-particle&quot;:&quot;&quot;,&quot;family&quot;:&quot;Harman&quot;,&quot;given&quot;:&quot;C. J.&quot;,&quot;non-dropping-particle&quot;:&quot;&quot;,&quot;parse-names&quot;:false,&quot;suffix&quot;:&quot;&quot;},{&quot;dropping-particle&quot;:&quot;&quot;,&quot;family&quot;:&quot;Konings&quot;,&quot;given&quot;:&quot;A. G.&quot;,&quot;non-dropping-particle&quot;:&quot;&quot;,&quot;parse-names&quot;:false,&quot;suffix&quot;:&quot;&quot;},{&quot;dropping-particle&quot;:&quot;&quot;,&quot;family&quot;:&quot;Sivapalan&quot;,&quot;given&quot;:&quot;M.&quot;,&quot;non-dropping-particle&quot;:&quot;&quot;,&quot;parse-names&quot;:false,&quot;suffix&quot;:&quot;&quot;},{&quot;dropping-particle&quot;:&quot;&quot;,&quot;family&quot;:&quot;Neal&quot;,&quot;given&quot;:&quot;A.&quot;,&quot;non-dropping-particle&quot;:&quot;&quot;,&quot;parse-names&quot;:false,&quot;suffix&quot;:&quot;&quot;},{&quot;dropping-particle&quot;:&quot;&quot;,&quot;family&quot;:&quot;Troch&quot;,&quot;given&quot;:&quot;P. A.&quot;,&quot;non-dropping-particle&quot;:&quot;&quot;,&quot;parse-names&quot;:false,&quot;suffix&quot;:&quot;&quot;}],&quot;container-title&quot;:&quot;Water Resources Research&quot;,&quot;id&quot;:&quot;83bddc38-b916-3db7-89bb-2fa8c90e4fcc&quot;,&quot;issue&quot;:&quot;7&quot;,&quot;issued&quot;:{&quot;date-parts&quot;:[[&quot;2011&quot;]]},&quot;page&quot;:&quot;1-17&quot;,&quot;title&quot;:&quot;Comparative hydrology across AmeriFlux sites: The variable roles of climate, vegetation, and groundwater&quot;,&quot;type&quot;:&quot;article-journal&quot;,&quot;volume&quot;:&quot;47&quot;,&quot;container-title-short&quot;:&quot;Water Resour Res&quot;},&quot;uris&quot;:[&quot;http://www.mendeley.com/documents/?uuid=9e83f511-8292-4882-955b-04eb56fb65db&quot;],&quot;isTemporary&quot;:false,&quot;legacyDesktopId&quot;:&quot;9e83f511-8292-4882-955b-04eb56fb65db&quot;}]},{&quot;citationID&quot;:&quot;MENDELEY_CITATION_b1f10fc4-ae46-4c97-bfe8-98a75fdf79c0&quot;,&quot;properties&quot;:{&quot;noteIndex&quot;:0},&quot;isEdited&quot;:false,&quot;manualOverride&quot;:{&quot;citeprocText&quot;:&quot;(Dawson et al., 2020)&quot;,&quot;isManuallyOverridden&quot;:false,&quot;manualOverrideText&quot;:&quot;&quot;},&quot;citationTag&quot;:&quot;MENDELEY_CITATION_v3_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&quot;,&quot;citationItems&quot;:[{&quot;id&quot;:&quot;027a1842-d075-3985-ad8f-591190a439da&quot;,&quot;itemData&quot;:{&quot;DOI&quot;:&quot;10.1111/nph.16410&quot;,&quot;ISSN&quot;:&quot;14698137&quot;,&quot;PMID&quot;:&quot;31912507&quot;,&quot;abstract&quot;:&quot;The emergence of critical zone (CZ) science has provided an integrative platform for investigating plant ecophysiology in the context of landscape evolution, weathering and hydrology. The CZ lies between the top of the vegetation canopy and fresh, chemically unaltered bedrock and plays a pivotal role in sustaining life. We consider what the CZ perspective has recently brought to the study of plant ecophysiology. We specifically highlight novel research demonstrating the importance of the deeper subsurface for plant water and nutrient relations. We also point to knowledge gaps and research opportunities, emphasising, in particular, greater focus on the roles of deep, nonsoil resources and how those resources influence and coevolve with plants as a frontier of plant ecophysiological research.&quot;,&quot;author&quot;:[{&quot;dropping-particle&quot;:&quot;&quot;,&quot;family&quot;:&quot;Dawson&quot;,&quot;given&quot;:&quot;Todd E.&quot;,&quot;non-dropping-particle&quot;:&quot;&quot;,&quot;parse-names&quot;:false,&quot;suffix&quot;:&quot;&quot;},{&quot;dropping-particle&quot;:&quot;&quot;,&quot;family&quot;:&quot;Hahm&quot;,&quot;given&quot;:&quot;W. Jesse&quot;,&quot;non-dropping-particle&quot;:&quot;&quot;,&quot;parse-names&quot;:false,&quot;suffix&quot;:&quot;&quot;},{&quot;dropping-particle&quot;:&quot;&quot;,&quot;family&quot;:&quot;Crutchfield-Peters&quot;,&quot;given&quot;:&quot;Kelsey&quot;,&quot;non-dropping-particle&quot;:&quot;&quot;,&quot;parse-names&quot;:false,&quot;suffix&quot;:&quot;&quot;}],&quot;container-title&quot;:&quot;New Phytologist&quot;,&quot;id&quot;:&quot;027a1842-d075-3985-ad8f-591190a439da&quot;,&quot;issue&quot;:&quot;3&quot;,&quot;issued&quot;:{&quot;date-parts&quot;:[[&quot;2020&quot;]]},&quot;page&quot;:&quot;666-671&quot;,&quot;title&quot;:&quot;Digging deeper: what the critical zone perspective adds to the study of plant ecophysiology&quot;,&quot;type&quot;:&quot;article-journal&quot;,&quot;volume&quot;:&quot;226&quot;,&quot;container-title-short&quot;:&quot;&quot;},&quot;uris&quot;:[&quot;http://www.mendeley.com/documents/?uuid=3af02246-1f6a-4f7e-9fdc-b719278a70b8&quot;],&quot;isTemporary&quot;:false,&quot;legacyDesktopId&quot;:&quot;3af02246-1f6a-4f7e-9fdc-b719278a70b8&quot;}]},{&quot;citationID&quot;:&quot;MENDELEY_CITATION_2c2afc79-0ae6-46b7-8fab-adf75c81d422&quot;,&quot;properties&quot;:{&quot;noteIndex&quot;:0},&quot;isEdited&quot;:false,&quot;manualOverride&quot;:{&quot;isManuallyOverridden&quot;:false,&quot;citeprocText&quot;:&quot;(McCormick et al., 2021)&quot;,&quot;manualOverrideText&quot;:&quot;&quot;},&quot;citationTag&quot;:&quot;MENDELEY_CITATION_v3_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&quot;,&quot;citationItems&quot;:[{&quot;id&quot;:&quot;4cf94063-cd29-389a-9786-79327d3105df&quot;,&quot;itemData&quot;:{&quot;type&quot;:&quot;article-journal&quot;,&quot;id&quot;:&quot;4cf94063-cd29-389a-9786-79327d3105df&quot;,&quot;title&quot;:&quot;Widespread woody plant use of water stored in bedrock&quot;,&quot;author&quot;:[{&quot;family&quot;:&quot;McCormick&quot;,&quot;given&quot;:&quot;Erica L.&quot;,&quot;parse-names&quot;:false,&quot;dropping-particle&quot;:&quot;&quot;,&quot;non-dropping-particle&quot;:&quot;&quot;},{&quot;family&quot;:&quot;Dralle&quot;,&quot;given&quot;:&quot;David N.&quot;,&quot;parse-names&quot;:false,&quot;dropping-particle&quot;:&quot;&quot;,&quot;non-dropping-particle&quot;:&quot;&quot;},{&quot;family&quot;:&quot;Hahm&quot;,&quot;given&quot;:&quot;W. Jesse&quot;,&quot;parse-names&quot;:false,&quot;dropping-particle&quot;:&quot;&quot;,&quot;non-dropping-particle&quot;:&quot;&quot;},{&quot;family&quot;:&quot;Tune&quot;,&quot;given&quot;:&quot;Alison K.&quot;,&quot;parse-names&quot;:false,&quot;dropping-particle&quot;:&quot;&quot;,&quot;non-dropping-particle&quot;:&quot;&quot;},{&quot;family&quot;:&quot;Schmidt&quot;,&quot;given&quot;:&quot;Logan M.&quot;,&quot;parse-names&quot;:false,&quot;dropping-particle&quot;:&quot;&quot;,&quot;non-dropping-particle&quot;:&quot;&quot;},{&quot;family&quot;:&quot;Chadwick&quot;,&quot;given&quot;:&quot;K. Dana&quot;,&quot;parse-names&quot;:false,&quot;dropping-particle&quot;:&quot;&quot;,&quot;non-dropping-particle&quot;:&quot;&quot;},{&quot;family&quot;:&quot;Rempe&quot;,&quot;given&quot;:&quot;Daniella M.&quot;,&quot;parse-names&quot;:false,&quot;dropping-particle&quot;:&quot;&quot;,&quot;non-dropping-particle&quot;:&quot;&quot;}],&quot;container-title&quot;:&quot;Nature&quot;,&quot;container-title-short&quot;:&quot;Nature&quot;,&quot;DOI&quot;:&quot;10.1038/s41586-021-03761-3&quot;,&quot;ISSN&quot;:&quot;14764687&quot;,&quot;PMID&quot;:&quot;34497393&quot;,&quot;URL&quot;:&quot;http://dx.doi.org/10.1038/s41586-021-03761-3&quot;,&quot;issued&quot;:{&quot;date-parts&quot;:[[2021]]},&quot;page&quot;:&quot;225-229&quot;,&quot;abstract&quot;:&quot;In the past several decades, field studies have shown that woody plants can access substantial volumes of water from the pores and fractures of bedrock1–3. If, like soil moisture, bedrock water storage serves as an important source of plant-available water, then conceptual paradigms regarding water and carbon cycling may need to be revised to incorporate bedrock properties and processes4–6. Here we present a lower-bound estimate of the contribution of bedrock water storage to transpiration across the continental United States using distributed, publicly available datasets. Temporal and spatial patterns of bedrock water use across the continental United States indicate that woody plants extensively access bedrock water for transpiration. Plants across diverse climates and biomes access bedrock water routinely and not just during extreme drought conditions. On an annual basis in California, the volumes of bedrock water transpiration exceed the volumes of water stored in human-made reservoirs, and woody vegetation that accesses bedrock water accounts for over 50% of the aboveground carbon stocks in the state. Our findings indicate that plants commonly access rock moisture, as opposed to groundwater, from bedrock and that, like soil moisture, rock moisture is a critical component of terrestrial water and carbon cycling.&quot;,&quot;publisher&quot;:&quot;Springer US&quot;,&quot;issue&quot;:&quot;7875&quot;,&quot;volume&quot;:&quot;597&quot;},&quot;isTemporary&quot;:false}]},{&quot;citationID&quot;:&quot;MENDELEY_CITATION_5aca634a-02a2-4b85-a38e-e64e457c4a15&quot;,&quot;properties&quot;:{&quot;noteIndex&quot;:0},&quot;isEdited&quot;:false,&quot;manualOverride&quot;:{&quot;citeprocText&quot;:&quot;(Rempe &amp;#38; Dietrich, 2018)&quot;,&quot;isManuallyOverridden&quot;:false,&quot;manualOverrideText&quot;:&quot;&quot;},&quot;citationTag&quot;:&quot;MENDELEY_CITATION_v3_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&quot;,&quot;citationItems&quot;:[{&quot;id&quot;:&quot;450f7fc7-02a3-3abe-9ba5-9f92e66624f0&quot;,&quot;itemData&quot;:{&quot;DOI&quot;:&quot;10.1073/pnas.1800141115&quot;,&quot;ISSN&quot;:&quot;10916490&quot;,&quot;PMID&quot;:&quot;29490920&quot;,&quot;abstract&quot;:&quot;Recent theory and field observations suggest that a systematically varying weathering zone, that can be tens of meters thick, commonly develops in the bedrock underlying hillslopes. Weathering turns otherwise poorly conductive bedrock into a dynamic water storage reservoir. Infiltrating precipitation typically will pass through unsaturated weathered bedrock before reaching groundwater and running off to streams. This invisible and difficult to access unsaturated zone is virtually unexplored compared with the surface soil mantle. We have proposed the term “rock moisture” to describe the exchangeable water stored in the unsaturated zone in weathered bedrock, purposely choosing a term parallel to, but distinct from, soil moisture, because weathered bedrock is a distinctly different material that is distributed across landscapes independently of soil thickness. Here, we report a multiyear intensive campaign of quantifying rock moisture across a hillslope underlain by a thick weathered bedrock zone using repeat neutron probe measurements in a suite of boreholes. Rock moisture storage accumulates in the wet season, reaches a characteristic upper value, and rapidly passes any additional rainfall downward to groundwater. Hence, rock moisture storage mediates the initiation and magnitude of recharge and runoff. In the dry season, rock moisture storage is gradually depleted by trees for transpiration, leading to a common lower value at the end of the dry season. Up to 27% of the annual rainfall is seasonally stored as rock moisture. Significant rock moisture storage is likely common, and yet it is missing from hydrologic and land-surface models used to predict regional and global climate.&quot;,&quot;author&quot;:[{&quot;dropping-particle&quot;:&quot;&quot;,&quot;family&quot;:&quot;Rempe&quot;,&quot;given&quot;:&quot;Daniella M.&quot;,&quot;non-dropping-particle&quot;:&quot;&quot;,&quot;parse-names&quot;:false,&quot;suffix&quot;:&quot;&quot;},{&quot;dropping-particle&quot;:&quot;&quot;,&quot;family&quot;:&quot;Dietrich&quot;,&quot;given&quot;:&quot;William E.&quot;,&quot;non-dropping-particle&quot;:&quot;&quot;,&quot;parse-names&quot;:false,&quot;suffix&quot;:&quot;&quot;}],&quot;container-title&quot;:&quot;Proceedings of the National Academy of Sciences of the United States of America&quot;,&quot;id&quot;:&quot;450f7fc7-02a3-3abe-9ba5-9f92e66624f0&quot;,&quot;issue&quot;:&quot;11&quot;,&quot;issued&quot;:{&quot;date-parts&quot;:[[&quot;2018&quot;]]},&quot;page&quot;:&quot;2664-2669&quot;,&quot;title&quot;:&quot;Direct observations of rock moisture, a hidden component of the hydrologic cycle&quot;,&quot;type&quot;:&quot;article-journal&quot;,&quot;volume&quot;:&quot;115&quot;,&quot;container-title-short&quot;:&quot;Proc Natl Acad Sci U S A&quot;},&quot;uris&quot;:[&quot;http://www.mendeley.com/documents/?uuid=ca64d349-7a1e-439f-aec3-c9632418d012&quot;],&quot;isTemporary&quot;:false,&quot;legacyDesktopId&quot;:&quot;ca64d349-7a1e-439f-aec3-c9632418d012&quot;}]},{&quot;citationID&quot;:&quot;MENDELEY_CITATION_04bd0006-bcee-49f6-a896-e668cf397ad2&quot;,&quot;properties&quot;:{&quot;noteIndex&quot;:0},&quot;isEdited&quot;:false,&quot;manualOverride&quot;:{&quot;citeprocText&quot;:&quot;(Condon et al., 2021; Hain et al., 2015)&quot;,&quot;isManuallyOverridden&quot;:false,&quot;manualOverrideText&quot;:&quot;&quot;},&quot;citationTag&quot;:&quot;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&quot;,&quot;citationItems&quot;:[{&quot;id&quot;:&quot;b01091ea-f7e4-342c-a1a8-bea2fc1cb255&quot;,&quot;itemData&quot;:{&quot;DOI&quot;:&quot;10.1029/2020WR029500&quot;,&quot;ISSN&quot;:&quot;19447973&quot;,&quot;abstract&quot;:&quot;Groundwater is by far the largest unfrozen freshwater resource on the planet. It plays a critical role as the bottom of the hydrologic cycle, redistributing water in the subsurface and supporting plants and surface water bodies. However, groundwater has historically been excluded or greatly simplified in global models. In recent years, there has been an international push to develop global scale groundwater modeling and analysis. This progress has provided some critical first steps. Still, much additional work will be needed to achieve a consistent global groundwater framework that interacts seamlessly with observational datasets and other earth system and global circulation models. Here we outline a vision for a global groundwater platform for groundwater monitoring and prediction and identify the key technological and data challenges that are currently limiting progress. Any global platform of this type must be interdisciplinary and cannot be achieved by the groundwater modeling community in isolation. Therefore, we also provide a high-level overview of the groundwater system, approaches to groundwater modeling and the current state of global groundwater representations, such that readers of all backgrounds can engage in this challenge.&quot;,&quot;author&quot;:[{&quot;dropping-particle&quot;:&quot;&quot;,&quot;family&quot;:&quot;Condon&quot;,&quot;given&quot;:&quot;Laura E.&quot;,&quot;non-dropping-particle&quot;:&quot;&quot;,&quot;parse-names&quot;:false,&quot;suffix&quot;:&quot;&quot;},{&quot;dropping-particle&quot;:&quot;&quot;,&quot;family&quot;:&quot;Kollet&quot;,&quot;given&quot;:&quot;Stefan&quot;,&quot;non-dropping-particle&quot;:&quot;&quot;,&quot;parse-names&quot;:false,&quot;suffix&quot;:&quot;&quot;},{&quot;dropping-particle&quot;:&quot;&quot;,&quot;family&quot;:&quot;Bierkens&quot;,&quot;given&quot;:&quot;Marc F.P.&quot;,&quot;non-dropping-particle&quot;:&quot;&quot;,&quot;parse-names&quot;:false,&quot;suffix&quot;:&quot;&quot;},{&quot;dropping-particle&quot;:&quot;&quot;,&quot;family&quot;:&quot;Fogg&quot;,&quot;given&quot;:&quot;Graham E.&quot;,&quot;non-dropping-particle&quot;:&quot;&quot;,&quot;parse-names&quot;:false,&quot;suffix&quot;:&quot;&quot;},{&quot;dropping-particle&quot;:&quot;&quot;,&quot;family&quot;:&quot;Maxwell&quot;,&quot;given&quot;:&quot;Reed M.&quot;,&quot;non-dropping-particle&quot;:&quot;&quot;,&quot;parse-names&quot;:false,&quot;suffix&quot;:&quot;&quot;},{&quot;dropping-particle&quot;:&quot;&quot;,&quot;family&quot;:&quot;Hill&quot;,&quot;given&quot;:&quot;Mary C.&quot;,&quot;non-dropping-particle&quot;:&quot;&quot;,&quot;parse-names&quot;:false,&quot;suffix&quot;:&quot;&quot;},{&quot;dropping-particle&quot;:&quot;&quot;,&quot;family&quot;:&quot;Fransen&quot;,&quot;given&quot;:&quot;Harrie Jan Hendricks&quot;,&quot;non-dropping-particle&quot;:&quot;&quot;,&quot;parse-names&quot;:false,&quot;suffix&quot;:&quot;&quot;},{&quot;dropping-particle&quot;:&quot;&quot;,&quot;family&quot;:&quot;Verhoef&quot;,&quot;given&quot;:&quot;Anne&quot;,&quot;non-dropping-particle&quot;:&quot;&quot;,&quot;parse-names&quot;:false,&quot;suffix&quot;:&quot;&quot;},{&quot;dropping-particle&quot;:&quot;&quot;,&quot;family&quot;:&quot;Loon&quot;,&quot;given&quot;:&quot;Anne F.&quot;,&quot;non-dropping-particle&quot;:&quot;Van&quot;,&quot;parse-names&quot;:false,&quot;suffix&quot;:&quot;&quot;},{&quot;dropping-particle&quot;:&quot;&quot;,&quot;family&quot;:&quot;Sulis&quot;,&quot;given&quot;:&quot;Mauro&quot;,&quot;non-dropping-particle&quot;:&quot;&quot;,&quot;parse-names&quot;:false,&quot;suffix&quot;:&quot;&quot;},{&quot;dropping-particle&quot;:&quot;&quot;,&quot;family&quot;:&quot;Abesser&quot;,&quot;given&quot;:&quot;Corinna&quot;,&quot;non-dropping-particle&quot;:&quot;&quot;,&quot;parse-names&quot;:false,&quot;suffix&quot;:&quot;&quot;}],&quot;container-title&quot;:&quot;Water Resources Research&quot;,&quot;id&quot;:&quot;b01091ea-f7e4-342c-a1a8-bea2fc1cb255&quot;,&quot;issue&quot;:&quot;12&quot;,&quot;issued&quot;:{&quot;date-parts&quot;:[[&quot;2021&quot;,&quot;12&quot;,&quot;1&quot;]]},&quot;page&quot;:&quot;e2020WR029500&quot;,&quot;publisher&quot;:&quot;John Wiley and Sons Inc&quot;,&quot;title&quot;:&quot;Global Groundwater Modeling and Monitoring: Opportunities and Challenges&quot;,&quot;type&quot;:&quot;article&quot;,&quot;volume&quot;:&quot;57&quot;,&quot;container-title-short&quot;:&quot;Water Resour Res&quot;},&quot;uris&quot;:[&quot;http://www.mendeley.com/documents/?uuid=b01091ea-f7e4-342c-a1a8-bea2fc1cb255&quot;],&quot;isTemporary&quot;:false,&quot;legacyDesktopId&quot;:&quot;b01091ea-f7e4-342c-a1a8-bea2fc1cb255&quot;},{&quot;id&quot;:&quot;ab306496-a62f-3adc-ac53-db5da786e9f7&quot;,&quot;itemData&quot;:{&quot;DOI&quot;:&quot;10.1175/JHM-D-14-0017.1&quot;,&quot;ISSN&quot;:&quot;15257541&quot;,&quot;abstract&quot;:&quot;In recent years, increased attention has been paid to the role of previously neglected water source (e.g., irrigation, direct groundwater extraction, and inland water bodies) and sink (e.g., tile drainage) processes on the surface energy balance. However, efforts to parameterize these processes within land surface models (LSMs) have generally been hampered by a lack of appropriate observational tools for directly observing the impact(s) of such processes on surface energy fluxes. One potential strategy for quantifying these impacts are direct comparisons between bottom-up surface energy flux predictions from a one-dimensional, free-drainage LSM with top-down energy flux estimates derived via thermal infrared remote sensing. The neglect of water source (and/or sink) processes in the bottom-up LSM can be potentially diagnosed through the presence of systematic energy flux biases relative to the top-down remote sensing retrieval. Based on this concept, the authors introduce the Atmosphere-Land Exchange Inverse (ALEXI) Source-Sink for Evapotranspiration (ASSET) index derived from comparisons between ALEXI remote sensing latent heat flux retrievals and comparable estimates obtained from the Noah LSM, version 3.2. Comparisons between ASSET index values and known spatial variations of groundwater depth, irrigation extent, inland water bodies, and tile drainage density within the contiguous United States verify the ability of ASSET to identify regions where neglected soil water source-sink processes may be impacting modeled surface energy fluxes. Consequently, ASSET appears to provide valuable information for ongoing efforts to improve the parameterization of new water source-sink processes within modern LSMs.&quot;,&quot;author&quot;:[{&quot;dropping-particle&quot;:&quot;&quot;,&quot;family&quot;:&quot;Hain&quot;,&quot;given&quot;:&quot;Christopher R.&quot;,&quot;non-dropping-particle&quot;:&quot;&quot;,&quot;parse-names&quot;:false,&quot;suffix&quot;:&quot;&quot;},{&quot;dropping-particle&quot;:&quot;&quot;,&quot;family&quot;:&quot;Crow&quot;,&quot;given&quot;:&quot;Wade T.&quot;,&quot;non-dropping-particle&quot;:&quot;&quot;,&quot;parse-names&quot;:false,&quot;suffix&quot;:&quot;&quot;},{&quot;dropping-particle&quot;:&quot;&quot;,&quot;family&quot;:&quot;Anderson&quot;,&quot;given&quot;:&quot;Martha C.&quot;,&quot;non-dropping-particle&quot;:&quot;&quot;,&quot;parse-names&quot;:false,&quot;suffix&quot;:&quot;&quot;},{&quot;dropping-particle&quot;:&quot;&quot;,&quot;family&quot;:&quot;Tugrul Yilmaz&quot;,&quot;given&quot;:&quot;M.&quot;,&quot;non-dropping-particle&quot;:&quot;&quot;,&quot;parse-names&quot;:false,&quot;suffix&quot;:&quot;&quot;}],&quot;container-title&quot;:&quot;Journal of Hydrometeorology&quot;,&quot;id&quot;:&quot;ab306496-a62f-3adc-ac53-db5da786e9f7&quot;,&quot;issue&quot;:&quot;3&quot;,&quot;issued&quot;:{&quot;date-parts&quot;:[[&quot;2015&quot;]]},&quot;page&quot;:&quot;1070-1086&quot;,&quot;title&quot;:&quot;Diagnosing neglected soil moisture source-sink processes via a thermal infrared-based two-source energy balance model&quot;,&quot;type&quot;:&quot;article-journal&quot;,&quot;volume&quot;:&quot;16&quot;,&quot;container-title-short&quot;:&quot;J Hydrometeorol&quot;},&quot;uris&quot;:[&quot;http://www.mendeley.com/documents/?uuid=8c54891b-5a40-4789-bf71-f39f1bf6904c&quot;],&quot;isTemporary&quot;:false,&quot;legacyDesktopId&quot;:&quot;8c54891b-5a40-4789-bf71-f39f1bf6904c&quot;}]},{&quot;citationID&quot;:&quot;MENDELEY_CITATION_152ca22e-d0f6-4713-8980-e3a3a8ef2e4b&quot;,&quot;properties&quot;:{&quot;noteIndex&quot;:0},&quot;isEdited&quot;:false,&quot;manualOverride&quot;:{&quot;citeprocText&quot;:&quot;(Mu et al., 2021)&quot;,&quot;isManuallyOverridden&quot;:false,&quot;manualOverrideText&quot;:&quot;&quot;},&quot;citationTag&quot;:&quot;MENDELEY_CITATION_v3_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&quot;,&quot;citationItems&quot;:[{&quot;id&quot;:&quot;234282e4-21ff-302a-ad59-799e2576c686&quot;,&quot;itemData&quot;:{&quot;DOI&quot;:&quot;10.5194/esd-12-919-2021&quot;,&quot;ISSN&quot;:&quot;21904987&quot;,&quot;abstract&quot;:&quot;The co-occurrence of droughts and heatwaves can have significant impacts on many socioeconomic and environmental systems. Groundwater has the potential to moderate the impact of droughts and heatwaves by moistening the soil and enabling vegetation to maintain higher evaporation, thereby cooling the canopy. We use the Community Atmosphere Biosphere Land Exchange (CABLE) land surface model, coupled to a groundwater scheme, to examine how groundwater influences ecosystems under conditions of co-occurring droughts and heatwaves. We focus specifically on south-east Australia for the period 2000-2019, when two significant droughts and multiple extreme heatwave events occurred. We found groundwater plays an important role in helping vegetation maintain transpiration, particularly in the first 1-2 years of a multi-year drought. Groundwater impedes gravity-driven drainage and moistens the root zone via capillary rise. These mechanisms reduced forest canopy temperatures by up to 5 °C during individual heatwaves, particularly where the water table depth is shallow. The role of groundwater diminishes as the drought lengthens beyond 2 years and soil water reserves are depleted. Further, the lack of deep roots or stomatal closure caused by high vapour pressure deficit or high temperatures can reduce the additional transpiration induced by groundwater. The capacity of groundwater to moderate both water and heat stress on ecosystems during simultaneous droughts and heatwaves is not represented in most global climate models, suggesting that model projections may overestimate the risk of these events in the future.&quot;,&quot;author&quot;:[{&quot;dropping-particle&quot;:&quot;&quot;,&quot;family&quot;:&quot;Mu&quot;,&quot;given&quot;:&quot;Mengyuan&quot;,&quot;non-dropping-particle&quot;:&quot;&quot;,&quot;parse-names&quot;:false,&quot;suffix&quot;:&quot;&quot;},{&quot;dropping-particle&quot;:&quot;&quot;,&quot;family&quot;:&quot;Kauwe&quot;,&quot;given&quot;:&quot;Martin G.&quot;,&quot;non-dropping-particle&quot;:&quot;De&quot;,&quot;parse-names&quot;:false,&quot;suffix&quot;:&quot;&quot;},{&quot;dropping-particle&quot;:&quot;&quot;,&quot;family&quot;:&quot;Ukkola&quot;,&quot;given&quot;:&quot;Anna M.&quot;,&quot;non-dropping-particle&quot;:&quot;&quot;,&quot;parse-names&quot;:false,&quot;suffix&quot;:&quot;&quot;},{&quot;dropping-particle&quot;:&quot;&quot;,&quot;family&quot;:&quot;Pitman&quot;,&quot;given&quot;:&quot;Andy J.&quot;,&quot;non-dropping-particle&quot;:&quot;&quot;,&quot;parse-names&quot;:false,&quot;suffix&quot;:&quot;&quot;},{&quot;dropping-particle&quot;:&quot;&quot;,&quot;family&quot;:&quot;Guo&quot;,&quot;given&quot;:&quot;Weidong&quot;,&quot;non-dropping-particle&quot;:&quot;&quot;,&quot;parse-names&quot;:false,&quot;suffix&quot;:&quot;&quot;},{&quot;dropping-particle&quot;:&quot;&quot;,&quot;family&quot;:&quot;Hobeichi&quot;,&quot;given&quot;:&quot;Sanaa&quot;,&quot;non-dropping-particle&quot;:&quot;&quot;,&quot;parse-names&quot;:false,&quot;suffix&quot;:&quot;&quot;},{&quot;dropping-particle&quot;:&quot;&quot;,&quot;family&quot;:&quot;Briggs&quot;,&quot;given&quot;:&quot;Peter R.&quot;,&quot;non-dropping-particle&quot;:&quot;&quot;,&quot;parse-names&quot;:false,&quot;suffix&quot;:&quot;&quot;}],&quot;container-title&quot;:&quot;Earth System Dynamics&quot;,&quot;id&quot;:&quot;234282e4-21ff-302a-ad59-799e2576c686&quot;,&quot;issue&quot;:&quot;3&quot;,&quot;issued&quot;:{&quot;date-parts&quot;:[[&quot;2021&quot;,&quot;9&quot;,&quot;13&quot;]]},&quot;page&quot;:&quot;919-938&quot;,&quot;publisher&quot;:&quot;Copernicus GmbH&quot;,&quot;title&quot;:&quot;Exploring how groundwater buffers the influence of heatwaves on vegetation function during multi-year droughts&quot;,&quot;type&quot;:&quot;article-journal&quot;,&quot;volume&quot;:&quot;12&quot;,&quot;container-title-short&quot;:&quot;&quot;},&quot;uris&quot;:[&quot;http://www.mendeley.com/documents/?uuid=234282e4-21ff-302a-ad59-799e2576c686&quot;],&quot;isTemporary&quot;:false,&quot;legacyDesktopId&quot;:&quot;234282e4-21ff-302a-ad59-799e2576c686&quot;}]},{&quot;citationID&quot;:&quot;MENDELEY_CITATION_2bab7992-8776-41aa-af01-edeaa866ead3&quot;,&quot;properties&quot;:{&quot;noteIndex&quot;:0},&quot;isEdited&quot;:false,&quot;manualOverride&quot;:{&quot;isManuallyOverridden&quot;:false,&quot;citeprocText&quot;:&quot;(Thompson et al., 2011)&quot;,&quot;manualOverrideText&quot;:&quot;&quot;},&quot;citationTag&quot;:&quot;MENDELEY_CITATION_v3_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&quot;,&quot;citationItems&quot;:[{&quot;id&quot;:&quot;83bddc38-b916-3db7-89bb-2fa8c90e4fcc&quot;,&quot;itemData&quot;:{&quot;type&quot;:&quot;article-journal&quot;,&quot;id&quot;:&quot;83bddc38-b916-3db7-89bb-2fa8c90e4fcc&quot;,&quot;title&quot;:&quot;Comparative hydrology across AmeriFlux sites: The variable roles of climate, vegetation, and groundwater&quot;,&quot;author&quot;:[{&quot;family&quot;:&quot;Thompson&quot;,&quot;given&quot;:&quot;S. E.&quot;,&quot;parse-names&quot;:false,&quot;dropping-particle&quot;:&quot;&quot;,&quot;non-dropping-particle&quot;:&quot;&quot;},{&quot;family&quot;:&quot;Harman&quot;,&quot;given&quot;:&quot;C. J.&quot;,&quot;parse-names&quot;:false,&quot;dropping-particle&quot;:&quot;&quot;,&quot;non-dropping-particle&quot;:&quot;&quot;},{&quot;family&quot;:&quot;Konings&quot;,&quot;given&quot;:&quot;A. G.&quot;,&quot;parse-names&quot;:false,&quot;dropping-particle&quot;:&quot;&quot;,&quot;non-dropping-particle&quot;:&quot;&quot;},{&quot;family&quot;:&quot;Sivapalan&quot;,&quot;given&quot;:&quot;M.&quot;,&quot;parse-names&quot;:false,&quot;dropping-particle&quot;:&quot;&quot;,&quot;non-dropping-particle&quot;:&quot;&quot;},{&quot;family&quot;:&quot;Neal&quot;,&quot;given&quot;:&quot;A.&quot;,&quot;parse-names&quot;:false,&quot;dropping-particle&quot;:&quot;&quot;,&quot;non-dropping-particle&quot;:&quot;&quot;},{&quot;family&quot;:&quot;Troch&quot;,&quot;given&quot;:&quot;P. A.&quot;,&quot;parse-names&quot;:false,&quot;dropping-particle&quot;:&quot;&quot;,&quot;non-dropping-particle&quot;:&quot;&quot;}],&quot;container-title&quot;:&quot;Water Resources Research&quot;,&quot;DOI&quot;:&quot;10.1029/2010WR009797&quot;,&quot;ISSN&quot;:&quot;00431397&quot;,&quot;issued&quot;:{&quot;date-parts&quot;:[[2011]]},&quot;page&quot;:&quot;1-17&quot;,&quot;abstract&quot;:&quot;Watersheds can be characterized as complex space-time filters that transform incoming fluxes of energy, water, and nutrients into variable output signals. The behavior of these filters is driven by climate, geomorphology, and ecology and, accordingly, varies from site to site. We investigated this variation by exploring the behavior of evapotranspiration signals from 14 different AmeriFlux sites. Evapotranspiration is driven by water and energetic forcing and is mediated by ecology and internal redistribution of water and energy. As such, it integrates biological and physical controls, making it an ideal signature to target when investigating watershed filtering. We adopted a paradigmatic approach (referred to as the null model) that couples the Penman-Monteith equation to a soil moisture model and explored the deviations between the predictions of the null model and the observed AmeriFlux data across the sites in order to identify the controls on these deviations and their commonalities and differences across the sites. The null model reproduced evapotranspiration fluxes reasonably well for arid, shallow-rooted systems but overestimated the effects of water limitation and could not reproduce seasonal variation in evapotranspiration at other sites. Accounting for plant access to groundwater (or deep soil moisture) reserves and for the effects of soil temperature on limiting evapotranspiration resolved these discrepancies and greatly improved prediction of evapotranspiration at multiple time scales. The results indicate that site-specific hydrology and climatic factors pose important controls on biosphere-hydrosphere interactions and suggest that plant-water table interactions and early season phenological controls need to be incorporated into even simple models to reproduce the seasonality in evapotranspiration. Copyright 2011 by the American Geophysical Union.&quot;,&quot;issue&quot;:&quot;7&quot;,&quot;volume&quot;:&quot;47&quot;,&quot;container-title-short&quot;:&quot;Water Resour Res&quot;},&quot;isTemporary&quot;:false}]},{&quot;citationID&quot;:&quot;MENDELEY_CITATION_ff70b5db-4637-4c98-9e53-2245fd508fdf&quot;,&quot;properties&quot;:{&quot;noteIndex&quot;:0},&quot;isEdited&quot;:false,&quot;manualOverride&quot;:{&quot;citeprocText&quot;:&quot;(Beaudoing et al., 2020; Rodell et al., 2004)&quot;,&quot;isManuallyOverridden&quot;:false,&quot;manualOverrideText&quot;:&quot;&quot;},&quot;citationTag&quot;:&quot;MENDELEY_CITATION_v3_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&quot;,&quot;citationItems&quot;:[{&quot;id&quot;:&quot;6cbf48ee-6e25-305f-bbb8-06a1f6ecc458&quot;,&quot;itemData&quot;:{&quot;DOI&quot;:&quot;10.1175/BAMS-85-3-381&quot;,&quot;ISSN&quot;:&quot;00030007&quot;,&quot;author&quot;:[{&quot;dropping-particle&quot;:&quot;&quot;,&quot;family&quot;:&quot;Rodell&quot;,&quot;given&quot;:&quot;Matthew&quot;,&quot;non-dropping-particle&quot;:&quot;&quot;,&quot;parse-names&quot;:false,&quot;suffix&quot;:&quot;&quot;},{&quot;dropping-particle&quot;:&quot;&quot;,&quot;family&quot;:&quot;Houser&quot;,&quot;given&quot;:&quot;P. R.&quot;,&quot;non-dropping-particle&quot;:&quot;&quot;,&quot;parse-names&quot;:false,&quot;suffix&quot;:&quot;&quot;},{&quot;dropping-particle&quot;:&quot;&quot;,&quot;family&quot;:&quot;Jambor&quot;,&quot;given&quot;:&quot;U.&quot;,&quot;non-dropping-particle&quot;:&quot;&quot;,&quot;parse-names&quot;:false,&quot;suffix&quot;:&quot;&quot;},{&quot;dropping-particle&quot;:&quot;&quot;,&quot;family&quot;:&quot;Gottschalck&quot;,&quot;given&quot;:&quot;J.&quot;,&quot;non-dropping-particle&quot;:&quot;&quot;,&quot;parse-names&quot;:false,&quot;suffix&quot;:&quot;&quot;},{&quot;dropping-particle&quot;:&quot;&quot;,&quot;family&quot;:&quot;Mitchell&quot;,&quot;given&quot;:&quot;K.&quot;,&quot;non-dropping-particle&quot;:&quot;&quot;,&quot;parse-names&quot;:false,&quot;suffix&quot;:&quot;&quot;},{&quot;dropping-particle&quot;:&quot;&quot;,&quot;family&quot;:&quot;Meng&quot;,&quot;given&quot;:&quot;C. J.&quot;,&quot;non-dropping-particle&quot;:&quot;&quot;,&quot;parse-names&quot;:false,&quot;suffix&quot;:&quot;&quot;},{&quot;dropping-particle&quot;:&quot;&quot;,&quot;family&quot;:&quot;Arsenault&quot;,&quot;given&quot;:&quot;K.&quot;,&quot;non-dropping-particle&quot;:&quot;&quot;,&quot;parse-names&quot;:false,&quot;suffix&quot;:&quot;&quot;},{&quot;dropping-particle&quot;:&quot;&quot;,&quot;family&quot;:&quot;Cosgrove&quot;,&quot;given&quot;:&quot;B.&quot;,&quot;non-dropping-particle&quot;:&quot;&quot;,&quot;parse-names&quot;:false,&quot;suffix&quot;:&quot;&quot;},{&quot;dropping-particle&quot;:&quot;&quot;,&quot;family&quot;:&quot;Radakovich&quot;,&quot;given&quot;:&quot;J.&quot;,&quot;non-dropping-particle&quot;:&quot;&quot;,&quot;parse-names&quot;:false,&quot;suffix&quot;:&quot;&quot;},{&quot;dropping-particle&quot;:&quot;&quot;,&quot;family&quot;:&quot;Bosilovich&quot;,&quot;given&quot;:&quot;M.&quot;,&quot;non-dropping-particle&quot;:&quot;&quot;,&quot;parse-names&quot;:false,&quot;suffix&quot;:&quot;&quot;},{&quot;dropping-particle&quot;:&quot;&quot;,&quot;family&quot;:&quot;Entin&quot;,&quot;given&quot;:&quot;J. K.&quot;,&quot;non-dropping-particle&quot;:&quot;&quot;,&quot;parse-names&quot;:false,&quot;suffix&quot;:&quot;&quot;},{&quot;dropping-particle&quot;:&quot;&quot;,&quot;family&quot;:&quot;Walker&quot;,&quot;given&quot;:&quot;J. P.&quot;,&quot;non-dropping-particle&quot;:&quot;&quot;,&quot;parse-names&quot;:false,&quot;suffix&quot;:&quot;&quot;},{&quot;dropping-particle&quot;:&quot;&quot;,&quot;family&quot;:&quot;Lohmann&quot;,&quot;given&quot;:&quot;D.&quot;,&quot;non-dropping-particle&quot;:&quot;&quot;,&quot;parse-names&quot;:false,&quot;suffix&quot;:&quot;&quot;},{&quot;dropping-particle&quot;:&quot;&quot;,&quot;family&quot;:&quot;Toll&quot;,&quot;given&quot;:&quot;D.&quot;,&quot;non-dropping-particle&quot;:&quot;&quot;,&quot;parse-names&quot;:false,&quot;suffix&quot;:&quot;&quot;}],&quot;container-title&quot;:&quot;Bulletin of the American Meteorological Society&quot;,&quot;id&quot;:&quot;6cbf48ee-6e25-305f-bbb8-06a1f6ecc458&quot;,&quot;issue&quot;:&quot;3&quot;,&quot;issued&quot;:{&quot;date-parts&quot;:[[&quot;2004&quot;]]},&quot;page&quot;:&quot;381-394&quot;,&quot;title&quot;:&quot;The Global Land Data Assimilation System&quot;,&quot;type&quot;:&quot;article-journal&quot;,&quot;volume&quot;:&quot;85&quot;,&quot;container-title-short&quot;:&quot;Bull Am Meteorol Soc&quot;},&quot;uris&quot;:[&quot;http://www.mendeley.com/documents/?uuid=17266d2b-b8ee-4a0b-8fcc-e97af59575aa&quot;],&quot;isTemporary&quot;:false,&quot;legacyDesktopId&quot;:&quot;17266d2b-b8ee-4a0b-8fcc-e97af59575aa&quot;},{&quot;id&quot;:&quot;607a00ab-5892-3bde-a50d-c119543c451c&quot;,&quot;itemData&quot;:{&quot;URL&quot;:&quot;https://disc.gsfc.nasa.gov/datasets/GLDAS_NOAH025_3H_2.1/summary&quot;,&quot;accessed&quot;:{&quot;date-parts&quot;:[[&quot;2021&quot;,&quot;10&quot;,&quot;19&quot;]]},&quot;author&quot;:[{&quot;dropping-particle&quot;:&quot;&quot;,&quot;family&quot;:&quot;Beaudoing&quot;,&quot;given&quot;:&quot;H.&quot;,&quot;non-dropping-particle&quot;:&quot;&quot;,&quot;parse-names&quot;:false,&quot;suffix&quot;:&quot;&quot;},{&quot;dropping-particle&quot;:&quot;&quot;,&quot;family&quot;:&quot;Rodell&quot;,&quot;given&quot;:&quot;M.&quot;,&quot;non-dropping-particle&quot;:&quot;&quot;,&quot;parse-names&quot;:false,&quot;suffix&quot;:&quot;&quot;},{&quot;dropping-particle&quot;:&quot;&quot;,&quot;family&quot;:&quot;NASA/GSFC/HSL&quot;,&quot;given&quot;:&quot;&quot;,&quot;non-dropping-particle&quot;:&quot;&quot;,&quot;parse-names&quot;:false,&quot;suffix&quot;:&quot;&quot;}],&quot;container-title&quot;:&quot;Greenbelt, Maryland, USA, Goddard Earth Sciences Data and Information Services Center (GES DISC)&quot;,&quot;id&quot;:&quot;607a00ab-5892-3bde-a50d-c119543c451c&quot;,&quot;issued&quot;:{&quot;date-parts&quot;:[[&quot;2020&quot;]]},&quot;title&quot;:&quot;GLDAS Noah Land Surface Model L4 3 hourly 0.25 x 0.25 degree V2.1&quot;,&quot;type&quot;:&quot;webpage&quot;,&quot;container-title-short&quot;:&quot;&quot;},&quot;uris&quot;:[&quot;http://www.mendeley.com/documents/?uuid=cd9d1a99-f8a3-4d21-873c-d41578e82ecd&quot;],&quot;isTemporary&quot;:false,&quot;legacyDesktopId&quot;:&quot;cd9d1a99-f8a3-4d21-873c-d41578e82ecd&quot;}]},{&quot;citationID&quot;:&quot;MENDELEY_CITATION_9c822025-bd8c-4dfc-be10-b20dab58086a&quot;,&quot;properties&quot;:{&quot;noteIndex&quot;:0},&quot;isEdited&quot;:false,&quot;manualOverride&quot;:{&quot;isManuallyOverridden&quot;:false,&quot;citeprocText&quot;:&quot;(Fan et al., 2017)&quot;,&quot;manualOverrideText&quot;:&quot;&quot;},&quot;citationTag&quot;:&quot;MENDELEY_CITATION_v3_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&quot;,&quot;citationItems&quot;:[{&quot;id&quot;:&quot;956cd850-9cc9-3c19-afb3-19e5f0628fb9&quot;,&quot;itemData&quot;:{&quot;type&quot;:&quot;article-journal&quot;,&quot;id&quot;:&quot;956cd850-9cc9-3c19-afb3-19e5f0628fb9&quot;,&quot;title&quot;:&quot;Hydrologic regulation of plant rooting depth&quot;,&quot;author&quot;:[{&quot;family&quot;:&quot;Fan&quot;,&quot;given&quot;:&quot;Ying&quot;,&quot;parse-names&quot;:false,&quot;dropping-particle&quot;:&quot;&quot;,&quot;non-dropping-particle&quot;:&quot;&quot;},{&quot;family&quot;:&quot;Miguez-Macho&quot;,&quot;given&quot;:&quot;Gonzalo&quot;,&quot;parse-names&quot;:false,&quot;dropping-particle&quot;:&quot;&quot;,&quot;non-dropping-particle&quot;:&quot;&quot;},{&quot;family&quot;:&quot;Jobbágy&quot;,&quot;given&quot;:&quot;Esteban G.&quot;,&quot;parse-names&quot;:false,&quot;dropping-particle&quot;:&quot;&quot;,&quot;non-dropping-particle&quot;:&quot;&quot;},{&quot;family&quot;:&quot;Jackson&quot;,&quot;given&quot;:&quot;Robert B.&quot;,&quot;parse-names&quot;:false,&quot;dropping-particle&quot;:&quot;&quot;,&quot;non-dropping-particle&quot;:&quot;&quot;},{&quot;family&quot;:&quot;Otero-Casal&quot;,&quot;given&quot;:&quot;Carlos&quot;,&quot;parse-names&quot;:false,&quot;dropping-particle&quot;:&quot;&quot;,&quot;non-dropping-particle&quot;:&quot;&quot;}],&quot;container-title&quot;:&quot;Proceedings of the National Academy of Sciences of the United States of America&quot;,&quot;container-title-short&quot;:&quot;Proc Natl Acad Sci U S A&quot;,&quot;DOI&quot;:&quot;10.1073/pnas.1712381114&quot;,&quot;ISSN&quot;:&quot;10916490&quot;,&quot;PMID&quot;:&quot;28923923&quot;,&quot;issued&quot;:{&quot;date-parts&quot;:[[2017]]},&quot;page&quot;:&quot;10572-10577&quot;,&quot;abstract&quot;:&quot;Plant rooting depth affects ecosystem resilience to environmental stress such as drought. Deep roots connect deep soil/groundwater to the atmosphere, thus influencing the hydrologic cycle and climate. Deep roots enhance bedrock weathering, thus regulating the long-term carbon cycle. However, we know little about how deep roots go and why. Here, we present a global synthesis of 2,200 root observations of &gt;1,000 species along biotic (life form, genus) and abiotic (precipitation, soil, drainage) gradients. Results reveal strong sensitivities of rooting depth to local soil water profiles determined by precipitation infiltration depth from the top (reflecting climate and soil), and groundwater table depth from below (reflecting topography-driven land drainage). In well-drained uplands, rooting depth follows infiltration depth; in waterlogged lowlands, roots stay shallow, avoiding oxygen stress below the water table; in between, high productivity and drought can send roots many meters down to the groundwater capillary fringe. This framework explains the contrasting rooting depths observed under the same climate for the same species but at distinct topographic positions. We assess the global significance of these hydrologic mechanisms by estimating root water-uptake depths using an inverse model, based on observed productivity and atmosphere, at 30″ (∼1-km) global grids to capture the topography critical to soil hydrology. The resulting patterns of plant rooting depth bear a strong topographic and hydrologic signature at landscape to global scales. They underscore a fundamental plant–water feedback pathway that may be critical to understanding plant-mediated global change.&quot;,&quot;issue&quot;:&quot;40&quot;,&quot;volume&quot;:&quot;114&quot;},&quot;isTemporary&quot;:false}]},{&quot;citationID&quot;:&quot;MENDELEY_CITATION_9b34fa63-9efb-4886-8127-5ab59b8c9e7d&quot;,&quot;properties&quot;:{&quot;noteIndex&quot;:0},&quot;isEdited&quot;:false,&quot;manualOverride&quot;:{&quot;citeprocText&quot;:&quot;(Baker et al., 2017)&quot;,&quot;isManuallyOverridden&quot;:false,&quot;manualOverrideText&quot;:&quot;&quot;},&quot;citationTag&quot;:&quot;MENDELEY_CITATION_v3_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&quot;,&quot;citationItems&quot;:[{&quot;id&quot;:&quot;41073841-8024-3ce2-b6dc-48e85a274b25&quot;,&quot;itemData&quot;:{&quot;DOI&quot;:&quot;10.1002/2016MS000764&quot;,&quot;ISSN&quot;:&quot;19422466&quot;,&quot;abstract&quot;:&quot;The interaction of land with the atmosphere is sensitive to soil moisture (W). Evapotranspiration (ET) reacts to soil moisture in a nonlinear way, f(W), as soils dry from saturation to wilt point. This nonlinear behavior and the fact that soil moisture varies on scales as small as 1–10 m in nature, while numerical general circulation models (GCMs) have grid cell sizes on the order of 1 to 100s of kilometers, makes the calculation of grid cell-average ET problematic. It is impractical to simulate the land in GCMs on the small scales seen in nature, so techniques have been developed to represent subgrid scale heterogeneity, including: (1) statistical-dynamical representations of grid subelements of varying wetness, (2) relaxation of f(W), (3) moderating f(W) with approximations of catchment hydrology, (4) “tiling” the landscape into vegetation types, and (5) hyperresolution. Here we present an alternative method for representing subgrid variability in W, one proven in a conceptual framework where landscape-scale W is represented as a series of “Bins” of increasing wetness from dry to saturated. The grid cell-level f(W) is defined by the integral of the fractional area of the wetness bins and the value of f(W) associated with each. This approach accounts for the spatiotemporal dynamics of W. We implemented this approach in the SiB3 land surface parameterization and then evaluated its performance against a control, which assumes a horizontally uniform field of W. We demonstrate that the Bins method, with a physical basis, attenuates unrealistic jumps in model state and ET seen in the control runs.&quot;,&quot;author&quot;:[{&quot;dropping-particle&quot;:&quot;&quot;,&quot;family&quot;:&quot;Baker&quot;,&quot;given&quot;:&quot;I. T.&quot;,&quot;non-dropping-particle&quot;:&quot;&quot;,&quot;parse-names&quot;:false,&quot;suffix&quot;:&quot;&quot;},{&quot;dropping-particle&quot;:&quot;&quot;,&quot;family&quot;:&quot;Sellers&quot;,&quot;given&quot;:&quot;P. J.&quot;,&quot;non-dropping-particle&quot;:&quot;&quot;,&quot;parse-names&quot;:false,&quot;suffix&quot;:&quot;&quot;},{&quot;dropping-particle&quot;:&quot;&quot;,&quot;family&quot;:&quot;Denning&quot;,&quot;given&quot;:&quot;A. S.&quot;,&quot;non-dropping-particle&quot;:&quot;&quot;,&quot;parse-names&quot;:false,&quot;suffix&quot;:&quot;&quot;},{&quot;dropping-particle&quot;:&quot;&quot;,&quot;family&quot;:&quot;Medina&quot;,&quot;given&quot;:&quot;I.&quot;,&quot;non-dropping-particle&quot;:&quot;&quot;,&quot;parse-names&quot;:false,&quot;suffix&quot;:&quot;&quot;},{&quot;dropping-particle&quot;:&quot;&quot;,&quot;family&quot;:&quot;Kraus&quot;,&quot;given&quot;:&quot;P.&quot;,&quot;non-dropping-particle&quot;:&quot;&quot;,&quot;parse-names&quot;:false,&quot;suffix&quot;:&quot;&quot;},{&quot;dropping-particle&quot;:&quot;&quot;,&quot;family&quot;:&quot;Haynes&quot;,&quot;given&quot;:&quot;K. D.&quot;,&quot;non-dropping-particle&quot;:&quot;&quot;,&quot;parse-names&quot;:false,&quot;suffix&quot;:&quot;&quot;},{&quot;dropping-particle&quot;:&quot;&quot;,&quot;family&quot;:&quot;Biraud&quot;,&quot;given&quot;:&quot;S. C.&quot;,&quot;non-dropping-particle&quot;:&quot;&quot;,&quot;parse-names&quot;:false,&quot;suffix&quot;:&quot;&quot;}],&quot;container-title&quot;:&quot;Journal of Advances in Modeling Earth Systems&quot;,&quot;id&quot;:&quot;41073841-8024-3ce2-b6dc-48e85a274b25&quot;,&quot;issue&quot;:&quot;1&quot;,&quot;issued&quot;:{&quot;date-parts&quot;:[[&quot;2017&quot;,&quot;3&quot;,&quot;1&quot;]]},&quot;page&quot;:&quot;691-711&quot;,&quot;publisher&quot;:&quot;Blackwell Publishing Ltd&quot;,&quot;title&quot;:&quot;Closing the scale gap between land surface parameterizations and GCMs with a new scheme, SiB3-Bins&quot;,&quot;type&quot;:&quot;article-journal&quot;,&quot;volume&quot;:&quot;9&quot;,&quot;container-title-short&quot;:&quot;J Adv Model Earth Syst&quot;},&quot;uris&quot;:[&quot;http://www.mendeley.com/documents/?uuid=41073841-8024-3ce2-b6dc-48e85a274b25&quot;],&quot;isTemporary&quot;:false,&quot;legacyDesktopId&quot;:&quot;41073841-8024-3ce2-b6dc-48e85a274b25&quot;}]},{&quot;citationID&quot;:&quot;MENDELEY_CITATION_77dd15ab-0918-4487-b738-9826c4c82b8a&quot;,&quot;properties&quot;:{&quot;noteIndex&quot;:0},&quot;isEdited&quot;:false,&quot;manualOverride&quot;:{&quot;citeprocText&quot;:&quot;(Baker et al., 2017)&quot;,&quot;isManuallyOverridden&quot;:true,&quot;manualOverrideText&quot;:&quot;in reality than in models (Baker et al., 2017)&quot;},&quot;citationTag&quot;:&quot;MENDELEY_CITATION_v3_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&quot;,&quot;citationItems&quot;:[{&quot;id&quot;:&quot;41073841-8024-3ce2-b6dc-48e85a274b25&quot;,&quot;itemData&quot;:{&quot;DOI&quot;:&quot;10.1002/2016MS000764&quot;,&quot;ISSN&quot;:&quot;19422466&quot;,&quot;abstract&quot;:&quot;The interaction of land with the atmosphere is sensitive to soil moisture (W). Evapotranspiration (ET) reacts to soil moisture in a nonlinear way, f(W), as soils dry from saturation to wilt point. This nonlinear behavior and the fact that soil moisture varies on scales as small as 1–10 m in nature, while numerical general circulation models (GCMs) have grid cell sizes on the order of 1 to 100s of kilometers, makes the calculation of grid cell-average ET problematic. It is impractical to simulate the land in GCMs on the small scales seen in nature, so techniques have been developed to represent subgrid scale heterogeneity, including: (1) statistical-dynamical representations of grid subelements of varying wetness, (2) relaxation of f(W), (3) moderating f(W) with approximations of catchment hydrology, (4) “tiling” the landscape into vegetation types, and (5) hyperresolution. Here we present an alternative method for representing subgrid variability in W, one proven in a conceptual framework where landscape-scale W is represented as a series of “Bins” of increasing wetness from dry to saturated. The grid cell-level f(W) is defined by the integral of the fractional area of the wetness bins and the value of f(W) associated with each. This approach accounts for the spatiotemporal dynamics of W. We implemented this approach in the SiB3 land surface parameterization and then evaluated its performance against a control, which assumes a horizontally uniform field of W. We demonstrate that the Bins method, with a physical basis, attenuates unrealistic jumps in model state and ET seen in the control runs.&quot;,&quot;author&quot;:[{&quot;dropping-particle&quot;:&quot;&quot;,&quot;family&quot;:&quot;Baker&quot;,&quot;given&quot;:&quot;I. T.&quot;,&quot;non-dropping-particle&quot;:&quot;&quot;,&quot;parse-names&quot;:false,&quot;suffix&quot;:&quot;&quot;},{&quot;dropping-particle&quot;:&quot;&quot;,&quot;family&quot;:&quot;Sellers&quot;,&quot;given&quot;:&quot;P. J.&quot;,&quot;non-dropping-particle&quot;:&quot;&quot;,&quot;parse-names&quot;:false,&quot;suffix&quot;:&quot;&quot;},{&quot;dropping-particle&quot;:&quot;&quot;,&quot;family&quot;:&quot;Denning&quot;,&quot;given&quot;:&quot;A. S.&quot;,&quot;non-dropping-particle&quot;:&quot;&quot;,&quot;parse-names&quot;:false,&quot;suffix&quot;:&quot;&quot;},{&quot;dropping-particle&quot;:&quot;&quot;,&quot;family&quot;:&quot;Medina&quot;,&quot;given&quot;:&quot;I.&quot;,&quot;non-dropping-particle&quot;:&quot;&quot;,&quot;parse-names&quot;:false,&quot;suffix&quot;:&quot;&quot;},{&quot;dropping-particle&quot;:&quot;&quot;,&quot;family&quot;:&quot;Kraus&quot;,&quot;given&quot;:&quot;P.&quot;,&quot;non-dropping-particle&quot;:&quot;&quot;,&quot;parse-names&quot;:false,&quot;suffix&quot;:&quot;&quot;},{&quot;dropping-particle&quot;:&quot;&quot;,&quot;family&quot;:&quot;Haynes&quot;,&quot;given&quot;:&quot;K. D.&quot;,&quot;non-dropping-particle&quot;:&quot;&quot;,&quot;parse-names&quot;:false,&quot;suffix&quot;:&quot;&quot;},{&quot;dropping-particle&quot;:&quot;&quot;,&quot;family&quot;:&quot;Biraud&quot;,&quot;given&quot;:&quot;S. C.&quot;,&quot;non-dropping-particle&quot;:&quot;&quot;,&quot;parse-names&quot;:false,&quot;suffix&quot;:&quot;&quot;}],&quot;container-title&quot;:&quot;Journal of Advances in Modeling Earth Systems&quot;,&quot;id&quot;:&quot;41073841-8024-3ce2-b6dc-48e85a274b25&quot;,&quot;issue&quot;:&quot;1&quot;,&quot;issued&quot;:{&quot;date-parts&quot;:[[&quot;2017&quot;,&quot;3&quot;,&quot;1&quot;]]},&quot;page&quot;:&quot;691-711&quot;,&quot;publisher&quot;:&quot;Blackwell Publishing Ltd&quot;,&quot;title&quot;:&quot;Closing the scale gap between land surface parameterizations and GCMs with a new scheme, SiB3-Bins&quot;,&quot;type&quot;:&quot;article-journal&quot;,&quot;volume&quot;:&quot;9&quot;,&quot;container-title-short&quot;:&quot;J Adv Model Earth Syst&quot;},&quot;uris&quot;:[&quot;http://www.mendeley.com/documents/?uuid=41073841-8024-3ce2-b6dc-48e85a274b25&quot;],&quot;isTemporary&quot;:false,&quot;legacyDesktopId&quot;:&quot;41073841-8024-3ce2-b6dc-48e85a274b25&quot;}]}]"/>
    <we:property name="MENDELEY_CITATIONS_STYLE" value="{&quot;id&quot;:&quot;https://www.zotero.org/styles/apa&quot;,&quot;title&quot;:&quot;American Psychological Association 7th edition&quot;,&quot;format&quot;:&quot;author-date&quot;,&quot;defaultLocale&quot;:null}"/>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6210EE29-AA0A-42D6-B13B-CD1B722EBC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982</TotalTime>
  <Pages>33</Pages>
  <Words>10598</Words>
  <Characters>60409</Characters>
  <Application>Microsoft Office Word</Application>
  <DocSecurity>0</DocSecurity>
  <Lines>503</Lines>
  <Paragraphs>141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70866</CharactersWithSpaces>
  <SharedDoc>false</SharedDoc>
  <HLinks>
    <vt:vector size="24" baseType="variant">
      <vt:variant>
        <vt:i4>2883699</vt:i4>
      </vt:variant>
      <vt:variant>
        <vt:i4>129</vt:i4>
      </vt:variant>
      <vt:variant>
        <vt:i4>0</vt:i4>
      </vt:variant>
      <vt:variant>
        <vt:i4>5</vt:i4>
      </vt:variant>
      <vt:variant>
        <vt:lpwstr>https://gcc02.safelinks.protection.outlook.com/?url=https%3A%2F%2Fdoi.org%2F10.1029%2F2018EF001066&amp;data=04%7C01%7Chualan.rui-1%40nasa.gov%7C3bfabaf6650e4e19a40a08d994c968e6%7C7005d45845be48ae8140d43da96dd17b%7C0%7C0%7C637704415027054495%7CUnknown%7CTWFpbGZsb3d8eyJWIjoiMC4wLjAwMDAiLCJQIjoiV2luMzIiLCJBTiI6Ik1haWwiLCJXVCI6Mn0%3D%7C1000&amp;sdata=ebZO9oH6qvMEi%2BWtK2pjZOnB8AyeExzTAFqmMAyTwBc%3D&amp;reserved=0</vt:lpwstr>
      </vt:variant>
      <vt:variant>
        <vt:lpwstr/>
      </vt:variant>
      <vt:variant>
        <vt:i4>524293</vt:i4>
      </vt:variant>
      <vt:variant>
        <vt:i4>126</vt:i4>
      </vt:variant>
      <vt:variant>
        <vt:i4>0</vt:i4>
      </vt:variant>
      <vt:variant>
        <vt:i4>5</vt:i4>
      </vt:variant>
      <vt:variant>
        <vt:lpwstr>https://gcc02.safelinks.protection.outlook.com/?url=https%3A%2F%2Fjournals.ametsoc.org%2Fview%2Fjournals%2Fapme%2F23%2F2%2F1520-0450_1984_023_0222_tioaso_2_0_co_2.xml&amp;data=04%7C01%7Chualan.rui-1%40nasa.gov%7C3bfabaf6650e4e19a40a08d994c968e6%7C7005d45845be48ae8140d43da96dd17b%7C0%7C0%7C637704415027044537%7CUnknown%7CTWFpbGZsb3d8eyJWIjoiMC4wLjAwMDAiLCJQIjoiV2luMzIiLCJBTiI6Ik1haWwiLCJXVCI6Mn0%3D%7C1000&amp;sdata=nIQWL6mu7XjfUUe3xRrDfk2iHj0yOEm84mEa0bA6Dh4%3D&amp;reserved=0</vt:lpwstr>
      </vt:variant>
      <vt:variant>
        <vt:lpwstr/>
      </vt:variant>
      <vt:variant>
        <vt:i4>5963879</vt:i4>
      </vt:variant>
      <vt:variant>
        <vt:i4>0</vt:i4>
      </vt:variant>
      <vt:variant>
        <vt:i4>0</vt:i4>
      </vt:variant>
      <vt:variant>
        <vt:i4>5</vt:i4>
      </vt:variant>
      <vt:variant>
        <vt:lpwstr>mailto:pg2328@columbia.edu</vt:lpwstr>
      </vt:variant>
      <vt:variant>
        <vt:lpwstr/>
      </vt:variant>
      <vt:variant>
        <vt:i4>2490475</vt:i4>
      </vt:variant>
      <vt:variant>
        <vt:i4>0</vt:i4>
      </vt:variant>
      <vt:variant>
        <vt:i4>0</vt:i4>
      </vt:variant>
      <vt:variant>
        <vt:i4>5</vt:i4>
      </vt:variant>
      <vt:variant>
        <vt:lpwstr>https://www.notion.so/computationales/Writing-manuscripts-684c48bc7061457da32fca19cd0f3a10</vt:lpwstr>
      </vt:variant>
      <vt:variant>
        <vt:lpwstr>618deed91bab4cfda3170bf0a2fdebca</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Giardina  Francesco</cp:lastModifiedBy>
  <cp:revision>479</cp:revision>
  <dcterms:created xsi:type="dcterms:W3CDTF">2022-09-14T22:44:00Z</dcterms:created>
  <dcterms:modified xsi:type="dcterms:W3CDTF">2022-10-27T15:02:00Z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e06d1f67-0d31-3f83-aa2e-8548344057ca</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http://www.zotero.org/styles/copernicus-publications</vt:lpwstr>
  </property>
  <property fmtid="{D5CDD505-2E9C-101B-9397-08002B2CF9AE}" pid="16" name="Mendeley Recent Style Name 5_1">
    <vt:lpwstr>Copernicus Publications</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